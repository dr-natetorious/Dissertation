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65ACC886" w14:textId="492569BD" w:rsidR="001825BE" w:rsidRDefault="0098329E">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33765183" w:history="1">
            <w:r w:rsidR="001825BE" w:rsidRPr="003F0F37">
              <w:rPr>
                <w:rStyle w:val="Hyperlink"/>
                <w:noProof/>
              </w:rPr>
              <w:t>Chapter 1: Introduction</w:t>
            </w:r>
            <w:r w:rsidR="001825BE">
              <w:rPr>
                <w:noProof/>
                <w:webHidden/>
              </w:rPr>
              <w:tab/>
            </w:r>
            <w:r w:rsidR="001825BE">
              <w:rPr>
                <w:noProof/>
                <w:webHidden/>
              </w:rPr>
              <w:fldChar w:fldCharType="begin"/>
            </w:r>
            <w:r w:rsidR="001825BE">
              <w:rPr>
                <w:noProof/>
                <w:webHidden/>
              </w:rPr>
              <w:instrText xml:space="preserve"> PAGEREF _Toc133765183 \h </w:instrText>
            </w:r>
            <w:r w:rsidR="001825BE">
              <w:rPr>
                <w:noProof/>
                <w:webHidden/>
              </w:rPr>
            </w:r>
            <w:r w:rsidR="001825BE">
              <w:rPr>
                <w:noProof/>
                <w:webHidden/>
              </w:rPr>
              <w:fldChar w:fldCharType="separate"/>
            </w:r>
            <w:r w:rsidR="001825BE">
              <w:rPr>
                <w:noProof/>
                <w:webHidden/>
              </w:rPr>
              <w:t>1</w:t>
            </w:r>
            <w:r w:rsidR="001825BE">
              <w:rPr>
                <w:noProof/>
                <w:webHidden/>
              </w:rPr>
              <w:fldChar w:fldCharType="end"/>
            </w:r>
          </w:hyperlink>
        </w:p>
        <w:p w14:paraId="3095A79B" w14:textId="4FEBFA17"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4" w:history="1">
            <w:r w:rsidR="001825BE" w:rsidRPr="003F0F37">
              <w:rPr>
                <w:rStyle w:val="Hyperlink"/>
                <w:noProof/>
              </w:rPr>
              <w:t>Statement of the Problem</w:t>
            </w:r>
            <w:r w:rsidR="001825BE">
              <w:rPr>
                <w:noProof/>
                <w:webHidden/>
              </w:rPr>
              <w:tab/>
            </w:r>
            <w:r w:rsidR="001825BE">
              <w:rPr>
                <w:noProof/>
                <w:webHidden/>
              </w:rPr>
              <w:fldChar w:fldCharType="begin"/>
            </w:r>
            <w:r w:rsidR="001825BE">
              <w:rPr>
                <w:noProof/>
                <w:webHidden/>
              </w:rPr>
              <w:instrText xml:space="preserve"> PAGEREF _Toc133765184 \h </w:instrText>
            </w:r>
            <w:r w:rsidR="001825BE">
              <w:rPr>
                <w:noProof/>
                <w:webHidden/>
              </w:rPr>
            </w:r>
            <w:r w:rsidR="001825BE">
              <w:rPr>
                <w:noProof/>
                <w:webHidden/>
              </w:rPr>
              <w:fldChar w:fldCharType="separate"/>
            </w:r>
            <w:r w:rsidR="001825BE">
              <w:rPr>
                <w:noProof/>
                <w:webHidden/>
              </w:rPr>
              <w:t>2</w:t>
            </w:r>
            <w:r w:rsidR="001825BE">
              <w:rPr>
                <w:noProof/>
                <w:webHidden/>
              </w:rPr>
              <w:fldChar w:fldCharType="end"/>
            </w:r>
          </w:hyperlink>
        </w:p>
        <w:p w14:paraId="784BA080" w14:textId="65D0EF93"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5" w:history="1">
            <w:r w:rsidR="001825BE" w:rsidRPr="003F0F37">
              <w:rPr>
                <w:rStyle w:val="Hyperlink"/>
                <w:noProof/>
              </w:rPr>
              <w:t>Purpose of the Study</w:t>
            </w:r>
            <w:r w:rsidR="001825BE">
              <w:rPr>
                <w:noProof/>
                <w:webHidden/>
              </w:rPr>
              <w:tab/>
            </w:r>
            <w:r w:rsidR="001825BE">
              <w:rPr>
                <w:noProof/>
                <w:webHidden/>
              </w:rPr>
              <w:fldChar w:fldCharType="begin"/>
            </w:r>
            <w:r w:rsidR="001825BE">
              <w:rPr>
                <w:noProof/>
                <w:webHidden/>
              </w:rPr>
              <w:instrText xml:space="preserve"> PAGEREF _Toc133765185 \h </w:instrText>
            </w:r>
            <w:r w:rsidR="001825BE">
              <w:rPr>
                <w:noProof/>
                <w:webHidden/>
              </w:rPr>
            </w:r>
            <w:r w:rsidR="001825BE">
              <w:rPr>
                <w:noProof/>
                <w:webHidden/>
              </w:rPr>
              <w:fldChar w:fldCharType="separate"/>
            </w:r>
            <w:r w:rsidR="001825BE">
              <w:rPr>
                <w:noProof/>
                <w:webHidden/>
              </w:rPr>
              <w:t>3</w:t>
            </w:r>
            <w:r w:rsidR="001825BE">
              <w:rPr>
                <w:noProof/>
                <w:webHidden/>
              </w:rPr>
              <w:fldChar w:fldCharType="end"/>
            </w:r>
          </w:hyperlink>
        </w:p>
        <w:p w14:paraId="08593B60" w14:textId="75A7C3B4"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6" w:history="1">
            <w:r w:rsidR="001825BE" w:rsidRPr="003F0F37">
              <w:rPr>
                <w:rStyle w:val="Hyperlink"/>
                <w:noProof/>
              </w:rPr>
              <w:t>Introduction to Theoretical Framework</w:t>
            </w:r>
            <w:r w:rsidR="001825BE">
              <w:rPr>
                <w:noProof/>
                <w:webHidden/>
              </w:rPr>
              <w:tab/>
            </w:r>
            <w:r w:rsidR="001825BE">
              <w:rPr>
                <w:noProof/>
                <w:webHidden/>
              </w:rPr>
              <w:fldChar w:fldCharType="begin"/>
            </w:r>
            <w:r w:rsidR="001825BE">
              <w:rPr>
                <w:noProof/>
                <w:webHidden/>
              </w:rPr>
              <w:instrText xml:space="preserve"> PAGEREF _Toc133765186 \h </w:instrText>
            </w:r>
            <w:r w:rsidR="001825BE">
              <w:rPr>
                <w:noProof/>
                <w:webHidden/>
              </w:rPr>
            </w:r>
            <w:r w:rsidR="001825BE">
              <w:rPr>
                <w:noProof/>
                <w:webHidden/>
              </w:rPr>
              <w:fldChar w:fldCharType="separate"/>
            </w:r>
            <w:r w:rsidR="001825BE">
              <w:rPr>
                <w:noProof/>
                <w:webHidden/>
              </w:rPr>
              <w:t>4</w:t>
            </w:r>
            <w:r w:rsidR="001825BE">
              <w:rPr>
                <w:noProof/>
                <w:webHidden/>
              </w:rPr>
              <w:fldChar w:fldCharType="end"/>
            </w:r>
          </w:hyperlink>
        </w:p>
        <w:p w14:paraId="62478280" w14:textId="03DB93BC"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7" w:history="1">
            <w:r w:rsidR="001825BE" w:rsidRPr="003F0F37">
              <w:rPr>
                <w:rStyle w:val="Hyperlink"/>
                <w:noProof/>
              </w:rPr>
              <w:t>Research Questions</w:t>
            </w:r>
            <w:r w:rsidR="001825BE">
              <w:rPr>
                <w:noProof/>
                <w:webHidden/>
              </w:rPr>
              <w:tab/>
            </w:r>
            <w:r w:rsidR="001825BE">
              <w:rPr>
                <w:noProof/>
                <w:webHidden/>
              </w:rPr>
              <w:fldChar w:fldCharType="begin"/>
            </w:r>
            <w:r w:rsidR="001825BE">
              <w:rPr>
                <w:noProof/>
                <w:webHidden/>
              </w:rPr>
              <w:instrText xml:space="preserve"> PAGEREF _Toc133765187 \h </w:instrText>
            </w:r>
            <w:r w:rsidR="001825BE">
              <w:rPr>
                <w:noProof/>
                <w:webHidden/>
              </w:rPr>
            </w:r>
            <w:r w:rsidR="001825BE">
              <w:rPr>
                <w:noProof/>
                <w:webHidden/>
              </w:rPr>
              <w:fldChar w:fldCharType="separate"/>
            </w:r>
            <w:r w:rsidR="001825BE">
              <w:rPr>
                <w:noProof/>
                <w:webHidden/>
              </w:rPr>
              <w:t>6</w:t>
            </w:r>
            <w:r w:rsidR="001825BE">
              <w:rPr>
                <w:noProof/>
                <w:webHidden/>
              </w:rPr>
              <w:fldChar w:fldCharType="end"/>
            </w:r>
          </w:hyperlink>
        </w:p>
        <w:p w14:paraId="6C666447" w14:textId="0933559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8" w:history="1">
            <w:r w:rsidR="001825BE" w:rsidRPr="003F0F37">
              <w:rPr>
                <w:rStyle w:val="Hyperlink"/>
                <w:noProof/>
              </w:rPr>
              <w:t>Significance of the Study</w:t>
            </w:r>
            <w:r w:rsidR="001825BE">
              <w:rPr>
                <w:noProof/>
                <w:webHidden/>
              </w:rPr>
              <w:tab/>
            </w:r>
            <w:r w:rsidR="001825BE">
              <w:rPr>
                <w:noProof/>
                <w:webHidden/>
              </w:rPr>
              <w:fldChar w:fldCharType="begin"/>
            </w:r>
            <w:r w:rsidR="001825BE">
              <w:rPr>
                <w:noProof/>
                <w:webHidden/>
              </w:rPr>
              <w:instrText xml:space="preserve"> PAGEREF _Toc133765188 \h </w:instrText>
            </w:r>
            <w:r w:rsidR="001825BE">
              <w:rPr>
                <w:noProof/>
                <w:webHidden/>
              </w:rPr>
            </w:r>
            <w:r w:rsidR="001825BE">
              <w:rPr>
                <w:noProof/>
                <w:webHidden/>
              </w:rPr>
              <w:fldChar w:fldCharType="separate"/>
            </w:r>
            <w:r w:rsidR="001825BE">
              <w:rPr>
                <w:noProof/>
                <w:webHidden/>
              </w:rPr>
              <w:t>6</w:t>
            </w:r>
            <w:r w:rsidR="001825BE">
              <w:rPr>
                <w:noProof/>
                <w:webHidden/>
              </w:rPr>
              <w:fldChar w:fldCharType="end"/>
            </w:r>
          </w:hyperlink>
        </w:p>
        <w:p w14:paraId="2F21FAB2" w14:textId="5F143ED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9" w:history="1">
            <w:r w:rsidR="001825BE" w:rsidRPr="003F0F37">
              <w:rPr>
                <w:rStyle w:val="Hyperlink"/>
                <w:noProof/>
              </w:rPr>
              <w:t>Definition of Key Terms</w:t>
            </w:r>
            <w:r w:rsidR="001825BE">
              <w:rPr>
                <w:noProof/>
                <w:webHidden/>
              </w:rPr>
              <w:tab/>
            </w:r>
            <w:r w:rsidR="001825BE">
              <w:rPr>
                <w:noProof/>
                <w:webHidden/>
              </w:rPr>
              <w:fldChar w:fldCharType="begin"/>
            </w:r>
            <w:r w:rsidR="001825BE">
              <w:rPr>
                <w:noProof/>
                <w:webHidden/>
              </w:rPr>
              <w:instrText xml:space="preserve"> PAGEREF _Toc133765189 \h </w:instrText>
            </w:r>
            <w:r w:rsidR="001825BE">
              <w:rPr>
                <w:noProof/>
                <w:webHidden/>
              </w:rPr>
            </w:r>
            <w:r w:rsidR="001825BE">
              <w:rPr>
                <w:noProof/>
                <w:webHidden/>
              </w:rPr>
              <w:fldChar w:fldCharType="separate"/>
            </w:r>
            <w:r w:rsidR="001825BE">
              <w:rPr>
                <w:noProof/>
                <w:webHidden/>
              </w:rPr>
              <w:t>7</w:t>
            </w:r>
            <w:r w:rsidR="001825BE">
              <w:rPr>
                <w:noProof/>
                <w:webHidden/>
              </w:rPr>
              <w:fldChar w:fldCharType="end"/>
            </w:r>
          </w:hyperlink>
        </w:p>
        <w:p w14:paraId="459B3EBA" w14:textId="635E0CE5"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0"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_Toc133765190 \h </w:instrText>
            </w:r>
            <w:r w:rsidR="001825BE">
              <w:rPr>
                <w:noProof/>
                <w:webHidden/>
              </w:rPr>
            </w:r>
            <w:r w:rsidR="001825BE">
              <w:rPr>
                <w:noProof/>
                <w:webHidden/>
              </w:rPr>
              <w:fldChar w:fldCharType="separate"/>
            </w:r>
            <w:r w:rsidR="001825BE">
              <w:rPr>
                <w:noProof/>
                <w:webHidden/>
              </w:rPr>
              <w:t>9</w:t>
            </w:r>
            <w:r w:rsidR="001825BE">
              <w:rPr>
                <w:noProof/>
                <w:webHidden/>
              </w:rPr>
              <w:fldChar w:fldCharType="end"/>
            </w:r>
          </w:hyperlink>
        </w:p>
        <w:p w14:paraId="6FC24B05" w14:textId="03A671F7" w:rsidR="001825BE" w:rsidRDefault="00000000">
          <w:pPr>
            <w:pStyle w:val="TOC1"/>
            <w:rPr>
              <w:rFonts w:asciiTheme="minorHAnsi" w:eastAsiaTheme="minorEastAsia" w:hAnsiTheme="minorHAnsi" w:cstheme="minorBidi"/>
              <w:noProof/>
              <w:kern w:val="2"/>
              <w:sz w:val="22"/>
              <w14:ligatures w14:val="standardContextual"/>
            </w:rPr>
          </w:pPr>
          <w:hyperlink w:anchor="_Toc133765191" w:history="1">
            <w:r w:rsidR="001825BE" w:rsidRPr="003F0F37">
              <w:rPr>
                <w:rStyle w:val="Hyperlink"/>
                <w:noProof/>
              </w:rPr>
              <w:t>Chapter 2: Literature Review</w:t>
            </w:r>
            <w:r w:rsidR="001825BE">
              <w:rPr>
                <w:noProof/>
                <w:webHidden/>
              </w:rPr>
              <w:tab/>
            </w:r>
            <w:r w:rsidR="001825BE">
              <w:rPr>
                <w:noProof/>
                <w:webHidden/>
              </w:rPr>
              <w:fldChar w:fldCharType="begin"/>
            </w:r>
            <w:r w:rsidR="001825BE">
              <w:rPr>
                <w:noProof/>
                <w:webHidden/>
              </w:rPr>
              <w:instrText xml:space="preserve"> PAGEREF _Toc133765191 \h </w:instrText>
            </w:r>
            <w:r w:rsidR="001825BE">
              <w:rPr>
                <w:noProof/>
                <w:webHidden/>
              </w:rPr>
            </w:r>
            <w:r w:rsidR="001825BE">
              <w:rPr>
                <w:noProof/>
                <w:webHidden/>
              </w:rPr>
              <w:fldChar w:fldCharType="separate"/>
            </w:r>
            <w:r w:rsidR="001825BE">
              <w:rPr>
                <w:noProof/>
                <w:webHidden/>
              </w:rPr>
              <w:t>11</w:t>
            </w:r>
            <w:r w:rsidR="001825BE">
              <w:rPr>
                <w:noProof/>
                <w:webHidden/>
              </w:rPr>
              <w:fldChar w:fldCharType="end"/>
            </w:r>
          </w:hyperlink>
        </w:p>
        <w:p w14:paraId="0BC4FCC6" w14:textId="3616E56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2" w:history="1">
            <w:r w:rsidR="001825BE" w:rsidRPr="003F0F37">
              <w:rPr>
                <w:rStyle w:val="Hyperlink"/>
                <w:noProof/>
              </w:rPr>
              <w:t>Literature Search Strategies</w:t>
            </w:r>
            <w:r w:rsidR="001825BE">
              <w:rPr>
                <w:noProof/>
                <w:webHidden/>
              </w:rPr>
              <w:tab/>
            </w:r>
            <w:r w:rsidR="001825BE">
              <w:rPr>
                <w:noProof/>
                <w:webHidden/>
              </w:rPr>
              <w:fldChar w:fldCharType="begin"/>
            </w:r>
            <w:r w:rsidR="001825BE">
              <w:rPr>
                <w:noProof/>
                <w:webHidden/>
              </w:rPr>
              <w:instrText xml:space="preserve"> PAGEREF _Toc133765192 \h </w:instrText>
            </w:r>
            <w:r w:rsidR="001825BE">
              <w:rPr>
                <w:noProof/>
                <w:webHidden/>
              </w:rPr>
            </w:r>
            <w:r w:rsidR="001825BE">
              <w:rPr>
                <w:noProof/>
                <w:webHidden/>
              </w:rPr>
              <w:fldChar w:fldCharType="separate"/>
            </w:r>
            <w:r w:rsidR="001825BE">
              <w:rPr>
                <w:noProof/>
                <w:webHidden/>
              </w:rPr>
              <w:t>11</w:t>
            </w:r>
            <w:r w:rsidR="001825BE">
              <w:rPr>
                <w:noProof/>
                <w:webHidden/>
              </w:rPr>
              <w:fldChar w:fldCharType="end"/>
            </w:r>
          </w:hyperlink>
        </w:p>
        <w:p w14:paraId="1F21F872" w14:textId="7281A96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3" w:history="1">
            <w:r w:rsidR="001825BE" w:rsidRPr="003F0F37">
              <w:rPr>
                <w:rStyle w:val="Hyperlink"/>
                <w:noProof/>
              </w:rPr>
              <w:t>Theoretical Framework</w:t>
            </w:r>
            <w:r w:rsidR="001825BE">
              <w:rPr>
                <w:noProof/>
                <w:webHidden/>
              </w:rPr>
              <w:tab/>
            </w:r>
            <w:r w:rsidR="001825BE">
              <w:rPr>
                <w:noProof/>
                <w:webHidden/>
              </w:rPr>
              <w:fldChar w:fldCharType="begin"/>
            </w:r>
            <w:r w:rsidR="001825BE">
              <w:rPr>
                <w:noProof/>
                <w:webHidden/>
              </w:rPr>
              <w:instrText xml:space="preserve"> PAGEREF _Toc133765193 \h </w:instrText>
            </w:r>
            <w:r w:rsidR="001825BE">
              <w:rPr>
                <w:noProof/>
                <w:webHidden/>
              </w:rPr>
            </w:r>
            <w:r w:rsidR="001825BE">
              <w:rPr>
                <w:noProof/>
                <w:webHidden/>
              </w:rPr>
              <w:fldChar w:fldCharType="separate"/>
            </w:r>
            <w:r w:rsidR="001825BE">
              <w:rPr>
                <w:noProof/>
                <w:webHidden/>
              </w:rPr>
              <w:t>13</w:t>
            </w:r>
            <w:r w:rsidR="001825BE">
              <w:rPr>
                <w:noProof/>
                <w:webHidden/>
              </w:rPr>
              <w:fldChar w:fldCharType="end"/>
            </w:r>
          </w:hyperlink>
        </w:p>
        <w:p w14:paraId="7544EFF3" w14:textId="0EBA5EA5"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4" w:history="1">
            <w:r w:rsidR="001825BE" w:rsidRPr="003F0F37">
              <w:rPr>
                <w:rStyle w:val="Hyperlink"/>
                <w:noProof/>
              </w:rPr>
              <w:t>What is the role of data mining</w:t>
            </w:r>
            <w:r w:rsidR="001825BE">
              <w:rPr>
                <w:noProof/>
                <w:webHidden/>
              </w:rPr>
              <w:tab/>
            </w:r>
            <w:r w:rsidR="001825BE">
              <w:rPr>
                <w:noProof/>
                <w:webHidden/>
              </w:rPr>
              <w:fldChar w:fldCharType="begin"/>
            </w:r>
            <w:r w:rsidR="001825BE">
              <w:rPr>
                <w:noProof/>
                <w:webHidden/>
              </w:rPr>
              <w:instrText xml:space="preserve"> PAGEREF _Toc133765194 \h </w:instrText>
            </w:r>
            <w:r w:rsidR="001825BE">
              <w:rPr>
                <w:noProof/>
                <w:webHidden/>
              </w:rPr>
            </w:r>
            <w:r w:rsidR="001825BE">
              <w:rPr>
                <w:noProof/>
                <w:webHidden/>
              </w:rPr>
              <w:fldChar w:fldCharType="separate"/>
            </w:r>
            <w:r w:rsidR="001825BE">
              <w:rPr>
                <w:noProof/>
                <w:webHidden/>
              </w:rPr>
              <w:t>17</w:t>
            </w:r>
            <w:r w:rsidR="001825BE">
              <w:rPr>
                <w:noProof/>
                <w:webHidden/>
              </w:rPr>
              <w:fldChar w:fldCharType="end"/>
            </w:r>
          </w:hyperlink>
        </w:p>
        <w:p w14:paraId="70B62281" w14:textId="00B2CD4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5" w:history="1">
            <w:r w:rsidR="001825BE" w:rsidRPr="003F0F37">
              <w:rPr>
                <w:rStyle w:val="Hyperlink"/>
                <w:noProof/>
              </w:rPr>
              <w:t>What exactly is artificial intelligence</w:t>
            </w:r>
            <w:r w:rsidR="001825BE">
              <w:rPr>
                <w:noProof/>
                <w:webHidden/>
              </w:rPr>
              <w:tab/>
            </w:r>
            <w:r w:rsidR="001825BE">
              <w:rPr>
                <w:noProof/>
                <w:webHidden/>
              </w:rPr>
              <w:fldChar w:fldCharType="begin"/>
            </w:r>
            <w:r w:rsidR="001825BE">
              <w:rPr>
                <w:noProof/>
                <w:webHidden/>
              </w:rPr>
              <w:instrText xml:space="preserve"> PAGEREF _Toc133765195 \h </w:instrText>
            </w:r>
            <w:r w:rsidR="001825BE">
              <w:rPr>
                <w:noProof/>
                <w:webHidden/>
              </w:rPr>
            </w:r>
            <w:r w:rsidR="001825BE">
              <w:rPr>
                <w:noProof/>
                <w:webHidden/>
              </w:rPr>
              <w:fldChar w:fldCharType="separate"/>
            </w:r>
            <w:r w:rsidR="001825BE">
              <w:rPr>
                <w:noProof/>
                <w:webHidden/>
              </w:rPr>
              <w:t>20</w:t>
            </w:r>
            <w:r w:rsidR="001825BE">
              <w:rPr>
                <w:noProof/>
                <w:webHidden/>
              </w:rPr>
              <w:fldChar w:fldCharType="end"/>
            </w:r>
          </w:hyperlink>
        </w:p>
        <w:p w14:paraId="165697FE" w14:textId="348E263F"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6" w:history="1">
            <w:r w:rsidR="001825BE" w:rsidRPr="003F0F37">
              <w:rPr>
                <w:rStyle w:val="Hyperlink"/>
                <w:noProof/>
              </w:rPr>
              <w:t>How does computer vision work</w:t>
            </w:r>
            <w:r w:rsidR="001825BE">
              <w:rPr>
                <w:noProof/>
                <w:webHidden/>
              </w:rPr>
              <w:tab/>
            </w:r>
            <w:r w:rsidR="001825BE">
              <w:rPr>
                <w:noProof/>
                <w:webHidden/>
              </w:rPr>
              <w:fldChar w:fldCharType="begin"/>
            </w:r>
            <w:r w:rsidR="001825BE">
              <w:rPr>
                <w:noProof/>
                <w:webHidden/>
              </w:rPr>
              <w:instrText xml:space="preserve"> PAGEREF _Toc133765196 \h </w:instrText>
            </w:r>
            <w:r w:rsidR="001825BE">
              <w:rPr>
                <w:noProof/>
                <w:webHidden/>
              </w:rPr>
            </w:r>
            <w:r w:rsidR="001825BE">
              <w:rPr>
                <w:noProof/>
                <w:webHidden/>
              </w:rPr>
              <w:fldChar w:fldCharType="separate"/>
            </w:r>
            <w:r w:rsidR="001825BE">
              <w:rPr>
                <w:noProof/>
                <w:webHidden/>
              </w:rPr>
              <w:t>22</w:t>
            </w:r>
            <w:r w:rsidR="001825BE">
              <w:rPr>
                <w:noProof/>
                <w:webHidden/>
              </w:rPr>
              <w:fldChar w:fldCharType="end"/>
            </w:r>
          </w:hyperlink>
        </w:p>
        <w:p w14:paraId="131198C2" w14:textId="728EE3B4"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7" w:history="1">
            <w:r w:rsidR="001825BE" w:rsidRPr="003F0F37">
              <w:rPr>
                <w:rStyle w:val="Hyperlink"/>
                <w:noProof/>
              </w:rPr>
              <w:t>What’s the role of Markov chains</w:t>
            </w:r>
            <w:r w:rsidR="001825BE">
              <w:rPr>
                <w:noProof/>
                <w:webHidden/>
              </w:rPr>
              <w:tab/>
            </w:r>
            <w:r w:rsidR="001825BE">
              <w:rPr>
                <w:noProof/>
                <w:webHidden/>
              </w:rPr>
              <w:fldChar w:fldCharType="begin"/>
            </w:r>
            <w:r w:rsidR="001825BE">
              <w:rPr>
                <w:noProof/>
                <w:webHidden/>
              </w:rPr>
              <w:instrText xml:space="preserve"> PAGEREF _Toc133765197 \h </w:instrText>
            </w:r>
            <w:r w:rsidR="001825BE">
              <w:rPr>
                <w:noProof/>
                <w:webHidden/>
              </w:rPr>
            </w:r>
            <w:r w:rsidR="001825BE">
              <w:rPr>
                <w:noProof/>
                <w:webHidden/>
              </w:rPr>
              <w:fldChar w:fldCharType="separate"/>
            </w:r>
            <w:r w:rsidR="001825BE">
              <w:rPr>
                <w:noProof/>
                <w:webHidden/>
              </w:rPr>
              <w:t>24</w:t>
            </w:r>
            <w:r w:rsidR="001825BE">
              <w:rPr>
                <w:noProof/>
                <w:webHidden/>
              </w:rPr>
              <w:fldChar w:fldCharType="end"/>
            </w:r>
          </w:hyperlink>
        </w:p>
        <w:p w14:paraId="251E07C5" w14:textId="1C53BD18"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8" w:history="1">
            <w:r w:rsidR="001825BE" w:rsidRPr="003F0F37">
              <w:rPr>
                <w:rStyle w:val="Hyperlink"/>
                <w:noProof/>
              </w:rPr>
              <w:t>How are neural networks evolving</w:t>
            </w:r>
            <w:r w:rsidR="001825BE">
              <w:rPr>
                <w:noProof/>
                <w:webHidden/>
              </w:rPr>
              <w:tab/>
            </w:r>
            <w:r w:rsidR="001825BE">
              <w:rPr>
                <w:noProof/>
                <w:webHidden/>
              </w:rPr>
              <w:fldChar w:fldCharType="begin"/>
            </w:r>
            <w:r w:rsidR="001825BE">
              <w:rPr>
                <w:noProof/>
                <w:webHidden/>
              </w:rPr>
              <w:instrText xml:space="preserve"> PAGEREF _Toc133765198 \h </w:instrText>
            </w:r>
            <w:r w:rsidR="001825BE">
              <w:rPr>
                <w:noProof/>
                <w:webHidden/>
              </w:rPr>
            </w:r>
            <w:r w:rsidR="001825BE">
              <w:rPr>
                <w:noProof/>
                <w:webHidden/>
              </w:rPr>
              <w:fldChar w:fldCharType="separate"/>
            </w:r>
            <w:r w:rsidR="001825BE">
              <w:rPr>
                <w:noProof/>
                <w:webHidden/>
              </w:rPr>
              <w:t>30</w:t>
            </w:r>
            <w:r w:rsidR="001825BE">
              <w:rPr>
                <w:noProof/>
                <w:webHidden/>
              </w:rPr>
              <w:fldChar w:fldCharType="end"/>
            </w:r>
          </w:hyperlink>
        </w:p>
        <w:p w14:paraId="0C1CDA60" w14:textId="603762A0"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9" w:history="1">
            <w:r w:rsidR="001825BE" w:rsidRPr="003F0F37">
              <w:rPr>
                <w:rStyle w:val="Hyperlink"/>
                <w:noProof/>
              </w:rPr>
              <w:t>How does intelligent agent modeling work</w:t>
            </w:r>
            <w:r w:rsidR="001825BE">
              <w:rPr>
                <w:noProof/>
                <w:webHidden/>
              </w:rPr>
              <w:tab/>
            </w:r>
            <w:r w:rsidR="001825BE">
              <w:rPr>
                <w:noProof/>
                <w:webHidden/>
              </w:rPr>
              <w:fldChar w:fldCharType="begin"/>
            </w:r>
            <w:r w:rsidR="001825BE">
              <w:rPr>
                <w:noProof/>
                <w:webHidden/>
              </w:rPr>
              <w:instrText xml:space="preserve"> PAGEREF _Toc133765199 \h </w:instrText>
            </w:r>
            <w:r w:rsidR="001825BE">
              <w:rPr>
                <w:noProof/>
                <w:webHidden/>
              </w:rPr>
            </w:r>
            <w:r w:rsidR="001825BE">
              <w:rPr>
                <w:noProof/>
                <w:webHidden/>
              </w:rPr>
              <w:fldChar w:fldCharType="separate"/>
            </w:r>
            <w:r w:rsidR="001825BE">
              <w:rPr>
                <w:noProof/>
                <w:webHidden/>
              </w:rPr>
              <w:t>33</w:t>
            </w:r>
            <w:r w:rsidR="001825BE">
              <w:rPr>
                <w:noProof/>
                <w:webHidden/>
              </w:rPr>
              <w:fldChar w:fldCharType="end"/>
            </w:r>
          </w:hyperlink>
        </w:p>
        <w:p w14:paraId="49F24521" w14:textId="4593973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0" w:history="1">
            <w:r w:rsidR="001825BE" w:rsidRPr="003F0F37">
              <w:rPr>
                <w:rStyle w:val="Hyperlink"/>
                <w:noProof/>
              </w:rPr>
              <w:t>How does neural network training work</w:t>
            </w:r>
            <w:r w:rsidR="001825BE">
              <w:rPr>
                <w:noProof/>
                <w:webHidden/>
              </w:rPr>
              <w:tab/>
            </w:r>
            <w:r w:rsidR="001825BE">
              <w:rPr>
                <w:noProof/>
                <w:webHidden/>
              </w:rPr>
              <w:fldChar w:fldCharType="begin"/>
            </w:r>
            <w:r w:rsidR="001825BE">
              <w:rPr>
                <w:noProof/>
                <w:webHidden/>
              </w:rPr>
              <w:instrText xml:space="preserve"> PAGEREF _Toc133765200 \h </w:instrText>
            </w:r>
            <w:r w:rsidR="001825BE">
              <w:rPr>
                <w:noProof/>
                <w:webHidden/>
              </w:rPr>
            </w:r>
            <w:r w:rsidR="001825BE">
              <w:rPr>
                <w:noProof/>
                <w:webHidden/>
              </w:rPr>
              <w:fldChar w:fldCharType="separate"/>
            </w:r>
            <w:r w:rsidR="001825BE">
              <w:rPr>
                <w:noProof/>
                <w:webHidden/>
              </w:rPr>
              <w:t>38</w:t>
            </w:r>
            <w:r w:rsidR="001825BE">
              <w:rPr>
                <w:noProof/>
                <w:webHidden/>
              </w:rPr>
              <w:fldChar w:fldCharType="end"/>
            </w:r>
          </w:hyperlink>
        </w:p>
        <w:p w14:paraId="6E52DBED" w14:textId="2697045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1" w:history="1">
            <w:r w:rsidR="001825BE" w:rsidRPr="003F0F37">
              <w:rPr>
                <w:rStyle w:val="Hyperlink"/>
                <w:noProof/>
              </w:rPr>
              <w:t>What is autoencoding?</w:t>
            </w:r>
            <w:r w:rsidR="001825BE">
              <w:rPr>
                <w:noProof/>
                <w:webHidden/>
              </w:rPr>
              <w:tab/>
            </w:r>
            <w:r w:rsidR="001825BE">
              <w:rPr>
                <w:noProof/>
                <w:webHidden/>
              </w:rPr>
              <w:fldChar w:fldCharType="begin"/>
            </w:r>
            <w:r w:rsidR="001825BE">
              <w:rPr>
                <w:noProof/>
                <w:webHidden/>
              </w:rPr>
              <w:instrText xml:space="preserve"> PAGEREF _Toc133765201 \h </w:instrText>
            </w:r>
            <w:r w:rsidR="001825BE">
              <w:rPr>
                <w:noProof/>
                <w:webHidden/>
              </w:rPr>
            </w:r>
            <w:r w:rsidR="001825BE">
              <w:rPr>
                <w:noProof/>
                <w:webHidden/>
              </w:rPr>
              <w:fldChar w:fldCharType="separate"/>
            </w:r>
            <w:r w:rsidR="001825BE">
              <w:rPr>
                <w:noProof/>
                <w:webHidden/>
              </w:rPr>
              <w:t>47</w:t>
            </w:r>
            <w:r w:rsidR="001825BE">
              <w:rPr>
                <w:noProof/>
                <w:webHidden/>
              </w:rPr>
              <w:fldChar w:fldCharType="end"/>
            </w:r>
          </w:hyperlink>
        </w:p>
        <w:p w14:paraId="7BCC043C" w14:textId="16EE7C0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2" w:history="1">
            <w:r w:rsidR="001825BE" w:rsidRPr="003F0F37">
              <w:rPr>
                <w:rStyle w:val="Hyperlink"/>
                <w:noProof/>
              </w:rPr>
              <w:t>How does sequence analysis work</w:t>
            </w:r>
            <w:r w:rsidR="001825BE">
              <w:rPr>
                <w:noProof/>
                <w:webHidden/>
              </w:rPr>
              <w:tab/>
            </w:r>
            <w:r w:rsidR="001825BE">
              <w:rPr>
                <w:noProof/>
                <w:webHidden/>
              </w:rPr>
              <w:fldChar w:fldCharType="begin"/>
            </w:r>
            <w:r w:rsidR="001825BE">
              <w:rPr>
                <w:noProof/>
                <w:webHidden/>
              </w:rPr>
              <w:instrText xml:space="preserve"> PAGEREF _Toc133765202 \h </w:instrText>
            </w:r>
            <w:r w:rsidR="001825BE">
              <w:rPr>
                <w:noProof/>
                <w:webHidden/>
              </w:rPr>
            </w:r>
            <w:r w:rsidR="001825BE">
              <w:rPr>
                <w:noProof/>
                <w:webHidden/>
              </w:rPr>
              <w:fldChar w:fldCharType="separate"/>
            </w:r>
            <w:r w:rsidR="001825BE">
              <w:rPr>
                <w:noProof/>
                <w:webHidden/>
              </w:rPr>
              <w:t>48</w:t>
            </w:r>
            <w:r w:rsidR="001825BE">
              <w:rPr>
                <w:noProof/>
                <w:webHidden/>
              </w:rPr>
              <w:fldChar w:fldCharType="end"/>
            </w:r>
          </w:hyperlink>
        </w:p>
        <w:p w14:paraId="5CCB7CCA" w14:textId="21CD1F6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3" w:history="1">
            <w:r w:rsidR="001825BE" w:rsidRPr="003F0F37">
              <w:rPr>
                <w:rStyle w:val="Hyperlink"/>
                <w:noProof/>
              </w:rPr>
              <w:t>How does recognizing human activities work</w:t>
            </w:r>
            <w:r w:rsidR="001825BE">
              <w:rPr>
                <w:noProof/>
                <w:webHidden/>
              </w:rPr>
              <w:tab/>
            </w:r>
            <w:r w:rsidR="001825BE">
              <w:rPr>
                <w:noProof/>
                <w:webHidden/>
              </w:rPr>
              <w:fldChar w:fldCharType="begin"/>
            </w:r>
            <w:r w:rsidR="001825BE">
              <w:rPr>
                <w:noProof/>
                <w:webHidden/>
              </w:rPr>
              <w:instrText xml:space="preserve"> PAGEREF _Toc133765203 \h </w:instrText>
            </w:r>
            <w:r w:rsidR="001825BE">
              <w:rPr>
                <w:noProof/>
                <w:webHidden/>
              </w:rPr>
            </w:r>
            <w:r w:rsidR="001825BE">
              <w:rPr>
                <w:noProof/>
                <w:webHidden/>
              </w:rPr>
              <w:fldChar w:fldCharType="separate"/>
            </w:r>
            <w:r w:rsidR="001825BE">
              <w:rPr>
                <w:noProof/>
                <w:webHidden/>
              </w:rPr>
              <w:t>53</w:t>
            </w:r>
            <w:r w:rsidR="001825BE">
              <w:rPr>
                <w:noProof/>
                <w:webHidden/>
              </w:rPr>
              <w:fldChar w:fldCharType="end"/>
            </w:r>
          </w:hyperlink>
        </w:p>
        <w:p w14:paraId="057F2921" w14:textId="0D2B5BD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4" w:history="1">
            <w:r w:rsidR="001825BE" w:rsidRPr="003F0F37">
              <w:rPr>
                <w:rStyle w:val="Hyperlink"/>
                <w:noProof/>
              </w:rPr>
              <w:t>Computer vision and autonomous driving</w:t>
            </w:r>
            <w:r w:rsidR="001825BE">
              <w:rPr>
                <w:noProof/>
                <w:webHidden/>
              </w:rPr>
              <w:tab/>
            </w:r>
            <w:r w:rsidR="001825BE">
              <w:rPr>
                <w:noProof/>
                <w:webHidden/>
              </w:rPr>
              <w:fldChar w:fldCharType="begin"/>
            </w:r>
            <w:r w:rsidR="001825BE">
              <w:rPr>
                <w:noProof/>
                <w:webHidden/>
              </w:rPr>
              <w:instrText xml:space="preserve"> PAGEREF _Toc133765204 \h </w:instrText>
            </w:r>
            <w:r w:rsidR="001825BE">
              <w:rPr>
                <w:noProof/>
                <w:webHidden/>
              </w:rPr>
            </w:r>
            <w:r w:rsidR="001825BE">
              <w:rPr>
                <w:noProof/>
                <w:webHidden/>
              </w:rPr>
              <w:fldChar w:fldCharType="separate"/>
            </w:r>
            <w:r w:rsidR="001825BE">
              <w:rPr>
                <w:noProof/>
                <w:webHidden/>
              </w:rPr>
              <w:t>55</w:t>
            </w:r>
            <w:r w:rsidR="001825BE">
              <w:rPr>
                <w:noProof/>
                <w:webHidden/>
              </w:rPr>
              <w:fldChar w:fldCharType="end"/>
            </w:r>
          </w:hyperlink>
        </w:p>
        <w:p w14:paraId="7A597EFF" w14:textId="602C1A4D"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5" w:history="1">
            <w:r w:rsidR="001825BE" w:rsidRPr="003F0F37">
              <w:rPr>
                <w:rStyle w:val="Hyperlink"/>
                <w:noProof/>
              </w:rPr>
              <w:t>How does the reproducibility crisis impact ML design</w:t>
            </w:r>
            <w:r w:rsidR="001825BE">
              <w:rPr>
                <w:noProof/>
                <w:webHidden/>
              </w:rPr>
              <w:tab/>
            </w:r>
            <w:r w:rsidR="001825BE">
              <w:rPr>
                <w:noProof/>
                <w:webHidden/>
              </w:rPr>
              <w:fldChar w:fldCharType="begin"/>
            </w:r>
            <w:r w:rsidR="001825BE">
              <w:rPr>
                <w:noProof/>
                <w:webHidden/>
              </w:rPr>
              <w:instrText xml:space="preserve"> PAGEREF _Toc133765205 \h </w:instrText>
            </w:r>
            <w:r w:rsidR="001825BE">
              <w:rPr>
                <w:noProof/>
                <w:webHidden/>
              </w:rPr>
            </w:r>
            <w:r w:rsidR="001825BE">
              <w:rPr>
                <w:noProof/>
                <w:webHidden/>
              </w:rPr>
              <w:fldChar w:fldCharType="separate"/>
            </w:r>
            <w:r w:rsidR="001825BE">
              <w:rPr>
                <w:noProof/>
                <w:webHidden/>
              </w:rPr>
              <w:t>64</w:t>
            </w:r>
            <w:r w:rsidR="001825BE">
              <w:rPr>
                <w:noProof/>
                <w:webHidden/>
              </w:rPr>
              <w:fldChar w:fldCharType="end"/>
            </w:r>
          </w:hyperlink>
        </w:p>
        <w:p w14:paraId="5669FCB0" w14:textId="4B0B42F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6" w:history="1">
            <w:r w:rsidR="001825BE" w:rsidRPr="003F0F37">
              <w:rPr>
                <w:rStyle w:val="Hyperlink"/>
                <w:noProof/>
              </w:rPr>
              <w:t>Ethical Considerations of AI</w:t>
            </w:r>
            <w:r w:rsidR="001825BE">
              <w:rPr>
                <w:noProof/>
                <w:webHidden/>
              </w:rPr>
              <w:tab/>
            </w:r>
            <w:r w:rsidR="001825BE">
              <w:rPr>
                <w:noProof/>
                <w:webHidden/>
              </w:rPr>
              <w:fldChar w:fldCharType="begin"/>
            </w:r>
            <w:r w:rsidR="001825BE">
              <w:rPr>
                <w:noProof/>
                <w:webHidden/>
              </w:rPr>
              <w:instrText xml:space="preserve"> PAGEREF _Toc133765206 \h </w:instrText>
            </w:r>
            <w:r w:rsidR="001825BE">
              <w:rPr>
                <w:noProof/>
                <w:webHidden/>
              </w:rPr>
            </w:r>
            <w:r w:rsidR="001825BE">
              <w:rPr>
                <w:noProof/>
                <w:webHidden/>
              </w:rPr>
              <w:fldChar w:fldCharType="separate"/>
            </w:r>
            <w:r w:rsidR="001825BE">
              <w:rPr>
                <w:noProof/>
                <w:webHidden/>
              </w:rPr>
              <w:t>70</w:t>
            </w:r>
            <w:r w:rsidR="001825BE">
              <w:rPr>
                <w:noProof/>
                <w:webHidden/>
              </w:rPr>
              <w:fldChar w:fldCharType="end"/>
            </w:r>
          </w:hyperlink>
        </w:p>
        <w:p w14:paraId="3B0FD61D" w14:textId="1EEA601E"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7"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_Toc133765207 \h </w:instrText>
            </w:r>
            <w:r w:rsidR="001825BE">
              <w:rPr>
                <w:noProof/>
                <w:webHidden/>
              </w:rPr>
            </w:r>
            <w:r w:rsidR="001825BE">
              <w:rPr>
                <w:noProof/>
                <w:webHidden/>
              </w:rPr>
              <w:fldChar w:fldCharType="separate"/>
            </w:r>
            <w:r w:rsidR="001825BE">
              <w:rPr>
                <w:noProof/>
                <w:webHidden/>
              </w:rPr>
              <w:t>76</w:t>
            </w:r>
            <w:r w:rsidR="001825BE">
              <w:rPr>
                <w:noProof/>
                <w:webHidden/>
              </w:rPr>
              <w:fldChar w:fldCharType="end"/>
            </w:r>
          </w:hyperlink>
        </w:p>
        <w:p w14:paraId="6995D8C5" w14:textId="09F92BB8" w:rsidR="001825BE" w:rsidRDefault="00000000">
          <w:pPr>
            <w:pStyle w:val="TOC1"/>
            <w:rPr>
              <w:rFonts w:asciiTheme="minorHAnsi" w:eastAsiaTheme="minorEastAsia" w:hAnsiTheme="minorHAnsi" w:cstheme="minorBidi"/>
              <w:noProof/>
              <w:kern w:val="2"/>
              <w:sz w:val="22"/>
              <w14:ligatures w14:val="standardContextual"/>
            </w:rPr>
          </w:pPr>
          <w:hyperlink w:anchor="_Toc133765208" w:history="1">
            <w:r w:rsidR="001825BE" w:rsidRPr="003F0F37">
              <w:rPr>
                <w:rStyle w:val="Hyperlink"/>
                <w:noProof/>
              </w:rPr>
              <w:t>Chapter 3: Research Method</w:t>
            </w:r>
            <w:r w:rsidR="001825BE">
              <w:rPr>
                <w:noProof/>
                <w:webHidden/>
              </w:rPr>
              <w:tab/>
            </w:r>
            <w:r w:rsidR="001825BE">
              <w:rPr>
                <w:noProof/>
                <w:webHidden/>
              </w:rPr>
              <w:fldChar w:fldCharType="begin"/>
            </w:r>
            <w:r w:rsidR="001825BE">
              <w:rPr>
                <w:noProof/>
                <w:webHidden/>
              </w:rPr>
              <w:instrText xml:space="preserve"> PAGEREF _Toc133765208 \h </w:instrText>
            </w:r>
            <w:r w:rsidR="001825BE">
              <w:rPr>
                <w:noProof/>
                <w:webHidden/>
              </w:rPr>
            </w:r>
            <w:r w:rsidR="001825BE">
              <w:rPr>
                <w:noProof/>
                <w:webHidden/>
              </w:rPr>
              <w:fldChar w:fldCharType="separate"/>
            </w:r>
            <w:r w:rsidR="001825BE">
              <w:rPr>
                <w:noProof/>
                <w:webHidden/>
              </w:rPr>
              <w:t>78</w:t>
            </w:r>
            <w:r w:rsidR="001825BE">
              <w:rPr>
                <w:noProof/>
                <w:webHidden/>
              </w:rPr>
              <w:fldChar w:fldCharType="end"/>
            </w:r>
          </w:hyperlink>
        </w:p>
        <w:p w14:paraId="34A9ED49" w14:textId="47B6D073"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9" w:history="1">
            <w:r w:rsidR="001825BE" w:rsidRPr="003F0F37">
              <w:rPr>
                <w:rStyle w:val="Hyperlink"/>
                <w:noProof/>
              </w:rPr>
              <w:t>Research Methodology and Design</w:t>
            </w:r>
            <w:r w:rsidR="001825BE">
              <w:rPr>
                <w:noProof/>
                <w:webHidden/>
              </w:rPr>
              <w:tab/>
            </w:r>
            <w:r w:rsidR="001825BE">
              <w:rPr>
                <w:noProof/>
                <w:webHidden/>
              </w:rPr>
              <w:fldChar w:fldCharType="begin"/>
            </w:r>
            <w:r w:rsidR="001825BE">
              <w:rPr>
                <w:noProof/>
                <w:webHidden/>
              </w:rPr>
              <w:instrText xml:space="preserve"> PAGEREF _Toc133765209 \h </w:instrText>
            </w:r>
            <w:r w:rsidR="001825BE">
              <w:rPr>
                <w:noProof/>
                <w:webHidden/>
              </w:rPr>
            </w:r>
            <w:r w:rsidR="001825BE">
              <w:rPr>
                <w:noProof/>
                <w:webHidden/>
              </w:rPr>
              <w:fldChar w:fldCharType="separate"/>
            </w:r>
            <w:r w:rsidR="001825BE">
              <w:rPr>
                <w:noProof/>
                <w:webHidden/>
              </w:rPr>
              <w:t>78</w:t>
            </w:r>
            <w:r w:rsidR="001825BE">
              <w:rPr>
                <w:noProof/>
                <w:webHidden/>
              </w:rPr>
              <w:fldChar w:fldCharType="end"/>
            </w:r>
          </w:hyperlink>
        </w:p>
        <w:p w14:paraId="7600DCB0" w14:textId="016EB3D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0" w:history="1">
            <w:r w:rsidR="001825BE" w:rsidRPr="003F0F37">
              <w:rPr>
                <w:rStyle w:val="Hyperlink"/>
                <w:noProof/>
              </w:rPr>
              <w:t>Population and Sample</w:t>
            </w:r>
            <w:r w:rsidR="001825BE">
              <w:rPr>
                <w:noProof/>
                <w:webHidden/>
              </w:rPr>
              <w:tab/>
            </w:r>
            <w:r w:rsidR="001825BE">
              <w:rPr>
                <w:noProof/>
                <w:webHidden/>
              </w:rPr>
              <w:fldChar w:fldCharType="begin"/>
            </w:r>
            <w:r w:rsidR="001825BE">
              <w:rPr>
                <w:noProof/>
                <w:webHidden/>
              </w:rPr>
              <w:instrText xml:space="preserve"> PAGEREF _Toc133765210 \h </w:instrText>
            </w:r>
            <w:r w:rsidR="001825BE">
              <w:rPr>
                <w:noProof/>
                <w:webHidden/>
              </w:rPr>
            </w:r>
            <w:r w:rsidR="001825BE">
              <w:rPr>
                <w:noProof/>
                <w:webHidden/>
              </w:rPr>
              <w:fldChar w:fldCharType="separate"/>
            </w:r>
            <w:r w:rsidR="001825BE">
              <w:rPr>
                <w:noProof/>
                <w:webHidden/>
              </w:rPr>
              <w:t>79</w:t>
            </w:r>
            <w:r w:rsidR="001825BE">
              <w:rPr>
                <w:noProof/>
                <w:webHidden/>
              </w:rPr>
              <w:fldChar w:fldCharType="end"/>
            </w:r>
          </w:hyperlink>
        </w:p>
        <w:p w14:paraId="1A1F3D9B" w14:textId="0E992AAA"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1" w:history="1">
            <w:r w:rsidR="001825BE" w:rsidRPr="003F0F37">
              <w:rPr>
                <w:rStyle w:val="Hyperlink"/>
                <w:noProof/>
              </w:rPr>
              <w:t>Instrumentation</w:t>
            </w:r>
            <w:r w:rsidR="001825BE">
              <w:rPr>
                <w:noProof/>
                <w:webHidden/>
              </w:rPr>
              <w:tab/>
            </w:r>
            <w:r w:rsidR="001825BE">
              <w:rPr>
                <w:noProof/>
                <w:webHidden/>
              </w:rPr>
              <w:fldChar w:fldCharType="begin"/>
            </w:r>
            <w:r w:rsidR="001825BE">
              <w:rPr>
                <w:noProof/>
                <w:webHidden/>
              </w:rPr>
              <w:instrText xml:space="preserve"> PAGEREF _Toc133765211 \h </w:instrText>
            </w:r>
            <w:r w:rsidR="001825BE">
              <w:rPr>
                <w:noProof/>
                <w:webHidden/>
              </w:rPr>
            </w:r>
            <w:r w:rsidR="001825BE">
              <w:rPr>
                <w:noProof/>
                <w:webHidden/>
              </w:rPr>
              <w:fldChar w:fldCharType="separate"/>
            </w:r>
            <w:r w:rsidR="001825BE">
              <w:rPr>
                <w:noProof/>
                <w:webHidden/>
              </w:rPr>
              <w:t>80</w:t>
            </w:r>
            <w:r w:rsidR="001825BE">
              <w:rPr>
                <w:noProof/>
                <w:webHidden/>
              </w:rPr>
              <w:fldChar w:fldCharType="end"/>
            </w:r>
          </w:hyperlink>
        </w:p>
        <w:p w14:paraId="3B8B2BEA" w14:textId="4D7AF26D"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2" w:history="1">
            <w:r w:rsidR="001825BE" w:rsidRPr="003F0F37">
              <w:rPr>
                <w:rStyle w:val="Hyperlink"/>
                <w:noProof/>
              </w:rPr>
              <w:t>Study Procedures</w:t>
            </w:r>
            <w:r w:rsidR="001825BE">
              <w:rPr>
                <w:noProof/>
                <w:webHidden/>
              </w:rPr>
              <w:tab/>
            </w:r>
            <w:r w:rsidR="001825BE">
              <w:rPr>
                <w:noProof/>
                <w:webHidden/>
              </w:rPr>
              <w:fldChar w:fldCharType="begin"/>
            </w:r>
            <w:r w:rsidR="001825BE">
              <w:rPr>
                <w:noProof/>
                <w:webHidden/>
              </w:rPr>
              <w:instrText xml:space="preserve"> PAGEREF _Toc133765212 \h </w:instrText>
            </w:r>
            <w:r w:rsidR="001825BE">
              <w:rPr>
                <w:noProof/>
                <w:webHidden/>
              </w:rPr>
            </w:r>
            <w:r w:rsidR="001825BE">
              <w:rPr>
                <w:noProof/>
                <w:webHidden/>
              </w:rPr>
              <w:fldChar w:fldCharType="separate"/>
            </w:r>
            <w:r w:rsidR="001825BE">
              <w:rPr>
                <w:noProof/>
                <w:webHidden/>
              </w:rPr>
              <w:t>80</w:t>
            </w:r>
            <w:r w:rsidR="001825BE">
              <w:rPr>
                <w:noProof/>
                <w:webHidden/>
              </w:rPr>
              <w:fldChar w:fldCharType="end"/>
            </w:r>
          </w:hyperlink>
        </w:p>
        <w:p w14:paraId="65208A38" w14:textId="5FE221F6"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3" w:history="1">
            <w:r w:rsidR="001825BE" w:rsidRPr="003F0F37">
              <w:rPr>
                <w:rStyle w:val="Hyperlink"/>
                <w:noProof/>
              </w:rPr>
              <w:t>Data Analysis</w:t>
            </w:r>
            <w:r w:rsidR="001825BE">
              <w:rPr>
                <w:noProof/>
                <w:webHidden/>
              </w:rPr>
              <w:tab/>
            </w:r>
            <w:r w:rsidR="001825BE">
              <w:rPr>
                <w:noProof/>
                <w:webHidden/>
              </w:rPr>
              <w:fldChar w:fldCharType="begin"/>
            </w:r>
            <w:r w:rsidR="001825BE">
              <w:rPr>
                <w:noProof/>
                <w:webHidden/>
              </w:rPr>
              <w:instrText xml:space="preserve"> PAGEREF _Toc133765213 \h </w:instrText>
            </w:r>
            <w:r w:rsidR="001825BE">
              <w:rPr>
                <w:noProof/>
                <w:webHidden/>
              </w:rPr>
            </w:r>
            <w:r w:rsidR="001825BE">
              <w:rPr>
                <w:noProof/>
                <w:webHidden/>
              </w:rPr>
              <w:fldChar w:fldCharType="separate"/>
            </w:r>
            <w:r w:rsidR="001825BE">
              <w:rPr>
                <w:noProof/>
                <w:webHidden/>
              </w:rPr>
              <w:t>90</w:t>
            </w:r>
            <w:r w:rsidR="001825BE">
              <w:rPr>
                <w:noProof/>
                <w:webHidden/>
              </w:rPr>
              <w:fldChar w:fldCharType="end"/>
            </w:r>
          </w:hyperlink>
        </w:p>
        <w:p w14:paraId="2C637ADC" w14:textId="4F61CE50"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4" w:history="1">
            <w:r w:rsidR="001825BE" w:rsidRPr="003F0F37">
              <w:rPr>
                <w:rStyle w:val="Hyperlink"/>
                <w:noProof/>
              </w:rPr>
              <w:t>Assumptions</w:t>
            </w:r>
            <w:r w:rsidR="001825BE">
              <w:rPr>
                <w:noProof/>
                <w:webHidden/>
              </w:rPr>
              <w:tab/>
            </w:r>
            <w:r w:rsidR="001825BE">
              <w:rPr>
                <w:noProof/>
                <w:webHidden/>
              </w:rPr>
              <w:fldChar w:fldCharType="begin"/>
            </w:r>
            <w:r w:rsidR="001825BE">
              <w:rPr>
                <w:noProof/>
                <w:webHidden/>
              </w:rPr>
              <w:instrText xml:space="preserve"> PAGEREF _Toc133765214 \h </w:instrText>
            </w:r>
            <w:r w:rsidR="001825BE">
              <w:rPr>
                <w:noProof/>
                <w:webHidden/>
              </w:rPr>
            </w:r>
            <w:r w:rsidR="001825BE">
              <w:rPr>
                <w:noProof/>
                <w:webHidden/>
              </w:rPr>
              <w:fldChar w:fldCharType="separate"/>
            </w:r>
            <w:r w:rsidR="001825BE">
              <w:rPr>
                <w:noProof/>
                <w:webHidden/>
              </w:rPr>
              <w:t>94</w:t>
            </w:r>
            <w:r w:rsidR="001825BE">
              <w:rPr>
                <w:noProof/>
                <w:webHidden/>
              </w:rPr>
              <w:fldChar w:fldCharType="end"/>
            </w:r>
          </w:hyperlink>
        </w:p>
        <w:p w14:paraId="7F6D0EB4" w14:textId="54BEDB88"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5" w:history="1">
            <w:r w:rsidR="001825BE" w:rsidRPr="003F0F37">
              <w:rPr>
                <w:rStyle w:val="Hyperlink"/>
                <w:noProof/>
              </w:rPr>
              <w:t>Limitations</w:t>
            </w:r>
            <w:r w:rsidR="001825BE">
              <w:rPr>
                <w:noProof/>
                <w:webHidden/>
              </w:rPr>
              <w:tab/>
            </w:r>
            <w:r w:rsidR="001825BE">
              <w:rPr>
                <w:noProof/>
                <w:webHidden/>
              </w:rPr>
              <w:fldChar w:fldCharType="begin"/>
            </w:r>
            <w:r w:rsidR="001825BE">
              <w:rPr>
                <w:noProof/>
                <w:webHidden/>
              </w:rPr>
              <w:instrText xml:space="preserve"> PAGEREF _Toc133765215 \h </w:instrText>
            </w:r>
            <w:r w:rsidR="001825BE">
              <w:rPr>
                <w:noProof/>
                <w:webHidden/>
              </w:rPr>
            </w:r>
            <w:r w:rsidR="001825BE">
              <w:rPr>
                <w:noProof/>
                <w:webHidden/>
              </w:rPr>
              <w:fldChar w:fldCharType="separate"/>
            </w:r>
            <w:r w:rsidR="001825BE">
              <w:rPr>
                <w:noProof/>
                <w:webHidden/>
              </w:rPr>
              <w:t>95</w:t>
            </w:r>
            <w:r w:rsidR="001825BE">
              <w:rPr>
                <w:noProof/>
                <w:webHidden/>
              </w:rPr>
              <w:fldChar w:fldCharType="end"/>
            </w:r>
          </w:hyperlink>
        </w:p>
        <w:p w14:paraId="15DA05DB" w14:textId="77D201B3"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6" w:history="1">
            <w:r w:rsidR="001825BE" w:rsidRPr="003F0F37">
              <w:rPr>
                <w:rStyle w:val="Hyperlink"/>
                <w:noProof/>
              </w:rPr>
              <w:t>Delimitations</w:t>
            </w:r>
            <w:r w:rsidR="001825BE">
              <w:rPr>
                <w:noProof/>
                <w:webHidden/>
              </w:rPr>
              <w:tab/>
            </w:r>
            <w:r w:rsidR="001825BE">
              <w:rPr>
                <w:noProof/>
                <w:webHidden/>
              </w:rPr>
              <w:fldChar w:fldCharType="begin"/>
            </w:r>
            <w:r w:rsidR="001825BE">
              <w:rPr>
                <w:noProof/>
                <w:webHidden/>
              </w:rPr>
              <w:instrText xml:space="preserve"> PAGEREF _Toc133765216 \h </w:instrText>
            </w:r>
            <w:r w:rsidR="001825BE">
              <w:rPr>
                <w:noProof/>
                <w:webHidden/>
              </w:rPr>
            </w:r>
            <w:r w:rsidR="001825BE">
              <w:rPr>
                <w:noProof/>
                <w:webHidden/>
              </w:rPr>
              <w:fldChar w:fldCharType="separate"/>
            </w:r>
            <w:r w:rsidR="001825BE">
              <w:rPr>
                <w:noProof/>
                <w:webHidden/>
              </w:rPr>
              <w:t>95</w:t>
            </w:r>
            <w:r w:rsidR="001825BE">
              <w:rPr>
                <w:noProof/>
                <w:webHidden/>
              </w:rPr>
              <w:fldChar w:fldCharType="end"/>
            </w:r>
          </w:hyperlink>
        </w:p>
        <w:p w14:paraId="681F5CC7" w14:textId="3729B4D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7" w:history="1">
            <w:r w:rsidR="001825BE" w:rsidRPr="003F0F37">
              <w:rPr>
                <w:rStyle w:val="Hyperlink"/>
                <w:noProof/>
              </w:rPr>
              <w:t>Ethical Assurances</w:t>
            </w:r>
            <w:r w:rsidR="001825BE">
              <w:rPr>
                <w:noProof/>
                <w:webHidden/>
              </w:rPr>
              <w:tab/>
            </w:r>
            <w:r w:rsidR="001825BE">
              <w:rPr>
                <w:noProof/>
                <w:webHidden/>
              </w:rPr>
              <w:fldChar w:fldCharType="begin"/>
            </w:r>
            <w:r w:rsidR="001825BE">
              <w:rPr>
                <w:noProof/>
                <w:webHidden/>
              </w:rPr>
              <w:instrText xml:space="preserve"> PAGEREF _Toc133765217 \h </w:instrText>
            </w:r>
            <w:r w:rsidR="001825BE">
              <w:rPr>
                <w:noProof/>
                <w:webHidden/>
              </w:rPr>
            </w:r>
            <w:r w:rsidR="001825BE">
              <w:rPr>
                <w:noProof/>
                <w:webHidden/>
              </w:rPr>
              <w:fldChar w:fldCharType="separate"/>
            </w:r>
            <w:r w:rsidR="001825BE">
              <w:rPr>
                <w:noProof/>
                <w:webHidden/>
              </w:rPr>
              <w:t>96</w:t>
            </w:r>
            <w:r w:rsidR="001825BE">
              <w:rPr>
                <w:noProof/>
                <w:webHidden/>
              </w:rPr>
              <w:fldChar w:fldCharType="end"/>
            </w:r>
          </w:hyperlink>
        </w:p>
        <w:p w14:paraId="16371D4E" w14:textId="4093528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8"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_Toc133765218 \h </w:instrText>
            </w:r>
            <w:r w:rsidR="001825BE">
              <w:rPr>
                <w:noProof/>
                <w:webHidden/>
              </w:rPr>
            </w:r>
            <w:r w:rsidR="001825BE">
              <w:rPr>
                <w:noProof/>
                <w:webHidden/>
              </w:rPr>
              <w:fldChar w:fldCharType="separate"/>
            </w:r>
            <w:r w:rsidR="001825BE">
              <w:rPr>
                <w:noProof/>
                <w:webHidden/>
              </w:rPr>
              <w:t>98</w:t>
            </w:r>
            <w:r w:rsidR="001825BE">
              <w:rPr>
                <w:noProof/>
                <w:webHidden/>
              </w:rPr>
              <w:fldChar w:fldCharType="end"/>
            </w:r>
          </w:hyperlink>
        </w:p>
        <w:p w14:paraId="5B6BF919" w14:textId="78B70EC9" w:rsidR="001825BE" w:rsidRDefault="00000000">
          <w:pPr>
            <w:pStyle w:val="TOC1"/>
            <w:rPr>
              <w:rFonts w:asciiTheme="minorHAnsi" w:eastAsiaTheme="minorEastAsia" w:hAnsiTheme="minorHAnsi" w:cstheme="minorBidi"/>
              <w:noProof/>
              <w:kern w:val="2"/>
              <w:sz w:val="22"/>
              <w14:ligatures w14:val="standardContextual"/>
            </w:rPr>
          </w:pPr>
          <w:hyperlink w:anchor="_Toc133765219" w:history="1">
            <w:r w:rsidR="001825BE" w:rsidRPr="003F0F37">
              <w:rPr>
                <w:rStyle w:val="Hyperlink"/>
                <w:noProof/>
              </w:rPr>
              <w:t>Chapter 4: Findings</w:t>
            </w:r>
            <w:r w:rsidR="001825BE">
              <w:rPr>
                <w:noProof/>
                <w:webHidden/>
              </w:rPr>
              <w:tab/>
            </w:r>
            <w:r w:rsidR="001825BE">
              <w:rPr>
                <w:noProof/>
                <w:webHidden/>
              </w:rPr>
              <w:fldChar w:fldCharType="begin"/>
            </w:r>
            <w:r w:rsidR="001825BE">
              <w:rPr>
                <w:noProof/>
                <w:webHidden/>
              </w:rPr>
              <w:instrText xml:space="preserve"> PAGEREF _Toc133765219 \h </w:instrText>
            </w:r>
            <w:r w:rsidR="001825BE">
              <w:rPr>
                <w:noProof/>
                <w:webHidden/>
              </w:rPr>
            </w:r>
            <w:r w:rsidR="001825BE">
              <w:rPr>
                <w:noProof/>
                <w:webHidden/>
              </w:rPr>
              <w:fldChar w:fldCharType="separate"/>
            </w:r>
            <w:r w:rsidR="001825BE">
              <w:rPr>
                <w:noProof/>
                <w:webHidden/>
              </w:rPr>
              <w:t>100</w:t>
            </w:r>
            <w:r w:rsidR="001825BE">
              <w:rPr>
                <w:noProof/>
                <w:webHidden/>
              </w:rPr>
              <w:fldChar w:fldCharType="end"/>
            </w:r>
          </w:hyperlink>
        </w:p>
        <w:p w14:paraId="58402406" w14:textId="0ED3B82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0" w:history="1">
            <w:r w:rsidR="001825BE" w:rsidRPr="003F0F37">
              <w:rPr>
                <w:rStyle w:val="Hyperlink"/>
                <w:noProof/>
              </w:rPr>
              <w:t>Validity and Reliability of the Data</w:t>
            </w:r>
            <w:r w:rsidR="001825BE">
              <w:rPr>
                <w:noProof/>
                <w:webHidden/>
              </w:rPr>
              <w:tab/>
            </w:r>
            <w:r w:rsidR="001825BE">
              <w:rPr>
                <w:noProof/>
                <w:webHidden/>
              </w:rPr>
              <w:fldChar w:fldCharType="begin"/>
            </w:r>
            <w:r w:rsidR="001825BE">
              <w:rPr>
                <w:noProof/>
                <w:webHidden/>
              </w:rPr>
              <w:instrText xml:space="preserve"> PAGEREF _Toc133765220 \h </w:instrText>
            </w:r>
            <w:r w:rsidR="001825BE">
              <w:rPr>
                <w:noProof/>
                <w:webHidden/>
              </w:rPr>
            </w:r>
            <w:r w:rsidR="001825BE">
              <w:rPr>
                <w:noProof/>
                <w:webHidden/>
              </w:rPr>
              <w:fldChar w:fldCharType="separate"/>
            </w:r>
            <w:r w:rsidR="001825BE">
              <w:rPr>
                <w:noProof/>
                <w:webHidden/>
              </w:rPr>
              <w:t>100</w:t>
            </w:r>
            <w:r w:rsidR="001825BE">
              <w:rPr>
                <w:noProof/>
                <w:webHidden/>
              </w:rPr>
              <w:fldChar w:fldCharType="end"/>
            </w:r>
          </w:hyperlink>
        </w:p>
        <w:p w14:paraId="2FB2E242" w14:textId="55DAA57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1" w:history="1">
            <w:r w:rsidR="001825BE" w:rsidRPr="003F0F37">
              <w:rPr>
                <w:rStyle w:val="Hyperlink"/>
                <w:noProof/>
              </w:rPr>
              <w:t>Results</w:t>
            </w:r>
            <w:r w:rsidR="001825BE">
              <w:rPr>
                <w:noProof/>
                <w:webHidden/>
              </w:rPr>
              <w:tab/>
            </w:r>
            <w:r w:rsidR="001825BE">
              <w:rPr>
                <w:noProof/>
                <w:webHidden/>
              </w:rPr>
              <w:fldChar w:fldCharType="begin"/>
            </w:r>
            <w:r w:rsidR="001825BE">
              <w:rPr>
                <w:noProof/>
                <w:webHidden/>
              </w:rPr>
              <w:instrText xml:space="preserve"> PAGEREF _Toc133765221 \h </w:instrText>
            </w:r>
            <w:r w:rsidR="001825BE">
              <w:rPr>
                <w:noProof/>
                <w:webHidden/>
              </w:rPr>
            </w:r>
            <w:r w:rsidR="001825BE">
              <w:rPr>
                <w:noProof/>
                <w:webHidden/>
              </w:rPr>
              <w:fldChar w:fldCharType="separate"/>
            </w:r>
            <w:r w:rsidR="001825BE">
              <w:rPr>
                <w:noProof/>
                <w:webHidden/>
              </w:rPr>
              <w:t>101</w:t>
            </w:r>
            <w:r w:rsidR="001825BE">
              <w:rPr>
                <w:noProof/>
                <w:webHidden/>
              </w:rPr>
              <w:fldChar w:fldCharType="end"/>
            </w:r>
          </w:hyperlink>
        </w:p>
        <w:p w14:paraId="7C9EBCEA" w14:textId="06218EE6"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2" w:history="1">
            <w:r w:rsidR="001825BE" w:rsidRPr="003F0F37">
              <w:rPr>
                <w:rStyle w:val="Hyperlink"/>
                <w:noProof/>
              </w:rPr>
              <w:t>Evaluation of the Findings</w:t>
            </w:r>
            <w:r w:rsidR="001825BE">
              <w:rPr>
                <w:noProof/>
                <w:webHidden/>
              </w:rPr>
              <w:tab/>
            </w:r>
            <w:r w:rsidR="001825BE">
              <w:rPr>
                <w:noProof/>
                <w:webHidden/>
              </w:rPr>
              <w:fldChar w:fldCharType="begin"/>
            </w:r>
            <w:r w:rsidR="001825BE">
              <w:rPr>
                <w:noProof/>
                <w:webHidden/>
              </w:rPr>
              <w:instrText xml:space="preserve"> PAGEREF _Toc133765222 \h </w:instrText>
            </w:r>
            <w:r w:rsidR="001825BE">
              <w:rPr>
                <w:noProof/>
                <w:webHidden/>
              </w:rPr>
            </w:r>
            <w:r w:rsidR="001825BE">
              <w:rPr>
                <w:noProof/>
                <w:webHidden/>
              </w:rPr>
              <w:fldChar w:fldCharType="separate"/>
            </w:r>
            <w:r w:rsidR="001825BE">
              <w:rPr>
                <w:noProof/>
                <w:webHidden/>
              </w:rPr>
              <w:t>113</w:t>
            </w:r>
            <w:r w:rsidR="001825BE">
              <w:rPr>
                <w:noProof/>
                <w:webHidden/>
              </w:rPr>
              <w:fldChar w:fldCharType="end"/>
            </w:r>
          </w:hyperlink>
        </w:p>
        <w:p w14:paraId="70C24D06" w14:textId="214B2018"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3"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_Toc133765223 \h </w:instrText>
            </w:r>
            <w:r w:rsidR="001825BE">
              <w:rPr>
                <w:noProof/>
                <w:webHidden/>
              </w:rPr>
            </w:r>
            <w:r w:rsidR="001825BE">
              <w:rPr>
                <w:noProof/>
                <w:webHidden/>
              </w:rPr>
              <w:fldChar w:fldCharType="separate"/>
            </w:r>
            <w:r w:rsidR="001825BE">
              <w:rPr>
                <w:noProof/>
                <w:webHidden/>
              </w:rPr>
              <w:t>116</w:t>
            </w:r>
            <w:r w:rsidR="001825BE">
              <w:rPr>
                <w:noProof/>
                <w:webHidden/>
              </w:rPr>
              <w:fldChar w:fldCharType="end"/>
            </w:r>
          </w:hyperlink>
        </w:p>
        <w:p w14:paraId="6911CE4C" w14:textId="675620C7" w:rsidR="001825BE" w:rsidRDefault="00000000">
          <w:pPr>
            <w:pStyle w:val="TOC1"/>
            <w:rPr>
              <w:rFonts w:asciiTheme="minorHAnsi" w:eastAsiaTheme="minorEastAsia" w:hAnsiTheme="minorHAnsi" w:cstheme="minorBidi"/>
              <w:noProof/>
              <w:kern w:val="2"/>
              <w:sz w:val="22"/>
              <w14:ligatures w14:val="standardContextual"/>
            </w:rPr>
          </w:pPr>
          <w:hyperlink w:anchor="_Toc133765224" w:history="1">
            <w:r w:rsidR="001825BE" w:rsidRPr="003F0F37">
              <w:rPr>
                <w:rStyle w:val="Hyperlink"/>
                <w:noProof/>
              </w:rPr>
              <w:t>Chapter 5: Implications, Recommendations, and Conclusions</w:t>
            </w:r>
            <w:r w:rsidR="001825BE">
              <w:rPr>
                <w:noProof/>
                <w:webHidden/>
              </w:rPr>
              <w:tab/>
            </w:r>
            <w:r w:rsidR="001825BE">
              <w:rPr>
                <w:noProof/>
                <w:webHidden/>
              </w:rPr>
              <w:fldChar w:fldCharType="begin"/>
            </w:r>
            <w:r w:rsidR="001825BE">
              <w:rPr>
                <w:noProof/>
                <w:webHidden/>
              </w:rPr>
              <w:instrText xml:space="preserve"> PAGEREF _Toc133765224 \h </w:instrText>
            </w:r>
            <w:r w:rsidR="001825BE">
              <w:rPr>
                <w:noProof/>
                <w:webHidden/>
              </w:rPr>
            </w:r>
            <w:r w:rsidR="001825BE">
              <w:rPr>
                <w:noProof/>
                <w:webHidden/>
              </w:rPr>
              <w:fldChar w:fldCharType="separate"/>
            </w:r>
            <w:r w:rsidR="001825BE">
              <w:rPr>
                <w:noProof/>
                <w:webHidden/>
              </w:rPr>
              <w:t>117</w:t>
            </w:r>
            <w:r w:rsidR="001825BE">
              <w:rPr>
                <w:noProof/>
                <w:webHidden/>
              </w:rPr>
              <w:fldChar w:fldCharType="end"/>
            </w:r>
          </w:hyperlink>
        </w:p>
        <w:p w14:paraId="6B2421D5" w14:textId="586D99BC"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5" w:history="1">
            <w:r w:rsidR="001825BE" w:rsidRPr="003F0F37">
              <w:rPr>
                <w:rStyle w:val="Hyperlink"/>
                <w:noProof/>
              </w:rPr>
              <w:t>Implications</w:t>
            </w:r>
            <w:r w:rsidR="001825BE">
              <w:rPr>
                <w:noProof/>
                <w:webHidden/>
              </w:rPr>
              <w:tab/>
            </w:r>
            <w:r w:rsidR="001825BE">
              <w:rPr>
                <w:noProof/>
                <w:webHidden/>
              </w:rPr>
              <w:fldChar w:fldCharType="begin"/>
            </w:r>
            <w:r w:rsidR="001825BE">
              <w:rPr>
                <w:noProof/>
                <w:webHidden/>
              </w:rPr>
              <w:instrText xml:space="preserve"> PAGEREF _Toc133765225 \h </w:instrText>
            </w:r>
            <w:r w:rsidR="001825BE">
              <w:rPr>
                <w:noProof/>
                <w:webHidden/>
              </w:rPr>
            </w:r>
            <w:r w:rsidR="001825BE">
              <w:rPr>
                <w:noProof/>
                <w:webHidden/>
              </w:rPr>
              <w:fldChar w:fldCharType="separate"/>
            </w:r>
            <w:r w:rsidR="001825BE">
              <w:rPr>
                <w:noProof/>
                <w:webHidden/>
              </w:rPr>
              <w:t>118</w:t>
            </w:r>
            <w:r w:rsidR="001825BE">
              <w:rPr>
                <w:noProof/>
                <w:webHidden/>
              </w:rPr>
              <w:fldChar w:fldCharType="end"/>
            </w:r>
          </w:hyperlink>
        </w:p>
        <w:p w14:paraId="6432DB9E" w14:textId="53E0622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6" w:history="1">
            <w:r w:rsidR="001825BE" w:rsidRPr="003F0F37">
              <w:rPr>
                <w:rStyle w:val="Hyperlink"/>
                <w:noProof/>
              </w:rPr>
              <w:t>Recommendations for Practice</w:t>
            </w:r>
            <w:r w:rsidR="001825BE">
              <w:rPr>
                <w:noProof/>
                <w:webHidden/>
              </w:rPr>
              <w:tab/>
            </w:r>
            <w:r w:rsidR="001825BE">
              <w:rPr>
                <w:noProof/>
                <w:webHidden/>
              </w:rPr>
              <w:fldChar w:fldCharType="begin"/>
            </w:r>
            <w:r w:rsidR="001825BE">
              <w:rPr>
                <w:noProof/>
                <w:webHidden/>
              </w:rPr>
              <w:instrText xml:space="preserve"> PAGEREF _Toc133765226 \h </w:instrText>
            </w:r>
            <w:r w:rsidR="001825BE">
              <w:rPr>
                <w:noProof/>
                <w:webHidden/>
              </w:rPr>
            </w:r>
            <w:r w:rsidR="001825BE">
              <w:rPr>
                <w:noProof/>
                <w:webHidden/>
              </w:rPr>
              <w:fldChar w:fldCharType="separate"/>
            </w:r>
            <w:r w:rsidR="001825BE">
              <w:rPr>
                <w:noProof/>
                <w:webHidden/>
              </w:rPr>
              <w:t>120</w:t>
            </w:r>
            <w:r w:rsidR="001825BE">
              <w:rPr>
                <w:noProof/>
                <w:webHidden/>
              </w:rPr>
              <w:fldChar w:fldCharType="end"/>
            </w:r>
          </w:hyperlink>
        </w:p>
        <w:p w14:paraId="0E202454" w14:textId="356555F0"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7" w:history="1">
            <w:r w:rsidR="001825BE" w:rsidRPr="003F0F37">
              <w:rPr>
                <w:rStyle w:val="Hyperlink"/>
                <w:noProof/>
              </w:rPr>
              <w:t>Recommendations for Future Research</w:t>
            </w:r>
            <w:r w:rsidR="001825BE">
              <w:rPr>
                <w:noProof/>
                <w:webHidden/>
              </w:rPr>
              <w:tab/>
            </w:r>
            <w:r w:rsidR="001825BE">
              <w:rPr>
                <w:noProof/>
                <w:webHidden/>
              </w:rPr>
              <w:fldChar w:fldCharType="begin"/>
            </w:r>
            <w:r w:rsidR="001825BE">
              <w:rPr>
                <w:noProof/>
                <w:webHidden/>
              </w:rPr>
              <w:instrText xml:space="preserve"> PAGEREF _Toc133765227 \h </w:instrText>
            </w:r>
            <w:r w:rsidR="001825BE">
              <w:rPr>
                <w:noProof/>
                <w:webHidden/>
              </w:rPr>
            </w:r>
            <w:r w:rsidR="001825BE">
              <w:rPr>
                <w:noProof/>
                <w:webHidden/>
              </w:rPr>
              <w:fldChar w:fldCharType="separate"/>
            </w:r>
            <w:r w:rsidR="001825BE">
              <w:rPr>
                <w:noProof/>
                <w:webHidden/>
              </w:rPr>
              <w:t>121</w:t>
            </w:r>
            <w:r w:rsidR="001825BE">
              <w:rPr>
                <w:noProof/>
                <w:webHidden/>
              </w:rPr>
              <w:fldChar w:fldCharType="end"/>
            </w:r>
          </w:hyperlink>
        </w:p>
        <w:p w14:paraId="021E5B86" w14:textId="1554B996"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8" w:history="1">
            <w:r w:rsidR="001825BE" w:rsidRPr="003F0F37">
              <w:rPr>
                <w:rStyle w:val="Hyperlink"/>
                <w:noProof/>
              </w:rPr>
              <w:t>Conclusions</w:t>
            </w:r>
            <w:r w:rsidR="001825BE">
              <w:rPr>
                <w:noProof/>
                <w:webHidden/>
              </w:rPr>
              <w:tab/>
            </w:r>
            <w:r w:rsidR="001825BE">
              <w:rPr>
                <w:noProof/>
                <w:webHidden/>
              </w:rPr>
              <w:fldChar w:fldCharType="begin"/>
            </w:r>
            <w:r w:rsidR="001825BE">
              <w:rPr>
                <w:noProof/>
                <w:webHidden/>
              </w:rPr>
              <w:instrText xml:space="preserve"> PAGEREF _Toc133765228 \h </w:instrText>
            </w:r>
            <w:r w:rsidR="001825BE">
              <w:rPr>
                <w:noProof/>
                <w:webHidden/>
              </w:rPr>
            </w:r>
            <w:r w:rsidR="001825BE">
              <w:rPr>
                <w:noProof/>
                <w:webHidden/>
              </w:rPr>
              <w:fldChar w:fldCharType="separate"/>
            </w:r>
            <w:r w:rsidR="001825BE">
              <w:rPr>
                <w:noProof/>
                <w:webHidden/>
              </w:rPr>
              <w:t>122</w:t>
            </w:r>
            <w:r w:rsidR="001825BE">
              <w:rPr>
                <w:noProof/>
                <w:webHidden/>
              </w:rPr>
              <w:fldChar w:fldCharType="end"/>
            </w:r>
          </w:hyperlink>
        </w:p>
        <w:p w14:paraId="61A9CF36" w14:textId="2DD7EFB9" w:rsidR="001825BE" w:rsidRDefault="00000000">
          <w:pPr>
            <w:pStyle w:val="TOC1"/>
            <w:rPr>
              <w:rFonts w:asciiTheme="minorHAnsi" w:eastAsiaTheme="minorEastAsia" w:hAnsiTheme="minorHAnsi" w:cstheme="minorBidi"/>
              <w:noProof/>
              <w:kern w:val="2"/>
              <w:sz w:val="22"/>
              <w14:ligatures w14:val="standardContextual"/>
            </w:rPr>
          </w:pPr>
          <w:hyperlink w:anchor="_Toc133765229" w:history="1">
            <w:r w:rsidR="001825BE" w:rsidRPr="003F0F37">
              <w:rPr>
                <w:rStyle w:val="Hyperlink"/>
                <w:noProof/>
              </w:rPr>
              <w:t>Appendix: Categories</w:t>
            </w:r>
            <w:r w:rsidR="001825BE">
              <w:rPr>
                <w:noProof/>
                <w:webHidden/>
              </w:rPr>
              <w:tab/>
            </w:r>
            <w:r w:rsidR="001825BE">
              <w:rPr>
                <w:noProof/>
                <w:webHidden/>
              </w:rPr>
              <w:fldChar w:fldCharType="begin"/>
            </w:r>
            <w:r w:rsidR="001825BE">
              <w:rPr>
                <w:noProof/>
                <w:webHidden/>
              </w:rPr>
              <w:instrText xml:space="preserve"> PAGEREF _Toc133765229 \h </w:instrText>
            </w:r>
            <w:r w:rsidR="001825BE">
              <w:rPr>
                <w:noProof/>
                <w:webHidden/>
              </w:rPr>
            </w:r>
            <w:r w:rsidR="001825BE">
              <w:rPr>
                <w:noProof/>
                <w:webHidden/>
              </w:rPr>
              <w:fldChar w:fldCharType="separate"/>
            </w:r>
            <w:r w:rsidR="001825BE">
              <w:rPr>
                <w:noProof/>
                <w:webHidden/>
              </w:rPr>
              <w:t>124</w:t>
            </w:r>
            <w:r w:rsidR="001825BE">
              <w:rPr>
                <w:noProof/>
                <w:webHidden/>
              </w:rPr>
              <w:fldChar w:fldCharType="end"/>
            </w:r>
          </w:hyperlink>
        </w:p>
        <w:p w14:paraId="4A7F38EA" w14:textId="049D4151" w:rsidR="001825BE" w:rsidRDefault="00000000">
          <w:pPr>
            <w:pStyle w:val="TOC1"/>
            <w:rPr>
              <w:rFonts w:asciiTheme="minorHAnsi" w:eastAsiaTheme="minorEastAsia" w:hAnsiTheme="minorHAnsi" w:cstheme="minorBidi"/>
              <w:noProof/>
              <w:kern w:val="2"/>
              <w:sz w:val="22"/>
              <w14:ligatures w14:val="standardContextual"/>
            </w:rPr>
          </w:pPr>
          <w:hyperlink w:anchor="_Toc133765230" w:history="1">
            <w:r w:rsidR="001825BE" w:rsidRPr="003F0F37">
              <w:rPr>
                <w:rStyle w:val="Hyperlink"/>
                <w:noProof/>
              </w:rPr>
              <w:t>References</w:t>
            </w:r>
            <w:r w:rsidR="001825BE">
              <w:rPr>
                <w:noProof/>
                <w:webHidden/>
              </w:rPr>
              <w:tab/>
            </w:r>
            <w:r w:rsidR="001825BE">
              <w:rPr>
                <w:noProof/>
                <w:webHidden/>
              </w:rPr>
              <w:fldChar w:fldCharType="begin"/>
            </w:r>
            <w:r w:rsidR="001825BE">
              <w:rPr>
                <w:noProof/>
                <w:webHidden/>
              </w:rPr>
              <w:instrText xml:space="preserve"> PAGEREF _Toc133765230 \h </w:instrText>
            </w:r>
            <w:r w:rsidR="001825BE">
              <w:rPr>
                <w:noProof/>
                <w:webHidden/>
              </w:rPr>
            </w:r>
            <w:r w:rsidR="001825BE">
              <w:rPr>
                <w:noProof/>
                <w:webHidden/>
              </w:rPr>
              <w:fldChar w:fldCharType="separate"/>
            </w:r>
            <w:r w:rsidR="001825BE">
              <w:rPr>
                <w:noProof/>
                <w:webHidden/>
              </w:rPr>
              <w:t>142</w:t>
            </w:r>
            <w:r w:rsidR="001825BE">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3765183"/>
      <w:bookmarkEnd w:id="2"/>
      <w:r>
        <w:lastRenderedPageBreak/>
        <w:t>Chapter 1: Introduction</w:t>
      </w:r>
      <w:bookmarkEnd w:id="3"/>
    </w:p>
    <w:p w14:paraId="7E6F1E21" w14:textId="6B17FFB0"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01865">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30A9691C"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01865">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0A80D49E"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01865">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3765184"/>
      <w:r>
        <w:t>Statement of the Problem</w:t>
      </w:r>
      <w:bookmarkEnd w:id="4"/>
    </w:p>
    <w:p w14:paraId="4875B0EF" w14:textId="1CF11403"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01865">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01865">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01865">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3765185"/>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3765186"/>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9"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0" w:name="_Toc133765187"/>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3765188"/>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3765189"/>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2271A2B7"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01865">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1E949F1C"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01865">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43A4270B"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01865">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52E28466"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01865">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37F3028C"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01865">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3765190"/>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3765191"/>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3765192"/>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17" w:name="_Toc133765193"/>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164E5541"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01865">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0F721299"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01865">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29AF56DA"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01865">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3765194"/>
      <w:r>
        <w:t>What is the role of data mining</w:t>
      </w:r>
      <w:bookmarkEnd w:id="20"/>
    </w:p>
    <w:p w14:paraId="0202DA56" w14:textId="17D07616"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01865">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3375B8C9"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01865">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01865">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3765195"/>
      <w:r>
        <w:lastRenderedPageBreak/>
        <w:t>What exactly is artificial intelligence</w:t>
      </w:r>
      <w:bookmarkEnd w:id="21"/>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4309150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01865">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0F1F2C3E"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01865">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3765196"/>
      <w:r>
        <w:t>How does computer vision work</w:t>
      </w:r>
      <w:bookmarkEnd w:id="22"/>
    </w:p>
    <w:p w14:paraId="0E13C786" w14:textId="398FD57F"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01865">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B45D3E5"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01865">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3765197"/>
      <w:r>
        <w:lastRenderedPageBreak/>
        <w:t>What’s the role of Markov chains</w:t>
      </w:r>
      <w:bookmarkEnd w:id="23"/>
    </w:p>
    <w:p w14:paraId="40351EFA" w14:textId="49C52CF7"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01865">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419402" w:rsidR="008A7C72" w:rsidRPr="008A7C72" w:rsidRDefault="008A7C72" w:rsidP="009A4BD4">
      <w:pPr>
        <w:ind w:firstLine="0"/>
      </w:pPr>
      <w:bookmarkStart w:id="24" w:name="_Toc128255034"/>
      <w:bookmarkStart w:id="2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24"/>
      <w:bookmarkEnd w:id="25"/>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6251027A" w:rsidR="00E72F1F" w:rsidRPr="009A4BD4" w:rsidRDefault="006D08A6" w:rsidP="009A4BD4">
      <w:pPr>
        <w:ind w:firstLine="0"/>
        <w:rPr>
          <w:i/>
        </w:rPr>
      </w:pPr>
      <w:bookmarkStart w:id="26" w:name="_Toc128255035"/>
      <w:bookmarkStart w:id="2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C726B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6"/>
      <w:bookmarkEnd w:id="27"/>
    </w:p>
    <w:p w14:paraId="3B7B5A04" w14:textId="77777777" w:rsidR="00E72F1F" w:rsidRDefault="00E72F1F" w:rsidP="009A4BD4">
      <w:pPr>
        <w:pStyle w:val="Heading3"/>
        <w:ind w:firstLine="0"/>
      </w:pPr>
      <w:r>
        <w:t>Neural Networks</w:t>
      </w:r>
    </w:p>
    <w:p w14:paraId="06391F3A" w14:textId="2334BB7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01865">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5F691FD4" w:rsidR="00E72F1F" w:rsidRDefault="006D08A6" w:rsidP="009A4BD4">
      <w:pPr>
        <w:ind w:firstLine="0"/>
        <w:rPr>
          <w:i/>
          <w:iCs/>
        </w:rPr>
      </w:pPr>
      <w:bookmarkStart w:id="28" w:name="_Toc128255036"/>
      <w:bookmarkStart w:id="2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3</w:t>
      </w:r>
      <w:r w:rsidRPr="00310DC2">
        <w:rPr>
          <w:b/>
          <w:bCs/>
          <w:noProof/>
        </w:rPr>
        <w:fldChar w:fldCharType="end"/>
      </w:r>
      <w:r w:rsidR="00AD3A74">
        <w:br/>
      </w:r>
      <w:r w:rsidRPr="009A4BD4">
        <w:rPr>
          <w:i/>
          <w:iCs/>
        </w:rPr>
        <w:t>3 GANN Architecture (de Waal &amp; du Toit, 2011, p. 399)</w:t>
      </w:r>
      <w:bookmarkEnd w:id="28"/>
      <w:bookmarkEnd w:id="29"/>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27A896DA" w:rsidR="00E72F1F" w:rsidRDefault="006D08A6" w:rsidP="009A4BD4">
      <w:pPr>
        <w:pStyle w:val="Caption"/>
        <w:ind w:firstLine="0"/>
      </w:pPr>
      <w:bookmarkStart w:id="30" w:name="_Toc128255037"/>
      <w:bookmarkStart w:id="3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0"/>
      <w:bookmarkEnd w:id="3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2" w:name="_Toc133765198"/>
      <w:r>
        <w:lastRenderedPageBreak/>
        <w:t>How are neural networks evolving</w:t>
      </w:r>
      <w:bookmarkEnd w:id="32"/>
    </w:p>
    <w:p w14:paraId="7DFE4052" w14:textId="7484AD6E"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88DCAA8"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01865">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3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38EE8752"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01865">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01865">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C746698"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01865">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101C75" w:rsidR="00981175" w:rsidRPr="00F8617E" w:rsidRDefault="00981175" w:rsidP="00F8617E">
      <w:pPr>
        <w:pStyle w:val="Caption"/>
        <w:ind w:firstLine="0"/>
        <w:rPr>
          <w:i/>
          <w:iCs w:val="0"/>
        </w:rPr>
      </w:pPr>
      <w:bookmarkStart w:id="34" w:name="_Toc128255038"/>
      <w:bookmarkStart w:id="3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5</w:t>
      </w:r>
      <w:r w:rsidRPr="00310DC2">
        <w:rPr>
          <w:b/>
          <w:bCs/>
          <w:noProof/>
        </w:rPr>
        <w:fldChar w:fldCharType="end"/>
      </w:r>
      <w:r>
        <w:br/>
      </w:r>
      <w:r w:rsidRPr="00F8617E">
        <w:rPr>
          <w:i/>
          <w:iCs w:val="0"/>
        </w:rPr>
        <w:t>Multi-dimensional convergence (Kim &amp; Cho, 2008, p. 1605)</w:t>
      </w:r>
      <w:bookmarkEnd w:id="34"/>
      <w:bookmarkEnd w:id="3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696CAC7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1A2B1E27"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01865">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678CCEB2"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6" w:name="_Toc133765199"/>
      <w:r>
        <w:t>How does intelligent agent modeling work</w:t>
      </w:r>
      <w:bookmarkEnd w:id="36"/>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64B39D78"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01865">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3D89AF" w:rsidR="00E72F1F" w:rsidRPr="00F8617E" w:rsidRDefault="0005446B" w:rsidP="00F8617E">
      <w:pPr>
        <w:pStyle w:val="Caption"/>
        <w:ind w:firstLine="0"/>
        <w:rPr>
          <w:i/>
          <w:iCs w:val="0"/>
        </w:rPr>
      </w:pPr>
      <w:bookmarkStart w:id="38" w:name="_Toc128255039"/>
      <w:bookmarkStart w:id="3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6</w:t>
      </w:r>
      <w:r w:rsidRPr="00310DC2">
        <w:rPr>
          <w:b/>
          <w:bCs/>
          <w:noProof/>
        </w:rPr>
        <w:fldChar w:fldCharType="end"/>
      </w:r>
      <w:r>
        <w:br/>
      </w:r>
      <w:r w:rsidRPr="00F8617E">
        <w:rPr>
          <w:i/>
          <w:iCs w:val="0"/>
        </w:rPr>
        <w:t>BeeSmart Simulation (Wilensky, 2014)</w:t>
      </w:r>
      <w:bookmarkEnd w:id="38"/>
      <w:bookmarkEnd w:id="3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2378DFE9"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01865">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4E74E557" w:rsidR="000B5810" w:rsidRPr="000B5810" w:rsidRDefault="000B5810" w:rsidP="00F8617E">
      <w:pPr>
        <w:pStyle w:val="Caption"/>
        <w:ind w:firstLine="0"/>
      </w:pPr>
      <w:bookmarkStart w:id="40" w:name="_Toc128255040"/>
      <w:bookmarkStart w:id="4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C726B5">
        <w:rPr>
          <w:b/>
          <w:bCs/>
          <w:noProof/>
        </w:rPr>
        <w:t>7</w:t>
      </w:r>
      <w:r w:rsidRPr="00F8617E">
        <w:rPr>
          <w:b/>
          <w:bCs/>
          <w:noProof/>
        </w:rPr>
        <w:fldChar w:fldCharType="end"/>
      </w:r>
      <w:r>
        <w:br/>
      </w:r>
      <w:r w:rsidRPr="000B5810">
        <w:rPr>
          <w:i/>
        </w:rPr>
        <w:t>Genetic Algorithm Process</w:t>
      </w:r>
      <w:bookmarkEnd w:id="40"/>
      <w:bookmarkEnd w:id="4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2060E8DC"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01865">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42" w:name="_Toc133765200"/>
      <w:r>
        <w:lastRenderedPageBreak/>
        <w:t>How does neural network training work</w:t>
      </w:r>
      <w:bookmarkEnd w:id="42"/>
    </w:p>
    <w:p w14:paraId="7F6B507E" w14:textId="5805686D" w:rsidR="00E72F1F" w:rsidRDefault="00E72F1F" w:rsidP="00DA5CF7">
      <w:r>
        <w:t xml:space="preserve">Model training aims to estimate the weights and connectivity structure for mapping a set of inputs to </w:t>
      </w:r>
      <w:r w:rsidR="000E43A1">
        <w:t>predict</w:t>
      </w:r>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01865">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01865">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228EC2C0" w:rsidR="00E72F1F" w:rsidRDefault="00E72F1F" w:rsidP="00DA5CF7">
      <w:r>
        <w:t xml:space="preserve">Recently, titans of the industry like Google Brain Team, </w:t>
      </w:r>
      <w:r w:rsidR="000E43A1">
        <w:t>Open</w:t>
      </w:r>
      <w:del w:id="43" w:author="David Hildebrandt" w:date="2023-05-01T17:03:00Z">
        <w:r w:rsidR="000E43A1" w:rsidDel="00E01865">
          <w:delText xml:space="preserve"> </w:delText>
        </w:r>
      </w:del>
      <w:r w:rsidR="000E43A1">
        <w:t>AI</w:t>
      </w:r>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445B0564"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01865">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5591401"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01865">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DA6D92E" w:rsidR="00E72F1F" w:rsidRPr="00535347" w:rsidRDefault="00E72F1F" w:rsidP="00DA5CF7">
      <w:r>
        <w:t xml:space="preserve">The exponential growth in parameters and data volumes forces the training process to </w:t>
      </w:r>
      <w:r w:rsidR="000E43A1">
        <w:t>be carried out</w:t>
      </w:r>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392E5D53"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01865">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52A4CAAD"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01865">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44"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44"/>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22E01DC"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r w:rsidR="000E43A1">
        <w:t>Canonical</w:t>
      </w:r>
      <w:r>
        <w:t xml:space="preserve"> Naming Service (CNAME). That system can consider latency and other metrics, like the proposed Fail-Over Group solution.</w:t>
      </w:r>
    </w:p>
    <w:p w14:paraId="5D1574D3" w14:textId="571FDC8E" w:rsidR="00E72F1F" w:rsidRDefault="00E431EF" w:rsidP="003A4285">
      <w:pPr>
        <w:pStyle w:val="Caption"/>
        <w:ind w:firstLine="0"/>
      </w:pPr>
      <w:bookmarkStart w:id="45" w:name="_Toc128255041"/>
      <w:bookmarkStart w:id="46"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45"/>
      <w:bookmarkEnd w:id="46"/>
      <w:r w:rsidR="003B60BE">
        <w:rPr>
          <w:i/>
        </w:rPr>
        <w:t>G</w:t>
      </w:r>
    </w:p>
    <w:p w14:paraId="1B2FBCB7" w14:textId="708AE4F4"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01865">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01865">
            <w:rPr>
              <w:noProof/>
            </w:rPr>
            <w:t xml:space="preserve"> (Zhao, 2014)</w:t>
          </w:r>
          <w:r>
            <w:fldChar w:fldCharType="end"/>
          </w:r>
        </w:sdtContent>
      </w:sdt>
      <w:r>
        <w:t>.</w:t>
      </w:r>
    </w:p>
    <w:p w14:paraId="3B13843C" w14:textId="5AC3C244" w:rsidR="00E72F1F" w:rsidRDefault="00161877" w:rsidP="003A4285">
      <w:pPr>
        <w:pStyle w:val="Caption"/>
        <w:ind w:firstLine="0"/>
      </w:pPr>
      <w:bookmarkStart w:id="47" w:name="_Toc128255042"/>
      <w:bookmarkStart w:id="48"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47"/>
      <w:bookmarkEnd w:id="48"/>
    </w:p>
    <w:p w14:paraId="76C4BF7F" w14:textId="6A127EE5" w:rsidR="00E72F1F" w:rsidRDefault="00E72F1F" w:rsidP="00DA5CF7">
      <w:r w:rsidRPr="00F3396D">
        <w:rPr>
          <w:b/>
          <w:bCs/>
        </w:rPr>
        <w:t>Influence of Protocol</w:t>
      </w:r>
      <w:r>
        <w:rPr>
          <w:b/>
          <w:bCs/>
        </w:rPr>
        <w:t>.</w:t>
      </w:r>
      <w:r>
        <w:t xml:space="preserve"> Message passing between components can either use reliable or unreliable communication. Unreliable </w:t>
      </w:r>
      <w:r w:rsidR="000E43A1">
        <w:t>handoffs</w:t>
      </w:r>
      <w:r>
        <w:t xml:space="preserve"> can be helpful for best-effort or performance-critical systems, such as real-time video or sampled telemetry reporting. </w:t>
      </w:r>
      <w:r w:rsidR="000E43A1">
        <w:t>A reliable</w:t>
      </w:r>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CDE0E09" w:rsidR="00E81D0D" w:rsidRPr="00E81D0D" w:rsidRDefault="00E81D0D" w:rsidP="003A4285">
      <w:pPr>
        <w:pStyle w:val="Caption"/>
        <w:ind w:firstLine="0"/>
        <w:rPr>
          <w:i/>
        </w:rPr>
      </w:pPr>
      <w:bookmarkStart w:id="49" w:name="_Toc128255043"/>
      <w:bookmarkStart w:id="50"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10</w:t>
      </w:r>
      <w:r w:rsidRPr="003A4285">
        <w:rPr>
          <w:b/>
          <w:bCs/>
          <w:noProof/>
        </w:rPr>
        <w:fldChar w:fldCharType="end"/>
      </w:r>
      <w:r>
        <w:br/>
      </w:r>
      <w:r w:rsidRPr="00E81D0D">
        <w:rPr>
          <w:i/>
        </w:rPr>
        <w:t xml:space="preserve">Durable Command Queue </w:t>
      </w:r>
      <w:r w:rsidRPr="00E81D0D">
        <w:rPr>
          <w:i/>
          <w:noProof/>
        </w:rPr>
        <w:t>Pattern</w:t>
      </w:r>
      <w:bookmarkEnd w:id="49"/>
      <w:bookmarkEnd w:id="50"/>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2EC30743" w:rsidR="00E72F1F" w:rsidRDefault="00E72F1F" w:rsidP="00DA5CF7">
      <w:r w:rsidRPr="00F3396D">
        <w:rPr>
          <w:b/>
          <w:bCs/>
        </w:rPr>
        <w:t xml:space="preserve">On-device training </w:t>
      </w:r>
      <w:r w:rsidR="000E43A1" w:rsidRPr="00F3396D">
        <w:rPr>
          <w:b/>
          <w:bCs/>
        </w:rPr>
        <w:t>architecture</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01865">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471ED7F6" w:rsidR="00E72F1F" w:rsidRDefault="001703B6" w:rsidP="00B955FE">
      <w:pPr>
        <w:pStyle w:val="Caption"/>
        <w:ind w:firstLine="0"/>
      </w:pPr>
      <w:bookmarkStart w:id="51" w:name="_Toc128255044"/>
      <w:bookmarkStart w:id="52"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51"/>
      <w:bookmarkEnd w:id="52"/>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A213784" w:rsidR="00E72F1F" w:rsidRDefault="00E72F1F" w:rsidP="00B955FE">
      <w:pPr>
        <w:pStyle w:val="Heading2"/>
        <w:ind w:firstLine="0"/>
      </w:pPr>
      <w:bookmarkStart w:id="53" w:name="_Toc133765201"/>
      <w:r>
        <w:t xml:space="preserve">What is </w:t>
      </w:r>
      <w:r w:rsidR="000E43A1">
        <w:t>autoencoding?</w:t>
      </w:r>
      <w:bookmarkEnd w:id="53"/>
    </w:p>
    <w:p w14:paraId="2C50749C" w14:textId="2884D7B5"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01865">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0DF10ED7" w:rsidR="00A306F2" w:rsidRPr="00A306F2" w:rsidRDefault="00A306F2" w:rsidP="00B955FE">
      <w:pPr>
        <w:pStyle w:val="Caption"/>
        <w:ind w:firstLine="0"/>
        <w:rPr>
          <w:i/>
        </w:rPr>
      </w:pPr>
      <w:bookmarkStart w:id="54" w:name="_Toc128255045"/>
      <w:bookmarkStart w:id="55"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12</w:t>
      </w:r>
      <w:r w:rsidRPr="00B955FE">
        <w:rPr>
          <w:b/>
          <w:bCs/>
          <w:noProof/>
        </w:rPr>
        <w:fldChar w:fldCharType="end"/>
      </w:r>
      <w:r w:rsidRPr="00B955FE">
        <w:rPr>
          <w:b/>
          <w:bCs/>
        </w:rPr>
        <w:br/>
      </w:r>
      <w:r w:rsidRPr="00A306F2">
        <w:rPr>
          <w:i/>
        </w:rPr>
        <w:t>Autoencoding architecture</w:t>
      </w:r>
      <w:bookmarkEnd w:id="54"/>
      <w:bookmarkEnd w:id="55"/>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56" w:name="_Toc133765202"/>
      <w:r>
        <w:t>How does sequence analysis work</w:t>
      </w:r>
      <w:bookmarkEnd w:id="56"/>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19D48099"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01865">
            <w:rPr>
              <w:noProof/>
            </w:rPr>
            <w:t xml:space="preserve"> (Edureka, 2018)</w:t>
          </w:r>
          <w:r>
            <w:fldChar w:fldCharType="end"/>
          </w:r>
        </w:sdtContent>
      </w:sdt>
      <w:r>
        <w:t xml:space="preserve">. Using </w:t>
      </w:r>
      <w:r>
        <w:lastRenderedPageBreak/>
        <w:t xml:space="preserve">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4DED538C" w:rsidR="00E72F1F" w:rsidRPr="00B955FE" w:rsidRDefault="001236EF" w:rsidP="00B955FE">
      <w:pPr>
        <w:pStyle w:val="Caption"/>
        <w:ind w:firstLine="0"/>
        <w:rPr>
          <w:i/>
        </w:rPr>
      </w:pPr>
      <w:bookmarkStart w:id="57" w:name="_Toc128255046"/>
      <w:bookmarkStart w:id="58"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57"/>
      <w:bookmarkEnd w:id="58"/>
    </w:p>
    <w:p w14:paraId="1C2F06E5" w14:textId="77777777" w:rsidR="00E72F1F" w:rsidRDefault="00E72F1F" w:rsidP="00B955FE">
      <w:pPr>
        <w:pStyle w:val="Heading3"/>
        <w:ind w:firstLine="0"/>
      </w:pPr>
      <w:r>
        <w:t>Deep Learning</w:t>
      </w:r>
    </w:p>
    <w:p w14:paraId="53283537" w14:textId="73E68D7F"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01865">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59"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59"/>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60" w:name="_Toc128255047"/>
      <w:bookmarkStart w:id="61" w:name="_Toc128302233"/>
    </w:p>
    <w:p w14:paraId="3D66127B" w14:textId="77777777" w:rsidR="00CD1874" w:rsidRDefault="00CD1874">
      <w:pPr>
        <w:spacing w:after="160" w:line="259" w:lineRule="auto"/>
        <w:ind w:firstLine="0"/>
        <w:rPr>
          <w:b/>
          <w:bCs/>
          <w:iCs/>
          <w:szCs w:val="18"/>
        </w:rPr>
      </w:pPr>
      <w:r>
        <w:rPr>
          <w:b/>
          <w:bCs/>
        </w:rPr>
        <w:br w:type="page"/>
      </w:r>
    </w:p>
    <w:p w14:paraId="2D34E0E0" w14:textId="263148A4"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60"/>
      <w:bookmarkEnd w:id="61"/>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4218D015"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01865">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668CDF0"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01865">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r w:rsidR="000E43A1">
        <w:t>Freidman</w:t>
      </w:r>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63523017" w:rsidR="00E72F1F" w:rsidRDefault="003A421E" w:rsidP="007D626A">
      <w:pPr>
        <w:pStyle w:val="Caption"/>
        <w:ind w:firstLine="0"/>
      </w:pPr>
      <w:bookmarkStart w:id="62" w:name="_Toc128255048"/>
      <w:bookmarkStart w:id="63"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62"/>
      <w:bookmarkEnd w:id="63"/>
    </w:p>
    <w:p w14:paraId="64C2161F" w14:textId="77777777" w:rsidR="00E72F1F" w:rsidRDefault="00E72F1F" w:rsidP="007D626A">
      <w:pPr>
        <w:pStyle w:val="Heading2"/>
        <w:ind w:firstLine="0"/>
      </w:pPr>
      <w:bookmarkStart w:id="64" w:name="_Toc133765203"/>
      <w:r>
        <w:t>How does recognizing human activities work</w:t>
      </w:r>
      <w:bookmarkEnd w:id="64"/>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348F6992"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01865">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D1E7848"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01865">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01865">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65" w:name="_Toc128255049"/>
      <w:bookmarkStart w:id="66" w:name="_Toc128302235"/>
      <w:r>
        <w:rPr>
          <w:b/>
          <w:bCs/>
        </w:rPr>
        <w:br w:type="page"/>
      </w:r>
    </w:p>
    <w:p w14:paraId="7A0ED468" w14:textId="7E9BD1B7"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16</w:t>
      </w:r>
      <w:r w:rsidRPr="00097912">
        <w:rPr>
          <w:b/>
          <w:bCs/>
          <w:noProof/>
        </w:rPr>
        <w:fldChar w:fldCharType="end"/>
      </w:r>
      <w:r w:rsidRPr="00097912">
        <w:rPr>
          <w:b/>
          <w:bCs/>
        </w:rPr>
        <w:br/>
      </w:r>
      <w:r w:rsidRPr="005B0D64">
        <w:rPr>
          <w:i/>
        </w:rPr>
        <w:t>Network Structure</w:t>
      </w:r>
      <w:bookmarkEnd w:id="65"/>
      <w:bookmarkEnd w:id="66"/>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67" w:name="_Toc133765204"/>
      <w:r>
        <w:t>Computer vision and autonomous driving</w:t>
      </w:r>
      <w:bookmarkEnd w:id="67"/>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7DD837DC" w:rsidR="00541718" w:rsidRPr="00541718" w:rsidRDefault="00541718" w:rsidP="00097912">
      <w:pPr>
        <w:pStyle w:val="Caption"/>
        <w:ind w:firstLine="0"/>
        <w:rPr>
          <w:i/>
        </w:rPr>
      </w:pPr>
      <w:bookmarkStart w:id="68" w:name="_Toc128255050"/>
      <w:bookmarkStart w:id="69"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17</w:t>
      </w:r>
      <w:r w:rsidRPr="00097912">
        <w:rPr>
          <w:b/>
          <w:bCs/>
          <w:noProof/>
        </w:rPr>
        <w:fldChar w:fldCharType="end"/>
      </w:r>
      <w:r>
        <w:br/>
      </w:r>
      <w:r w:rsidRPr="00541718">
        <w:rPr>
          <w:i/>
        </w:rPr>
        <w:t>Taxonomy of Example Use-Cases</w:t>
      </w:r>
      <w:bookmarkEnd w:id="68"/>
      <w:bookmarkEnd w:id="69"/>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08F9FF2" w:rsidR="004A7CE6" w:rsidRPr="004A7CE6" w:rsidRDefault="004A7CE6" w:rsidP="00D400F7">
      <w:pPr>
        <w:pStyle w:val="Caption"/>
        <w:ind w:firstLine="0"/>
        <w:rPr>
          <w:i/>
        </w:rPr>
      </w:pPr>
      <w:bookmarkStart w:id="70" w:name="_Toc128255051"/>
      <w:bookmarkStart w:id="71"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18</w:t>
      </w:r>
      <w:r w:rsidRPr="00D400F7">
        <w:rPr>
          <w:b/>
          <w:bCs/>
          <w:noProof/>
        </w:rPr>
        <w:fldChar w:fldCharType="end"/>
      </w:r>
      <w:r w:rsidRPr="00D400F7">
        <w:rPr>
          <w:b/>
          <w:bCs/>
        </w:rPr>
        <w:br/>
      </w:r>
      <w:r w:rsidRPr="004A7CE6">
        <w:rPr>
          <w:i/>
        </w:rPr>
        <w:t>System Design</w:t>
      </w:r>
      <w:bookmarkEnd w:id="70"/>
      <w:bookmarkEnd w:id="71"/>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0E3FA42F"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01865">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72" w:name="_Toc128255052"/>
      <w:bookmarkStart w:id="73" w:name="_Toc128302238"/>
      <w:r>
        <w:rPr>
          <w:b/>
          <w:bCs/>
        </w:rPr>
        <w:br w:type="page"/>
      </w:r>
    </w:p>
    <w:p w14:paraId="2360B212" w14:textId="4EB21B2B"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19</w:t>
      </w:r>
      <w:r w:rsidRPr="00D400F7">
        <w:rPr>
          <w:b/>
          <w:bCs/>
          <w:noProof/>
        </w:rPr>
        <w:fldChar w:fldCharType="end"/>
      </w:r>
      <w:r w:rsidR="00BD4565" w:rsidRPr="00310DC2">
        <w:br/>
      </w:r>
      <w:r w:rsidRPr="0049778A">
        <w:rPr>
          <w:i/>
        </w:rPr>
        <w:t>Training Configuration</w:t>
      </w:r>
      <w:bookmarkEnd w:id="72"/>
      <w:bookmarkEnd w:id="73"/>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5F626831"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01865">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4446B2BE"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01865">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1AC7EB01" w:rsidR="00B92EC6" w:rsidRPr="000C1B34" w:rsidRDefault="00B92EC6" w:rsidP="000C1B34">
      <w:pPr>
        <w:pStyle w:val="Caption"/>
        <w:ind w:firstLine="0"/>
        <w:rPr>
          <w:i/>
          <w:iCs w:val="0"/>
        </w:rPr>
      </w:pPr>
      <w:bookmarkStart w:id="74" w:name="_Toc128255053"/>
      <w:bookmarkStart w:id="75"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20</w:t>
      </w:r>
      <w:r w:rsidRPr="00310DC2">
        <w:rPr>
          <w:b/>
          <w:bCs/>
          <w:noProof/>
        </w:rPr>
        <w:fldChar w:fldCharType="end"/>
      </w:r>
      <w:r>
        <w:br/>
      </w:r>
      <w:r w:rsidRPr="000C1B34">
        <w:rPr>
          <w:i/>
          <w:iCs w:val="0"/>
        </w:rPr>
        <w:t>Taxonomy of Participants and Example Challenges</w:t>
      </w:r>
      <w:bookmarkEnd w:id="74"/>
      <w:bookmarkEnd w:id="75"/>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790D8A7C" w:rsidR="000079EB" w:rsidRPr="000079EB" w:rsidRDefault="000079EB" w:rsidP="00590F0E">
      <w:pPr>
        <w:spacing w:after="160" w:line="259" w:lineRule="auto"/>
        <w:ind w:firstLine="0"/>
        <w:rPr>
          <w:i/>
        </w:rPr>
      </w:pPr>
      <w:bookmarkStart w:id="76" w:name="_Toc128255054"/>
      <w:bookmarkStart w:id="77"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21</w:t>
      </w:r>
      <w:r w:rsidRPr="00310DC2">
        <w:rPr>
          <w:b/>
          <w:bCs/>
          <w:noProof/>
        </w:rPr>
        <w:fldChar w:fldCharType="end"/>
      </w:r>
      <w:r>
        <w:br/>
      </w:r>
      <w:r w:rsidRPr="000079EB">
        <w:rPr>
          <w:i/>
        </w:rPr>
        <w:t>Example Microservice Architecture</w:t>
      </w:r>
      <w:bookmarkEnd w:id="76"/>
      <w:bookmarkEnd w:id="77"/>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04C05DED"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01865">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78"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78"/>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26CA06F5"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01865">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00BF0BF5" w:rsidR="00E72F1F" w:rsidRDefault="00251EDA" w:rsidP="00DB15A3">
      <w:pPr>
        <w:pStyle w:val="Caption"/>
        <w:ind w:firstLine="0"/>
      </w:pPr>
      <w:bookmarkStart w:id="79" w:name="_Toc128255055"/>
      <w:bookmarkStart w:id="80"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79"/>
      <w:bookmarkEnd w:id="80"/>
    </w:p>
    <w:p w14:paraId="25F8F339" w14:textId="77777777" w:rsidR="00E72F1F" w:rsidRDefault="00E72F1F" w:rsidP="00DB15A3">
      <w:pPr>
        <w:pStyle w:val="Heading3"/>
        <w:ind w:firstLine="0"/>
      </w:pPr>
      <w:r>
        <w:t>Smart City Integration</w:t>
      </w:r>
    </w:p>
    <w:p w14:paraId="5A97887A" w14:textId="5FAA6BB2"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01865">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81" w:name="_Toc133765205"/>
      <w:r>
        <w:t>How does the reproducibility crisis impact ML design</w:t>
      </w:r>
      <w:bookmarkEnd w:id="81"/>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E95D467"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01865">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01865">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ED0B599"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01865">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01865">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r w:rsidR="000E43A1">
        <w:t>a</w:t>
      </w:r>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649D3546"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01865">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76118FC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01865">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01865">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41690F9F"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01865">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01865">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82"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82"/>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041721DE"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01865">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1214848F"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01865">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5F50C88A"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01865">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83" w:name="_Toc133765206"/>
      <w:r>
        <w:t xml:space="preserve">Ethical </w:t>
      </w:r>
      <w:r w:rsidR="00AF4D58">
        <w:t xml:space="preserve">Considerations </w:t>
      </w:r>
      <w:r>
        <w:t>of A</w:t>
      </w:r>
      <w:r w:rsidR="004A68E9">
        <w:t>I</w:t>
      </w:r>
      <w:bookmarkEnd w:id="83"/>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1E645A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r w:rsidR="000E43A1">
        <w:t>become</w:t>
      </w:r>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0A0B0FB5"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r w:rsidR="000E43A1">
        <w:t>people for</w:t>
      </w:r>
      <w:r>
        <w:t xml:space="preserve"> unjustifiably long.  </w:t>
      </w:r>
    </w:p>
    <w:p w14:paraId="302B04A8" w14:textId="63809504"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01865">
            <w:rPr>
              <w:noProof/>
            </w:rPr>
            <w:t xml:space="preserve"> (Hole &amp; Ahmad, 2019)</w:t>
          </w:r>
          <w:r>
            <w:fldChar w:fldCharType="end"/>
          </w:r>
        </w:sdtContent>
      </w:sdt>
      <w:r>
        <w:t>. Until artificial brains can rationalize abstract thought, humans must perform this task.</w:t>
      </w:r>
    </w:p>
    <w:p w14:paraId="7D5E5BFF" w14:textId="4EA1D282"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01865">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01865">
            <w:rPr>
              <w:noProof/>
            </w:rPr>
            <w:t>(Kane, 2019)</w:t>
          </w:r>
          <w:r>
            <w:fldChar w:fldCharType="end"/>
          </w:r>
        </w:sdtContent>
      </w:sdt>
      <w:r>
        <w:t xml:space="preserve">. </w:t>
      </w:r>
      <w:r w:rsidR="000E43A1">
        <w:t>Delivering</w:t>
      </w:r>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32EF3E60" w:rsidR="00E72F1F" w:rsidRPr="00AC30AE" w:rsidRDefault="00E72F1F" w:rsidP="00DA5CF7">
      <w:r>
        <w:t>Robotics’s Three Law</w:t>
      </w:r>
      <w:r w:rsidR="00BD0461">
        <w:t>s</w:t>
      </w:r>
      <w:r>
        <w:t xml:space="preserve"> state that automation should not injure humans ignore people’s </w:t>
      </w:r>
      <w:r w:rsidR="000E43A1">
        <w:t>commands and</w:t>
      </w:r>
      <w:r>
        <w:t xml:space="preserve"> protect their existence</w:t>
      </w:r>
      <w:sdt>
        <w:sdtPr>
          <w:id w:val="1259026374"/>
          <w:citation/>
        </w:sdtPr>
        <w:sdtContent>
          <w:r>
            <w:fldChar w:fldCharType="begin"/>
          </w:r>
          <w:r>
            <w:instrText xml:space="preserve"> CITATION Asi42 \l 1033 </w:instrText>
          </w:r>
          <w:r>
            <w:fldChar w:fldCharType="separate"/>
          </w:r>
          <w:r w:rsidR="00E01865">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545555D7"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01865">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26F10329"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01865">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84" w:name="_Toc133765207"/>
      <w:r>
        <w:t>Summary</w:t>
      </w:r>
      <w:bookmarkEnd w:id="84"/>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739A030"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r w:rsidR="000E43A1">
        <w:t>crossbreed</w:t>
      </w:r>
      <w:r>
        <w:t xml:space="preserve"> random model network connectivity until they discover the most efficient combinations. </w:t>
      </w:r>
    </w:p>
    <w:p w14:paraId="50A921DB" w14:textId="08C320B7"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r w:rsidR="000E43A1">
        <w:t>fill out</w:t>
      </w:r>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85" w:name="_Toc133765208"/>
      <w:r>
        <w:lastRenderedPageBreak/>
        <w:t>Chapter 3: Research Method</w:t>
      </w:r>
      <w:bookmarkEnd w:id="85"/>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86" w:name="_Toc133765209"/>
      <w:r>
        <w:t>Research Methodology and Design</w:t>
      </w:r>
      <w:bookmarkEnd w:id="86"/>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87"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87"/>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88" w:name="_Toc133765210"/>
      <w:r>
        <w:t>Population and Sample</w:t>
      </w:r>
      <w:bookmarkEnd w:id="88"/>
    </w:p>
    <w:p w14:paraId="131818DE" w14:textId="557A8078"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E01865">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89" w:name="_Toc133765211"/>
      <w:r>
        <w:t>Instrumentation</w:t>
      </w:r>
      <w:bookmarkEnd w:id="89"/>
    </w:p>
    <w:p w14:paraId="4EA4237F" w14:textId="67E8D9AB"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E01865">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90" w:name="_Toc133765212"/>
      <w:r w:rsidRPr="00887A22">
        <w:t>Study Procedures</w:t>
      </w:r>
      <w:bookmarkEnd w:id="90"/>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57456F32"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C726B5">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5D0F6941"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2ABDFCE"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91" w:name="_Toc128255056"/>
      <w:bookmarkStart w:id="92"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91"/>
      <w:bookmarkEnd w:id="92"/>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38C94C3"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B47A6C9"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C726B5">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4727974" w14:textId="01E3FEC5"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4C99B9ED" w14:textId="7EFA196C" w:rsidR="00092BE3" w:rsidRPr="00092BE3" w:rsidRDefault="00F52AAA" w:rsidP="00104C3A">
      <w:r>
        <w:t xml:space="preserve">OpenPose reports skeletons as </w:t>
      </w:r>
      <w:r w:rsidRPr="00104C3A">
        <w:rPr>
          <w:i/>
          <w:iCs/>
        </w:rPr>
        <w:t>poseKeyPoints</w:t>
      </w:r>
      <w:r>
        <w:t xml:space="preserve"> 25x3 </w:t>
      </w:r>
      <w:r w:rsidR="000E43A1">
        <w:t>matrices</w:t>
      </w:r>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33E2746C"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pPr>
      <w:r>
        <w:br w:type="page"/>
      </w:r>
    </w:p>
    <w:p w14:paraId="79182EC6" w14:textId="49D3AC03" w:rsidR="00663C73" w:rsidRDefault="00663C73" w:rsidP="00663C73">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93" w:name="_Toc133765213"/>
      <w:r>
        <w:t>D</w:t>
      </w:r>
      <w:r w:rsidR="00E72F1F">
        <w:t>ata Analysis</w:t>
      </w:r>
      <w:bookmarkEnd w:id="93"/>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56D26E9F" w14:textId="6A8B4A92"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31</w:t>
      </w:r>
      <w:r w:rsidRPr="00104C3A">
        <w:rPr>
          <w:b/>
          <w:bCs/>
        </w:rPr>
        <w:fldChar w:fldCharType="end"/>
      </w:r>
      <w:r>
        <w:rPr>
          <w:b/>
          <w:bCs/>
        </w:rPr>
        <w:br/>
      </w:r>
      <w:r w:rsidRPr="00104C3A">
        <w:rPr>
          <w:i/>
        </w:rPr>
        <w:t>Movement</w:t>
      </w:r>
      <w:r>
        <w:rPr>
          <w:i/>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6CC27935" w14:textId="57CB8AC9" w:rsidR="004A39F1" w:rsidRPr="00104C3A" w:rsidRDefault="000E43A1" w:rsidP="00104C3A">
      <w:pPr>
        <w:pStyle w:val="SC-Source"/>
      </w:pPr>
      <w:r>
        <w:t xml:space="preserve">     ...</w:t>
      </w:r>
      <w:r w:rsidR="004A39F1" w:rsidRPr="00104C3A">
        <w:br/>
        <w:t>  def process_report(self):</w:t>
      </w:r>
    </w:p>
    <w:p w14:paraId="7BB0D5F8" w14:textId="77777777" w:rsidR="004A39F1" w:rsidRPr="00104C3A" w:rsidRDefault="004A39F1" w:rsidP="00104C3A">
      <w:pPr>
        <w:pStyle w:val="SC-Source"/>
      </w:pPr>
      <w:r w:rsidRPr="00104C3A">
        <w:t>    people, metadata = self.extract_people()</w:t>
      </w:r>
    </w:p>
    <w:p w14:paraId="03A8BFBE" w14:textId="369812FE" w:rsidR="004A39F1" w:rsidRPr="00104C3A" w:rsidRDefault="004A39F1" w:rsidP="00104C3A">
      <w:pPr>
        <w:pStyle w:val="SC-Source"/>
      </w:pPr>
      <w:r w:rsidRPr="00104C3A">
        <w:t xml:space="preserve">    duplicates = </w:t>
      </w:r>
      <w:r w:rsidRPr="004A39F1">
        <w:t>MovementTracker</w:t>
      </w:r>
      <w:r w:rsidRPr="00104C3A">
        <w:t xml:space="preserve">.find_dups(people)    </w:t>
      </w:r>
    </w:p>
    <w:p w14:paraId="7BD08109" w14:textId="2241E00C" w:rsidR="004A39F1" w:rsidRPr="00104C3A" w:rsidRDefault="004A39F1" w:rsidP="00104C3A">
      <w:pPr>
        <w:pStyle w:val="SC-Source"/>
      </w:pPr>
      <w:r w:rsidRPr="00104C3A">
        <w:t>    unique_people</w:t>
      </w:r>
      <w:r w:rsidR="000E43A1">
        <w:t>,</w:t>
      </w:r>
      <w:r w:rsidR="000E43A1" w:rsidRPr="000E43A1">
        <w:t xml:space="preserve"> </w:t>
      </w:r>
      <w:r w:rsidR="000E43A1" w:rsidRPr="00104C3A">
        <w:t>unique_meta</w:t>
      </w:r>
      <w:r w:rsidR="000E43A1">
        <w:t xml:space="preserve"> </w:t>
      </w:r>
      <w:r w:rsidRPr="00104C3A">
        <w:t>=</w:t>
      </w:r>
      <w:r w:rsidRPr="004A39F1">
        <w:t>list</w:t>
      </w:r>
      <w:r w:rsidRPr="00104C3A">
        <w:t>()</w:t>
      </w:r>
      <w:r w:rsidR="000E43A1">
        <w:t>, list()</w:t>
      </w: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4AC87C42" w14:textId="1DBA93F3" w:rsidR="005042C6" w:rsidRPr="00104C3A" w:rsidRDefault="004A39F1" w:rsidP="00104C3A">
      <w:pPr>
        <w:ind w:firstLine="0"/>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53016D1C" w14:textId="7F2A9D3F"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94" w:name="_Toc133765214"/>
      <w:r w:rsidRPr="00887A22">
        <w:t>Assumptions</w:t>
      </w:r>
      <w:bookmarkEnd w:id="94"/>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95" w:name="_Toc133765215"/>
      <w:r w:rsidRPr="00887A22">
        <w:t>Limitations</w:t>
      </w:r>
      <w:bookmarkEnd w:id="9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96" w:name="_Toc133765216"/>
      <w:r w:rsidRPr="00887A22">
        <w:t>Delimitations</w:t>
      </w:r>
      <w:bookmarkEnd w:id="96"/>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97" w:name="_Toc133765217"/>
      <w:r w:rsidRPr="00887A22">
        <w:t>Ethical Assurances</w:t>
      </w:r>
      <w:bookmarkEnd w:id="97"/>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1060E0D8"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01865">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98" w:name="_Toc133765218"/>
      <w:r>
        <w:t>Summary</w:t>
      </w:r>
      <w:bookmarkEnd w:id="98"/>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99" w:name="_Toc133765219"/>
      <w:r>
        <w:lastRenderedPageBreak/>
        <w:t>Chapter 4: Findings</w:t>
      </w:r>
      <w:bookmarkEnd w:id="99"/>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00" w:name="_Toc133765220"/>
      <w:r>
        <w:t xml:space="preserve">Validity and Reliability </w:t>
      </w:r>
      <w:r w:rsidR="0021511C">
        <w:t>of the Data</w:t>
      </w:r>
      <w:bookmarkEnd w:id="100"/>
    </w:p>
    <w:p w14:paraId="5C8E4D40" w14:textId="09057739"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r w:rsidR="000E43A1">
        <w:t xml:space="preserve">search engine results contain </w:t>
      </w:r>
      <w:r w:rsidR="003F00CE">
        <w:t xml:space="preserve">at least twenty-two publications </w:t>
      </w:r>
      <w:r w:rsidR="0001709F">
        <w:t xml:space="preserve">that </w:t>
      </w:r>
      <w:r w:rsidR="003F00CE">
        <w:t>cited this data set and successfully leveraged it for their research</w:t>
      </w:r>
      <w:r>
        <w:t>.</w:t>
      </w:r>
    </w:p>
    <w:p w14:paraId="3C3DF875" w14:textId="191ED4CE"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r w:rsidR="00F75FDE">
        <w:t>)</w:t>
      </w:r>
      <w:r w:rsidR="005A2518">
        <w:t>,</w:t>
      </w:r>
      <w:r w:rsidR="00F75FDE">
        <w:t xml:space="preserve"> or</w:t>
      </w:r>
      <w:r>
        <w:t xml:space="preserve"> have a strong justification. The dataset also </w:t>
      </w:r>
      <w:r w:rsidR="000A0D1F">
        <w:t xml:space="preserve">has the potential to </w:t>
      </w:r>
      <w:r>
        <w:t>gain transferability due to its usage of real-world people</w:t>
      </w:r>
      <w:r w:rsidR="000A0D1F">
        <w:t xml:space="preserve"> in </w:t>
      </w:r>
      <w:r w:rsidR="005A2518">
        <w:t xml:space="preserve">realistic </w:t>
      </w:r>
      <w:r w:rsidR="000A0D1F">
        <w:t>scenarios</w:t>
      </w:r>
      <w:r>
        <w:t>.</w:t>
      </w:r>
      <w:r w:rsidR="000A0D1F">
        <w:t xml:space="preserve"> Synthetic data must statistically model </w:t>
      </w:r>
      <w:r w:rsidR="005A2518">
        <w:t xml:space="preserve">natural </w:t>
      </w:r>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01" w:name="_Toc133765221"/>
      <w:r>
        <w:t>Results</w:t>
      </w:r>
      <w:bookmarkEnd w:id="101"/>
    </w:p>
    <w:p w14:paraId="1D8229B2" w14:textId="02408A9B" w:rsidR="000E43A1" w:rsidRDefault="00E16572" w:rsidP="00104C3A">
      <w:pPr>
        <w:ind w:firstLine="0"/>
      </w:pPr>
      <w:r>
        <w:tab/>
        <w:t xml:space="preserve">The kinetics-700 training dataset contains 530,510 YouTube videos that third-party users have uploaded. </w:t>
      </w:r>
      <w:r w:rsidR="007D28A5">
        <w:t>This analytics</w:t>
      </w:r>
      <w:r w:rsidR="005A2518">
        <w:t xml:space="preserve"> pipeline successfully downloaded this data set into an Amazon S3 bucket (9.9TB). The first attempt retrieved 424,613 videos (80%), with most failures due to YouTube service throttling. Since the architecture implements checkpointing scheme, the subsequent retrieval requests skip completed download tasks. This effective strategy helped cache the data set locally and minimized the network I/O requirements. A set of descriptive statistics that map the videos to labels is available in the following table (see Table 12).</w:t>
      </w:r>
    </w:p>
    <w:p w14:paraId="72427DF1" w14:textId="0D21A3C8" w:rsidR="00E16572" w:rsidRPr="00B21582" w:rsidRDefault="00E16572" w:rsidP="00B21582">
      <w:pPr>
        <w:pStyle w:val="Caption"/>
        <w:ind w:firstLine="0"/>
        <w:rPr>
          <w:b/>
          <w:bCs/>
          <w:iCs w:val="0"/>
        </w:rPr>
      </w:pPr>
      <w:bookmarkStart w:id="102"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102"/>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103" w:name="_Toc128255059"/>
      <w:bookmarkStart w:id="104" w:name="_Toc128302245"/>
    </w:p>
    <w:bookmarkEnd w:id="103"/>
    <w:bookmarkEnd w:id="104"/>
    <w:p w14:paraId="11538B30" w14:textId="37FF50E6" w:rsidR="00485715" w:rsidRPr="00B21582" w:rsidRDefault="00485715" w:rsidP="00485715">
      <w:pPr>
        <w:pStyle w:val="Caption"/>
        <w:ind w:firstLine="0"/>
        <w:rPr>
          <w:b/>
          <w:bCs/>
        </w:rPr>
      </w:pPr>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C726B5">
        <w:rPr>
          <w:b/>
          <w:bCs/>
          <w:noProof/>
        </w:rPr>
        <w:t>33</w:t>
      </w:r>
      <w:r w:rsidRPr="00462221">
        <w:rPr>
          <w:b/>
          <w:bCs/>
        </w:rPr>
        <w:fldChar w:fldCharType="end"/>
      </w:r>
      <w:r>
        <w:rPr>
          <w:b/>
          <w:bCs/>
        </w:rPr>
        <w:br/>
      </w:r>
      <w:r>
        <w:rPr>
          <w:i/>
          <w:iCs w:val="0"/>
        </w:rPr>
        <w:t>High-Level Analysis Process</w:t>
      </w:r>
    </w:p>
    <w:p w14:paraId="5089A43D" w14:textId="011208BF" w:rsidR="00485715" w:rsidRDefault="00485715" w:rsidP="00171E65">
      <w:pPr>
        <w:ind w:firstLine="0"/>
      </w:pPr>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CB1C9CD" w14:textId="590A1F40" w:rsidR="00485715" w:rsidRDefault="00485715" w:rsidP="00485715">
      <w:r>
        <w:t xml:space="preserve">The kinetic-700 dataset’s annotations specify the label, time offset, and duration of the target action. A custom video pipeline used the OpenCV library to sample one frame every half-second of each clip (see Chapter 3: Study Procedure section; Figure 33). Labeled segments are at most ten seconds resulting in up to 20 frames/video. Amazon Elastic Container Service (ECS) scheduled the library operations across 38 x Amazon EC2 p4gdn.xlarge instances for 49 hours (152 VCPU, 608GiB RAM, and 38 NVIDIA T4 GPUs). This research project selected Amazon EC2 Spot instances, ephemeral cloud computing resources with up to 90% cost savings. </w:t>
      </w:r>
    </w:p>
    <w:p w14:paraId="06940E01" w14:textId="7FE66EE1" w:rsidR="00485715" w:rsidRPr="00B21582" w:rsidRDefault="00485715" w:rsidP="00485715">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 Optimizing the checkpoint logic reduced the average per-video processing time to 1.94 seconds. The entire data set could reprocess in 0.94 million total computation seconds. Suppose the video processor supported multi-threading. In that case, the cluster size could process one video per core and complete the extraction in 1.72 hours.</w:t>
      </w:r>
    </w:p>
    <w:p w14:paraId="6AD685EB" w14:textId="6AE14CEF" w:rsidR="00213AB2" w:rsidRDefault="00104B25" w:rsidP="00C714B9">
      <w:r>
        <w:t xml:space="preserve">The OpenPose framework inferred millions of potential human poses within </w:t>
      </w:r>
      <w:del w:id="105" w:author="Nate Bachmeier [AWS-SA]" w:date="2023-05-02T11:50:00Z">
        <w:r w:rsidDel="00294F81">
          <w:delText xml:space="preserve">the </w:delText>
        </w:r>
      </w:del>
      <w:r>
        <w:t>frame</w:t>
      </w:r>
      <w:ins w:id="106" w:author="Nate Bachmeier [AWS-SA]" w:date="2023-05-02T11:50:00Z">
        <w:r w:rsidR="00294F81">
          <w:t>s</w:t>
        </w:r>
      </w:ins>
      <w:r>
        <w:t xml:space="preserve"> as </w:t>
      </w:r>
      <w:del w:id="107" w:author="Nate Bachmeier [AWS-SA]" w:date="2023-05-02T11:50:00Z">
        <w:r w:rsidDel="00294F81">
          <w:delText xml:space="preserve">lists </w:delText>
        </w:r>
      </w:del>
      <w:del w:id="108" w:author="Nate Bachmeier [AWS-SA]" w:date="2023-05-02T11:54:00Z">
        <w:r w:rsidDel="001967A0">
          <w:delText xml:space="preserve">of </w:delText>
        </w:r>
      </w:del>
      <w:r>
        <w:t xml:space="preserve">25x3 </w:t>
      </w:r>
      <w:r w:rsidR="00F75FDE">
        <w:t>matrices</w:t>
      </w:r>
      <w:r>
        <w:t>. Each item represents a likely body and the location of its twenty-five body parts</w:t>
      </w:r>
      <w:r w:rsidR="00C714B9">
        <w:t xml:space="preserve"> (see</w:t>
      </w:r>
      <w:r>
        <w:t xml:space="preserve"> Figure </w:t>
      </w:r>
      <w:r w:rsidR="003F00CE">
        <w:t>3</w:t>
      </w:r>
      <w:r w:rsidR="00213AB2">
        <w:t>4</w:t>
      </w:r>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r w:rsidR="00485715">
        <w:t xml:space="preserve"> </w:t>
      </w:r>
    </w:p>
    <w:p w14:paraId="7CDD6653" w14:textId="77777777" w:rsidR="00485715" w:rsidRDefault="00C714B9" w:rsidP="00485715">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b/>
          <w:bCs/>
          <w:i/>
        </w:rPr>
      </w:pPr>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p>
    <w:p w14:paraId="2CCA3507" w14:textId="3A3318FE" w:rsidR="00213AB2" w:rsidRDefault="00213AB2" w:rsidP="00171E65">
      <w:pPr>
        <w:ind w:firstLine="0"/>
      </w:pPr>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7BF2DD29" w14:textId="2C62AED5" w:rsidR="00213AB2" w:rsidRDefault="00C714B9" w:rsidP="00485715">
      <w:r>
        <w:t>Amazon Rekognition, a computer vision service, further annotated the frames with object, activity, and facial detection metadata.</w:t>
      </w:r>
      <w:r w:rsidR="00485715">
        <w:t xml:space="preserve"> </w:t>
      </w:r>
      <w:r w:rsidR="00213AB2">
        <w:t>This information came from a post-processing Amazon S3 Batch Job that iterates across the Frame Store and passes metadata to a custom Amazon Lambda function. Initially, the Amazon Rekognition request rate limits caused the batch jobs to terminate unsuccessfully. Geo-distributing the function’s traffic across the AWS cloud mitigated these issues by increasing the service quota 12x (see Figure 3</w:t>
      </w:r>
      <w:ins w:id="109" w:author="Nate Bachmeier [AWS-SA]" w:date="2023-05-02T11:54:00Z">
        <w:r w:rsidR="00BD4CC6">
          <w:t>4</w:t>
        </w:r>
      </w:ins>
      <w:del w:id="110" w:author="Nate Bachmeier [AWS-SA]" w:date="2023-05-02T11:54:00Z">
        <w:r w:rsidR="00213AB2" w:rsidDel="00BD4CC6">
          <w:delText>5</w:delText>
        </w:r>
      </w:del>
      <w:r w:rsidR="00213AB2">
        <w:t>). A copy of the Amazon Rekognition service responses exists in Amazon S3 for future research reproducibility.</w:t>
      </w:r>
    </w:p>
    <w:p w14:paraId="7F9075A6" w14:textId="67EA35D7" w:rsidR="00E64BB3" w:rsidRDefault="00213AB2" w:rsidP="00213AB2">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34</w:t>
      </w:r>
      <w:r w:rsidRPr="00171E65">
        <w:rPr>
          <w:b/>
          <w:bCs/>
        </w:rPr>
        <w:fldChar w:fldCharType="end"/>
      </w:r>
      <w:r>
        <w:br/>
      </w:r>
      <w:r>
        <w:rPr>
          <w:i/>
          <w:iCs w:val="0"/>
        </w:rPr>
        <w:t>Geo-distributing Traffic</w:t>
      </w:r>
    </w:p>
    <w:p w14:paraId="5943C6E8" w14:textId="77777777" w:rsidR="00213AB2" w:rsidRDefault="00213AB2" w:rsidP="00213AB2">
      <w:pPr>
        <w:pStyle w:val="SC-Source"/>
      </w:pPr>
      <w:r w:rsidRPr="00213AB2">
        <w:t>valid_regions = [</w:t>
      </w:r>
    </w:p>
    <w:p w14:paraId="45F30944" w14:textId="55B88448" w:rsidR="00213AB2" w:rsidRPr="00213AB2" w:rsidRDefault="00213AB2" w:rsidP="00171E65">
      <w:pPr>
        <w:pStyle w:val="SC-Source"/>
      </w:pPr>
      <w:r>
        <w:t xml:space="preserve">  </w:t>
      </w:r>
      <w:r w:rsidRPr="00213AB2">
        <w:t>'us-east-1', 'us-east-2', 'us-west-1','us-west-2',</w:t>
      </w:r>
      <w:r>
        <w:br/>
        <w:t xml:space="preserve">  </w:t>
      </w:r>
      <w:r w:rsidRPr="00213AB2">
        <w:t>'eu-central-1','eu-west-1','eu-west-2', 'ap-south-1',</w:t>
      </w:r>
      <w:r>
        <w:br/>
        <w:t xml:space="preserve">  </w:t>
      </w:r>
      <w:r w:rsidRPr="00213AB2">
        <w:t xml:space="preserve">'ap-northeast-2','ap-southeast-1', 'ap-southeast-2', </w:t>
      </w:r>
      <w:r>
        <w:br/>
        <w:t xml:space="preserve">  </w:t>
      </w:r>
      <w:r w:rsidRPr="00213AB2">
        <w:t>'ap-northeast-1']</w:t>
      </w:r>
      <w:r>
        <w:br/>
      </w:r>
    </w:p>
    <w:p w14:paraId="47C14F69" w14:textId="6581224A" w:rsidR="00213AB2" w:rsidRDefault="00C82666" w:rsidP="00171E65">
      <w:pPr>
        <w:pStyle w:val="SC-Source"/>
      </w:pPr>
      <w:r>
        <w:t xml:space="preserve">  </w:t>
      </w:r>
      <w:r w:rsidR="00213AB2">
        <w:t>def __detect_labels_with_retry(self, **kwargs)-&gt;dict:</w:t>
      </w:r>
    </w:p>
    <w:p w14:paraId="5E104516" w14:textId="77777777" w:rsidR="00213AB2" w:rsidRDefault="00213AB2" w:rsidP="00171E65">
      <w:pPr>
        <w:pStyle w:val="SC-Source"/>
      </w:pPr>
      <w:r>
        <w:t xml:space="preserve">    for _ in range(0, 5):</w:t>
      </w:r>
    </w:p>
    <w:p w14:paraId="313743F2" w14:textId="77777777" w:rsidR="00213AB2" w:rsidRDefault="00213AB2" w:rsidP="00171E65">
      <w:pPr>
        <w:pStyle w:val="SC-Source"/>
      </w:pPr>
      <w:r>
        <w:t xml:space="preserve">      try:</w:t>
      </w:r>
    </w:p>
    <w:p w14:paraId="3036646C" w14:textId="77777777" w:rsidR="00213AB2" w:rsidRDefault="00213AB2" w:rsidP="00171E65">
      <w:pPr>
        <w:pStyle w:val="SC-Source"/>
      </w:pPr>
      <w:r>
        <w:t xml:space="preserve">        region = valid_regions[randint(0,len(valid_regions)-1)]</w:t>
      </w:r>
    </w:p>
    <w:p w14:paraId="31B73DFB" w14:textId="77777777" w:rsidR="00213AB2" w:rsidRDefault="00213AB2" w:rsidP="00171E65">
      <w:pPr>
        <w:pStyle w:val="SC-Source"/>
      </w:pPr>
      <w:r>
        <w:t xml:space="preserve">        rekognition = boto3.client('rekognition', region_name=region)</w:t>
      </w:r>
    </w:p>
    <w:p w14:paraId="5DD1893E" w14:textId="77777777" w:rsidR="00213AB2" w:rsidRDefault="00213AB2" w:rsidP="00171E65">
      <w:pPr>
        <w:pStyle w:val="SC-Source"/>
      </w:pPr>
    </w:p>
    <w:p w14:paraId="4A8AFF2B" w14:textId="77777777" w:rsidR="00213AB2" w:rsidRDefault="00213AB2" w:rsidP="00171E65">
      <w:pPr>
        <w:pStyle w:val="SC-Source"/>
      </w:pPr>
      <w:r>
        <w:t xml:space="preserve">        print('DetectLabels(%s) - s3://%s -&gt; %s' % (</w:t>
      </w:r>
    </w:p>
    <w:p w14:paraId="516BE0D3" w14:textId="77777777" w:rsidR="00213AB2" w:rsidRDefault="00213AB2" w:rsidP="00171E65">
      <w:pPr>
        <w:pStyle w:val="SC-Source"/>
      </w:pPr>
      <w:r>
        <w:t xml:space="preserve">          region,</w:t>
      </w:r>
    </w:p>
    <w:p w14:paraId="329CCE14" w14:textId="77777777" w:rsidR="00213AB2" w:rsidRDefault="00213AB2" w:rsidP="00171E65">
      <w:pPr>
        <w:pStyle w:val="SC-Source"/>
      </w:pPr>
      <w:r>
        <w:t xml:space="preserve">          self.manifest.report.frame_bucket,</w:t>
      </w:r>
    </w:p>
    <w:p w14:paraId="449A9D6C" w14:textId="77777777" w:rsidR="00213AB2" w:rsidRDefault="00213AB2" w:rsidP="00171E65">
      <w:pPr>
        <w:pStyle w:val="SC-Source"/>
      </w:pPr>
      <w:r>
        <w:t xml:space="preserve">          self.manifest.video_id</w:t>
      </w:r>
    </w:p>
    <w:p w14:paraId="7A960F00" w14:textId="77777777" w:rsidR="00213AB2" w:rsidRDefault="00213AB2" w:rsidP="00171E65">
      <w:pPr>
        <w:pStyle w:val="SC-Source"/>
      </w:pPr>
      <w:r>
        <w:t xml:space="preserve">        ))</w:t>
      </w:r>
    </w:p>
    <w:p w14:paraId="69CA59E0" w14:textId="77777777" w:rsidR="00213AB2" w:rsidRDefault="00213AB2" w:rsidP="00171E65">
      <w:pPr>
        <w:pStyle w:val="SC-Source"/>
      </w:pPr>
      <w:r>
        <w:t xml:space="preserve">    </w:t>
      </w:r>
    </w:p>
    <w:p w14:paraId="12E6CF5A" w14:textId="77777777" w:rsidR="00213AB2" w:rsidRDefault="00213AB2" w:rsidP="00171E65">
      <w:pPr>
        <w:pStyle w:val="SC-Source"/>
      </w:pPr>
      <w:r>
        <w:t xml:space="preserve">        return rekognition.detect_labels(**kwargs)</w:t>
      </w:r>
    </w:p>
    <w:p w14:paraId="3BAD7587" w14:textId="60063AE3" w:rsidR="00213AB2" w:rsidRDefault="00213AB2" w:rsidP="00171E65">
      <w:pPr>
        <w:pStyle w:val="SC-Source"/>
      </w:pPr>
      <w:r>
        <w:t xml:space="preserve">      except ProvisionedThroughputExceededException as error:</w:t>
      </w:r>
    </w:p>
    <w:p w14:paraId="0BF618B9" w14:textId="77777777" w:rsidR="00213AB2" w:rsidRDefault="00213AB2" w:rsidP="00213AB2">
      <w:pPr>
        <w:pStyle w:val="SC-Source"/>
      </w:pPr>
      <w:r>
        <w:t xml:space="preserve">        print('ProvisionedThroughputExceededException -- %s' %   </w:t>
      </w:r>
    </w:p>
    <w:p w14:paraId="0882A0FA" w14:textId="1AF9530C" w:rsidR="00213AB2" w:rsidRDefault="00213AB2" w:rsidP="00171E65">
      <w:pPr>
        <w:pStyle w:val="SC-Source"/>
      </w:pPr>
      <w:r>
        <w:t xml:space="preserve">            str(error))</w:t>
      </w:r>
    </w:p>
    <w:p w14:paraId="16663DA3" w14:textId="77777777" w:rsidR="00213AB2" w:rsidRDefault="00213AB2" w:rsidP="00171E65">
      <w:pPr>
        <w:pStyle w:val="SC-Source"/>
      </w:pPr>
      <w:r>
        <w:t xml:space="preserve">        sleep(randint(10,50)/10)</w:t>
      </w:r>
    </w:p>
    <w:p w14:paraId="6B574D23" w14:textId="337FB648" w:rsidR="00213AB2" w:rsidRDefault="00213AB2" w:rsidP="00171E65">
      <w:pPr>
        <w:pStyle w:val="SC-Source"/>
      </w:pPr>
      <w:r>
        <w:t xml:space="preserve">    raise Exception('Unable to detect_labels - %s' % </w:t>
      </w:r>
      <w:r>
        <w:br/>
        <w:t xml:space="preserve">            self.manifest.video_id)</w:t>
      </w:r>
    </w:p>
    <w:p w14:paraId="7B1DE573" w14:textId="644F2056" w:rsidR="00714D69" w:rsidRDefault="00C82666" w:rsidP="00714D69">
      <w:pPr>
        <w:ind w:firstLine="0"/>
      </w:pPr>
      <w:r>
        <w:tab/>
      </w:r>
      <w:r w:rsidR="00714D69">
        <w:t>D</w:t>
      </w:r>
      <w:r>
        <w:t>ownloading and extracting metadata from the videos</w:t>
      </w:r>
      <w:r w:rsidR="00714D69">
        <w:t xml:space="preserve"> produced three manifest reports </w:t>
      </w:r>
      <w:r>
        <w:t xml:space="preserve">per </w:t>
      </w:r>
      <w:r w:rsidR="00714D69">
        <w:t xml:space="preserve">video </w:t>
      </w:r>
      <w:r>
        <w:t>(</w:t>
      </w:r>
      <w:r w:rsidR="00714D69" w:rsidRPr="00714D69">
        <w:t>1</w:t>
      </w:r>
      <w:r w:rsidR="00714D69">
        <w:t>,</w:t>
      </w:r>
      <w:r w:rsidR="00714D69" w:rsidRPr="00714D69">
        <w:t>591</w:t>
      </w:r>
      <w:r w:rsidR="00714D69">
        <w:t>,</w:t>
      </w:r>
      <w:r w:rsidR="00714D69" w:rsidRPr="00714D69">
        <w:t>530</w:t>
      </w:r>
      <w:r>
        <w:t xml:space="preserve"> files). This corpus represents the facts and evidence to address this dissertation’s research questions. Specifically, what are autonomous agents' effectiveness (RQ1) </w:t>
      </w:r>
      <w:r>
        <w:lastRenderedPageBreak/>
        <w:t>and efficiency (RQ2) in assisting elderly and special needs care facilities?</w:t>
      </w:r>
      <w:r w:rsidR="00714D69">
        <w:t xml:space="preserve"> Before transforming these facts into answers, this research project needed to overcome a big data problem. Each manifest file references annotated frames, skeletal positioning, prediction confidence vectors, and object detection labels. These 21.7 million semi-structured documents span Amazon S3 buckets, DynamoDB tables, and Elastic FileSystem network storage.</w:t>
      </w:r>
    </w:p>
    <w:p w14:paraId="6898CB41" w14:textId="5821ECBE" w:rsidR="00FB2946" w:rsidRDefault="00714D69">
      <w:pPr>
        <w:ind w:firstLine="0"/>
      </w:pPr>
      <w:r>
        <w:tab/>
        <w:t>GraphQL is a declarative data-fetching method that enables web clients to describe the capabilities and requirements of data models</w:t>
      </w:r>
      <w:sdt>
        <w:sdtPr>
          <w:id w:val="-1652907880"/>
          <w:citation/>
        </w:sdtPr>
        <w:sdtContent>
          <w:r>
            <w:fldChar w:fldCharType="begin"/>
          </w:r>
          <w:r>
            <w:instrText xml:space="preserve"> CITATION Gra21 \l 1033 </w:instrText>
          </w:r>
          <w:r>
            <w:fldChar w:fldCharType="separate"/>
          </w:r>
          <w:r w:rsidR="00E01865">
            <w:rPr>
              <w:noProof/>
            </w:rPr>
            <w:t xml:space="preserve"> (GraphQL, 2021)</w:t>
          </w:r>
          <w:r>
            <w:fldChar w:fldCharType="end"/>
          </w:r>
        </w:sdtContent>
      </w:sdt>
      <w:r>
        <w:t xml:space="preserve">. A server endpoint fulfills the request using </w:t>
      </w:r>
      <w:r w:rsidRPr="00171E65">
        <w:rPr>
          <w:i/>
          <w:iCs/>
        </w:rPr>
        <w:t>resolvers</w:t>
      </w:r>
      <w:r>
        <w:t xml:space="preserve"> that retrieve entity definitions from arbitrary data stores. For instance, a client </w:t>
      </w:r>
      <w:del w:id="111" w:author="Nate Bachmeier [AWS-SA]" w:date="2023-05-02T11:55:00Z">
        <w:r w:rsidDel="00087563">
          <w:delText>issue a single request for</w:delText>
        </w:r>
      </w:del>
      <w:ins w:id="112" w:author="Nate Bachmeier [AWS-SA]" w:date="2023-05-02T11:55:00Z">
        <w:r w:rsidR="00087563">
          <w:t>requests</w:t>
        </w:r>
      </w:ins>
      <w:r>
        <w:t xml:space="preserve"> the total number of people in each video frame, the annotation metadata, visible body positions, and people identifiers (see Figure 35). Internally, the GraphQL service determines the response requires the resolver for </w:t>
      </w:r>
      <w:r w:rsidRPr="00171E65">
        <w:rPr>
          <w:i/>
          <w:iCs/>
        </w:rPr>
        <w:t>annotation</w:t>
      </w:r>
      <w:r>
        <w:t xml:space="preserve"> and </w:t>
      </w:r>
      <w:r w:rsidRPr="00171E65">
        <w:rPr>
          <w:i/>
          <w:iCs/>
        </w:rPr>
        <w:t>analysis</w:t>
      </w:r>
      <w:r>
        <w:t xml:space="preserve"> base entities.</w:t>
      </w:r>
      <w:r w:rsidR="00FB2946">
        <w:t xml:space="preserve"> After binding these entities, the child resolvers execute to fetch </w:t>
      </w:r>
      <w:r w:rsidR="00FB2946">
        <w:rPr>
          <w:i/>
          <w:iCs/>
        </w:rPr>
        <w:t>frames</w:t>
      </w:r>
      <w:r w:rsidR="00FB2946">
        <w:t xml:space="preserve"> metadata and recursively acquire the frame’s </w:t>
      </w:r>
      <w:r w:rsidR="00FB2946">
        <w:rPr>
          <w:i/>
          <w:iCs/>
        </w:rPr>
        <w:t>bodies</w:t>
      </w:r>
      <w:r w:rsidR="00FB2946">
        <w:t xml:space="preserve"> results.</w:t>
      </w:r>
    </w:p>
    <w:p w14:paraId="6556B4D5" w14:textId="10E8521F" w:rsidR="00FB2946" w:rsidRDefault="00FB2946" w:rsidP="00171E65">
      <w:r>
        <w:t xml:space="preserve">This constructive research project built the GraphQL service using Amazon AppSync and Amazon Lambda functions. AppSync is responsible for processing the queries and orchestrating the business logic to fetch information from the various data stores (e.g., DynamoDB and S3). This capability surfaced consistency issues, accelerated development, and streamlined data retrieval because of the uniform access to information without exposing internal serialization, partitioning, and database technology. Without these features, significant investments are necessary to clean, catalog, and consolidate the data ahead of time. That would introduce risk to the project and its finite timeline </w:t>
      </w:r>
    </w:p>
    <w:p w14:paraId="66E177F2" w14:textId="52B9F14F" w:rsidR="00FB2946" w:rsidRPr="00FB2946" w:rsidRDefault="00FB2946">
      <w:pPr>
        <w:ind w:firstLine="0"/>
      </w:pPr>
      <w:r>
        <w:tab/>
        <w:t xml:space="preserve"> </w:t>
      </w:r>
    </w:p>
    <w:p w14:paraId="26CA6B8D" w14:textId="488DA5AF" w:rsidR="00714D69" w:rsidRDefault="00714D69" w:rsidP="00714D69">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35</w:t>
      </w:r>
      <w:r w:rsidRPr="00171E65">
        <w:rPr>
          <w:b/>
          <w:bCs/>
        </w:rPr>
        <w:fldChar w:fldCharType="end"/>
      </w:r>
      <w:r>
        <w:br/>
      </w:r>
      <w:r>
        <w:rPr>
          <w:i/>
          <w:iCs w:val="0"/>
        </w:rPr>
        <w:t>Example GraphQL Query</w:t>
      </w:r>
    </w:p>
    <w:p w14:paraId="16206BF9" w14:textId="77777777" w:rsidR="00714D69" w:rsidRDefault="00714D69" w:rsidP="00714D69">
      <w:pPr>
        <w:pStyle w:val="SC-Source"/>
      </w:pPr>
      <w:r>
        <w:t>{</w:t>
      </w:r>
    </w:p>
    <w:p w14:paraId="74DAEB66" w14:textId="1262831A" w:rsidR="00714D69" w:rsidRDefault="00714D69" w:rsidP="00714D69">
      <w:pPr>
        <w:pStyle w:val="SC-Source"/>
      </w:pPr>
      <w:r>
        <w:t xml:space="preserve">  get_video(video_id: </w:t>
      </w:r>
      <w:r w:rsidR="00C726B5">
        <w:t>“</w:t>
      </w:r>
      <w:r>
        <w:t>---0dWlqevI</w:t>
      </w:r>
      <w:r w:rsidR="00C726B5">
        <w:t>”</w:t>
      </w:r>
      <w:r>
        <w:t>) {</w:t>
      </w:r>
    </w:p>
    <w:p w14:paraId="0D858DE3" w14:textId="77777777" w:rsidR="00714D69" w:rsidRDefault="00714D69" w:rsidP="00714D69">
      <w:pPr>
        <w:pStyle w:val="SC-Source"/>
      </w:pPr>
      <w:r>
        <w:t xml:space="preserve">    annotation {</w:t>
      </w:r>
    </w:p>
    <w:p w14:paraId="228A0A69" w14:textId="4C993028" w:rsidR="00714D69" w:rsidRDefault="00714D69" w:rsidP="00714D69">
      <w:pPr>
        <w:pStyle w:val="SC-Source"/>
      </w:pPr>
      <w:r>
        <w:t xml:space="preserve">      label      </w:t>
      </w:r>
    </w:p>
    <w:p w14:paraId="24BE233B" w14:textId="77777777" w:rsidR="00714D69" w:rsidRDefault="00714D69" w:rsidP="00714D69">
      <w:pPr>
        <w:pStyle w:val="SC-Source"/>
      </w:pPr>
      <w:r>
        <w:t xml:space="preserve">    }</w:t>
      </w:r>
    </w:p>
    <w:p w14:paraId="2D5A540B" w14:textId="77777777" w:rsidR="00714D69" w:rsidRDefault="00714D69" w:rsidP="00714D69">
      <w:pPr>
        <w:pStyle w:val="SC-Source"/>
      </w:pPr>
      <w:r>
        <w:t xml:space="preserve">    analysis {</w:t>
      </w:r>
    </w:p>
    <w:p w14:paraId="7D56FA04" w14:textId="77777777" w:rsidR="00714D69" w:rsidRDefault="00714D69" w:rsidP="00714D69">
      <w:pPr>
        <w:pStyle w:val="SC-Source"/>
      </w:pPr>
      <w:r>
        <w:t xml:space="preserve">      frames {</w:t>
      </w:r>
    </w:p>
    <w:p w14:paraId="0CC26B5C" w14:textId="77777777" w:rsidR="00714D69" w:rsidRDefault="00714D69" w:rsidP="00714D69">
      <w:pPr>
        <w:pStyle w:val="SC-Source"/>
      </w:pPr>
      <w:r>
        <w:t xml:space="preserve">        offset</w:t>
      </w:r>
    </w:p>
    <w:p w14:paraId="199D5E4C" w14:textId="77777777" w:rsidR="00714D69" w:rsidRDefault="00714D69" w:rsidP="00714D69">
      <w:pPr>
        <w:pStyle w:val="SC-Source"/>
      </w:pPr>
      <w:r>
        <w:t xml:space="preserve">        people_count</w:t>
      </w:r>
    </w:p>
    <w:p w14:paraId="45375417" w14:textId="77777777" w:rsidR="00714D69" w:rsidRDefault="00714D69" w:rsidP="00714D69">
      <w:pPr>
        <w:pStyle w:val="SC-Source"/>
      </w:pPr>
      <w:r>
        <w:t xml:space="preserve">        bodies {</w:t>
      </w:r>
    </w:p>
    <w:p w14:paraId="76A1BEF5" w14:textId="77777777" w:rsidR="00714D69" w:rsidRDefault="00714D69" w:rsidP="00714D69">
      <w:pPr>
        <w:pStyle w:val="SC-Source"/>
      </w:pPr>
      <w:r>
        <w:t xml:space="preserve">          rshoulder {</w:t>
      </w:r>
    </w:p>
    <w:p w14:paraId="3627BD95" w14:textId="77777777" w:rsidR="00714D69" w:rsidRDefault="00714D69" w:rsidP="00714D69">
      <w:pPr>
        <w:pStyle w:val="SC-Source"/>
      </w:pPr>
      <w:r>
        <w:t xml:space="preserve">            visible</w:t>
      </w:r>
    </w:p>
    <w:p w14:paraId="2DA0CB48" w14:textId="77777777" w:rsidR="00714D69" w:rsidRDefault="00714D69" w:rsidP="00714D69">
      <w:pPr>
        <w:pStyle w:val="SC-Source"/>
      </w:pPr>
      <w:r>
        <w:t xml:space="preserve">          }</w:t>
      </w:r>
    </w:p>
    <w:p w14:paraId="0CA34DF2" w14:textId="77777777" w:rsidR="00714D69" w:rsidRDefault="00714D69" w:rsidP="00714D69">
      <w:pPr>
        <w:pStyle w:val="SC-Source"/>
      </w:pPr>
      <w:r>
        <w:t xml:space="preserve">          identity {</w:t>
      </w:r>
    </w:p>
    <w:p w14:paraId="6FF1E6A6" w14:textId="77777777" w:rsidR="00714D69" w:rsidRDefault="00714D69" w:rsidP="00714D69">
      <w:pPr>
        <w:pStyle w:val="SC-Source"/>
      </w:pPr>
      <w:r>
        <w:t xml:space="preserve">            person_id</w:t>
      </w:r>
    </w:p>
    <w:p w14:paraId="2E2A4ED0" w14:textId="77777777" w:rsidR="00714D69" w:rsidRDefault="00714D69" w:rsidP="00714D69">
      <w:pPr>
        <w:pStyle w:val="SC-Source"/>
      </w:pPr>
      <w:r>
        <w:t xml:space="preserve">          }</w:t>
      </w:r>
    </w:p>
    <w:p w14:paraId="281E599B" w14:textId="77777777" w:rsidR="00714D69" w:rsidRDefault="00714D69" w:rsidP="00714D69">
      <w:pPr>
        <w:pStyle w:val="SC-Source"/>
      </w:pPr>
      <w:r>
        <w:t xml:space="preserve">        }</w:t>
      </w:r>
    </w:p>
    <w:p w14:paraId="2F605332" w14:textId="77777777" w:rsidR="00714D69" w:rsidRDefault="00714D69" w:rsidP="00714D69">
      <w:pPr>
        <w:pStyle w:val="SC-Source"/>
      </w:pPr>
      <w:r>
        <w:t xml:space="preserve">      }</w:t>
      </w:r>
    </w:p>
    <w:p w14:paraId="1D646E5F" w14:textId="77777777" w:rsidR="00714D69" w:rsidRDefault="00714D69" w:rsidP="00714D69">
      <w:pPr>
        <w:pStyle w:val="SC-Source"/>
      </w:pPr>
      <w:r>
        <w:t xml:space="preserve">    }</w:t>
      </w:r>
    </w:p>
    <w:p w14:paraId="30EAF7BF" w14:textId="77777777" w:rsidR="00714D69" w:rsidRDefault="00714D69" w:rsidP="00714D69">
      <w:pPr>
        <w:pStyle w:val="SC-Source"/>
      </w:pPr>
      <w:r>
        <w:t xml:space="preserve">  }</w:t>
      </w:r>
    </w:p>
    <w:p w14:paraId="3AAA7C88" w14:textId="412F2DEF" w:rsidR="00714D69" w:rsidRPr="00714D69" w:rsidRDefault="00714D69" w:rsidP="00171E65">
      <w:pPr>
        <w:pStyle w:val="SC-Source"/>
      </w:pPr>
      <w:r>
        <w:t>}</w:t>
      </w:r>
    </w:p>
    <w:p w14:paraId="131C5300" w14:textId="7CC8EC6E" w:rsidR="00C726B5" w:rsidRDefault="00C726B5" w:rsidP="00C726B5">
      <w:r>
        <w:t xml:space="preserve">An excerpt of the previous query is available in the following figure. It’s worth noting how the response aligns with the data model request and gives the consumer a single combined document. </w:t>
      </w:r>
      <w:del w:id="113" w:author="Nate Bachmeier [AWS-SA]" w:date="2023-05-02T11:56:00Z">
        <w:r w:rsidDel="00087563">
          <w:delText xml:space="preserve">Using </w:delText>
        </w:r>
      </w:del>
      <w:ins w:id="114" w:author="Nate Bachmeier [AWS-SA]" w:date="2023-05-02T11:56:00Z">
        <w:r w:rsidR="00087563">
          <w:t xml:space="preserve">In contrast, </w:t>
        </w:r>
      </w:ins>
      <w:r>
        <w:t xml:space="preserve">similar technologies like REST (REpresentational State Transfer) </w:t>
      </w:r>
      <w:ins w:id="115" w:author="Nate Bachmeier [AWS-SA]" w:date="2023-05-02T11:56:00Z">
        <w:r w:rsidR="00087563">
          <w:t xml:space="preserve">would </w:t>
        </w:r>
      </w:ins>
      <w:r>
        <w:t>require</w:t>
      </w:r>
      <w:del w:id="116" w:author="Nate Bachmeier [AWS-SA]" w:date="2023-05-02T11:56:00Z">
        <w:r w:rsidDel="00087563">
          <w:delText>s</w:delText>
        </w:r>
      </w:del>
      <w:r>
        <w:t xml:space="preserve"> the caller to parse multiple responses and combine them. </w:t>
      </w:r>
    </w:p>
    <w:p w14:paraId="05D49F72" w14:textId="79BCA471" w:rsidR="00C726B5" w:rsidRPr="00171E65" w:rsidRDefault="00C726B5" w:rsidP="00171E65">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36</w:t>
      </w:r>
      <w:r w:rsidRPr="00171E65">
        <w:rPr>
          <w:b/>
          <w:bCs/>
        </w:rPr>
        <w:fldChar w:fldCharType="end"/>
      </w:r>
      <w:r>
        <w:br/>
      </w:r>
      <w:r>
        <w:rPr>
          <w:i/>
          <w:iCs w:val="0"/>
        </w:rPr>
        <w:t>GraphQL Response</w:t>
      </w:r>
    </w:p>
    <w:p w14:paraId="617D9557" w14:textId="77777777" w:rsidR="00C726B5" w:rsidRDefault="00C726B5" w:rsidP="00C726B5">
      <w:pPr>
        <w:pStyle w:val="SC-Source"/>
      </w:pPr>
      <w:r>
        <w:t>{</w:t>
      </w:r>
    </w:p>
    <w:p w14:paraId="29D723FE" w14:textId="77777777" w:rsidR="00C726B5" w:rsidRDefault="00C726B5" w:rsidP="00C726B5">
      <w:pPr>
        <w:pStyle w:val="SC-Source"/>
      </w:pPr>
      <w:r>
        <w:t xml:space="preserve">  "data": {</w:t>
      </w:r>
    </w:p>
    <w:p w14:paraId="3D8C84A4" w14:textId="77777777" w:rsidR="00C726B5" w:rsidRDefault="00C726B5" w:rsidP="00C726B5">
      <w:pPr>
        <w:pStyle w:val="SC-Source"/>
      </w:pPr>
      <w:r>
        <w:t xml:space="preserve">    "get_video": {</w:t>
      </w:r>
    </w:p>
    <w:p w14:paraId="52C9585A" w14:textId="77777777" w:rsidR="00C726B5" w:rsidRDefault="00C726B5" w:rsidP="00C726B5">
      <w:pPr>
        <w:pStyle w:val="SC-Source"/>
      </w:pPr>
      <w:r>
        <w:t xml:space="preserve">      "annotation": {</w:t>
      </w:r>
    </w:p>
    <w:p w14:paraId="114F4732" w14:textId="77777777" w:rsidR="00C726B5" w:rsidRDefault="00C726B5" w:rsidP="00C726B5">
      <w:pPr>
        <w:pStyle w:val="SC-Source"/>
      </w:pPr>
      <w:r>
        <w:t xml:space="preserve">        "label": "clay pottery making"</w:t>
      </w:r>
    </w:p>
    <w:p w14:paraId="296AFC1E" w14:textId="77777777" w:rsidR="00C726B5" w:rsidRDefault="00C726B5" w:rsidP="00C726B5">
      <w:pPr>
        <w:pStyle w:val="SC-Source"/>
      </w:pPr>
      <w:r>
        <w:t xml:space="preserve">      },</w:t>
      </w:r>
    </w:p>
    <w:p w14:paraId="0856D229" w14:textId="77777777" w:rsidR="00C726B5" w:rsidRDefault="00C726B5" w:rsidP="00C726B5">
      <w:pPr>
        <w:pStyle w:val="SC-Source"/>
      </w:pPr>
      <w:r>
        <w:t xml:space="preserve">      "analysis": {</w:t>
      </w:r>
    </w:p>
    <w:p w14:paraId="05C91869" w14:textId="77777777" w:rsidR="00C726B5" w:rsidRDefault="00C726B5" w:rsidP="00C726B5">
      <w:pPr>
        <w:pStyle w:val="SC-Source"/>
      </w:pPr>
      <w:r>
        <w:t xml:space="preserve">        "frames": [</w:t>
      </w:r>
    </w:p>
    <w:p w14:paraId="0EBA1963" w14:textId="77777777" w:rsidR="00C726B5" w:rsidRDefault="00C726B5" w:rsidP="00C726B5">
      <w:pPr>
        <w:pStyle w:val="SC-Source"/>
      </w:pPr>
      <w:r>
        <w:t xml:space="preserve">          {</w:t>
      </w:r>
    </w:p>
    <w:p w14:paraId="146CA902" w14:textId="77777777" w:rsidR="00C726B5" w:rsidRDefault="00C726B5" w:rsidP="00C726B5">
      <w:pPr>
        <w:pStyle w:val="SC-Source"/>
      </w:pPr>
      <w:r>
        <w:t xml:space="preserve">            "offset": 19,</w:t>
      </w:r>
    </w:p>
    <w:p w14:paraId="279C747D" w14:textId="08BEAC6D" w:rsidR="00C726B5" w:rsidRDefault="00C726B5" w:rsidP="00C726B5">
      <w:pPr>
        <w:pStyle w:val="SC-Source"/>
      </w:pPr>
      <w:r>
        <w:t xml:space="preserve">            "people_count": 1,</w:t>
      </w:r>
    </w:p>
    <w:p w14:paraId="382DB32E" w14:textId="77777777" w:rsidR="00C726B5" w:rsidRDefault="00C726B5" w:rsidP="00C726B5">
      <w:pPr>
        <w:pStyle w:val="SC-Source"/>
      </w:pPr>
      <w:r>
        <w:t xml:space="preserve">            "bodies": [</w:t>
      </w:r>
    </w:p>
    <w:p w14:paraId="4C3FC866" w14:textId="77777777" w:rsidR="00C726B5" w:rsidRDefault="00C726B5" w:rsidP="00C726B5">
      <w:pPr>
        <w:pStyle w:val="SC-Source"/>
      </w:pPr>
      <w:r>
        <w:t xml:space="preserve">              {</w:t>
      </w:r>
    </w:p>
    <w:p w14:paraId="45F7BEFB" w14:textId="77777777" w:rsidR="00C726B5" w:rsidRDefault="00C726B5" w:rsidP="00C726B5">
      <w:pPr>
        <w:pStyle w:val="SC-Source"/>
      </w:pPr>
      <w:r>
        <w:t xml:space="preserve">                "rshoulder": {</w:t>
      </w:r>
    </w:p>
    <w:p w14:paraId="4C66796D" w14:textId="66688378" w:rsidR="00C726B5" w:rsidRDefault="00C726B5" w:rsidP="00C726B5">
      <w:pPr>
        <w:pStyle w:val="SC-Source"/>
      </w:pPr>
      <w:r>
        <w:t xml:space="preserve">                  "visible": true</w:t>
      </w:r>
    </w:p>
    <w:p w14:paraId="124D2710" w14:textId="77777777" w:rsidR="00C726B5" w:rsidRDefault="00C726B5" w:rsidP="00C726B5">
      <w:pPr>
        <w:pStyle w:val="SC-Source"/>
      </w:pPr>
      <w:r>
        <w:t xml:space="preserve">                },</w:t>
      </w:r>
    </w:p>
    <w:p w14:paraId="1C3446EC" w14:textId="77777777" w:rsidR="00C726B5" w:rsidRDefault="00C726B5" w:rsidP="00C726B5">
      <w:pPr>
        <w:pStyle w:val="SC-Source"/>
      </w:pPr>
      <w:r>
        <w:t xml:space="preserve">                "identity": {</w:t>
      </w:r>
    </w:p>
    <w:p w14:paraId="1C91820F" w14:textId="2FE36439" w:rsidR="00C726B5" w:rsidRDefault="00C726B5" w:rsidP="00C726B5">
      <w:pPr>
        <w:pStyle w:val="SC-Source"/>
      </w:pPr>
      <w:r>
        <w:t xml:space="preserve">                  "person_id": </w:t>
      </w:r>
      <w:r w:rsidR="00430B4C">
        <w:t>0</w:t>
      </w:r>
    </w:p>
    <w:p w14:paraId="0EC80C8E" w14:textId="77777777" w:rsidR="00EC45C9" w:rsidRDefault="00EC45C9" w:rsidP="00EC45C9">
      <w:pPr>
        <w:pStyle w:val="SC-Source"/>
      </w:pPr>
      <w:r>
        <w:t xml:space="preserve">             }</w:t>
      </w:r>
    </w:p>
    <w:p w14:paraId="2B965CFC" w14:textId="77777777" w:rsidR="00EC45C9" w:rsidRDefault="00EC45C9" w:rsidP="00EC45C9">
      <w:pPr>
        <w:pStyle w:val="SC-Source"/>
      </w:pPr>
      <w:r>
        <w:t xml:space="preserve">            ]</w:t>
      </w:r>
    </w:p>
    <w:p w14:paraId="4279E845" w14:textId="77777777" w:rsidR="00EC45C9" w:rsidRDefault="00EC45C9" w:rsidP="00EC45C9">
      <w:pPr>
        <w:pStyle w:val="SC-Source"/>
      </w:pPr>
      <w:r>
        <w:t xml:space="preserve">          }</w:t>
      </w:r>
    </w:p>
    <w:p w14:paraId="59D065CC" w14:textId="77777777" w:rsidR="00EC45C9" w:rsidRDefault="00EC45C9" w:rsidP="00EC45C9">
      <w:pPr>
        <w:pStyle w:val="SC-Source"/>
      </w:pPr>
      <w:r>
        <w:t xml:space="preserve">        ]</w:t>
      </w:r>
    </w:p>
    <w:p w14:paraId="2ADE2EEF" w14:textId="77777777" w:rsidR="00EC45C9" w:rsidRDefault="00EC45C9" w:rsidP="00EC45C9">
      <w:pPr>
        <w:pStyle w:val="SC-Source"/>
      </w:pPr>
      <w:r>
        <w:t xml:space="preserve">      }</w:t>
      </w:r>
    </w:p>
    <w:p w14:paraId="28BB48EA" w14:textId="77777777" w:rsidR="00EC45C9" w:rsidRDefault="00EC45C9" w:rsidP="00EC45C9">
      <w:pPr>
        <w:pStyle w:val="SC-Source"/>
      </w:pPr>
      <w:r>
        <w:t xml:space="preserve">    }</w:t>
      </w:r>
    </w:p>
    <w:p w14:paraId="33E8F46D" w14:textId="77777777" w:rsidR="00EC45C9" w:rsidRDefault="00EC45C9" w:rsidP="00EC45C9">
      <w:pPr>
        <w:pStyle w:val="SC-Source"/>
      </w:pPr>
      <w:r>
        <w:t xml:space="preserve">  }</w:t>
      </w:r>
    </w:p>
    <w:p w14:paraId="6ADF0F4A" w14:textId="5897CB3F" w:rsidR="001B38B1" w:rsidRDefault="001B38B1" w:rsidP="00B21582">
      <w:pPr>
        <w:pStyle w:val="Heading3"/>
        <w:ind w:firstLine="0"/>
      </w:pPr>
      <w:r>
        <w:lastRenderedPageBreak/>
        <w:t>RQ1</w:t>
      </w:r>
      <w:r w:rsidR="00FD62B7">
        <w:t xml:space="preserve"> </w:t>
      </w:r>
    </w:p>
    <w:p w14:paraId="0A5A80A6" w14:textId="0205B559" w:rsidR="001B38B1"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30110028" w:rsidR="00D428D4" w:rsidRDefault="00EC45C9" w:rsidP="0021289B">
      <w:r>
        <w:t>Effectiveness is the degree to which something successfully produces a desired</w:t>
      </w:r>
      <w:sdt>
        <w:sdtPr>
          <w:id w:val="336431202"/>
          <w:citation/>
        </w:sdtPr>
        <w:sdtContent>
          <w:r>
            <w:fldChar w:fldCharType="begin"/>
          </w:r>
          <w:r>
            <w:instrText xml:space="preserve"> CITATION Oxf23 \l 1033 </w:instrText>
          </w:r>
          <w:r>
            <w:fldChar w:fldCharType="separate"/>
          </w:r>
          <w:r w:rsidR="00E01865">
            <w:rPr>
              <w:noProof/>
            </w:rPr>
            <w:t xml:space="preserve"> (Oxford, 2023)</w:t>
          </w:r>
          <w:r>
            <w:fldChar w:fldCharType="end"/>
          </w:r>
        </w:sdtContent>
      </w:sdt>
      <w:r>
        <w:t xml:space="preserve">. This constructive research project </w:t>
      </w:r>
      <w:del w:id="117" w:author="Nate Bachmeier [AWS-SA]" w:date="2023-05-02T11:57:00Z">
        <w:r w:rsidDel="00087563">
          <w:delText xml:space="preserve">can </w:delText>
        </w:r>
      </w:del>
      <w:r>
        <w:t>reliably extract</w:t>
      </w:r>
      <w:ins w:id="118" w:author="Nate Bachmeier [AWS-SA]" w:date="2023-05-02T11:57:00Z">
        <w:r w:rsidR="00087563">
          <w:t>s</w:t>
        </w:r>
      </w:ins>
      <w:r>
        <w:t xml:space="preserve"> metadata from video sequences and surface</w:t>
      </w:r>
      <w:ins w:id="119" w:author="Nate Bachmeier [AWS-SA]" w:date="2023-05-02T11:57:00Z">
        <w:r w:rsidR="00087563">
          <w:t>s</w:t>
        </w:r>
      </w:ins>
      <w:r>
        <w:t xml:space="preserve"> that information into an extensive schema.</w:t>
      </w:r>
      <w:r w:rsidR="00D428D4">
        <w:t xml:space="preserve"> The initial implementation scope focuses on human identification, tracking, and annotating capabilities. Future research efforts can quickly extend the feature set to add domain-specific classification labels. For instance, an elderly care facility could include a fall detection algorithm powered by these foundational properties.</w:t>
      </w:r>
    </w:p>
    <w:p w14:paraId="679FC555" w14:textId="11D05CCB" w:rsidR="00D428D4" w:rsidRPr="00171E65" w:rsidRDefault="00D428D4" w:rsidP="0021289B">
      <w:del w:id="120" w:author="Nate Bachmeier [AWS-SA]" w:date="2023-05-02T11:58:00Z">
        <w:r w:rsidDel="00087563">
          <w:delText xml:space="preserve">It </w:delText>
        </w:r>
      </w:del>
      <w:ins w:id="121" w:author="Nate Bachmeier [AWS-SA]" w:date="2023-05-02T11:58:00Z">
        <w:r w:rsidR="00087563">
          <w:t xml:space="preserve">The implementation </w:t>
        </w:r>
      </w:ins>
      <w:r>
        <w:t xml:space="preserve">utilizes a loosely coupled </w:t>
      </w:r>
      <w:r w:rsidR="00EC45C9">
        <w:t xml:space="preserve">analytics pipeline </w:t>
      </w:r>
      <w:r>
        <w:t xml:space="preserve">that first identifies the humans and their skeletal positions within frames using </w:t>
      </w:r>
      <w:r w:rsidR="00EC45C9">
        <w:t>the OpenPose framework. Next, a custom Movement Tracker reliably determines the motion sequence for each person across the sampled clip. Third, Amazon Rekognition further annotates those frames and each person’s bounding boxes with object detection.</w:t>
      </w:r>
      <w:r>
        <w:t xml:space="preserve">  The amalgamation of these capabilities provides greater predictive power than any single component. For example, the OpenPose framework offers a foundational ability to extract skeletal positions from a 2-D frame. This information is sufficient for differentiating core movements such as walking, throwing, sitting, and eating. However, predicting many derived activities from only skeletal movements is challenging. For instance, </w:t>
      </w:r>
      <w:r>
        <w:rPr>
          <w:i/>
          <w:iCs/>
        </w:rPr>
        <w:t>playing cello</w:t>
      </w:r>
      <w:r>
        <w:t xml:space="preserve"> and </w:t>
      </w:r>
      <w:r>
        <w:rPr>
          <w:i/>
          <w:iCs/>
        </w:rPr>
        <w:t xml:space="preserve">playing clarinet </w:t>
      </w:r>
      <w:r>
        <w:t>have similar action sequences due to sharing a parent activity (</w:t>
      </w:r>
      <w:r>
        <w:rPr>
          <w:i/>
          <w:iCs/>
        </w:rPr>
        <w:t>playing an instrument</w:t>
      </w:r>
      <w:r>
        <w:t xml:space="preserve">). Similarly, object detection can predict that a cello is within the player’s bounding box but cannot decern if it’s in use. This analytic pipeline successfully composites that the person is </w:t>
      </w:r>
      <w:r w:rsidRPr="00171E65">
        <w:rPr>
          <w:i/>
          <w:iCs/>
        </w:rPr>
        <w:t>playing an instrument</w:t>
      </w:r>
      <w:r>
        <w:t xml:space="preserve"> (see Figure 35) </w:t>
      </w:r>
      <w:r w:rsidRPr="00171E65">
        <w:t>and</w:t>
      </w:r>
      <w:r>
        <w:rPr>
          <w:i/>
          <w:iCs/>
        </w:rPr>
        <w:t xml:space="preserve"> the instrument is a cello </w:t>
      </w:r>
      <w:r w:rsidRPr="00171E65">
        <w:t>(</w:t>
      </w:r>
      <w:r>
        <w:t>see Figure 36).</w:t>
      </w:r>
    </w:p>
    <w:p w14:paraId="615A42F8" w14:textId="35800F26" w:rsidR="00BC12DE" w:rsidRDefault="00BC12DE" w:rsidP="00BC12DE">
      <w:pPr>
        <w:pStyle w:val="Caption"/>
        <w:ind w:firstLine="0"/>
        <w:rPr>
          <w:i/>
          <w:iCs w:val="0"/>
        </w:rPr>
      </w:pPr>
      <w:bookmarkStart w:id="122" w:name="_Toc128255061"/>
      <w:bookmarkStart w:id="123" w:name="_Toc128302247"/>
      <w:r w:rsidRPr="00B21582">
        <w:rPr>
          <w:b/>
          <w:bCs/>
        </w:rPr>
        <w:lastRenderedPageBreak/>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122"/>
      <w:bookmarkEnd w:id="123"/>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7"/>
                    <a:stretch>
                      <a:fillRect/>
                    </a:stretch>
                  </pic:blipFill>
                  <pic:spPr>
                    <a:xfrm>
                      <a:off x="0" y="0"/>
                      <a:ext cx="5943600" cy="3520440"/>
                    </a:xfrm>
                    <a:prstGeom prst="rect">
                      <a:avLst/>
                    </a:prstGeom>
                  </pic:spPr>
                </pic:pic>
              </a:graphicData>
            </a:graphic>
          </wp:inline>
        </w:drawing>
      </w:r>
    </w:p>
    <w:p w14:paraId="3CAC4D84" w14:textId="78B8E24F" w:rsidR="00D428D4" w:rsidRDefault="00D428D4" w:rsidP="001B38B1">
      <w:r>
        <w:t xml:space="preserve">The previous figure illustrates the results from OpenPose and contains the predicted skeleton of the cello player. Similarly, the predictive labels from Amazon Rekognition are available in the proceeding figure with clues that this is an Adult, Performer, Musical instrument, Cello, Person, and Solo Performance. Policy engineers can quickly and consistently utilize this information for automated reasoning systems. Suppose a special needs facility has children and adult patients. In that case, policies could exist to flag children drinking beer as requiring remediation but permit the adults. Systems engineers could codify the policy requirements into the GraphQL analysis schema as the </w:t>
      </w:r>
      <w:r>
        <w:rPr>
          <w:i/>
          <w:iCs/>
        </w:rPr>
        <w:t>underage_drinking</w:t>
      </w:r>
      <w:r>
        <w:t xml:space="preserve"> flag. Recursively, the drinking flag can integrate into more sophisticated policies. Ultimately, this means that the system can inherently predict many characteristics of video</w:t>
      </w:r>
      <w:r w:rsidR="002C0C81">
        <w:t xml:space="preserve"> clips</w:t>
      </w:r>
      <w:r>
        <w:t>, and it’s a straightforward process to extend the schema to incorporate additional domain-specific detections.</w:t>
      </w:r>
    </w:p>
    <w:p w14:paraId="33050E43" w14:textId="4B6AD9A7" w:rsidR="00D428D4" w:rsidRDefault="00D428D4" w:rsidP="00D428D4">
      <w:pPr>
        <w:pStyle w:val="Caption"/>
        <w:ind w:firstLine="0"/>
        <w:rPr>
          <w:i/>
          <w:iCs w:val="0"/>
        </w:rPr>
      </w:pPr>
      <w:r w:rsidRPr="00462221">
        <w:rPr>
          <w:b/>
          <w:bCs/>
        </w:rPr>
        <w:lastRenderedPageBreak/>
        <w:t xml:space="preserve">Figure </w:t>
      </w:r>
      <w:r>
        <w:rPr>
          <w:b/>
          <w:bCs/>
        </w:rPr>
        <w:t>36</w:t>
      </w:r>
      <w:r>
        <w:rPr>
          <w:b/>
          <w:bCs/>
        </w:rPr>
        <w:br/>
      </w:r>
      <w:r>
        <w:rPr>
          <w:i/>
          <w:iCs w:val="0"/>
        </w:rPr>
        <w:t>Cello with l</w:t>
      </w:r>
      <w:r w:rsidRPr="00462221">
        <w:rPr>
          <w:i/>
          <w:iCs w:val="0"/>
        </w:rPr>
        <w:t>abel annotations</w:t>
      </w:r>
    </w:p>
    <w:p w14:paraId="4376C8D8" w14:textId="5D2CBF52" w:rsidR="00D428D4" w:rsidRDefault="00D428D4" w:rsidP="00171E65">
      <w:pPr>
        <w:ind w:firstLine="0"/>
      </w:pPr>
      <w:r w:rsidRPr="00DE5599">
        <w:rPr>
          <w:noProof/>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8"/>
                    <a:stretch>
                      <a:fillRect/>
                    </a:stretch>
                  </pic:blipFill>
                  <pic:spPr>
                    <a:xfrm>
                      <a:off x="0" y="0"/>
                      <a:ext cx="5943600" cy="3006090"/>
                    </a:xfrm>
                    <a:prstGeom prst="rect">
                      <a:avLst/>
                    </a:prstGeom>
                  </pic:spPr>
                </pic:pic>
              </a:graphicData>
            </a:graphic>
          </wp:inline>
        </w:drawing>
      </w:r>
    </w:p>
    <w:p w14:paraId="5F873B18" w14:textId="63F6399F" w:rsidR="00303605" w:rsidRDefault="00FD62B7" w:rsidP="001B38B1">
      <w:r>
        <w:t xml:space="preserve">Using full-body skeletal monitoring is also insufficient for several kinetic-700 action types. For instance, </w:t>
      </w:r>
      <w:r w:rsidR="00303605">
        <w:t xml:space="preserve">numerous </w:t>
      </w:r>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r w:rsidR="00F75FDE">
        <w:t>low</w:t>
      </w:r>
      <w:r w:rsidR="00303605">
        <w:t>-</w:t>
      </w:r>
      <w:r w:rsidR="00F75FDE">
        <w:t>confidence</w:t>
      </w:r>
      <w:r>
        <w:t xml:space="preserve"> 25x3 position matrix. Carnegie Mellon’s team has addressed this situation with two purpose-built models for faces and hands</w:t>
      </w:r>
      <w:r w:rsidR="003F00CE">
        <w:t xml:space="preserve"> (Hidalgo et al., 2019)</w:t>
      </w:r>
      <w:r>
        <w:t xml:space="preserve">. </w:t>
      </w:r>
      <w:r w:rsidR="00303605">
        <w:t>The analytics pipeline could introduce a classification step to visible body type (e.g., whole body, hands-only, face-only) based on preliminary investigations. This detection could inform the system how to parse skeletal metadata correctly. However, a detailed analysis of this property is outside the research’s scope.</w:t>
      </w:r>
    </w:p>
    <w:p w14:paraId="09A53591" w14:textId="45CD9EAA" w:rsidR="00FD62B7" w:rsidRDefault="00303605" w:rsidP="00303605">
      <w:r>
        <w:t xml:space="preserve">Another set of challenges arises with </w:t>
      </w:r>
      <w:r w:rsidR="00FD62B7">
        <w:t xml:space="preserve">low-resolution </w:t>
      </w:r>
      <w:r>
        <w:t xml:space="preserve">mobile phone </w:t>
      </w:r>
      <w:r w:rsidR="00FD62B7">
        <w:t xml:space="preserve">recordings </w:t>
      </w:r>
      <w:r>
        <w:t xml:space="preserve">and other </w:t>
      </w:r>
      <w:r w:rsidR="00FD62B7">
        <w:t>blurry motion</w:t>
      </w:r>
      <w:r>
        <w:t xml:space="preserve"> captures</w:t>
      </w:r>
      <w:r w:rsidR="00FD62B7">
        <w:t xml:space="preserve">. </w:t>
      </w:r>
      <w:r>
        <w:t xml:space="preserve">These situations cause the OpenPose framework to predict phantom limbs and </w:t>
      </w:r>
      <w:r w:rsidR="00842F21">
        <w:t>bogus skeletal matrics, impacting</w:t>
      </w:r>
      <w:r>
        <w:t xml:space="preserve"> automated analysis (see Figure 37).</w:t>
      </w:r>
    </w:p>
    <w:p w14:paraId="69BD9138" w14:textId="7C4CC249" w:rsidR="00A4437A" w:rsidRDefault="00A4437A" w:rsidP="00A4437A">
      <w:pPr>
        <w:pStyle w:val="Caption"/>
        <w:ind w:firstLine="0"/>
        <w:rPr>
          <w:i/>
          <w:iCs w:val="0"/>
        </w:rPr>
      </w:pPr>
      <w:bookmarkStart w:id="124" w:name="_Toc128255062"/>
      <w:bookmarkStart w:id="125" w:name="_Toc128302248"/>
      <w:r w:rsidRPr="00B21582">
        <w:rPr>
          <w:b/>
          <w:bCs/>
        </w:rPr>
        <w:lastRenderedPageBreak/>
        <w:t xml:space="preserve">Figure </w:t>
      </w:r>
      <w:r w:rsidR="003F00CE">
        <w:rPr>
          <w:b/>
          <w:bCs/>
        </w:rPr>
        <w:t>3</w:t>
      </w:r>
      <w:r w:rsidR="00D428D4">
        <w:rPr>
          <w:b/>
          <w:bCs/>
        </w:rPr>
        <w:t>7</w:t>
      </w:r>
      <w:r>
        <w:rPr>
          <w:b/>
          <w:bCs/>
          <w:i/>
          <w:iCs w:val="0"/>
        </w:rPr>
        <w:br/>
      </w:r>
      <w:r w:rsidRPr="00B21582">
        <w:rPr>
          <w:i/>
          <w:iCs w:val="0"/>
        </w:rPr>
        <w:t>Playing</w:t>
      </w:r>
      <w:r>
        <w:rPr>
          <w:i/>
          <w:iCs w:val="0"/>
        </w:rPr>
        <w:t xml:space="preserve"> hand-clapping games</w:t>
      </w:r>
      <w:bookmarkEnd w:id="124"/>
      <w:bookmarkEnd w:id="125"/>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4D061009" w14:textId="77777777" w:rsidR="001B38B1" w:rsidRDefault="001B38B1" w:rsidP="00B21582">
      <w:pPr>
        <w:pStyle w:val="Heading3"/>
        <w:ind w:firstLine="0"/>
      </w:pPr>
      <w:r>
        <w:lastRenderedPageBreak/>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2BFD010F" w:rsidR="00B15984" w:rsidRDefault="001825BE" w:rsidP="001B38B1">
      <w:r>
        <w:t>Efficiency is the quality of doing something well without wasting time or resources</w:t>
      </w:r>
      <w:sdt>
        <w:sdtPr>
          <w:id w:val="-61026137"/>
          <w:citation/>
        </w:sdtPr>
        <w:sdtContent>
          <w:r>
            <w:fldChar w:fldCharType="begin"/>
          </w:r>
          <w:r>
            <w:instrText xml:space="preserve"> CITATION Oxf23 \l 1033 </w:instrText>
          </w:r>
          <w:r>
            <w:fldChar w:fldCharType="separate"/>
          </w:r>
          <w:r w:rsidR="00E01865">
            <w:rPr>
              <w:noProof/>
            </w:rPr>
            <w:t xml:space="preserve"> (Oxford, 2023)</w:t>
          </w:r>
          <w:r>
            <w:fldChar w:fldCharType="end"/>
          </w:r>
        </w:sdtContent>
      </w:sdt>
      <w:r>
        <w:t xml:space="preserve">. </w:t>
      </w:r>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0C552CE5" w:rsidR="009B2C56" w:rsidRDefault="009B2C56" w:rsidP="001B38B1">
      <w:r>
        <w:t xml:space="preserve">The Amazon ECS cluster processed 4.2 million seconds of video during the experiment using </w:t>
      </w:r>
      <w:r w:rsidRPr="009B2C56">
        <w:t>6</w:t>
      </w:r>
      <w:r>
        <w:t xml:space="preserve">.7 million </w:t>
      </w:r>
      <w:r w:rsidR="00E7411D">
        <w:t>computations</w:t>
      </w:r>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r w:rsidR="00E7411D">
        <w:t xml:space="preserve">computation </w:t>
      </w:r>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r>
        <w:t xml:space="preserve">The complete dataset ballooned to 21.7 million documents across 9.9TB of storage through an unintentional side-effect of this research project. However, the GraphQL interface can efficiently fetch and map frame-level results into arbitrary data models within single-digit seconds. This construct utilizes a fully serverless design pattern that can scale elastically to any </w:t>
      </w:r>
      <w:r>
        <w:lastRenderedPageBreak/>
        <w:t>traffic size and provide consistent performance. These characteristics are ideal for expanding the project into multi</w:t>
      </w:r>
      <w:r w:rsidR="00562CBB">
        <w:t>-</w:t>
      </w:r>
      <w:r>
        <w:t>tenant use</w:t>
      </w:r>
      <w:r w:rsidR="00562CBB">
        <w:t xml:space="preserve"> </w:t>
      </w:r>
      <w:r>
        <w:t>cases.</w:t>
      </w:r>
      <w:r w:rsidR="007F444F">
        <w:t xml:space="preserve"> </w:t>
      </w:r>
    </w:p>
    <w:p w14:paraId="691DD6F6" w14:textId="758A5CE2" w:rsidR="009D690E" w:rsidRPr="00B21582" w:rsidRDefault="007F444F" w:rsidP="001B38B1">
      <w:r>
        <w:t xml:space="preserve">Similarly, the loosely coupled analytics pipeline components implement autoscaling policies based on usage patterns. For instance, the OpenPose framework performs best on compute instances with GPU acceleration cards. The system minimizes costs by queuing requests to those instances until Amazon EC2 Spot instances become available (up to 90% savings). When the frame analysis is complete, the report is JSON-encoded and written to Amazon S3, triggering downstream processors to reach an eventual consistency state. Suppose a caller requests details that aren’t yet available. In that case, the GraphQL interface returns a partial response and flags denoting to reattempt later.  </w:t>
      </w:r>
    </w:p>
    <w:p w14:paraId="43F8DF29" w14:textId="4ACDFE4B" w:rsidR="00E72F1F" w:rsidRDefault="006C7178" w:rsidP="006C7178">
      <w:pPr>
        <w:pStyle w:val="Heading2"/>
        <w:ind w:firstLine="0"/>
      </w:pPr>
      <w:bookmarkStart w:id="126" w:name="_Toc133765222"/>
      <w:r>
        <w:t>Evaluation of the Findings</w:t>
      </w:r>
      <w:bookmarkEnd w:id="126"/>
    </w:p>
    <w:p w14:paraId="774BC48A" w14:textId="6F38D810" w:rsidR="00842F21" w:rsidRDefault="00842F21" w:rsidP="009B2C56">
      <w:r>
        <w:t xml:space="preserve">Design science research is one of the most common research methods for information systems and technology </w:t>
      </w:r>
      <w:sdt>
        <w:sdtPr>
          <w:id w:val="456150212"/>
          <w:citation/>
        </w:sdtPr>
        <w:sdtContent>
          <w:r>
            <w:fldChar w:fldCharType="begin"/>
          </w:r>
          <w:r>
            <w:instrText xml:space="preserve"> CITATION Sil12 \l 1033 </w:instrText>
          </w:r>
          <w:r>
            <w:fldChar w:fldCharType="separate"/>
          </w:r>
          <w:r w:rsidR="00E01865">
            <w:rPr>
              <w:noProof/>
            </w:rPr>
            <w:t>(Silvestrini &amp; Sammito, 2012)</w:t>
          </w:r>
          <w:r>
            <w:fldChar w:fldCharType="end"/>
          </w:r>
        </w:sdtContent>
      </w:sdt>
      <w:r>
        <w:t xml:space="preserve">. These studies identify a problem, build artifacts, and communicate the implementation’s unique value (Hevner et al., 2004). In addition, many researchers follow this process to build proof-of-concept and execute case studies. </w:t>
      </w:r>
    </w:p>
    <w:p w14:paraId="5BA1725D" w14:textId="44160C4A" w:rsidR="009B2C56" w:rsidRDefault="00842F21" w:rsidP="00842F21">
      <w:r>
        <w:t xml:space="preserve">Within this study’s context, this meant creating an analytics pipeline that extracts metadata from videos and presents that information to policy engines that help elderly and special needs patients. The research project demonstrates that it’s possible to integrate loosely coupled frame and motion analyzers into a unified extensible schema. This capability enables practitioners to build domain-specific detection logic that reuses foundational features such as identity, motion tracking, and object detection. For instance, the detection taxonomy could contain medication labels combing </w:t>
      </w:r>
      <w:r>
        <w:rPr>
          <w:i/>
          <w:iCs/>
        </w:rPr>
        <w:t>eating</w:t>
      </w:r>
      <w:r>
        <w:t xml:space="preserve">-sequence with </w:t>
      </w:r>
      <w:r>
        <w:rPr>
          <w:i/>
          <w:iCs/>
        </w:rPr>
        <w:t>medication-</w:t>
      </w:r>
      <w:r>
        <w:t>detected flags. Furthermore, e</w:t>
      </w:r>
      <w:r w:rsidR="00BC12DE">
        <w:t xml:space="preserve">ntrepreneurs can package these solutions onto commoditized hardware and know </w:t>
      </w:r>
      <w:r w:rsidR="00BC12DE">
        <w:lastRenderedPageBreak/>
        <w:t>sufficient processing power exists to keep data local and secure.</w:t>
      </w:r>
      <w:r>
        <w:t xml:space="preserve"> While this version utilizes Amazon Rekognition, creating offline object detection models using OpenCV or another industry-standard technology would be possible.</w:t>
      </w:r>
    </w:p>
    <w:p w14:paraId="64494A21" w14:textId="3DC963C2" w:rsidR="00842F21" w:rsidRDefault="00BC12DE" w:rsidP="00842F21">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r w:rsidR="00842F21">
        <w:t>, such as many activities having similar signatures</w:t>
      </w:r>
      <w:r>
        <w:t xml:space="preserve">.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r w:rsidR="00842F21">
        <w:t xml:space="preserve"> </w:t>
      </w:r>
    </w:p>
    <w:p w14:paraId="48AAE32C" w14:textId="2BE85B61" w:rsidR="00842F21" w:rsidRDefault="00842F21" w:rsidP="00842F21">
      <w:r>
        <w:t>Meanwhile, o</w:t>
      </w:r>
      <w:r w:rsidR="00BC12DE">
        <w:t xml:space="preserve">utdoor activities are more expressive and </w:t>
      </w:r>
      <w:r w:rsidR="00A4437A">
        <w:t xml:space="preserve">pronounced </w:t>
      </w:r>
      <w:r w:rsidR="00BC12DE">
        <w:t>signatures.</w:t>
      </w:r>
      <w:r w:rsidR="009D1A29">
        <w:t xml:space="preserve"> The first </w:t>
      </w:r>
      <w:r>
        <w:t xml:space="preserve">six </w:t>
      </w:r>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r>
        <w:t xml:space="preserve">During the subsequent six </w:t>
      </w:r>
      <w:r w:rsidR="009D1A29">
        <w:t>frames,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r>
        <w:t>38</w:t>
      </w:r>
      <w:r w:rsidR="00BB265F">
        <w:t>)</w:t>
      </w:r>
      <w:r w:rsidR="00A4437A">
        <w:t xml:space="preserve">. </w:t>
      </w:r>
      <w:r>
        <w:t>This activity logically makes sense as people set up, perform, and conclude action sequences. It also illustrates how several actions are classifiable through composite action classification models. Amerineni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7CF1AF57" w14:textId="0802E169" w:rsidR="00BC12DE" w:rsidRPr="009D1A29" w:rsidRDefault="00842F21" w:rsidP="00842F21">
      <w:r>
        <w:lastRenderedPageBreak/>
        <w:t xml:space="preserve">Within the kinetic-700 data set, actors transitioning between distinct actions are surprisingly common. The loosely coupled analytics pipeline and GraphQL interface could handle these scenarios by integrating simple detectors. As explained in section </w:t>
      </w:r>
      <w:r>
        <w:rPr>
          <w:i/>
          <w:iCs/>
        </w:rPr>
        <w:t>Results RQ1</w:t>
      </w:r>
      <w:r>
        <w:t>, the policy engine recursively leverages its knowledge to derive greater specificity in the prediction.</w:t>
      </w:r>
    </w:p>
    <w:p w14:paraId="6644BCC6" w14:textId="3092FB21" w:rsidR="00BC12DE" w:rsidRDefault="00BC12DE" w:rsidP="00B21582">
      <w:pPr>
        <w:pStyle w:val="Caption"/>
        <w:ind w:firstLine="0"/>
        <w:rPr>
          <w:i/>
          <w:iCs w:val="0"/>
        </w:rPr>
      </w:pPr>
      <w:bookmarkStart w:id="127" w:name="_Toc128255064"/>
      <w:bookmarkStart w:id="128"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127"/>
      <w:bookmarkEnd w:id="128"/>
    </w:p>
    <w:p w14:paraId="768E3801" w14:textId="0FD1BD1F" w:rsidR="00842F21" w:rsidRPr="00842F21" w:rsidRDefault="00842F21" w:rsidP="00171E65">
      <w:pPr>
        <w:ind w:firstLine="0"/>
      </w:pPr>
      <w:r>
        <w:rPr>
          <w:noProof/>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8A2A174" w14:textId="37701C04" w:rsidR="006C7178" w:rsidRDefault="006C7178" w:rsidP="006C7178">
      <w:pPr>
        <w:pStyle w:val="Heading2"/>
        <w:ind w:firstLine="0"/>
      </w:pPr>
      <w:bookmarkStart w:id="129" w:name="_Toc133765223"/>
      <w:r>
        <w:t>Summary</w:t>
      </w:r>
      <w:bookmarkEnd w:id="129"/>
    </w:p>
    <w:p w14:paraId="2DF541F3" w14:textId="7C1FF460" w:rsidR="00A4437A" w:rsidRDefault="00A4437A" w:rsidP="00A4437A">
      <w:pPr>
        <w:ind w:firstLine="0"/>
      </w:pPr>
      <w:r>
        <w:tab/>
        <w:t xml:space="preserve">This research project extracted metadata from </w:t>
      </w:r>
      <w:r w:rsidR="00842F21">
        <w:t xml:space="preserve">hundreds of </w:t>
      </w:r>
      <w:r>
        <w:t xml:space="preserve">thousands of YouTube clips and used that information to evaluate seven hundred discrete actions. Based on those findings, the evidence suggests an efficient and effective mechanism exists for classifying human activity </w:t>
      </w:r>
      <w:r>
        <w:lastRenderedPageBreak/>
        <w:t xml:space="preserve">recognition within video sequences. Medical care facilities could leverage these capabilities to monitor their patients securely while maintaining privacy requirements. </w:t>
      </w:r>
    </w:p>
    <w:p w14:paraId="06EE8870" w14:textId="12A91A87" w:rsidR="00A4437A" w:rsidRDefault="00A4437A" w:rsidP="00A4437A">
      <w:r>
        <w:t>Realizing this outcome is possible through a</w:t>
      </w:r>
      <w:r w:rsidR="00842F21">
        <w:t>n</w:t>
      </w:r>
      <w:r>
        <w:t xml:space="preserve"> </w:t>
      </w:r>
      <w:r w:rsidR="00842F21">
        <w:t xml:space="preserve">extensible schema that goes beyond </w:t>
      </w:r>
      <w:r>
        <w:t xml:space="preserve">root behaviors like seating, standing, and running. Object detection and image annotation can provide sufficient information to derive child activities like playing soccer versus basketball. The </w:t>
      </w:r>
      <w:r w:rsidR="00842F21">
        <w:t xml:space="preserve">domain-specific detection logic expands to an </w:t>
      </w:r>
      <w:r>
        <w:t xml:space="preserve">arbitrary depth through additional levels of annotations. After collecting </w:t>
      </w:r>
      <w:r w:rsidR="00842F21">
        <w:t xml:space="preserve">enough </w:t>
      </w:r>
      <w:r>
        <w:t>information, commoditized hardware can economically run computer vision models within patients’ homes. This approach restricts the data movement within the local network and removes the need to exfiltrate sensitive information for analysis.</w:t>
      </w:r>
    </w:p>
    <w:p w14:paraId="2AB237C8" w14:textId="7C6B72B9"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w:t>
      </w:r>
      <w:commentRangeStart w:id="130"/>
      <w:r w:rsidR="00B25108">
        <w:t xml:space="preserve">Let’s examine the future </w:t>
      </w:r>
      <w:r w:rsidR="00E7411D">
        <w:t>implications</w:t>
      </w:r>
      <w:r w:rsidR="00B25108">
        <w:t xml:space="preserve">, recommendations, and conclusions </w:t>
      </w:r>
      <w:commentRangeStart w:id="131"/>
      <w:r w:rsidR="00B25108">
        <w:t>next</w:t>
      </w:r>
      <w:commentRangeEnd w:id="131"/>
      <w:r w:rsidR="00842F21">
        <w:rPr>
          <w:rStyle w:val="CommentReference"/>
          <w:rFonts w:eastAsia="Times New Roman" w:cs="Arial"/>
          <w:szCs w:val="20"/>
        </w:rPr>
        <w:commentReference w:id="131"/>
      </w:r>
      <w:commentRangeEnd w:id="130"/>
      <w:r w:rsidR="00E01865">
        <w:rPr>
          <w:rStyle w:val="CommentReference"/>
          <w:rFonts w:eastAsia="Times New Roman" w:cs="Arial"/>
          <w:szCs w:val="20"/>
        </w:rPr>
        <w:commentReference w:id="130"/>
      </w:r>
      <w:r w:rsidR="00B25108">
        <w:t xml:space="preserve">.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132" w:name="_Toc133765224"/>
      <w:commentRangeStart w:id="133"/>
      <w:commentRangeStart w:id="134"/>
      <w:r>
        <w:lastRenderedPageBreak/>
        <w:t>Chapter 5: Implications, Recommendations, and Conclusions</w:t>
      </w:r>
      <w:commentRangeEnd w:id="133"/>
      <w:r w:rsidR="004C15C9">
        <w:rPr>
          <w:rStyle w:val="CommentReference"/>
          <w:b w:val="0"/>
          <w:bCs w:val="0"/>
          <w:szCs w:val="20"/>
        </w:rPr>
        <w:commentReference w:id="133"/>
      </w:r>
      <w:commentRangeEnd w:id="134"/>
      <w:r w:rsidR="00A96DFD">
        <w:rPr>
          <w:rStyle w:val="CommentReference"/>
          <w:b w:val="0"/>
          <w:bCs w:val="0"/>
          <w:szCs w:val="20"/>
        </w:rPr>
        <w:commentReference w:id="134"/>
      </w:r>
      <w:bookmarkEnd w:id="132"/>
    </w:p>
    <w:p w14:paraId="04925004" w14:textId="009F1B50" w:rsidR="007B33AD" w:rsidRDefault="007B33AD" w:rsidP="007B33AD">
      <w:pPr>
        <w:rPr>
          <w:ins w:id="135" w:author="Nate Bachmeier [AWS-SA]" w:date="2023-05-04T14:54:00Z"/>
        </w:rPr>
      </w:pPr>
      <w:ins w:id="136" w:author="Nate Bachmeier [AWS-SA]" w:date="2023-05-04T14:54:00Z">
        <w:r w:rsidRPr="0021511C">
          <w:t xml:space="preserve">The problem to be addressed in this study </w:t>
        </w:r>
        <w:r>
          <w:t>was</w:t>
        </w:r>
        <w:r w:rsidRPr="0021511C">
          <w:t xml:space="preserve"> the inability of elderly and special needs care organizations to capitalize on the effectiveness and efficiency of autonomous assistants (Blackhurn, 2021; Kim &amp; Kim, 2021).</w:t>
        </w:r>
        <w:r>
          <w:t xml:space="preserve"> </w:t>
        </w:r>
        <w:r w:rsidRPr="00C23676">
          <w:t>Th</w:t>
        </w:r>
        <w:r>
          <w:t xml:space="preserve">is constructive research study </w:t>
        </w:r>
        <w:r w:rsidRPr="00C23676">
          <w:t>provid</w:t>
        </w:r>
        <w:r>
          <w:t>es</w:t>
        </w:r>
        <w:r w:rsidRPr="00C23676">
          <w:t xml:space="preserve"> an understanding of the effectiveness and efficiency of </w:t>
        </w:r>
        <w:r>
          <w:t>AI/ML-based</w:t>
        </w:r>
        <w:r w:rsidRPr="00C23676">
          <w:t xml:space="preserve"> assistants for </w:t>
        </w:r>
        <w:r>
          <w:t xml:space="preserve">detecting patient behaviors for improving </w:t>
        </w:r>
        <w:r w:rsidRPr="00C23676">
          <w:t>elderly and special needs care organizations</w:t>
        </w:r>
        <w:r>
          <w:t xml:space="preserve">. These situations have a high barrier to entry in studying due to technical constraints, limitations in reproducing results, and privacy and safety concerns. It delivers this capability </w:t>
        </w:r>
      </w:ins>
      <w:ins w:id="137" w:author="Nate Bachmeier [AWS-SA]" w:date="2023-05-04T14:55:00Z">
        <w:r>
          <w:t>through an extensible schema</w:t>
        </w:r>
      </w:ins>
      <w:ins w:id="138" w:author="Nate Bachmeier [AWS-SA]" w:date="2023-05-04T14:56:00Z">
        <w:r>
          <w:t xml:space="preserve"> and </w:t>
        </w:r>
      </w:ins>
      <w:ins w:id="139" w:author="Nate Bachmeier [AWS-SA]" w:date="2023-05-04T14:57:00Z">
        <w:r>
          <w:t>CV-based features for identity, movement tracking, and object detection</w:t>
        </w:r>
      </w:ins>
      <w:ins w:id="140" w:author="Nate Bachmeier [AWS-SA]" w:date="2023-05-04T14:54:00Z">
        <w:r>
          <w:t>.</w:t>
        </w:r>
      </w:ins>
    </w:p>
    <w:p w14:paraId="76550301" w14:textId="4EA0A978" w:rsidR="008D2AD7" w:rsidDel="007B33AD" w:rsidRDefault="008D2AD7" w:rsidP="008D2AD7">
      <w:pPr>
        <w:rPr>
          <w:del w:id="141" w:author="Nate Bachmeier [AWS-SA]" w:date="2023-05-04T14:54:00Z"/>
        </w:rPr>
      </w:pPr>
      <w:del w:id="142" w:author="Nate Bachmeier [AWS-SA]" w:date="2023-05-04T14:54:00Z">
        <w:r w:rsidRPr="0021511C" w:rsidDel="007B33AD">
          <w:delText>The problem to be addressed in this study is the inability of elderly and special needs care organizations to capitalize on the effectiveness and efficiency of autonomous assistants (Blackhurn, 2021; Kim &amp; Kim, 2021).</w:delText>
        </w:r>
        <w:r w:rsidDel="007B33AD">
          <w:delText xml:space="preserve"> These situations have a high barrier to entry in studying due to technical constraints, limitations in reproducing results, and privacy and safety concerns. This constructive research study </w:delText>
        </w:r>
        <w:r w:rsidR="005E187E" w:rsidDel="007B33AD">
          <w:delText xml:space="preserve">was designed </w:delText>
        </w:r>
        <w:r w:rsidDel="007B33AD">
          <w:delText>to provide an understanding of the effectiveness and efficiency of autonomous assistants in elderly and special needs care scenarios. It delivers this capability by modeling human movements within labeled video recordings.</w:delText>
        </w:r>
      </w:del>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427EA531" w14:textId="04607B6F" w:rsidR="007B33AD" w:rsidRDefault="007B33AD" w:rsidP="00140D78">
      <w:pPr>
        <w:rPr>
          <w:ins w:id="143" w:author="Nate Bachmeier [AWS-SA]" w:date="2023-05-04T14:58:00Z"/>
        </w:rPr>
      </w:pPr>
      <w:ins w:id="144" w:author="Nate Bachmeier [AWS-SA]" w:date="2023-05-04T15:08:00Z">
        <w:r>
          <w:t>Th</w:t>
        </w:r>
      </w:ins>
      <w:ins w:id="145" w:author="Nate Bachmeier [AWS-SA]" w:date="2023-05-04T15:09:00Z">
        <w:r>
          <w:t>is dissertation aim</w:t>
        </w:r>
      </w:ins>
      <w:ins w:id="146" w:author="Nate Bachmeier [AWS-SA]" w:date="2023-05-04T15:08:00Z">
        <w:r>
          <w:t xml:space="preserve">s to examine human activity recognition (HAR) for elderly and special needs patients. </w:t>
        </w:r>
      </w:ins>
      <w:del w:id="147" w:author="Nate Bachmeier [AWS-SA]" w:date="2023-05-04T15:09:00Z">
        <w:r w:rsidR="00D25342" w:rsidDel="007B33AD">
          <w:delText xml:space="preserve">This </w:delText>
        </w:r>
      </w:del>
      <w:ins w:id="148" w:author="Nate Bachmeier [AWS-SA]" w:date="2023-05-04T15:09:00Z">
        <w:r>
          <w:t>It leverages a</w:t>
        </w:r>
      </w:ins>
      <w:del w:id="149" w:author="Nate Bachmeier [AWS-SA]" w:date="2023-05-04T15:09:00Z">
        <w:r w:rsidR="00D25342" w:rsidDel="007B33AD">
          <w:delText xml:space="preserve">research project </w:delText>
        </w:r>
      </w:del>
      <w:ins w:id="150" w:author="Nate Bachmeier [AWS-SA]" w:date="2023-05-04T15:09:00Z">
        <w:r>
          <w:t xml:space="preserve"> </w:t>
        </w:r>
      </w:ins>
      <w:ins w:id="151" w:author="Nate Bachmeier [AWS-SA]" w:date="2023-05-04T14:58:00Z">
        <w:r>
          <w:t xml:space="preserve">loosely coupled analytics pipeline </w:t>
        </w:r>
      </w:ins>
      <w:ins w:id="152" w:author="Nate Bachmeier [AWS-SA]" w:date="2023-05-04T15:10:00Z">
        <w:r>
          <w:t>to process the DeepMind’s kinetic-700 data set, containing</w:t>
        </w:r>
      </w:ins>
      <w:ins w:id="153" w:author="Nate Bachmeier [AWS-SA]" w:date="2023-05-04T14:59:00Z">
        <w:r>
          <w:t xml:space="preserve"> 650,000 YouTube videos with ten</w:t>
        </w:r>
      </w:ins>
      <w:ins w:id="154" w:author="Nate Bachmeier [AWS-SA]" w:date="2023-05-04T15:00:00Z">
        <w:r>
          <w:t>-</w:t>
        </w:r>
      </w:ins>
      <w:ins w:id="155" w:author="Nate Bachmeier [AWS-SA]" w:date="2023-05-04T14:59:00Z">
        <w:r>
          <w:t xml:space="preserve">second </w:t>
        </w:r>
      </w:ins>
      <w:ins w:id="156" w:author="Nate Bachmeier [AWS-SA]" w:date="2023-05-04T15:00:00Z">
        <w:r>
          <w:t xml:space="preserve">labeled segments. The pipeline </w:t>
        </w:r>
      </w:ins>
      <w:ins w:id="157" w:author="Nate Bachmeier [AWS-SA]" w:date="2023-05-04T15:01:00Z">
        <w:r>
          <w:t xml:space="preserve">extracts </w:t>
        </w:r>
      </w:ins>
      <w:ins w:id="158" w:author="Nate Bachmeier [AWS-SA]" w:date="2023-05-04T15:03:00Z">
        <w:r>
          <w:t>metadata into multiple NoSQL database</w:t>
        </w:r>
      </w:ins>
      <w:ins w:id="159" w:author="Nate Bachmeier [AWS-SA]" w:date="2023-05-04T15:04:00Z">
        <w:r>
          <w:t xml:space="preserve">s </w:t>
        </w:r>
      </w:ins>
      <w:ins w:id="160" w:author="Nate Bachmeier [AWS-SA]" w:date="2023-05-04T15:03:00Z">
        <w:r>
          <w:t xml:space="preserve">using </w:t>
        </w:r>
        <w:r>
          <w:t>the OpenPose Framework, Amazon Rekognition, and custom Python logic</w:t>
        </w:r>
      </w:ins>
      <w:ins w:id="161" w:author="Nate Bachmeier [AWS-SA]" w:date="2023-05-04T15:02:00Z">
        <w:r>
          <w:t>.</w:t>
        </w:r>
      </w:ins>
      <w:ins w:id="162" w:author="Nate Bachmeier [AWS-SA]" w:date="2023-05-04T15:04:00Z">
        <w:r>
          <w:t xml:space="preserve"> Finally, users can quickly </w:t>
        </w:r>
      </w:ins>
      <w:ins w:id="163" w:author="Nate Bachmeier [AWS-SA]" w:date="2023-05-04T15:10:00Z">
        <w:r>
          <w:t>retrieve</w:t>
        </w:r>
      </w:ins>
      <w:ins w:id="164" w:author="Nate Bachmeier [AWS-SA]" w:date="2023-05-04T15:04:00Z">
        <w:r>
          <w:t xml:space="preserve"> those </w:t>
        </w:r>
      </w:ins>
      <w:ins w:id="165" w:author="Nate Bachmeier [AWS-SA]" w:date="2023-05-04T15:05:00Z">
        <w:r>
          <w:t>results using a GraphQL interface. Th</w:t>
        </w:r>
      </w:ins>
      <w:ins w:id="166" w:author="Nate Bachmeier [AWS-SA]" w:date="2023-05-04T15:10:00Z">
        <w:r>
          <w:t>ese artifacts</w:t>
        </w:r>
      </w:ins>
      <w:ins w:id="167" w:author="Nate Bachmeier [AWS-SA]" w:date="2023-05-04T15:05:00Z">
        <w:r>
          <w:t xml:space="preserve"> </w:t>
        </w:r>
      </w:ins>
      <w:ins w:id="168" w:author="Nate Bachmeier [AWS-SA]" w:date="2023-05-04T15:06:00Z">
        <w:r>
          <w:t>provide data consumers with a near real-time query interface that’s straightforward to extend with domain-specific requirements.</w:t>
        </w:r>
      </w:ins>
    </w:p>
    <w:p w14:paraId="39BA8349" w14:textId="5B590045" w:rsidR="00D25342" w:rsidDel="007B33AD" w:rsidRDefault="007B33AD" w:rsidP="00140D78">
      <w:pPr>
        <w:rPr>
          <w:del w:id="169" w:author="Nate Bachmeier [AWS-SA]" w:date="2023-05-04T15:11:00Z"/>
        </w:rPr>
      </w:pPr>
      <w:ins w:id="170" w:author="Nate Bachmeier [AWS-SA]" w:date="2023-05-04T15:12:00Z">
        <w:r>
          <w:lastRenderedPageBreak/>
          <w:t xml:space="preserve">The </w:t>
        </w:r>
      </w:ins>
      <w:del w:id="171" w:author="Nate Bachmeier [AWS-SA]" w:date="2023-05-04T15:05:00Z">
        <w:r w:rsidR="00D25342" w:rsidDel="007B33AD">
          <w:delText xml:space="preserve">performed these steps </w:delText>
        </w:r>
      </w:del>
      <w:del w:id="172" w:author="Nate Bachmeier [AWS-SA]" w:date="2023-05-04T14:57:00Z">
        <w:r w:rsidR="00D25342" w:rsidDel="007B33AD">
          <w:delText xml:space="preserve">by configuring </w:delText>
        </w:r>
      </w:del>
      <w:del w:id="173" w:author="Nate Bachmeier [AWS-SA]" w:date="2023-05-04T14:58:00Z">
        <w:r w:rsidR="00D25342" w:rsidDel="007B33AD">
          <w:delText>an</w:delText>
        </w:r>
      </w:del>
      <w:del w:id="174" w:author="Nate Bachmeier [AWS-SA]" w:date="2023-05-04T15:05:00Z">
        <w:r w:rsidR="00D25342" w:rsidDel="007B33AD">
          <w:delText xml:space="preserve"> analytics pipeline that downloaded YouTube videos, extracted metadata, and aggregated the results. </w:delText>
        </w:r>
      </w:del>
      <w:del w:id="175" w:author="Nate Bachmeier [AWS-SA]" w:date="2023-05-04T15:11:00Z">
        <w:r w:rsidR="00D25342" w:rsidDel="007B33AD">
          <w:delText xml:space="preserve">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delText>
        </w:r>
      </w:del>
    </w:p>
    <w:p w14:paraId="0D47C82D" w14:textId="18CCD7D1" w:rsidR="00140D78" w:rsidRDefault="00D25342" w:rsidP="00140D78">
      <w:del w:id="176" w:author="Nate Bachmeier [AWS-SA]" w:date="2023-05-04T15:12:00Z">
        <w:r w:rsidDel="007B33AD">
          <w:delText xml:space="preserve">In the final chapter, </w:delText>
        </w:r>
      </w:del>
      <w:commentRangeStart w:id="177"/>
      <w:del w:id="178" w:author="Nate Bachmeier [AWS-SA]" w:date="2023-05-04T15:11:00Z">
        <w:r w:rsidDel="007B33AD">
          <w:delText xml:space="preserve">this text </w:delText>
        </w:r>
      </w:del>
      <w:ins w:id="179" w:author="Nate Bachmeier [AWS-SA]" w:date="2023-05-04T15:12:00Z">
        <w:r w:rsidR="007B33AD">
          <w:t xml:space="preserve">final chapter </w:t>
        </w:r>
      </w:ins>
      <w:ins w:id="180" w:author="Nate Bachmeier [AWS-SA]" w:date="2023-05-04T15:13:00Z">
        <w:r w:rsidR="007B33AD">
          <w:t>contains an examination</w:t>
        </w:r>
      </w:ins>
      <w:ins w:id="181" w:author="Nate Bachmeier [AWS-SA]" w:date="2023-05-04T15:11:00Z">
        <w:r w:rsidR="007B33AD">
          <w:t xml:space="preserve"> </w:t>
        </w:r>
      </w:ins>
      <w:ins w:id="182" w:author="Nate Bachmeier [AWS-SA]" w:date="2023-05-04T15:13:00Z">
        <w:r w:rsidR="007B33AD">
          <w:t xml:space="preserve">of </w:t>
        </w:r>
      </w:ins>
      <w:del w:id="183" w:author="Nate Bachmeier [AWS-SA]" w:date="2023-05-04T15:12:00Z">
        <w:r w:rsidDel="007B33AD">
          <w:delText xml:space="preserve">examines </w:delText>
        </w:r>
        <w:commentRangeEnd w:id="177"/>
        <w:r w:rsidR="005E187E" w:rsidDel="007B33AD">
          <w:rPr>
            <w:rStyle w:val="CommentReference"/>
            <w:rFonts w:eastAsia="Times New Roman" w:cs="Arial"/>
            <w:szCs w:val="20"/>
          </w:rPr>
          <w:commentReference w:id="177"/>
        </w:r>
      </w:del>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184" w:name="_Toc51929242"/>
      <w:bookmarkStart w:id="185" w:name="_Toc133765225"/>
      <w:r>
        <w:t>Implications</w:t>
      </w:r>
      <w:bookmarkEnd w:id="184"/>
      <w:bookmarkEnd w:id="185"/>
    </w:p>
    <w:p w14:paraId="0946EEB2" w14:textId="4C4B4B68" w:rsidR="0033517C" w:rsidRDefault="0033517C" w:rsidP="0033517C">
      <w:pPr>
        <w:contextualSpacing/>
      </w:pPr>
      <w:r>
        <w:t xml:space="preserve">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w:t>
      </w:r>
      <w:del w:id="186" w:author="Nate Bachmeier [AWS-SA]" w:date="2023-05-04T15:18:00Z">
        <w:r w:rsidDel="007C77BB">
          <w:delText xml:space="preserve">aims to </w:delText>
        </w:r>
      </w:del>
      <w:r>
        <w:t>mitigate</w:t>
      </w:r>
      <w:ins w:id="187" w:author="Nate Bachmeier [AWS-SA]" w:date="2023-05-04T15:18:00Z">
        <w:r w:rsidR="007C77BB">
          <w:t>s</w:t>
        </w:r>
      </w:ins>
      <w:r>
        <w:t xml:space="preserve"> these issues by </w:t>
      </w:r>
      <w:ins w:id="188" w:author="Nate Bachmeier [AWS-SA]" w:date="2023-05-04T15:18:00Z">
        <w:r w:rsidR="007C77BB">
          <w:t xml:space="preserve">utilizing public </w:t>
        </w:r>
      </w:ins>
      <w:ins w:id="189" w:author="Nate Bachmeier [AWS-SA]" w:date="2023-05-04T15:19:00Z">
        <w:r w:rsidR="007C77BB">
          <w:t>videos</w:t>
        </w:r>
      </w:ins>
      <w:del w:id="190" w:author="Nate Bachmeier [AWS-SA]" w:date="2023-05-04T15:19:00Z">
        <w:r w:rsidDel="007C77BB">
          <w:delText>training the model with simulator data or open video repositories, which raises two related questions</w:delText>
        </w:r>
      </w:del>
      <w:r>
        <w:t>.</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ns w:id="191" w:author="Nate Bachmeier [AWS-SA]" w:date="2023-05-04T15:21:00Z"/>
          <w:i/>
          <w:iCs/>
        </w:rPr>
      </w:pPr>
      <w:r w:rsidRPr="00462221">
        <w:rPr>
          <w:i/>
          <w:iCs/>
        </w:rPr>
        <w:t>What is the effectiveness of autonomous assistants for classifying behaviors of elderly and special needs patients for care organizations?</w:t>
      </w:r>
    </w:p>
    <w:p w14:paraId="16A30E17" w14:textId="77777777" w:rsidR="00685A46" w:rsidRDefault="007C77BB" w:rsidP="0033517C">
      <w:pPr>
        <w:rPr>
          <w:ins w:id="192" w:author="Nate Bachmeier [AWS-SA]" w:date="2023-05-04T17:28:00Z"/>
        </w:rPr>
      </w:pPr>
      <w:ins w:id="193" w:author="Nate Bachmeier [AWS-SA]" w:date="2023-05-04T15:21:00Z">
        <w:r w:rsidRPr="007C77BB">
          <w:rPr>
            <w:rPrChange w:id="194" w:author="Nate Bachmeier [AWS-SA]" w:date="2023-05-04T15:21:00Z">
              <w:rPr>
                <w:i/>
                <w:iCs/>
              </w:rPr>
            </w:rPrChange>
          </w:rPr>
          <w:t>Effectiveness is the degree to which something successfully produces a desired (Oxford, 2023).</w:t>
        </w:r>
        <w:r>
          <w:t xml:space="preserve"> </w:t>
        </w:r>
      </w:ins>
      <w:ins w:id="195" w:author="Nate Bachmeier [AWS-SA]" w:date="2023-05-04T15:57:00Z">
        <w:r>
          <w:t xml:space="preserve">Within this research context, that means that the analytics pipeline can </w:t>
        </w:r>
      </w:ins>
      <w:ins w:id="196" w:author="Nate Bachmeier [AWS-SA]" w:date="2023-05-04T15:58:00Z">
        <w:r>
          <w:t xml:space="preserve">reliably download, </w:t>
        </w:r>
      </w:ins>
      <w:ins w:id="197" w:author="Nate Bachmeier [AWS-SA]" w:date="2023-05-04T16:27:00Z">
        <w:r w:rsidR="00245831">
          <w:t>extract</w:t>
        </w:r>
      </w:ins>
      <w:ins w:id="198" w:author="Nate Bachmeier [AWS-SA]" w:date="2023-05-04T15:58:00Z">
        <w:r>
          <w:t xml:space="preserve">, and index kinetic-700 videos (see </w:t>
        </w:r>
        <w:r>
          <w:rPr>
            <w:i/>
            <w:iCs/>
          </w:rPr>
          <w:t>Chapter 4</w:t>
        </w:r>
      </w:ins>
      <w:ins w:id="199" w:author="Nate Bachmeier [AWS-SA]" w:date="2023-05-04T15:59:00Z">
        <w:r>
          <w:rPr>
            <w:i/>
            <w:iCs/>
          </w:rPr>
          <w:t>:</w:t>
        </w:r>
      </w:ins>
      <w:ins w:id="200" w:author="Nate Bachmeier [AWS-SA]" w:date="2023-05-04T15:58:00Z">
        <w:r>
          <w:rPr>
            <w:i/>
            <w:iCs/>
          </w:rPr>
          <w:t xml:space="preserve"> </w:t>
        </w:r>
      </w:ins>
      <w:ins w:id="201" w:author="Nate Bachmeier [AWS-SA]" w:date="2023-05-04T15:59:00Z">
        <w:r>
          <w:rPr>
            <w:i/>
            <w:iCs/>
          </w:rPr>
          <w:t xml:space="preserve">Findings, </w:t>
        </w:r>
      </w:ins>
      <w:ins w:id="202" w:author="Nate Bachmeier [AWS-SA]" w:date="2023-05-04T15:58:00Z">
        <w:r>
          <w:rPr>
            <w:i/>
            <w:iCs/>
          </w:rPr>
          <w:t>RQ1</w:t>
        </w:r>
      </w:ins>
      <w:ins w:id="203" w:author="Nate Bachmeier [AWS-SA]" w:date="2023-05-04T15:59:00Z">
        <w:r>
          <w:t>)</w:t>
        </w:r>
      </w:ins>
      <w:ins w:id="204" w:author="Nate Bachmeier [AWS-SA]" w:date="2023-05-04T15:58:00Z">
        <w:r>
          <w:t xml:space="preserve">. </w:t>
        </w:r>
      </w:ins>
      <w:ins w:id="205" w:author="Nate Bachmeier [AWS-SA]" w:date="2023-05-04T16:01:00Z">
        <w:r w:rsidR="00245831">
          <w:t xml:space="preserve">The </w:t>
        </w:r>
      </w:ins>
      <w:ins w:id="206" w:author="Nate Bachmeier [AWS-SA]" w:date="2023-05-04T16:27:00Z">
        <w:r w:rsidR="00245831">
          <w:t>pipeline</w:t>
        </w:r>
      </w:ins>
      <w:ins w:id="207" w:author="Nate Bachmeier [AWS-SA]" w:date="2023-05-04T16:30:00Z">
        <w:r w:rsidR="00EA4A03">
          <w:t xml:space="preserve"> </w:t>
        </w:r>
      </w:ins>
      <w:ins w:id="208" w:author="Nate Bachmeier [AWS-SA]" w:date="2023-05-04T16:32:00Z">
        <w:r w:rsidR="00EA4A03">
          <w:t xml:space="preserve">invoked the loosely coupled components resulting in 21.7M </w:t>
        </w:r>
      </w:ins>
      <w:ins w:id="209" w:author="Nate Bachmeier [AWS-SA]" w:date="2023-05-04T16:35:00Z">
        <w:r w:rsidR="00EA4A03">
          <w:t xml:space="preserve">prediction </w:t>
        </w:r>
      </w:ins>
      <w:ins w:id="210" w:author="Nate Bachmeier [AWS-SA]" w:date="2023-05-04T16:33:00Z">
        <w:r w:rsidR="00EA4A03">
          <w:t>documents</w:t>
        </w:r>
      </w:ins>
      <w:ins w:id="211" w:author="Nate Bachmeier [AWS-SA]" w:date="2023-05-04T16:35:00Z">
        <w:r w:rsidR="00EA4A03">
          <w:t xml:space="preserve"> describing the state within sampled frames (</w:t>
        </w:r>
      </w:ins>
      <w:ins w:id="212" w:author="Nate Bachmeier [AWS-SA]" w:date="2023-05-04T16:36:00Z">
        <w:r w:rsidR="00EA4A03">
          <w:t xml:space="preserve">2 fps). These predictions identify distinct people within the video, movement </w:t>
        </w:r>
      </w:ins>
      <w:ins w:id="213" w:author="Nate Bachmeier [AWS-SA]" w:date="2023-05-04T16:37:00Z">
        <w:r w:rsidR="00EA4A03">
          <w:t>tracking, and object detection features.</w:t>
        </w:r>
      </w:ins>
      <w:ins w:id="214" w:author="Nate Bachmeier [AWS-SA]" w:date="2023-05-04T17:09:00Z">
        <w:r w:rsidR="00685A46">
          <w:t xml:space="preserve"> The GraphQL interface </w:t>
        </w:r>
      </w:ins>
      <w:ins w:id="215" w:author="Nate Bachmeier [AWS-SA]" w:date="2023-05-04T17:26:00Z">
        <w:r w:rsidR="00685A46">
          <w:t xml:space="preserve">decouples the data retrieval from the data storage constructs. </w:t>
        </w:r>
      </w:ins>
    </w:p>
    <w:p w14:paraId="4D311A11" w14:textId="1DA02D5D" w:rsidR="00EA4A03" w:rsidRDefault="00685A46" w:rsidP="0033517C">
      <w:pPr>
        <w:rPr>
          <w:ins w:id="216" w:author="Nate Bachmeier [AWS-SA]" w:date="2023-05-04T16:41:00Z"/>
        </w:rPr>
      </w:pPr>
      <w:ins w:id="217" w:author="Nate Bachmeier [AWS-SA]" w:date="2023-05-04T17:27:00Z">
        <w:r>
          <w:lastRenderedPageBreak/>
          <w:t xml:space="preserve">This configuration enables future </w:t>
        </w:r>
      </w:ins>
      <w:ins w:id="218" w:author="Nate Bachmeier [AWS-SA]" w:date="2023-05-04T17:28:00Z">
        <w:r>
          <w:t xml:space="preserve">data scientists </w:t>
        </w:r>
      </w:ins>
      <w:ins w:id="219" w:author="Nate Bachmeier [AWS-SA]" w:date="2023-05-04T17:27:00Z">
        <w:r>
          <w:t>to add CV models dynamically</w:t>
        </w:r>
      </w:ins>
      <w:ins w:id="220" w:author="Nate Bachmeier [AWS-SA]" w:date="2023-05-04T17:28:00Z">
        <w:r>
          <w:t xml:space="preserve"> and bring new foundational capabilities. </w:t>
        </w:r>
      </w:ins>
      <w:ins w:id="221" w:author="Nate Bachmeier [AWS-SA]" w:date="2023-05-04T17:39:00Z">
        <w:r w:rsidR="00EA4218">
          <w:t xml:space="preserve">For </w:t>
        </w:r>
      </w:ins>
      <w:ins w:id="222" w:author="Nate Bachmeier [AWS-SA]" w:date="2023-05-04T17:40:00Z">
        <w:r w:rsidR="00EA4218">
          <w:t>example</w:t>
        </w:r>
      </w:ins>
      <w:ins w:id="223" w:author="Nate Bachmeier [AWS-SA]" w:date="2023-05-04T17:39:00Z">
        <w:r w:rsidR="00EA4218">
          <w:t xml:space="preserve">, a data scientist </w:t>
        </w:r>
      </w:ins>
      <w:ins w:id="224" w:author="Nate Bachmeier [AWS-SA]" w:date="2023-05-04T17:40:00Z">
        <w:r w:rsidR="00EA4218">
          <w:t xml:space="preserve">could </w:t>
        </w:r>
      </w:ins>
      <w:ins w:id="225" w:author="Nate Bachmeier [AWS-SA]" w:date="2023-05-04T17:41:00Z">
        <w:r w:rsidR="00EA4218">
          <w:t>use TensorFlow or PyTorch to build a</w:t>
        </w:r>
      </w:ins>
      <w:ins w:id="226" w:author="Nate Bachmeier [AWS-SA]" w:date="2023-05-04T17:43:00Z">
        <w:r w:rsidR="00EA4218">
          <w:t xml:space="preserve"> medication object classification model</w:t>
        </w:r>
      </w:ins>
      <w:ins w:id="227" w:author="Nate Bachmeier [AWS-SA]" w:date="2023-05-04T17:40:00Z">
        <w:r w:rsidR="00EA4218">
          <w:t>.</w:t>
        </w:r>
      </w:ins>
      <w:ins w:id="228" w:author="Nate Bachmeier [AWS-SA]" w:date="2023-05-04T17:41:00Z">
        <w:r w:rsidR="00EA4218">
          <w:t xml:space="preserve"> </w:t>
        </w:r>
      </w:ins>
      <w:ins w:id="229" w:author="Nate Bachmeier [AWS-SA]" w:date="2023-05-04T17:28:00Z">
        <w:r>
          <w:t xml:space="preserve">It also permits developers to extend the </w:t>
        </w:r>
      </w:ins>
      <w:ins w:id="230" w:author="Nate Bachmeier [AWS-SA]" w:date="2023-05-04T17:39:00Z">
        <w:r w:rsidR="00EA4218">
          <w:t xml:space="preserve">GraphQL </w:t>
        </w:r>
      </w:ins>
      <w:ins w:id="231" w:author="Nate Bachmeier [AWS-SA]" w:date="2023-05-04T17:28:00Z">
        <w:r>
          <w:t xml:space="preserve">schema </w:t>
        </w:r>
      </w:ins>
      <w:ins w:id="232" w:author="Nate Bachmeier [AWS-SA]" w:date="2023-05-04T17:30:00Z">
        <w:r>
          <w:t xml:space="preserve">by rule mining and </w:t>
        </w:r>
      </w:ins>
      <w:ins w:id="233" w:author="Nate Bachmeier [AWS-SA]" w:date="2023-05-04T17:31:00Z">
        <w:r>
          <w:t xml:space="preserve">through </w:t>
        </w:r>
      </w:ins>
      <w:ins w:id="234" w:author="Nate Bachmeier [AWS-SA]" w:date="2023-05-04T17:30:00Z">
        <w:r>
          <w:t xml:space="preserve">business </w:t>
        </w:r>
      </w:ins>
      <w:ins w:id="235" w:author="Nate Bachmeier [AWS-SA]" w:date="2023-05-04T17:31:00Z">
        <w:r>
          <w:t xml:space="preserve">heuristics </w:t>
        </w:r>
      </w:ins>
      <w:ins w:id="236" w:author="Nate Bachmeier [AWS-SA]" w:date="2023-05-04T17:39:00Z">
        <w:r w:rsidR="00EA4218">
          <w:t>requirements. For instance,</w:t>
        </w:r>
      </w:ins>
      <w:ins w:id="237" w:author="Nate Bachmeier [AWS-SA]" w:date="2023-05-04T17:43:00Z">
        <w:r w:rsidR="00EA4218">
          <w:t xml:space="preserve"> they could detect the presence of medicine and the subject eating something. </w:t>
        </w:r>
      </w:ins>
      <w:ins w:id="238" w:author="Nate Bachmeier [AWS-SA]" w:date="2023-05-04T17:44:00Z">
        <w:r w:rsidR="00EA4218">
          <w:t xml:space="preserve">The amalgamation of these insights and detections </w:t>
        </w:r>
      </w:ins>
      <w:ins w:id="239" w:author="Nate Bachmeier [AWS-SA]" w:date="2023-05-04T17:45:00Z">
        <w:r w:rsidR="00EA4218">
          <w:t>permits the system to be reasonably confident the patient is taking their medication.</w:t>
        </w:r>
      </w:ins>
    </w:p>
    <w:p w14:paraId="469A3E7C" w14:textId="38F4C105" w:rsidR="00EA4A03" w:rsidRPr="007C77BB" w:rsidDel="00EA4A03" w:rsidRDefault="00EA4A03" w:rsidP="0033517C">
      <w:pPr>
        <w:rPr>
          <w:del w:id="240" w:author="Nate Bachmeier [AWS-SA]" w:date="2023-05-04T16:39:00Z"/>
          <w:rPrChange w:id="241" w:author="Nate Bachmeier [AWS-SA]" w:date="2023-05-04T15:21:00Z">
            <w:rPr>
              <w:del w:id="242" w:author="Nate Bachmeier [AWS-SA]" w:date="2023-05-04T16:39:00Z"/>
              <w:i/>
              <w:iCs/>
            </w:rPr>
          </w:rPrChange>
        </w:rPr>
      </w:pPr>
    </w:p>
    <w:p w14:paraId="26A12243" w14:textId="18574587" w:rsidR="005820EA" w:rsidDel="00EA4218" w:rsidRDefault="005820EA" w:rsidP="0033517C">
      <w:pPr>
        <w:rPr>
          <w:del w:id="243" w:author="Nate Bachmeier [AWS-SA]" w:date="2023-05-04T17:46:00Z"/>
        </w:rPr>
      </w:pPr>
      <w:del w:id="244" w:author="Nate Bachmeier [AWS-SA]" w:date="2023-05-04T17:46:00Z">
        <w:r w:rsidDel="00EA4218">
          <w:delText xml:space="preserve">The foundational goal of this question is to determine the accuracy of a human activity recognition (HAR) solution. </w:delText>
        </w:r>
        <w:r w:rsidR="005B6535" w:rsidDel="00EA4218">
          <w:delText xml:space="preserve">This outcome </w:delText>
        </w:r>
        <w:commentRangeStart w:id="245"/>
        <w:r w:rsidR="005B6535" w:rsidDel="00EA4218">
          <w:delText xml:space="preserve">was achievable </w:delText>
        </w:r>
        <w:commentRangeEnd w:id="245"/>
        <w:r w:rsidR="00E82EA6" w:rsidDel="00EA4218">
          <w:rPr>
            <w:rStyle w:val="CommentReference"/>
            <w:rFonts w:eastAsia="Times New Roman" w:cs="Arial"/>
            <w:szCs w:val="20"/>
          </w:rPr>
          <w:commentReference w:id="245"/>
        </w:r>
        <w:r w:rsidR="005B6535" w:rsidDel="00EA4218">
          <w:delText xml:space="preserve">using the skeletal metadata to predict motion sequences and combine </w:delText>
        </w:r>
        <w:r w:rsidR="0021614C" w:rsidDel="00EA4218">
          <w:delText xml:space="preserve">them </w:delText>
        </w:r>
        <w:r w:rsidR="005B6535" w:rsidDel="00EA4218">
          <w:delText xml:space="preserve">with auxiliary sources. </w:delText>
        </w:r>
      </w:del>
      <w:r w:rsidR="005B6535">
        <w:t xml:space="preserve">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246"/>
      <w:r w:rsidR="0021614C">
        <w:t>Bell</w:t>
      </w:r>
      <w:ins w:id="247" w:author="Nate Bachmeier [AWS-SA]" w:date="2023-05-04T14:48:00Z">
        <w:r w:rsidR="007B33AD">
          <w:t xml:space="preserve"> et al.</w:t>
        </w:r>
      </w:ins>
      <w:del w:id="248" w:author="Nate Bachmeier [AWS-SA]" w:date="2023-05-04T14:49:00Z">
        <w:r w:rsidR="0021614C" w:rsidDel="007B33AD">
          <w:delText>, Koren, and Volinsky</w:delText>
        </w:r>
      </w:del>
      <w:r w:rsidR="0021614C">
        <w:t xml:space="preserve">’s </w:t>
      </w:r>
      <w:commentRangeEnd w:id="246"/>
      <w:r w:rsidR="00E82EA6">
        <w:rPr>
          <w:rStyle w:val="CommentReference"/>
          <w:rFonts w:eastAsia="Times New Roman" w:cs="Arial"/>
          <w:szCs w:val="20"/>
        </w:rPr>
        <w:commentReference w:id="246"/>
      </w:r>
      <w:r w:rsidR="0021614C">
        <w:t>(200</w:t>
      </w:r>
      <w:r w:rsidR="00D414AD">
        <w:t>9</w:t>
      </w:r>
      <w:r w:rsidR="0021614C">
        <w:t>) Netflix Prize solution that combines 107 trivial predictors into one high-precise recommendation engine.</w:t>
      </w:r>
      <w:ins w:id="249" w:author="Nate Bachmeier [AWS-SA]" w:date="2023-05-04T17:46:00Z">
        <w:r w:rsidR="00EA4218">
          <w:t xml:space="preserve"> </w:t>
        </w:r>
      </w:ins>
    </w:p>
    <w:p w14:paraId="33CD0A08" w14:textId="2D88CB01"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del w:id="250" w:author="Nate Bachmeier [AWS-SA]" w:date="2023-05-04T17:49:00Z">
        <w:r w:rsidR="009F63B9" w:rsidDel="00EA4218">
          <w:delText xml:space="preserve">Preactions </w:delText>
        </w:r>
      </w:del>
      <w:ins w:id="251" w:author="Nate Bachmeier [AWS-SA]" w:date="2023-05-04T17:49:00Z">
        <w:r w:rsidR="00EA4218">
          <w:t>Preprocessing actions</w:t>
        </w:r>
        <w:r w:rsidR="00EA4218">
          <w:t xml:space="preserve"> </w:t>
        </w:r>
      </w:ins>
      <w:r w:rsidR="009F63B9">
        <w:t>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ns w:id="252" w:author="Nate Bachmeier [AWS-SA]" w:date="2023-05-04T17:47:00Z"/>
          <w:i/>
          <w:iCs/>
        </w:rPr>
      </w:pPr>
      <w:r w:rsidRPr="00462221">
        <w:rPr>
          <w:i/>
          <w:iCs/>
        </w:rPr>
        <w:t xml:space="preserve">What is the </w:t>
      </w:r>
      <w:commentRangeStart w:id="253"/>
      <w:r>
        <w:rPr>
          <w:i/>
          <w:iCs/>
        </w:rPr>
        <w:t xml:space="preserve">efficiency </w:t>
      </w:r>
      <w:commentRangeEnd w:id="253"/>
      <w:r w:rsidR="00E82EA6">
        <w:rPr>
          <w:rStyle w:val="CommentReference"/>
          <w:rFonts w:eastAsia="Times New Roman" w:cs="Arial"/>
          <w:szCs w:val="20"/>
        </w:rPr>
        <w:commentReference w:id="253"/>
      </w:r>
      <w:r w:rsidRPr="00462221">
        <w:rPr>
          <w:i/>
          <w:iCs/>
        </w:rPr>
        <w:t>of autonomous assistants for classifying behaviors of elderly and special needs patients for care organizations?</w:t>
      </w:r>
    </w:p>
    <w:p w14:paraId="77956461" w14:textId="57D1292C" w:rsidR="00EA4218" w:rsidRPr="00EA4218" w:rsidRDefault="00EA4218" w:rsidP="00EA4218">
      <w:pPr>
        <w:rPr>
          <w:rPrChange w:id="254" w:author="Nate Bachmeier [AWS-SA]" w:date="2023-05-04T17:47:00Z">
            <w:rPr>
              <w:i/>
              <w:iCs/>
            </w:rPr>
          </w:rPrChange>
        </w:rPr>
      </w:pPr>
      <w:ins w:id="255" w:author="Nate Bachmeier [AWS-SA]" w:date="2023-05-04T17:47:00Z">
        <w:r w:rsidRPr="00EA4218">
          <w:rPr>
            <w:rPrChange w:id="256" w:author="Nate Bachmeier [AWS-SA]" w:date="2023-05-04T17:47:00Z">
              <w:rPr>
                <w:i/>
                <w:iCs/>
              </w:rPr>
            </w:rPrChange>
          </w:rPr>
          <w:lastRenderedPageBreak/>
          <w:t>Efficiency is the quality of doing something well without wasting time or resources (Oxford, 2023).</w:t>
        </w:r>
        <w:r>
          <w:t xml:space="preserve"> Within this research</w:t>
        </w:r>
      </w:ins>
      <w:ins w:id="257" w:author="Nate Bachmeier [AWS-SA]" w:date="2023-05-04T17:48:00Z">
        <w:r>
          <w:t xml:space="preserve"> context, it means processing frames quickly and</w:t>
        </w:r>
      </w:ins>
      <w:ins w:id="258" w:author="Nate Bachmeier [AWS-SA]" w:date="2023-05-04T17:47:00Z">
        <w:r>
          <w:t xml:space="preserve"> supporting </w:t>
        </w:r>
      </w:ins>
      <w:ins w:id="259" w:author="Nate Bachmeier [AWS-SA]" w:date="2023-05-04T17:48:00Z">
        <w:r>
          <w:t xml:space="preserve">an economically elastic computation scale-out model. </w:t>
        </w:r>
      </w:ins>
      <w:ins w:id="260" w:author="Nate Bachmeier [AWS-SA]" w:date="2023-05-04T17:50:00Z">
        <w:r>
          <w:t xml:space="preserve">The analytics pipeline can download, extract, and index metadata in near real-time utilizing a GPU farm. </w:t>
        </w:r>
      </w:ins>
      <w:ins w:id="261" w:author="Nate Bachmeier [AWS-SA]" w:date="2023-05-04T17:51:00Z">
        <w:r>
          <w:t xml:space="preserve">This farm leverages a task-queuing strategy that waits for </w:t>
        </w:r>
      </w:ins>
      <w:ins w:id="262" w:author="Nate Bachmeier [AWS-SA]" w:date="2023-05-04T17:52:00Z">
        <w:r w:rsidR="009C19DC">
          <w:t xml:space="preserve">the availability of </w:t>
        </w:r>
      </w:ins>
      <w:ins w:id="263" w:author="Nate Bachmeier [AWS-SA]" w:date="2023-05-04T17:51:00Z">
        <w:r>
          <w:t>inexpensive comput</w:t>
        </w:r>
      </w:ins>
      <w:ins w:id="264" w:author="Nate Bachmeier [AWS-SA]" w:date="2023-05-04T17:52:00Z">
        <w:r>
          <w:t>ation</w:t>
        </w:r>
      </w:ins>
      <w:ins w:id="265" w:author="Nate Bachmeier [AWS-SA]" w:date="2023-05-04T17:51:00Z">
        <w:r>
          <w:t xml:space="preserve"> resources</w:t>
        </w:r>
      </w:ins>
      <w:ins w:id="266" w:author="Nate Bachmeier [AWS-SA]" w:date="2023-05-04T17:52:00Z">
        <w:r>
          <w:t>.</w:t>
        </w:r>
      </w:ins>
      <w:ins w:id="267" w:author="Nate Bachmeier [AWS-SA]" w:date="2023-05-04T17:53:00Z">
        <w:r w:rsidR="009C19DC">
          <w:t xml:space="preserve"> That characteristic was essential for this low-budget project. However, enterprise environments could ad</w:t>
        </w:r>
      </w:ins>
      <w:ins w:id="268" w:author="Nate Bachmeier [AWS-SA]" w:date="2023-05-04T17:54:00Z">
        <w:r w:rsidR="009C19DC">
          <w:t xml:space="preserve">just their pricing tolerance to meet customer expectations. After allocating those resources, the </w:t>
        </w:r>
      </w:ins>
      <w:ins w:id="269" w:author="Nate Bachmeier [AWS-SA]" w:date="2023-05-04T17:55:00Z">
        <w:r w:rsidR="009C19DC">
          <w:t xml:space="preserve">pipeline churns through video clips efficiently. </w:t>
        </w:r>
      </w:ins>
      <w:ins w:id="270" w:author="Nate Bachmeier [AWS-SA]" w:date="2023-05-04T17:56:00Z">
        <w:r w:rsidR="009C19DC">
          <w:t xml:space="preserve">Additional performance improvements are </w:t>
        </w:r>
      </w:ins>
      <w:ins w:id="271" w:author="Nate Bachmeier [AWS-SA]" w:date="2023-05-04T17:57:00Z">
        <w:r w:rsidR="009C19DC">
          <w:t xml:space="preserve">possible </w:t>
        </w:r>
      </w:ins>
      <w:ins w:id="272" w:author="Nate Bachmeier [AWS-SA]" w:date="2023-05-04T17:56:00Z">
        <w:r w:rsidR="009C19DC">
          <w:t>due to the Write Once Read Maybe (WORM) sema</w:t>
        </w:r>
      </w:ins>
      <w:ins w:id="273" w:author="Nate Bachmeier [AWS-SA]" w:date="2023-05-04T17:57:00Z">
        <w:r w:rsidR="009C19DC">
          <w:t>n</w:t>
        </w:r>
      </w:ins>
      <w:ins w:id="274" w:author="Nate Bachmeier [AWS-SA]" w:date="2023-05-04T17:56:00Z">
        <w:r w:rsidR="009C19DC">
          <w:t xml:space="preserve">tics. </w:t>
        </w:r>
      </w:ins>
      <w:ins w:id="275" w:author="Nate Bachmeier [AWS-SA]" w:date="2023-05-04T17:57:00Z">
        <w:r w:rsidR="009C19DC">
          <w:t>Many computations are deferrable until the GraphQL interface requests the data.</w:t>
        </w:r>
      </w:ins>
    </w:p>
    <w:p w14:paraId="6E6F7F07" w14:textId="7C2CDC60" w:rsidR="005B6535" w:rsidDel="009C19DC" w:rsidRDefault="0033517C" w:rsidP="0033517C">
      <w:pPr>
        <w:rPr>
          <w:del w:id="276" w:author="Nate Bachmeier [AWS-SA]" w:date="2023-05-04T17:58:00Z"/>
        </w:rPr>
      </w:pPr>
      <w:del w:id="277" w:author="Nate Bachmeier [AWS-SA]" w:date="2023-05-04T17:58:00Z">
        <w:r w:rsidDel="009C19DC">
          <w:delText xml:space="preserve">The foundational goal of this question is to determine the </w:delText>
        </w:r>
        <w:r w:rsidR="005820EA" w:rsidDel="009C19DC">
          <w:delText xml:space="preserve">scalability </w:delText>
        </w:r>
        <w:r w:rsidDel="009C19DC">
          <w:delText>of a human activity recognition (HAR) solution. This project leveraged the kinetic-700 dataset to examine natural behaviors within labeled categories (see Chapter 4: Findings). Experimentation show</w:delText>
        </w:r>
        <w:r w:rsidR="00E82EA6" w:rsidDel="009C19DC">
          <w:delText>ed</w:delText>
        </w:r>
        <w:r w:rsidDel="009C19DC">
          <w:delText xml:space="preserve"> that extracting metadata from 2-D frames and classifying the behavior into an arbitrary taxonomy is possible. </w:delText>
        </w:r>
      </w:del>
    </w:p>
    <w:p w14:paraId="4B115659" w14:textId="3CBC4ADD" w:rsidR="005B6535" w:rsidRPr="00B21582" w:rsidRDefault="005B6535" w:rsidP="00B21582">
      <w:pPr>
        <w:pStyle w:val="Caption"/>
        <w:ind w:firstLine="0"/>
        <w:rPr>
          <w:b/>
          <w:bCs/>
        </w:rPr>
      </w:pPr>
      <w:bookmarkStart w:id="278" w:name="_Toc128255065"/>
      <w:bookmarkStart w:id="279"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w:t>
      </w:r>
      <w:del w:id="280" w:author="Nate Bachmeier [AWS-SA]" w:date="2023-05-04T15:19:00Z">
        <w:r w:rsidR="00BB265F" w:rsidDel="007C77BB">
          <w:rPr>
            <w:b/>
            <w:bCs/>
            <w:noProof/>
          </w:rPr>
          <w:delText>3</w:delText>
        </w:r>
      </w:del>
      <w:bookmarkEnd w:id="278"/>
      <w:r w:rsidRPr="00FB0572">
        <w:rPr>
          <w:b/>
          <w:bCs/>
        </w:rPr>
        <w:fldChar w:fldCharType="end"/>
      </w:r>
      <w:ins w:id="281" w:author="Nate Bachmeier [AWS-SA]" w:date="2023-05-04T15:19:00Z">
        <w:r w:rsidR="007C77BB">
          <w:rPr>
            <w:b/>
            <w:bCs/>
          </w:rPr>
          <w:t>9</w:t>
        </w:r>
      </w:ins>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0256E287">
            <wp:extent cx="6116955" cy="1508954"/>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2805" cy="1510397"/>
                    </a:xfrm>
                    <a:prstGeom prst="rect">
                      <a:avLst/>
                    </a:prstGeom>
                    <a:noFill/>
                    <a:ln>
                      <a:noFill/>
                    </a:ln>
                  </pic:spPr>
                </pic:pic>
              </a:graphicData>
            </a:graphic>
          </wp:inline>
        </w:drawing>
      </w:r>
      <w:bookmarkEnd w:id="279"/>
      <w:r>
        <w:t xml:space="preserve"> </w:t>
      </w:r>
    </w:p>
    <w:p w14:paraId="4BCBBB33" w14:textId="77777777" w:rsidR="00C5736E" w:rsidRDefault="009C19DC" w:rsidP="0033517C">
      <w:pPr>
        <w:rPr>
          <w:ins w:id="282" w:author="Nate Bachmeier [AWS-SA]" w:date="2023-05-04T18:17:00Z"/>
        </w:rPr>
      </w:pPr>
      <w:ins w:id="283" w:author="Nate Bachmeier [AWS-SA]" w:date="2023-05-04T18:07:00Z">
        <w:r>
          <w:t xml:space="preserve">It’s challenging to reliably extract details from every video because many </w:t>
        </w:r>
      </w:ins>
      <w:ins w:id="284" w:author="Nate Bachmeier [AWS-SA]" w:date="2023-05-04T18:08:00Z">
        <w:r>
          <w:t xml:space="preserve">activities look similar. </w:t>
        </w:r>
      </w:ins>
      <w:r w:rsidR="004E1BCD">
        <w:t xml:space="preserve">For </w:t>
      </w:r>
      <w:del w:id="285" w:author="Nate Bachmeier [AWS-SA]" w:date="2023-05-04T18:10:00Z">
        <w:r w:rsidR="004E1BCD" w:rsidDel="009C19DC">
          <w:delText>instance</w:delText>
        </w:r>
      </w:del>
      <w:ins w:id="286" w:author="Nate Bachmeier [AWS-SA]" w:date="2023-05-04T18:10:00Z">
        <w:r>
          <w:t>example</w:t>
        </w:r>
      </w:ins>
      <w:r w:rsidR="004E1BCD">
        <w:t xml:space="preserve">, consider the </w:t>
      </w:r>
      <w:r w:rsidR="0033517C">
        <w:t xml:space="preserve">hand movements necessary to pour a beer </w:t>
      </w:r>
      <w:del w:id="287" w:author="Nate Bachmeier [AWS-SA]" w:date="2023-05-04T18:08:00Z">
        <w:r w:rsidR="0033517C" w:rsidDel="009C19DC">
          <w:delText xml:space="preserve">or </w:delText>
        </w:r>
      </w:del>
      <w:ins w:id="288" w:author="Nate Bachmeier [AWS-SA]" w:date="2023-05-04T18:08:00Z">
        <w:r>
          <w:t xml:space="preserve">versus </w:t>
        </w:r>
      </w:ins>
      <w:r w:rsidR="0033517C">
        <w:t>milk (see Figure</w:t>
      </w:r>
      <w:del w:id="289" w:author="Nate Bachmeier [AWS-SA]" w:date="2023-05-04T17:58:00Z">
        <w:r w:rsidR="0033517C" w:rsidDel="009C19DC">
          <w:delText>s</w:delText>
        </w:r>
      </w:del>
      <w:r w:rsidR="0033517C">
        <w:t xml:space="preserve"> </w:t>
      </w:r>
      <w:commentRangeStart w:id="290"/>
      <w:r w:rsidR="0033517C">
        <w:t>3</w:t>
      </w:r>
      <w:del w:id="291" w:author="Nate Bachmeier [AWS-SA]" w:date="2023-05-04T17:58:00Z">
        <w:r w:rsidR="0033517C" w:rsidDel="009C19DC">
          <w:delText>2 &amp; 33</w:delText>
        </w:r>
      </w:del>
      <w:commentRangeEnd w:id="290"/>
      <w:ins w:id="292" w:author="Nate Bachmeier [AWS-SA]" w:date="2023-05-04T17:58:00Z">
        <w:r>
          <w:t>9</w:t>
        </w:r>
      </w:ins>
      <w:r w:rsidR="00E82EA6">
        <w:rPr>
          <w:rStyle w:val="CommentReference"/>
          <w:rFonts w:eastAsia="Times New Roman" w:cs="Arial"/>
          <w:szCs w:val="20"/>
        </w:rPr>
        <w:commentReference w:id="290"/>
      </w:r>
      <w:r w:rsidR="0033517C">
        <w:t xml:space="preserve">). </w:t>
      </w:r>
      <w:r w:rsidR="004E1BCD">
        <w:t xml:space="preserve">These two actions derive from a common ancestor, and what makes them distinct is the specific object liquid. </w:t>
      </w:r>
      <w:ins w:id="293" w:author="Nate Bachmeier [AWS-SA]" w:date="2023-05-04T18:09:00Z">
        <w:r>
          <w:t xml:space="preserve">This situation is a perfect example of the benefit of overlaying multiple CV models. For </w:t>
        </w:r>
      </w:ins>
      <w:ins w:id="294" w:author="Nate Bachmeier [AWS-SA]" w:date="2023-05-04T18:10:00Z">
        <w:r>
          <w:t>instance</w:t>
        </w:r>
      </w:ins>
      <w:ins w:id="295" w:author="Nate Bachmeier [AWS-SA]" w:date="2023-05-04T18:09:00Z">
        <w:r>
          <w:t xml:space="preserve">, the </w:t>
        </w:r>
      </w:ins>
      <w:ins w:id="296" w:author="Nate Bachmeier [AWS-SA]" w:date="2023-05-04T18:10:00Z">
        <w:r>
          <w:t xml:space="preserve">skeletal movement </w:t>
        </w:r>
      </w:ins>
      <w:del w:id="297" w:author="Nate Bachmeier [AWS-SA]" w:date="2023-05-04T18:09:00Z">
        <w:r w:rsidR="004E1BCD" w:rsidDel="009C19DC">
          <w:delText xml:space="preserve">This situation creates a shortcut for the </w:delText>
        </w:r>
      </w:del>
      <w:del w:id="298" w:author="Nate Bachmeier [AWS-SA]" w:date="2023-05-04T18:10:00Z">
        <w:r w:rsidR="004E1BCD" w:rsidDel="009C19DC">
          <w:delText xml:space="preserve">HAR </w:delText>
        </w:r>
      </w:del>
      <w:r w:rsidR="004E1BCD">
        <w:t xml:space="preserve">model </w:t>
      </w:r>
      <w:ins w:id="299" w:author="Nate Bachmeier [AWS-SA]" w:date="2023-05-04T18:10:00Z">
        <w:r>
          <w:t xml:space="preserve">can </w:t>
        </w:r>
      </w:ins>
      <w:del w:id="300" w:author="Nate Bachmeier [AWS-SA]" w:date="2023-05-04T18:10:00Z">
        <w:r w:rsidR="004E1BCD" w:rsidDel="009C19DC">
          <w:delText xml:space="preserve">that only requires learning to </w:delText>
        </w:r>
      </w:del>
      <w:r w:rsidR="004E1BCD">
        <w:t xml:space="preserve">recognize the </w:t>
      </w:r>
      <w:r w:rsidR="004E1BCD" w:rsidRPr="00B21582">
        <w:rPr>
          <w:i/>
          <w:iCs/>
        </w:rPr>
        <w:t>pouring</w:t>
      </w:r>
      <w:r w:rsidR="004E1BCD">
        <w:rPr>
          <w:i/>
          <w:iCs/>
        </w:rPr>
        <w:t>-</w:t>
      </w:r>
      <w:r w:rsidR="004E1BCD" w:rsidRPr="00B21582">
        <w:rPr>
          <w:i/>
          <w:iCs/>
        </w:rPr>
        <w:t>liquid</w:t>
      </w:r>
      <w:r w:rsidR="004E1BCD">
        <w:t xml:space="preserve"> action. Secondary computer vision (CV) systems can perform object detection to predict beer versus </w:t>
      </w:r>
      <w:r w:rsidR="004E1BCD">
        <w:lastRenderedPageBreak/>
        <w:t xml:space="preserve">milk. A tertiary CV source could utilize a thermal camera to support the derived action of </w:t>
      </w:r>
      <w:r w:rsidR="004E1BCD">
        <w:rPr>
          <w:i/>
          <w:iCs/>
        </w:rPr>
        <w:t>pouring hot milk</w:t>
      </w:r>
      <w:r w:rsidR="004E1BCD">
        <w:t>.</w:t>
      </w:r>
      <w:ins w:id="301" w:author="Nate Bachmeier [AWS-SA]" w:date="2023-05-04T18:12:00Z">
        <w:r w:rsidR="005323E1">
          <w:t xml:space="preserve"> </w:t>
        </w:r>
      </w:ins>
    </w:p>
    <w:p w14:paraId="5042D585" w14:textId="3FC0355B" w:rsidR="0033517C" w:rsidRDefault="005323E1" w:rsidP="0033517C">
      <w:ins w:id="302" w:author="Nate Bachmeier [AWS-SA]" w:date="2023-05-04T18:12:00Z">
        <w:r>
          <w:t xml:space="preserve">Furthermore, it’s possible to introduce </w:t>
        </w:r>
      </w:ins>
      <w:ins w:id="303" w:author="Nate Bachmeier [AWS-SA]" w:date="2023-05-04T18:13:00Z">
        <w:r>
          <w:t xml:space="preserve">derived activities based on the labels from these model predictions. Suppose </w:t>
        </w:r>
      </w:ins>
      <w:ins w:id="304" w:author="Nate Bachmeier [AWS-SA]" w:date="2023-05-04T18:14:00Z">
        <w:r>
          <w:t>one wants to model</w:t>
        </w:r>
      </w:ins>
      <w:ins w:id="305" w:author="Nate Bachmeier [AWS-SA]" w:date="2023-05-04T18:12:00Z">
        <w:r>
          <w:t xml:space="preserve"> </w:t>
        </w:r>
      </w:ins>
      <w:ins w:id="306" w:author="Nate Bachmeier [AWS-SA]" w:date="2023-05-04T18:14:00Z">
        <w:r>
          <w:t>when the patient goes to sleep. In that case, th</w:t>
        </w:r>
      </w:ins>
      <w:ins w:id="307" w:author="Nate Bachmeier [AWS-SA]" w:date="2023-05-04T18:15:00Z">
        <w:r>
          <w:t>e system can factor into its calculus the patien</w:t>
        </w:r>
      </w:ins>
      <w:ins w:id="308" w:author="Nate Bachmeier [AWS-SA]" w:date="2023-05-04T18:16:00Z">
        <w:r>
          <w:t xml:space="preserve">t is drinking warm milk </w:t>
        </w:r>
      </w:ins>
      <w:ins w:id="309" w:author="Nate Bachmeier [AWS-SA]" w:date="2023-05-04T18:17:00Z">
        <w:r>
          <w:t>or consuming cold beer, impacting their sleeping schedule.</w:t>
        </w:r>
      </w:ins>
    </w:p>
    <w:p w14:paraId="337B0891" w14:textId="1A14133B" w:rsidR="0033517C" w:rsidRPr="00B21582" w:rsidDel="009C19DC" w:rsidRDefault="0033517C" w:rsidP="0033517C">
      <w:pPr>
        <w:pStyle w:val="Caption"/>
        <w:ind w:firstLine="0"/>
        <w:rPr>
          <w:del w:id="310" w:author="Nate Bachmeier [AWS-SA]" w:date="2023-05-04T18:10:00Z"/>
          <w:b/>
          <w:bCs/>
        </w:rPr>
      </w:pPr>
      <w:bookmarkStart w:id="311" w:name="_Toc128255066"/>
      <w:bookmarkStart w:id="312" w:name="_Toc128302252"/>
      <w:del w:id="313" w:author="Nate Bachmeier [AWS-SA]" w:date="2023-05-04T18:10:00Z">
        <w:r w:rsidRPr="00B21582" w:rsidDel="009C19DC">
          <w:rPr>
            <w:b/>
            <w:bCs/>
          </w:rPr>
          <w:delText xml:space="preserve">Figure </w:delText>
        </w:r>
        <w:r w:rsidRPr="00B21582" w:rsidDel="009C19DC">
          <w:rPr>
            <w:b/>
            <w:bCs/>
          </w:rPr>
          <w:fldChar w:fldCharType="begin"/>
        </w:r>
        <w:r w:rsidRPr="00B21582" w:rsidDel="009C19DC">
          <w:rPr>
            <w:b/>
            <w:bCs/>
          </w:rPr>
          <w:delInstrText xml:space="preserve"> SEQ Figure \* ARABIC </w:delInstrText>
        </w:r>
        <w:r w:rsidRPr="00B21582" w:rsidDel="009C19DC">
          <w:rPr>
            <w:b/>
            <w:bCs/>
          </w:rPr>
          <w:fldChar w:fldCharType="separate"/>
        </w:r>
      </w:del>
      <w:del w:id="314" w:author="Nate Bachmeier [AWS-SA]" w:date="2023-05-04T15:20:00Z">
        <w:r w:rsidR="00BB265F" w:rsidDel="007C77BB">
          <w:rPr>
            <w:b/>
            <w:bCs/>
            <w:noProof/>
          </w:rPr>
          <w:delText>3</w:delText>
        </w:r>
      </w:del>
      <w:del w:id="315" w:author="Nate Bachmeier [AWS-SA]" w:date="2023-05-04T18:10:00Z">
        <w:r w:rsidR="00BB265F" w:rsidDel="009C19DC">
          <w:rPr>
            <w:b/>
            <w:bCs/>
            <w:noProof/>
          </w:rPr>
          <w:delText>4</w:delText>
        </w:r>
        <w:bookmarkEnd w:id="311"/>
        <w:r w:rsidRPr="00B21582" w:rsidDel="009C19DC">
          <w:rPr>
            <w:b/>
            <w:bCs/>
          </w:rPr>
          <w:fldChar w:fldCharType="end"/>
        </w:r>
        <w:r w:rsidR="00D41F9D" w:rsidDel="009C19DC">
          <w:rPr>
            <w:b/>
            <w:bCs/>
          </w:rPr>
          <w:br/>
        </w:r>
        <w:r w:rsidDel="009C19DC">
          <w:rPr>
            <w:i/>
            <w:iCs w:val="0"/>
          </w:rPr>
          <w:delText>Pouring milk (</w:delText>
        </w:r>
        <w:r w:rsidR="001941A4" w:rsidRPr="001941A4" w:rsidDel="009C19DC">
          <w:rPr>
            <w:i/>
            <w:iCs w:val="0"/>
          </w:rPr>
          <w:delText>KRNkMLe-j6M</w:delText>
        </w:r>
        <w:r w:rsidDel="009C19DC">
          <w:rPr>
            <w:i/>
            <w:iCs w:val="0"/>
          </w:rPr>
          <w:delText>)</w:delText>
        </w:r>
        <w:bookmarkEnd w:id="312"/>
      </w:del>
    </w:p>
    <w:p w14:paraId="4C9C72F5" w14:textId="543A14A7" w:rsidR="0033517C" w:rsidRPr="00B21582" w:rsidDel="009C19DC" w:rsidRDefault="0033517C" w:rsidP="00B21582">
      <w:pPr>
        <w:ind w:firstLine="0"/>
        <w:rPr>
          <w:del w:id="316" w:author="Nate Bachmeier [AWS-SA]" w:date="2023-05-04T18:10:00Z"/>
        </w:rPr>
      </w:pPr>
      <w:del w:id="317" w:author="Nate Bachmeier [AWS-SA]" w:date="2023-05-04T18:10:00Z">
        <w:r w:rsidRPr="0033517C" w:rsidDel="009C19D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6"/>
                      <a:stretch>
                        <a:fillRect/>
                      </a:stretch>
                    </pic:blipFill>
                    <pic:spPr>
                      <a:xfrm>
                        <a:off x="0" y="0"/>
                        <a:ext cx="5943600" cy="2473325"/>
                      </a:xfrm>
                      <a:prstGeom prst="rect">
                        <a:avLst/>
                      </a:prstGeom>
                    </pic:spPr>
                  </pic:pic>
                </a:graphicData>
              </a:graphic>
            </wp:inline>
          </w:drawing>
        </w:r>
      </w:del>
    </w:p>
    <w:p w14:paraId="535FD021" w14:textId="23193BDC" w:rsidR="006514D0" w:rsidRDefault="006514D0">
      <w:pPr>
        <w:pStyle w:val="Heading2"/>
        <w:ind w:firstLine="0"/>
      </w:pPr>
      <w:bookmarkStart w:id="318" w:name="_Toc222132559"/>
      <w:bookmarkStart w:id="319" w:name="_Toc251424093"/>
      <w:bookmarkStart w:id="320" w:name="_Toc464831679"/>
      <w:bookmarkStart w:id="321" w:name="_Toc465328411"/>
      <w:bookmarkStart w:id="322" w:name="_Toc51929243"/>
      <w:bookmarkStart w:id="323" w:name="_Toc133765226"/>
      <w:r>
        <w:t>Recommendations</w:t>
      </w:r>
      <w:bookmarkEnd w:id="318"/>
      <w:bookmarkEnd w:id="319"/>
      <w:r>
        <w:t xml:space="preserve"> for </w:t>
      </w:r>
      <w:bookmarkEnd w:id="320"/>
      <w:bookmarkEnd w:id="321"/>
      <w:r>
        <w:t>Practice</w:t>
      </w:r>
      <w:bookmarkEnd w:id="322"/>
      <w:bookmarkEnd w:id="323"/>
    </w:p>
    <w:p w14:paraId="1A1A24D1" w14:textId="40305E51" w:rsidR="005D1C4A" w:rsidRPr="005D1C4A" w:rsidRDefault="005D1C4A" w:rsidP="00B21582">
      <w:commentRangeStart w:id="324"/>
      <w:r>
        <w:t>This dissertation examines human activity recognition within indoor settings for elderly and special needs care.</w:t>
      </w:r>
      <w:commentRangeEnd w:id="324"/>
      <w:r w:rsidR="004C15C9">
        <w:rPr>
          <w:rStyle w:val="CommentReference"/>
          <w:rFonts w:eastAsia="Times New Roman" w:cs="Arial"/>
          <w:szCs w:val="20"/>
        </w:rPr>
        <w:commentReference w:id="324"/>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325"/>
      <w:r>
        <w:t>tracking the defendant's actions and producing a secure log of behaviors is possible</w:t>
      </w:r>
      <w:commentRangeEnd w:id="325"/>
      <w:r w:rsidR="00082EF8">
        <w:rPr>
          <w:rStyle w:val="CommentReference"/>
          <w:rFonts w:eastAsia="Times New Roman" w:cs="Arial"/>
          <w:szCs w:val="20"/>
        </w:rPr>
        <w:commentReference w:id="325"/>
      </w:r>
      <w:r>
        <w:t xml:space="preserve">. There are commercial applications outside of continuous personal monitoring scenarios. For instance, manufacturing and assembly lines can monitor for health and safety risks. </w:t>
      </w:r>
    </w:p>
    <w:p w14:paraId="301AFDBB" w14:textId="0ED3D5AD" w:rsidR="006514D0" w:rsidRDefault="006514D0">
      <w:pPr>
        <w:pStyle w:val="Heading2"/>
        <w:ind w:firstLine="0"/>
      </w:pPr>
      <w:bookmarkStart w:id="326" w:name="_Toc464831680"/>
      <w:bookmarkStart w:id="327" w:name="_Toc465328412"/>
      <w:bookmarkStart w:id="328" w:name="_Toc51929244"/>
      <w:bookmarkStart w:id="329" w:name="_Toc133765227"/>
      <w:r>
        <w:t>Recommendations for Future Research</w:t>
      </w:r>
      <w:bookmarkEnd w:id="326"/>
      <w:bookmarkEnd w:id="327"/>
      <w:bookmarkEnd w:id="328"/>
      <w:bookmarkEnd w:id="329"/>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CB6CE11" w:rsidR="00720D2E" w:rsidRDefault="00720D2E" w:rsidP="005A2FEA">
      <w:r>
        <w:lastRenderedPageBreak/>
        <w:t xml:space="preserve">The OpenPose framework also returns low-quality predictions when overlapping people exist in a small shot (see Figure </w:t>
      </w:r>
      <w:del w:id="330" w:author="Nate Bachmeier [AWS-SA]" w:date="2023-05-04T18:12:00Z">
        <w:r w:rsidDel="009C19DC">
          <w:delText>34</w:delText>
        </w:r>
      </w:del>
      <w:ins w:id="331" w:author="Nate Bachmeier [AWS-SA]" w:date="2023-05-04T18:12:00Z">
        <w:r w:rsidR="009C19DC">
          <w:t>40</w:t>
        </w:r>
      </w:ins>
      <w:r>
        <w:t>).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0B2F82C5" w:rsidR="00720D2E" w:rsidRPr="00B21582" w:rsidRDefault="00720D2E" w:rsidP="00B21582">
      <w:pPr>
        <w:pStyle w:val="Caption"/>
        <w:ind w:firstLine="0"/>
        <w:rPr>
          <w:b/>
          <w:bCs/>
          <w:i/>
        </w:rPr>
      </w:pPr>
      <w:bookmarkStart w:id="332" w:name="_Toc128302253"/>
      <w:r w:rsidRPr="00B21582">
        <w:rPr>
          <w:b/>
          <w:bCs/>
        </w:rPr>
        <w:t xml:space="preserve">Figure </w:t>
      </w:r>
      <w:del w:id="333" w:author="Nate Bachmeier [AWS-SA]" w:date="2023-05-04T15:20:00Z">
        <w:r w:rsidRPr="00B21582" w:rsidDel="007C77BB">
          <w:rPr>
            <w:b/>
            <w:bCs/>
          </w:rPr>
          <w:fldChar w:fldCharType="begin"/>
        </w:r>
        <w:r w:rsidRPr="00B21582" w:rsidDel="007C77BB">
          <w:rPr>
            <w:b/>
            <w:bCs/>
          </w:rPr>
          <w:delInstrText xml:space="preserve"> SEQ Figure \* ARABIC </w:delInstrText>
        </w:r>
        <w:r w:rsidRPr="00B21582" w:rsidDel="007C77BB">
          <w:rPr>
            <w:b/>
            <w:bCs/>
          </w:rPr>
          <w:fldChar w:fldCharType="separate"/>
        </w:r>
        <w:r w:rsidR="00BB265F" w:rsidDel="007C77BB">
          <w:rPr>
            <w:b/>
            <w:bCs/>
            <w:noProof/>
          </w:rPr>
          <w:delText>35</w:delText>
        </w:r>
        <w:r w:rsidRPr="00B21582" w:rsidDel="007C77BB">
          <w:rPr>
            <w:b/>
            <w:bCs/>
          </w:rPr>
          <w:fldChar w:fldCharType="end"/>
        </w:r>
      </w:del>
      <w:ins w:id="334" w:author="Nate Bachmeier [AWS-SA]" w:date="2023-05-04T15:20:00Z">
        <w:r w:rsidR="007C77BB">
          <w:rPr>
            <w:b/>
            <w:bCs/>
          </w:rPr>
          <w:t>4</w:t>
        </w:r>
      </w:ins>
      <w:ins w:id="335" w:author="Nate Bachmeier [AWS-SA]" w:date="2023-05-04T18:10:00Z">
        <w:r w:rsidR="009C19DC">
          <w:rPr>
            <w:b/>
            <w:bCs/>
          </w:rPr>
          <w:t>0</w:t>
        </w:r>
      </w:ins>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52370"/>
                    </a:xfrm>
                    <a:prstGeom prst="rect">
                      <a:avLst/>
                    </a:prstGeom>
                  </pic:spPr>
                </pic:pic>
              </a:graphicData>
            </a:graphic>
          </wp:inline>
        </w:drawing>
      </w:r>
      <w:bookmarkEnd w:id="332"/>
    </w:p>
    <w:p w14:paraId="163F550E" w14:textId="77777777" w:rsidR="006514D0" w:rsidRDefault="006514D0" w:rsidP="00B21582">
      <w:pPr>
        <w:pStyle w:val="Heading2"/>
        <w:ind w:firstLine="0"/>
      </w:pPr>
      <w:bookmarkStart w:id="336" w:name="_Toc222132560"/>
      <w:bookmarkStart w:id="337" w:name="_Toc251424094"/>
      <w:bookmarkStart w:id="338" w:name="_Toc464831681"/>
      <w:bookmarkStart w:id="339" w:name="_Toc465328413"/>
      <w:bookmarkStart w:id="340" w:name="_Toc51929245"/>
      <w:bookmarkStart w:id="341" w:name="_Toc133765228"/>
      <w:r>
        <w:t>Conclusions</w:t>
      </w:r>
      <w:bookmarkEnd w:id="336"/>
      <w:bookmarkEnd w:id="337"/>
      <w:bookmarkEnd w:id="338"/>
      <w:bookmarkEnd w:id="339"/>
      <w:bookmarkEnd w:id="340"/>
      <w:bookmarkEnd w:id="341"/>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 xml:space="preserve">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w:t>
      </w:r>
      <w:r w:rsidR="00777764">
        <w:lastRenderedPageBreak/>
        <w:t>signature regardless of nationality. The same statement is true regarding other actions like seating, running, jumping, and standing.</w:t>
      </w:r>
    </w:p>
    <w:p w14:paraId="48C4E68C" w14:textId="70EF8269"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w:t>
      </w:r>
      <w:del w:id="342" w:author="Nate Bachmeier [AWS-SA]" w:date="2023-05-04T18:11:00Z">
        <w:r w:rsidDel="009C19DC">
          <w:delText xml:space="preserve">assuming sufficient patients grant permission and forgo personal privacy, </w:delText>
        </w:r>
        <w:r w:rsidR="00B033C1" w:rsidDel="009C19DC">
          <w:delText>other researchers still have issue</w:delText>
        </w:r>
        <w:r w:rsidDel="009C19DC">
          <w:delText>s reproducing snowflake data sets</w:delText>
        </w:r>
      </w:del>
      <w:ins w:id="343" w:author="Nate Bachmeier [AWS-SA]" w:date="2023-05-04T18:11:00Z">
        <w:r w:rsidR="009C19DC">
          <w:t>other researchers still have issues reproducing snowflake data sets assuming sufficient patients grant permission and forgo personal privacy</w:t>
        </w:r>
      </w:ins>
      <w:r>
        <w:t>.</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11D2090" w:rsidR="00B033C1" w:rsidRDefault="00B033C1" w:rsidP="00777764">
      <w:commentRangeStart w:id="344"/>
      <w:r>
        <w:t>This study defined success criteria regarding the effectiveness (R1) and efficiency (R2) of identifying human behaviors for medical facilities</w:t>
      </w:r>
      <w:commentRangeEnd w:id="344"/>
      <w:r w:rsidR="00082EF8">
        <w:rPr>
          <w:rStyle w:val="CommentReference"/>
          <w:rFonts w:eastAsia="Times New Roman" w:cs="Arial"/>
          <w:szCs w:val="20"/>
        </w:rPr>
        <w:commentReference w:id="344"/>
      </w:r>
      <w:r>
        <w:t xml:space="preserve">. These two related questions aim to measure the accuracy and scalability of the proposed solution. Extracting skeletal movements from video demonstrated an ability to </w:t>
      </w:r>
      <w:r w:rsidR="004C02A8">
        <w:t>correctly identify several foundational action sequences</w:t>
      </w:r>
      <w:r>
        <w:t xml:space="preserve">.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w:t>
      </w:r>
      <w:r>
        <w:lastRenderedPageBreak/>
        <w:t>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345"/>
      <w:r>
        <w:t>constructs</w:t>
      </w:r>
      <w:commentRangeEnd w:id="345"/>
      <w:r w:rsidR="00082EF8">
        <w:rPr>
          <w:rStyle w:val="CommentReference"/>
          <w:rFonts w:eastAsia="Times New Roman" w:cs="Arial"/>
          <w:szCs w:val="20"/>
        </w:rPr>
        <w:commentReference w:id="345"/>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3EB9E40C" w:rsidR="008555BA" w:rsidDel="009C19DC" w:rsidRDefault="00E16572" w:rsidP="00DF58F5">
      <w:pPr>
        <w:pStyle w:val="Heading1"/>
        <w:rPr>
          <w:del w:id="346" w:author="Nate Bachmeier [AWS-SA]" w:date="2023-05-04T18:11:00Z"/>
        </w:rPr>
      </w:pPr>
      <w:bookmarkStart w:id="347" w:name="_Toc133765229"/>
      <w:commentRangeStart w:id="348"/>
      <w:commentRangeStart w:id="349"/>
      <w:commentRangeStart w:id="350"/>
      <w:commentRangeStart w:id="351"/>
      <w:del w:id="352" w:author="Nate Bachmeier [AWS-SA]" w:date="2023-05-04T18:11:00Z">
        <w:r w:rsidDel="009C19DC">
          <w:lastRenderedPageBreak/>
          <w:delText>Appendix</w:delText>
        </w:r>
        <w:r w:rsidR="009A114F" w:rsidDel="009C19DC">
          <w:delText xml:space="preserve">: </w:delText>
        </w:r>
        <w:r w:rsidR="008555BA" w:rsidDel="009C19DC">
          <w:delText>Categories</w:delText>
        </w:r>
        <w:commentRangeEnd w:id="348"/>
        <w:r w:rsidR="009A114F" w:rsidDel="009C19DC">
          <w:rPr>
            <w:rStyle w:val="CommentReference"/>
            <w:b w:val="0"/>
            <w:bCs w:val="0"/>
            <w:szCs w:val="20"/>
          </w:rPr>
          <w:commentReference w:id="348"/>
        </w:r>
        <w:commentRangeEnd w:id="349"/>
        <w:r w:rsidR="009A114F" w:rsidDel="009C19DC">
          <w:rPr>
            <w:rStyle w:val="CommentReference"/>
            <w:b w:val="0"/>
            <w:bCs w:val="0"/>
            <w:szCs w:val="20"/>
          </w:rPr>
          <w:commentReference w:id="349"/>
        </w:r>
        <w:commentRangeEnd w:id="350"/>
        <w:r w:rsidR="009A114F" w:rsidDel="009C19DC">
          <w:rPr>
            <w:rStyle w:val="CommentReference"/>
            <w:b w:val="0"/>
            <w:bCs w:val="0"/>
            <w:szCs w:val="20"/>
          </w:rPr>
          <w:commentReference w:id="350"/>
        </w:r>
        <w:commentRangeEnd w:id="351"/>
        <w:r w:rsidR="00082EF8" w:rsidDel="009C19DC">
          <w:rPr>
            <w:rStyle w:val="CommentReference"/>
            <w:b w:val="0"/>
            <w:bCs w:val="0"/>
            <w:szCs w:val="20"/>
          </w:rPr>
          <w:commentReference w:id="351"/>
        </w:r>
        <w:bookmarkEnd w:id="347"/>
      </w:del>
    </w:p>
    <w:p w14:paraId="33A5F0EE" w14:textId="76DECA0A" w:rsidR="00E16572" w:rsidDel="009C19DC" w:rsidRDefault="00E16572" w:rsidP="00E16572">
      <w:pPr>
        <w:rPr>
          <w:del w:id="353" w:author="Nate Bachmeier [AWS-SA]" w:date="2023-05-04T18:11:00Z"/>
        </w:rPr>
      </w:pPr>
      <w:del w:id="354" w:author="Nate Bachmeier [AWS-SA]" w:date="2023-05-04T18:11:00Z">
        <w:r w:rsidDel="009C19DC">
          <w:delText>The kinetic-700 training set videos that were processed successfully specify the following labels.</w:delText>
        </w:r>
      </w:del>
    </w:p>
    <w:tbl>
      <w:tblPr>
        <w:tblStyle w:val="GridTable4"/>
        <w:tblW w:w="9355" w:type="dxa"/>
        <w:tblLook w:val="04A0" w:firstRow="1" w:lastRow="0" w:firstColumn="1" w:lastColumn="0" w:noHBand="0" w:noVBand="1"/>
      </w:tblPr>
      <w:tblGrid>
        <w:gridCol w:w="4007"/>
        <w:gridCol w:w="5348"/>
      </w:tblGrid>
      <w:tr w:rsidR="00E16572" w:rsidRPr="00E16572" w:rsidDel="009C19DC" w14:paraId="56B28CAE" w14:textId="622EAB92" w:rsidTr="00B21582">
        <w:trPr>
          <w:cnfStyle w:val="100000000000" w:firstRow="1" w:lastRow="0" w:firstColumn="0" w:lastColumn="0" w:oddVBand="0" w:evenVBand="0" w:oddHBand="0" w:evenHBand="0" w:firstRowFirstColumn="0" w:firstRowLastColumn="0" w:lastRowFirstColumn="0" w:lastRowLastColumn="0"/>
          <w:trHeight w:val="300"/>
          <w:del w:id="3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1B038FCE" w:rsidR="00E16572" w:rsidRPr="00B21582" w:rsidDel="009C19DC" w:rsidRDefault="00E16572" w:rsidP="00E16572">
            <w:pPr>
              <w:spacing w:line="240" w:lineRule="auto"/>
              <w:ind w:firstLine="0"/>
              <w:rPr>
                <w:del w:id="356" w:author="Nate Bachmeier [AWS-SA]" w:date="2023-05-04T18:11:00Z"/>
                <w:rFonts w:ascii="Calibri" w:eastAsia="Times New Roman" w:hAnsi="Calibri" w:cs="Calibri"/>
                <w:sz w:val="22"/>
              </w:rPr>
            </w:pPr>
            <w:del w:id="357" w:author="Nate Bachmeier [AWS-SA]" w:date="2023-05-04T18:11:00Z">
              <w:r w:rsidRPr="00B21582" w:rsidDel="009C19DC">
                <w:rPr>
                  <w:rFonts w:ascii="Calibri" w:eastAsia="Times New Roman" w:hAnsi="Calibri" w:cs="Calibri"/>
                  <w:color w:val="auto"/>
                  <w:sz w:val="22"/>
                </w:rPr>
                <w:delText>Category</w:delText>
              </w:r>
            </w:del>
          </w:p>
        </w:tc>
        <w:tc>
          <w:tcPr>
            <w:tcW w:w="5348" w:type="dxa"/>
            <w:noWrap/>
            <w:hideMark/>
          </w:tcPr>
          <w:p w14:paraId="3D28863C" w14:textId="7D668CA6" w:rsidR="00E16572" w:rsidRPr="00B21582" w:rsidDel="009C19DC"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del w:id="358" w:author="Nate Bachmeier [AWS-SA]" w:date="2023-05-04T18:11:00Z"/>
                <w:rFonts w:ascii="Calibri" w:eastAsia="Times New Roman" w:hAnsi="Calibri" w:cs="Calibri"/>
                <w:sz w:val="22"/>
              </w:rPr>
            </w:pPr>
            <w:del w:id="359" w:author="Nate Bachmeier [AWS-SA]" w:date="2023-05-04T18:11:00Z">
              <w:r w:rsidRPr="00B21582" w:rsidDel="009C19DC">
                <w:rPr>
                  <w:rFonts w:ascii="Calibri" w:eastAsia="Times New Roman" w:hAnsi="Calibri" w:cs="Calibri"/>
                  <w:color w:val="auto"/>
                  <w:sz w:val="22"/>
                </w:rPr>
                <w:delText>Total</w:delText>
              </w:r>
            </w:del>
          </w:p>
        </w:tc>
      </w:tr>
      <w:tr w:rsidR="00E16572" w:rsidRPr="00E16572" w:rsidDel="009C19DC" w14:paraId="7F6FA2D7" w14:textId="53C5B7DE" w:rsidTr="00B21582">
        <w:trPr>
          <w:cnfStyle w:val="000000100000" w:firstRow="0" w:lastRow="0" w:firstColumn="0" w:lastColumn="0" w:oddVBand="0" w:evenVBand="0" w:oddHBand="1" w:evenHBand="0" w:firstRowFirstColumn="0" w:firstRowLastColumn="0" w:lastRowFirstColumn="0" w:lastRowLastColumn="0"/>
          <w:trHeight w:val="300"/>
          <w:del w:id="3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4289ED86" w:rsidR="00E16572" w:rsidRPr="00E16572" w:rsidDel="009C19DC" w:rsidRDefault="00E16572" w:rsidP="00E16572">
            <w:pPr>
              <w:spacing w:line="240" w:lineRule="auto"/>
              <w:ind w:firstLine="0"/>
              <w:rPr>
                <w:del w:id="361" w:author="Nate Bachmeier [AWS-SA]" w:date="2023-05-04T18:11:00Z"/>
                <w:rFonts w:ascii="Calibri" w:eastAsia="Times New Roman" w:hAnsi="Calibri" w:cs="Calibri"/>
                <w:color w:val="000000"/>
                <w:sz w:val="22"/>
              </w:rPr>
            </w:pPr>
            <w:del w:id="362" w:author="Nate Bachmeier [AWS-SA]" w:date="2023-05-04T18:11:00Z">
              <w:r w:rsidRPr="00E16572" w:rsidDel="009C19DC">
                <w:rPr>
                  <w:rFonts w:ascii="Calibri" w:eastAsia="Times New Roman" w:hAnsi="Calibri" w:cs="Calibri"/>
                  <w:color w:val="000000"/>
                  <w:sz w:val="22"/>
                </w:rPr>
                <w:delText>abseiling</w:delText>
              </w:r>
            </w:del>
          </w:p>
        </w:tc>
        <w:tc>
          <w:tcPr>
            <w:tcW w:w="5348" w:type="dxa"/>
            <w:noWrap/>
            <w:hideMark/>
          </w:tcPr>
          <w:p w14:paraId="1620B294" w14:textId="40E2B1A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3" w:author="Nate Bachmeier [AWS-SA]" w:date="2023-05-04T18:11:00Z"/>
                <w:rFonts w:ascii="Calibri" w:eastAsia="Times New Roman" w:hAnsi="Calibri" w:cs="Calibri"/>
                <w:color w:val="000000"/>
                <w:sz w:val="22"/>
              </w:rPr>
            </w:pPr>
            <w:del w:id="364" w:author="Nate Bachmeier [AWS-SA]" w:date="2023-05-04T18:11:00Z">
              <w:r w:rsidRPr="00E16572" w:rsidDel="009C19DC">
                <w:rPr>
                  <w:rFonts w:ascii="Calibri" w:eastAsia="Times New Roman" w:hAnsi="Calibri" w:cs="Calibri"/>
                  <w:color w:val="000000"/>
                  <w:sz w:val="22"/>
                </w:rPr>
                <w:delText>679</w:delText>
              </w:r>
            </w:del>
          </w:p>
        </w:tc>
      </w:tr>
      <w:tr w:rsidR="00E16572" w:rsidRPr="00E16572" w:rsidDel="009C19DC" w14:paraId="3326F3A1" w14:textId="62753B3E" w:rsidTr="00B21582">
        <w:trPr>
          <w:trHeight w:val="300"/>
          <w:del w:id="3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1E2FD99B" w:rsidR="00E16572" w:rsidRPr="00B21582" w:rsidDel="009C19DC" w:rsidRDefault="00E16572" w:rsidP="00E16572">
            <w:pPr>
              <w:spacing w:line="240" w:lineRule="auto"/>
              <w:ind w:firstLine="0"/>
              <w:rPr>
                <w:del w:id="366" w:author="Nate Bachmeier [AWS-SA]" w:date="2023-05-04T18:11:00Z"/>
                <w:rFonts w:ascii="Calibri" w:eastAsia="Times New Roman" w:hAnsi="Calibri" w:cs="Calibri"/>
                <w:b w:val="0"/>
                <w:bCs w:val="0"/>
                <w:color w:val="000000"/>
                <w:sz w:val="22"/>
              </w:rPr>
            </w:pPr>
            <w:del w:id="367" w:author="Nate Bachmeier [AWS-SA]" w:date="2023-05-04T18:11:00Z">
              <w:r w:rsidRPr="00E16572" w:rsidDel="009C19DC">
                <w:rPr>
                  <w:rFonts w:ascii="Calibri" w:eastAsia="Times New Roman" w:hAnsi="Calibri" w:cs="Calibri"/>
                  <w:color w:val="000000"/>
                  <w:sz w:val="22"/>
                </w:rPr>
                <w:delText>acting in play</w:delText>
              </w:r>
            </w:del>
          </w:p>
        </w:tc>
        <w:tc>
          <w:tcPr>
            <w:tcW w:w="5348" w:type="dxa"/>
            <w:noWrap/>
            <w:hideMark/>
          </w:tcPr>
          <w:p w14:paraId="081BF231" w14:textId="3C45F28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8" w:author="Nate Bachmeier [AWS-SA]" w:date="2023-05-04T18:11:00Z"/>
                <w:rFonts w:ascii="Calibri" w:eastAsia="Times New Roman" w:hAnsi="Calibri" w:cs="Calibri"/>
                <w:color w:val="000000"/>
                <w:sz w:val="22"/>
              </w:rPr>
            </w:pPr>
            <w:del w:id="369" w:author="Nate Bachmeier [AWS-SA]" w:date="2023-05-04T18:11:00Z">
              <w:r w:rsidRPr="00E16572" w:rsidDel="009C19DC">
                <w:rPr>
                  <w:rFonts w:ascii="Calibri" w:eastAsia="Times New Roman" w:hAnsi="Calibri" w:cs="Calibri"/>
                  <w:color w:val="000000"/>
                  <w:sz w:val="22"/>
                </w:rPr>
                <w:delText>628</w:delText>
              </w:r>
            </w:del>
          </w:p>
        </w:tc>
      </w:tr>
      <w:tr w:rsidR="00E16572" w:rsidRPr="00E16572" w:rsidDel="009C19DC" w14:paraId="7A859999" w14:textId="60667F83" w:rsidTr="00B21582">
        <w:trPr>
          <w:cnfStyle w:val="000000100000" w:firstRow="0" w:lastRow="0" w:firstColumn="0" w:lastColumn="0" w:oddVBand="0" w:evenVBand="0" w:oddHBand="1" w:evenHBand="0" w:firstRowFirstColumn="0" w:firstRowLastColumn="0" w:lastRowFirstColumn="0" w:lastRowLastColumn="0"/>
          <w:trHeight w:val="300"/>
          <w:del w:id="3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1E1A85CD" w:rsidR="00E16572" w:rsidRPr="00B21582" w:rsidDel="009C19DC" w:rsidRDefault="00E16572" w:rsidP="00E16572">
            <w:pPr>
              <w:spacing w:line="240" w:lineRule="auto"/>
              <w:ind w:firstLine="0"/>
              <w:rPr>
                <w:del w:id="371" w:author="Nate Bachmeier [AWS-SA]" w:date="2023-05-04T18:11:00Z"/>
                <w:rFonts w:ascii="Calibri" w:eastAsia="Times New Roman" w:hAnsi="Calibri" w:cs="Calibri"/>
                <w:b w:val="0"/>
                <w:bCs w:val="0"/>
                <w:color w:val="000000"/>
                <w:sz w:val="22"/>
              </w:rPr>
            </w:pPr>
            <w:del w:id="372" w:author="Nate Bachmeier [AWS-SA]" w:date="2023-05-04T18:11:00Z">
              <w:r w:rsidRPr="00E16572" w:rsidDel="009C19DC">
                <w:rPr>
                  <w:rFonts w:ascii="Calibri" w:eastAsia="Times New Roman" w:hAnsi="Calibri" w:cs="Calibri"/>
                  <w:color w:val="000000"/>
                  <w:sz w:val="22"/>
                </w:rPr>
                <w:delText>adjusting glasses</w:delText>
              </w:r>
            </w:del>
          </w:p>
        </w:tc>
        <w:tc>
          <w:tcPr>
            <w:tcW w:w="5348" w:type="dxa"/>
            <w:noWrap/>
            <w:hideMark/>
          </w:tcPr>
          <w:p w14:paraId="2B6C7307" w14:textId="5F01BAC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3" w:author="Nate Bachmeier [AWS-SA]" w:date="2023-05-04T18:11:00Z"/>
                <w:rFonts w:ascii="Calibri" w:eastAsia="Times New Roman" w:hAnsi="Calibri" w:cs="Calibri"/>
                <w:color w:val="000000"/>
                <w:sz w:val="22"/>
              </w:rPr>
            </w:pPr>
            <w:del w:id="374" w:author="Nate Bachmeier [AWS-SA]" w:date="2023-05-04T18:11:00Z">
              <w:r w:rsidRPr="00E16572" w:rsidDel="009C19DC">
                <w:rPr>
                  <w:rFonts w:ascii="Calibri" w:eastAsia="Times New Roman" w:hAnsi="Calibri" w:cs="Calibri"/>
                  <w:color w:val="000000"/>
                  <w:sz w:val="22"/>
                </w:rPr>
                <w:delText>464</w:delText>
              </w:r>
            </w:del>
          </w:p>
        </w:tc>
      </w:tr>
      <w:tr w:rsidR="00E16572" w:rsidRPr="00E16572" w:rsidDel="009C19DC" w14:paraId="435738CD" w14:textId="5374907F" w:rsidTr="00B21582">
        <w:trPr>
          <w:trHeight w:val="300"/>
          <w:del w:id="3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696525B8" w:rsidR="00E16572" w:rsidRPr="00B21582" w:rsidDel="009C19DC" w:rsidRDefault="00E16572" w:rsidP="00E16572">
            <w:pPr>
              <w:spacing w:line="240" w:lineRule="auto"/>
              <w:ind w:firstLine="0"/>
              <w:rPr>
                <w:del w:id="376" w:author="Nate Bachmeier [AWS-SA]" w:date="2023-05-04T18:11:00Z"/>
                <w:rFonts w:ascii="Calibri" w:eastAsia="Times New Roman" w:hAnsi="Calibri" w:cs="Calibri"/>
                <w:b w:val="0"/>
                <w:bCs w:val="0"/>
                <w:color w:val="000000"/>
                <w:sz w:val="22"/>
              </w:rPr>
            </w:pPr>
            <w:del w:id="377" w:author="Nate Bachmeier [AWS-SA]" w:date="2023-05-04T18:11:00Z">
              <w:r w:rsidRPr="00E16572" w:rsidDel="009C19DC">
                <w:rPr>
                  <w:rFonts w:ascii="Calibri" w:eastAsia="Times New Roman" w:hAnsi="Calibri" w:cs="Calibri"/>
                  <w:color w:val="000000"/>
                  <w:sz w:val="22"/>
                </w:rPr>
                <w:delText>air drumming</w:delText>
              </w:r>
            </w:del>
          </w:p>
        </w:tc>
        <w:tc>
          <w:tcPr>
            <w:tcW w:w="5348" w:type="dxa"/>
            <w:noWrap/>
            <w:hideMark/>
          </w:tcPr>
          <w:p w14:paraId="474BD5D5" w14:textId="05817BB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8" w:author="Nate Bachmeier [AWS-SA]" w:date="2023-05-04T18:11:00Z"/>
                <w:rFonts w:ascii="Calibri" w:eastAsia="Times New Roman" w:hAnsi="Calibri" w:cs="Calibri"/>
                <w:color w:val="000000"/>
                <w:sz w:val="22"/>
              </w:rPr>
            </w:pPr>
            <w:del w:id="379" w:author="Nate Bachmeier [AWS-SA]" w:date="2023-05-04T18:11:00Z">
              <w:r w:rsidRPr="00E16572" w:rsidDel="009C19DC">
                <w:rPr>
                  <w:rFonts w:ascii="Calibri" w:eastAsia="Times New Roman" w:hAnsi="Calibri" w:cs="Calibri"/>
                  <w:color w:val="000000"/>
                  <w:sz w:val="22"/>
                </w:rPr>
                <w:delText>583</w:delText>
              </w:r>
            </w:del>
          </w:p>
        </w:tc>
      </w:tr>
      <w:tr w:rsidR="00E16572" w:rsidRPr="00E16572" w:rsidDel="009C19DC" w14:paraId="0ED26CFC" w14:textId="0AE18D29" w:rsidTr="00B21582">
        <w:trPr>
          <w:cnfStyle w:val="000000100000" w:firstRow="0" w:lastRow="0" w:firstColumn="0" w:lastColumn="0" w:oddVBand="0" w:evenVBand="0" w:oddHBand="1" w:evenHBand="0" w:firstRowFirstColumn="0" w:firstRowLastColumn="0" w:lastRowFirstColumn="0" w:lastRowLastColumn="0"/>
          <w:trHeight w:val="300"/>
          <w:del w:id="3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35CE57D2" w:rsidR="00E16572" w:rsidRPr="00B21582" w:rsidDel="009C19DC" w:rsidRDefault="00E16572" w:rsidP="00E16572">
            <w:pPr>
              <w:spacing w:line="240" w:lineRule="auto"/>
              <w:ind w:firstLine="0"/>
              <w:rPr>
                <w:del w:id="381" w:author="Nate Bachmeier [AWS-SA]" w:date="2023-05-04T18:11:00Z"/>
                <w:rFonts w:ascii="Calibri" w:eastAsia="Times New Roman" w:hAnsi="Calibri" w:cs="Calibri"/>
                <w:b w:val="0"/>
                <w:bCs w:val="0"/>
                <w:color w:val="000000"/>
                <w:sz w:val="22"/>
              </w:rPr>
            </w:pPr>
            <w:del w:id="382" w:author="Nate Bachmeier [AWS-SA]" w:date="2023-05-04T18:11:00Z">
              <w:r w:rsidRPr="00E16572" w:rsidDel="009C19DC">
                <w:rPr>
                  <w:rFonts w:ascii="Calibri" w:eastAsia="Times New Roman" w:hAnsi="Calibri" w:cs="Calibri"/>
                  <w:color w:val="000000"/>
                  <w:sz w:val="22"/>
                </w:rPr>
                <w:delText>alligator wrestling</w:delText>
              </w:r>
            </w:del>
          </w:p>
        </w:tc>
        <w:tc>
          <w:tcPr>
            <w:tcW w:w="5348" w:type="dxa"/>
            <w:noWrap/>
            <w:hideMark/>
          </w:tcPr>
          <w:p w14:paraId="7C777BB9" w14:textId="0C21E1D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3" w:author="Nate Bachmeier [AWS-SA]" w:date="2023-05-04T18:11:00Z"/>
                <w:rFonts w:ascii="Calibri" w:eastAsia="Times New Roman" w:hAnsi="Calibri" w:cs="Calibri"/>
                <w:color w:val="000000"/>
                <w:sz w:val="22"/>
              </w:rPr>
            </w:pPr>
            <w:del w:id="384" w:author="Nate Bachmeier [AWS-SA]" w:date="2023-05-04T18:11:00Z">
              <w:r w:rsidRPr="00E16572" w:rsidDel="009C19DC">
                <w:rPr>
                  <w:rFonts w:ascii="Calibri" w:eastAsia="Times New Roman" w:hAnsi="Calibri" w:cs="Calibri"/>
                  <w:color w:val="000000"/>
                  <w:sz w:val="22"/>
                </w:rPr>
                <w:delText>531</w:delText>
              </w:r>
            </w:del>
          </w:p>
        </w:tc>
      </w:tr>
      <w:tr w:rsidR="00E16572" w:rsidRPr="00E16572" w:rsidDel="009C19DC" w14:paraId="45956A05" w14:textId="1024E232" w:rsidTr="00B21582">
        <w:trPr>
          <w:trHeight w:val="300"/>
          <w:del w:id="3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01F786E2" w:rsidR="00E16572" w:rsidRPr="00B21582" w:rsidDel="009C19DC" w:rsidRDefault="00E16572" w:rsidP="00E16572">
            <w:pPr>
              <w:spacing w:line="240" w:lineRule="auto"/>
              <w:ind w:firstLine="0"/>
              <w:rPr>
                <w:del w:id="386" w:author="Nate Bachmeier [AWS-SA]" w:date="2023-05-04T18:11:00Z"/>
                <w:rFonts w:ascii="Calibri" w:eastAsia="Times New Roman" w:hAnsi="Calibri" w:cs="Calibri"/>
                <w:b w:val="0"/>
                <w:bCs w:val="0"/>
                <w:color w:val="000000"/>
                <w:sz w:val="22"/>
              </w:rPr>
            </w:pPr>
            <w:del w:id="387" w:author="Nate Bachmeier [AWS-SA]" w:date="2023-05-04T18:11:00Z">
              <w:r w:rsidRPr="00E16572" w:rsidDel="009C19DC">
                <w:rPr>
                  <w:rFonts w:ascii="Calibri" w:eastAsia="Times New Roman" w:hAnsi="Calibri" w:cs="Calibri"/>
                  <w:color w:val="000000"/>
                  <w:sz w:val="22"/>
                </w:rPr>
                <w:delText>answering questions</w:delText>
              </w:r>
            </w:del>
          </w:p>
        </w:tc>
        <w:tc>
          <w:tcPr>
            <w:tcW w:w="5348" w:type="dxa"/>
            <w:noWrap/>
            <w:hideMark/>
          </w:tcPr>
          <w:p w14:paraId="0A3C47A6" w14:textId="288EFA4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8" w:author="Nate Bachmeier [AWS-SA]" w:date="2023-05-04T18:11:00Z"/>
                <w:rFonts w:ascii="Calibri" w:eastAsia="Times New Roman" w:hAnsi="Calibri" w:cs="Calibri"/>
                <w:color w:val="000000"/>
                <w:sz w:val="22"/>
              </w:rPr>
            </w:pPr>
            <w:del w:id="389" w:author="Nate Bachmeier [AWS-SA]" w:date="2023-05-04T18:11:00Z">
              <w:r w:rsidRPr="00E16572" w:rsidDel="009C19DC">
                <w:rPr>
                  <w:rFonts w:ascii="Calibri" w:eastAsia="Times New Roman" w:hAnsi="Calibri" w:cs="Calibri"/>
                  <w:color w:val="000000"/>
                  <w:sz w:val="22"/>
                </w:rPr>
                <w:delText>443</w:delText>
              </w:r>
            </w:del>
          </w:p>
        </w:tc>
      </w:tr>
      <w:tr w:rsidR="00E16572" w:rsidRPr="00E16572" w:rsidDel="009C19DC" w14:paraId="51B353EC" w14:textId="573124D0" w:rsidTr="00B21582">
        <w:trPr>
          <w:cnfStyle w:val="000000100000" w:firstRow="0" w:lastRow="0" w:firstColumn="0" w:lastColumn="0" w:oddVBand="0" w:evenVBand="0" w:oddHBand="1" w:evenHBand="0" w:firstRowFirstColumn="0" w:firstRowLastColumn="0" w:lastRowFirstColumn="0" w:lastRowLastColumn="0"/>
          <w:trHeight w:val="300"/>
          <w:del w:id="3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00BF34" w:rsidR="00E16572" w:rsidRPr="00B21582" w:rsidDel="009C19DC" w:rsidRDefault="00E16572" w:rsidP="00E16572">
            <w:pPr>
              <w:spacing w:line="240" w:lineRule="auto"/>
              <w:ind w:firstLine="0"/>
              <w:rPr>
                <w:del w:id="391" w:author="Nate Bachmeier [AWS-SA]" w:date="2023-05-04T18:11:00Z"/>
                <w:rFonts w:ascii="Calibri" w:eastAsia="Times New Roman" w:hAnsi="Calibri" w:cs="Calibri"/>
                <w:b w:val="0"/>
                <w:bCs w:val="0"/>
                <w:color w:val="000000"/>
                <w:sz w:val="22"/>
              </w:rPr>
            </w:pPr>
            <w:del w:id="392" w:author="Nate Bachmeier [AWS-SA]" w:date="2023-05-04T18:11:00Z">
              <w:r w:rsidRPr="00E16572" w:rsidDel="009C19DC">
                <w:rPr>
                  <w:rFonts w:ascii="Calibri" w:eastAsia="Times New Roman" w:hAnsi="Calibri" w:cs="Calibri"/>
                  <w:color w:val="000000"/>
                  <w:sz w:val="22"/>
                </w:rPr>
                <w:delText>applauding</w:delText>
              </w:r>
            </w:del>
          </w:p>
        </w:tc>
        <w:tc>
          <w:tcPr>
            <w:tcW w:w="5348" w:type="dxa"/>
            <w:noWrap/>
            <w:hideMark/>
          </w:tcPr>
          <w:p w14:paraId="7B8FAB80" w14:textId="0433EDA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93" w:author="Nate Bachmeier [AWS-SA]" w:date="2023-05-04T18:11:00Z"/>
                <w:rFonts w:ascii="Calibri" w:eastAsia="Times New Roman" w:hAnsi="Calibri" w:cs="Calibri"/>
                <w:color w:val="000000"/>
                <w:sz w:val="22"/>
              </w:rPr>
            </w:pPr>
            <w:del w:id="394" w:author="Nate Bachmeier [AWS-SA]" w:date="2023-05-04T18:11:00Z">
              <w:r w:rsidRPr="00E16572" w:rsidDel="009C19DC">
                <w:rPr>
                  <w:rFonts w:ascii="Calibri" w:eastAsia="Times New Roman" w:hAnsi="Calibri" w:cs="Calibri"/>
                  <w:color w:val="000000"/>
                  <w:sz w:val="22"/>
                </w:rPr>
                <w:delText>562</w:delText>
              </w:r>
            </w:del>
          </w:p>
        </w:tc>
      </w:tr>
      <w:tr w:rsidR="00E16572" w:rsidRPr="00E16572" w:rsidDel="009C19DC" w14:paraId="6D0934B9" w14:textId="1C2D7A5B" w:rsidTr="00B21582">
        <w:trPr>
          <w:trHeight w:val="300"/>
          <w:del w:id="3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207682C0" w:rsidR="00E16572" w:rsidRPr="00B21582" w:rsidDel="009C19DC" w:rsidRDefault="00E16572" w:rsidP="00E16572">
            <w:pPr>
              <w:spacing w:line="240" w:lineRule="auto"/>
              <w:ind w:firstLine="0"/>
              <w:rPr>
                <w:del w:id="396" w:author="Nate Bachmeier [AWS-SA]" w:date="2023-05-04T18:11:00Z"/>
                <w:rFonts w:ascii="Calibri" w:eastAsia="Times New Roman" w:hAnsi="Calibri" w:cs="Calibri"/>
                <w:b w:val="0"/>
                <w:bCs w:val="0"/>
                <w:color w:val="000000"/>
                <w:sz w:val="22"/>
              </w:rPr>
            </w:pPr>
            <w:del w:id="397" w:author="Nate Bachmeier [AWS-SA]" w:date="2023-05-04T18:11:00Z">
              <w:r w:rsidRPr="00E16572" w:rsidDel="009C19DC">
                <w:rPr>
                  <w:rFonts w:ascii="Calibri" w:eastAsia="Times New Roman" w:hAnsi="Calibri" w:cs="Calibri"/>
                  <w:color w:val="000000"/>
                  <w:sz w:val="22"/>
                </w:rPr>
                <w:delText>applying cream</w:delText>
              </w:r>
            </w:del>
          </w:p>
        </w:tc>
        <w:tc>
          <w:tcPr>
            <w:tcW w:w="5348" w:type="dxa"/>
            <w:noWrap/>
            <w:hideMark/>
          </w:tcPr>
          <w:p w14:paraId="1A2087DF" w14:textId="1C19931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98" w:author="Nate Bachmeier [AWS-SA]" w:date="2023-05-04T18:11:00Z"/>
                <w:rFonts w:ascii="Calibri" w:eastAsia="Times New Roman" w:hAnsi="Calibri" w:cs="Calibri"/>
                <w:color w:val="000000"/>
                <w:sz w:val="22"/>
              </w:rPr>
            </w:pPr>
            <w:del w:id="399" w:author="Nate Bachmeier [AWS-SA]" w:date="2023-05-04T18:11:00Z">
              <w:r w:rsidRPr="00E16572" w:rsidDel="009C19DC">
                <w:rPr>
                  <w:rFonts w:ascii="Calibri" w:eastAsia="Times New Roman" w:hAnsi="Calibri" w:cs="Calibri"/>
                  <w:color w:val="000000"/>
                  <w:sz w:val="22"/>
                </w:rPr>
                <w:delText>475</w:delText>
              </w:r>
            </w:del>
          </w:p>
        </w:tc>
      </w:tr>
      <w:tr w:rsidR="00E16572" w:rsidRPr="00E16572" w:rsidDel="009C19DC" w14:paraId="1C82B176" w14:textId="7A153F9C" w:rsidTr="00B21582">
        <w:trPr>
          <w:cnfStyle w:val="000000100000" w:firstRow="0" w:lastRow="0" w:firstColumn="0" w:lastColumn="0" w:oddVBand="0" w:evenVBand="0" w:oddHBand="1" w:evenHBand="0" w:firstRowFirstColumn="0" w:firstRowLastColumn="0" w:lastRowFirstColumn="0" w:lastRowLastColumn="0"/>
          <w:trHeight w:val="300"/>
          <w:del w:id="4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189E9A84" w:rsidR="00E16572" w:rsidRPr="00B21582" w:rsidDel="009C19DC" w:rsidRDefault="00E16572" w:rsidP="00E16572">
            <w:pPr>
              <w:spacing w:line="240" w:lineRule="auto"/>
              <w:ind w:firstLine="0"/>
              <w:rPr>
                <w:del w:id="401" w:author="Nate Bachmeier [AWS-SA]" w:date="2023-05-04T18:11:00Z"/>
                <w:rFonts w:ascii="Calibri" w:eastAsia="Times New Roman" w:hAnsi="Calibri" w:cs="Calibri"/>
                <w:b w:val="0"/>
                <w:bCs w:val="0"/>
                <w:color w:val="000000"/>
                <w:sz w:val="22"/>
              </w:rPr>
            </w:pPr>
            <w:del w:id="402" w:author="Nate Bachmeier [AWS-SA]" w:date="2023-05-04T18:11:00Z">
              <w:r w:rsidRPr="00E16572" w:rsidDel="009C19DC">
                <w:rPr>
                  <w:rFonts w:ascii="Calibri" w:eastAsia="Times New Roman" w:hAnsi="Calibri" w:cs="Calibri"/>
                  <w:color w:val="000000"/>
                  <w:sz w:val="22"/>
                </w:rPr>
                <w:delText>archaeological excavation</w:delText>
              </w:r>
            </w:del>
          </w:p>
        </w:tc>
        <w:tc>
          <w:tcPr>
            <w:tcW w:w="5348" w:type="dxa"/>
            <w:noWrap/>
            <w:hideMark/>
          </w:tcPr>
          <w:p w14:paraId="382C749E" w14:textId="1E27DB5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03" w:author="Nate Bachmeier [AWS-SA]" w:date="2023-05-04T18:11:00Z"/>
                <w:rFonts w:ascii="Calibri" w:eastAsia="Times New Roman" w:hAnsi="Calibri" w:cs="Calibri"/>
                <w:color w:val="000000"/>
                <w:sz w:val="22"/>
              </w:rPr>
            </w:pPr>
            <w:del w:id="404" w:author="Nate Bachmeier [AWS-SA]" w:date="2023-05-04T18:11:00Z">
              <w:r w:rsidRPr="00E16572" w:rsidDel="009C19DC">
                <w:rPr>
                  <w:rFonts w:ascii="Calibri" w:eastAsia="Times New Roman" w:hAnsi="Calibri" w:cs="Calibri"/>
                  <w:color w:val="000000"/>
                  <w:sz w:val="22"/>
                </w:rPr>
                <w:delText>561</w:delText>
              </w:r>
            </w:del>
          </w:p>
        </w:tc>
      </w:tr>
      <w:tr w:rsidR="00E16572" w:rsidRPr="00E16572" w:rsidDel="009C19DC" w14:paraId="0B873CA0" w14:textId="032FB2E0" w:rsidTr="00B21582">
        <w:trPr>
          <w:trHeight w:val="300"/>
          <w:del w:id="4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68A8BC30" w:rsidR="00E16572" w:rsidRPr="00B21582" w:rsidDel="009C19DC" w:rsidRDefault="00E16572" w:rsidP="00E16572">
            <w:pPr>
              <w:spacing w:line="240" w:lineRule="auto"/>
              <w:ind w:firstLine="0"/>
              <w:rPr>
                <w:del w:id="406" w:author="Nate Bachmeier [AWS-SA]" w:date="2023-05-04T18:11:00Z"/>
                <w:rFonts w:ascii="Calibri" w:eastAsia="Times New Roman" w:hAnsi="Calibri" w:cs="Calibri"/>
                <w:b w:val="0"/>
                <w:bCs w:val="0"/>
                <w:color w:val="000000"/>
                <w:sz w:val="22"/>
              </w:rPr>
            </w:pPr>
            <w:del w:id="407" w:author="Nate Bachmeier [AWS-SA]" w:date="2023-05-04T18:11:00Z">
              <w:r w:rsidRPr="00E16572" w:rsidDel="009C19DC">
                <w:rPr>
                  <w:rFonts w:ascii="Calibri" w:eastAsia="Times New Roman" w:hAnsi="Calibri" w:cs="Calibri"/>
                  <w:color w:val="000000"/>
                  <w:sz w:val="22"/>
                </w:rPr>
                <w:delText>archery</w:delText>
              </w:r>
            </w:del>
          </w:p>
        </w:tc>
        <w:tc>
          <w:tcPr>
            <w:tcW w:w="5348" w:type="dxa"/>
            <w:noWrap/>
            <w:hideMark/>
          </w:tcPr>
          <w:p w14:paraId="65305DB1" w14:textId="7364F59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08" w:author="Nate Bachmeier [AWS-SA]" w:date="2023-05-04T18:11:00Z"/>
                <w:rFonts w:ascii="Calibri" w:eastAsia="Times New Roman" w:hAnsi="Calibri" w:cs="Calibri"/>
                <w:color w:val="000000"/>
                <w:sz w:val="22"/>
              </w:rPr>
            </w:pPr>
            <w:del w:id="409" w:author="Nate Bachmeier [AWS-SA]" w:date="2023-05-04T18:11:00Z">
              <w:r w:rsidRPr="00E16572" w:rsidDel="009C19DC">
                <w:rPr>
                  <w:rFonts w:ascii="Calibri" w:eastAsia="Times New Roman" w:hAnsi="Calibri" w:cs="Calibri"/>
                  <w:color w:val="000000"/>
                  <w:sz w:val="22"/>
                </w:rPr>
                <w:delText>791</w:delText>
              </w:r>
            </w:del>
          </w:p>
        </w:tc>
      </w:tr>
      <w:tr w:rsidR="00E16572" w:rsidRPr="00E16572" w:rsidDel="009C19DC" w14:paraId="1A229E06" w14:textId="789B93AC" w:rsidTr="00B21582">
        <w:trPr>
          <w:cnfStyle w:val="000000100000" w:firstRow="0" w:lastRow="0" w:firstColumn="0" w:lastColumn="0" w:oddVBand="0" w:evenVBand="0" w:oddHBand="1" w:evenHBand="0" w:firstRowFirstColumn="0" w:firstRowLastColumn="0" w:lastRowFirstColumn="0" w:lastRowLastColumn="0"/>
          <w:trHeight w:val="300"/>
          <w:del w:id="4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5EBFE98E" w:rsidR="00E16572" w:rsidRPr="00B21582" w:rsidDel="009C19DC" w:rsidRDefault="00E16572" w:rsidP="00E16572">
            <w:pPr>
              <w:spacing w:line="240" w:lineRule="auto"/>
              <w:ind w:firstLine="0"/>
              <w:rPr>
                <w:del w:id="411" w:author="Nate Bachmeier [AWS-SA]" w:date="2023-05-04T18:11:00Z"/>
                <w:rFonts w:ascii="Calibri" w:eastAsia="Times New Roman" w:hAnsi="Calibri" w:cs="Calibri"/>
                <w:b w:val="0"/>
                <w:bCs w:val="0"/>
                <w:color w:val="000000"/>
                <w:sz w:val="22"/>
              </w:rPr>
            </w:pPr>
            <w:del w:id="412" w:author="Nate Bachmeier [AWS-SA]" w:date="2023-05-04T18:11:00Z">
              <w:r w:rsidRPr="00E16572" w:rsidDel="009C19DC">
                <w:rPr>
                  <w:rFonts w:ascii="Calibri" w:eastAsia="Times New Roman" w:hAnsi="Calibri" w:cs="Calibri"/>
                  <w:color w:val="000000"/>
                  <w:sz w:val="22"/>
                </w:rPr>
                <w:delText>arguing</w:delText>
              </w:r>
            </w:del>
          </w:p>
        </w:tc>
        <w:tc>
          <w:tcPr>
            <w:tcW w:w="5348" w:type="dxa"/>
            <w:noWrap/>
            <w:hideMark/>
          </w:tcPr>
          <w:p w14:paraId="11B2F9B7" w14:textId="77043CC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13" w:author="Nate Bachmeier [AWS-SA]" w:date="2023-05-04T18:11:00Z"/>
                <w:rFonts w:ascii="Calibri" w:eastAsia="Times New Roman" w:hAnsi="Calibri" w:cs="Calibri"/>
                <w:color w:val="000000"/>
                <w:sz w:val="22"/>
              </w:rPr>
            </w:pPr>
            <w:del w:id="414" w:author="Nate Bachmeier [AWS-SA]" w:date="2023-05-04T18:11:00Z">
              <w:r w:rsidRPr="00E16572" w:rsidDel="009C19DC">
                <w:rPr>
                  <w:rFonts w:ascii="Calibri" w:eastAsia="Times New Roman" w:hAnsi="Calibri" w:cs="Calibri"/>
                  <w:color w:val="000000"/>
                  <w:sz w:val="22"/>
                </w:rPr>
                <w:delText>518</w:delText>
              </w:r>
            </w:del>
          </w:p>
        </w:tc>
      </w:tr>
      <w:tr w:rsidR="00E16572" w:rsidRPr="00E16572" w:rsidDel="009C19DC" w14:paraId="2E3A74EC" w14:textId="7E2D056C" w:rsidTr="00B21582">
        <w:trPr>
          <w:trHeight w:val="300"/>
          <w:del w:id="4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4208CC0" w:rsidR="00E16572" w:rsidRPr="00B21582" w:rsidDel="009C19DC" w:rsidRDefault="00E16572" w:rsidP="00E16572">
            <w:pPr>
              <w:spacing w:line="240" w:lineRule="auto"/>
              <w:ind w:firstLine="0"/>
              <w:rPr>
                <w:del w:id="416" w:author="Nate Bachmeier [AWS-SA]" w:date="2023-05-04T18:11:00Z"/>
                <w:rFonts w:ascii="Calibri" w:eastAsia="Times New Roman" w:hAnsi="Calibri" w:cs="Calibri"/>
                <w:b w:val="0"/>
                <w:bCs w:val="0"/>
                <w:color w:val="000000"/>
                <w:sz w:val="22"/>
              </w:rPr>
            </w:pPr>
            <w:del w:id="417" w:author="Nate Bachmeier [AWS-SA]" w:date="2023-05-04T18:11:00Z">
              <w:r w:rsidRPr="00E16572" w:rsidDel="009C19DC">
                <w:rPr>
                  <w:rFonts w:ascii="Calibri" w:eastAsia="Times New Roman" w:hAnsi="Calibri" w:cs="Calibri"/>
                  <w:color w:val="000000"/>
                  <w:sz w:val="22"/>
                </w:rPr>
                <w:delText>arm wrestling</w:delText>
              </w:r>
            </w:del>
          </w:p>
        </w:tc>
        <w:tc>
          <w:tcPr>
            <w:tcW w:w="5348" w:type="dxa"/>
            <w:noWrap/>
            <w:hideMark/>
          </w:tcPr>
          <w:p w14:paraId="6E076F01" w14:textId="54E206D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18" w:author="Nate Bachmeier [AWS-SA]" w:date="2023-05-04T18:11:00Z"/>
                <w:rFonts w:ascii="Calibri" w:eastAsia="Times New Roman" w:hAnsi="Calibri" w:cs="Calibri"/>
                <w:color w:val="000000"/>
                <w:sz w:val="22"/>
              </w:rPr>
            </w:pPr>
            <w:del w:id="419" w:author="Nate Bachmeier [AWS-SA]" w:date="2023-05-04T18:11:00Z">
              <w:r w:rsidRPr="00E16572" w:rsidDel="009C19DC">
                <w:rPr>
                  <w:rFonts w:ascii="Calibri" w:eastAsia="Times New Roman" w:hAnsi="Calibri" w:cs="Calibri"/>
                  <w:color w:val="000000"/>
                  <w:sz w:val="22"/>
                </w:rPr>
                <w:delText>737</w:delText>
              </w:r>
            </w:del>
          </w:p>
        </w:tc>
      </w:tr>
      <w:tr w:rsidR="00E16572" w:rsidRPr="00E16572" w:rsidDel="009C19DC" w14:paraId="0C98E0C1" w14:textId="74041250" w:rsidTr="00B21582">
        <w:trPr>
          <w:cnfStyle w:val="000000100000" w:firstRow="0" w:lastRow="0" w:firstColumn="0" w:lastColumn="0" w:oddVBand="0" w:evenVBand="0" w:oddHBand="1" w:evenHBand="0" w:firstRowFirstColumn="0" w:firstRowLastColumn="0" w:lastRowFirstColumn="0" w:lastRowLastColumn="0"/>
          <w:trHeight w:val="300"/>
          <w:del w:id="4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524E5F59" w:rsidR="00E16572" w:rsidRPr="00B21582" w:rsidDel="009C19DC" w:rsidRDefault="00E16572" w:rsidP="00E16572">
            <w:pPr>
              <w:spacing w:line="240" w:lineRule="auto"/>
              <w:ind w:firstLine="0"/>
              <w:rPr>
                <w:del w:id="421" w:author="Nate Bachmeier [AWS-SA]" w:date="2023-05-04T18:11:00Z"/>
                <w:rFonts w:ascii="Calibri" w:eastAsia="Times New Roman" w:hAnsi="Calibri" w:cs="Calibri"/>
                <w:b w:val="0"/>
                <w:bCs w:val="0"/>
                <w:color w:val="000000"/>
                <w:sz w:val="22"/>
              </w:rPr>
            </w:pPr>
            <w:del w:id="422" w:author="Nate Bachmeier [AWS-SA]" w:date="2023-05-04T18:11:00Z">
              <w:r w:rsidRPr="00E16572" w:rsidDel="009C19DC">
                <w:rPr>
                  <w:rFonts w:ascii="Calibri" w:eastAsia="Times New Roman" w:hAnsi="Calibri" w:cs="Calibri"/>
                  <w:color w:val="000000"/>
                  <w:sz w:val="22"/>
                </w:rPr>
                <w:delText>arranging flowers</w:delText>
              </w:r>
            </w:del>
          </w:p>
        </w:tc>
        <w:tc>
          <w:tcPr>
            <w:tcW w:w="5348" w:type="dxa"/>
            <w:noWrap/>
            <w:hideMark/>
          </w:tcPr>
          <w:p w14:paraId="20A24760" w14:textId="34D53FF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23" w:author="Nate Bachmeier [AWS-SA]" w:date="2023-05-04T18:11:00Z"/>
                <w:rFonts w:ascii="Calibri" w:eastAsia="Times New Roman" w:hAnsi="Calibri" w:cs="Calibri"/>
                <w:color w:val="000000"/>
                <w:sz w:val="22"/>
              </w:rPr>
            </w:pPr>
            <w:del w:id="424" w:author="Nate Bachmeier [AWS-SA]" w:date="2023-05-04T18:11:00Z">
              <w:r w:rsidRPr="00E16572" w:rsidDel="009C19DC">
                <w:rPr>
                  <w:rFonts w:ascii="Calibri" w:eastAsia="Times New Roman" w:hAnsi="Calibri" w:cs="Calibri"/>
                  <w:color w:val="000000"/>
                  <w:sz w:val="22"/>
                </w:rPr>
                <w:delText>724</w:delText>
              </w:r>
            </w:del>
          </w:p>
        </w:tc>
      </w:tr>
      <w:tr w:rsidR="00E16572" w:rsidRPr="00E16572" w:rsidDel="009C19DC" w14:paraId="600370BC" w14:textId="0A97E74D" w:rsidTr="00B21582">
        <w:trPr>
          <w:trHeight w:val="300"/>
          <w:del w:id="4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2EF5D04C" w:rsidR="00E16572" w:rsidRPr="00B21582" w:rsidDel="009C19DC" w:rsidRDefault="00E16572" w:rsidP="00E16572">
            <w:pPr>
              <w:spacing w:line="240" w:lineRule="auto"/>
              <w:ind w:firstLine="0"/>
              <w:rPr>
                <w:del w:id="426" w:author="Nate Bachmeier [AWS-SA]" w:date="2023-05-04T18:11:00Z"/>
                <w:rFonts w:ascii="Calibri" w:eastAsia="Times New Roman" w:hAnsi="Calibri" w:cs="Calibri"/>
                <w:b w:val="0"/>
                <w:bCs w:val="0"/>
                <w:color w:val="000000"/>
                <w:sz w:val="22"/>
              </w:rPr>
            </w:pPr>
            <w:del w:id="427" w:author="Nate Bachmeier [AWS-SA]" w:date="2023-05-04T18:11:00Z">
              <w:r w:rsidRPr="00E16572" w:rsidDel="009C19DC">
                <w:rPr>
                  <w:rFonts w:ascii="Calibri" w:eastAsia="Times New Roman" w:hAnsi="Calibri" w:cs="Calibri"/>
                  <w:color w:val="000000"/>
                  <w:sz w:val="22"/>
                </w:rPr>
                <w:delText>arresting</w:delText>
              </w:r>
            </w:del>
          </w:p>
        </w:tc>
        <w:tc>
          <w:tcPr>
            <w:tcW w:w="5348" w:type="dxa"/>
            <w:noWrap/>
            <w:hideMark/>
          </w:tcPr>
          <w:p w14:paraId="0A2F9F6B" w14:textId="12DB855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28" w:author="Nate Bachmeier [AWS-SA]" w:date="2023-05-04T18:11:00Z"/>
                <w:rFonts w:ascii="Calibri" w:eastAsia="Times New Roman" w:hAnsi="Calibri" w:cs="Calibri"/>
                <w:color w:val="000000"/>
                <w:sz w:val="22"/>
              </w:rPr>
            </w:pPr>
            <w:del w:id="429" w:author="Nate Bachmeier [AWS-SA]" w:date="2023-05-04T18:11:00Z">
              <w:r w:rsidRPr="00E16572" w:rsidDel="009C19DC">
                <w:rPr>
                  <w:rFonts w:ascii="Calibri" w:eastAsia="Times New Roman" w:hAnsi="Calibri" w:cs="Calibri"/>
                  <w:color w:val="000000"/>
                  <w:sz w:val="22"/>
                </w:rPr>
                <w:delText>422</w:delText>
              </w:r>
            </w:del>
          </w:p>
        </w:tc>
      </w:tr>
      <w:tr w:rsidR="00E16572" w:rsidRPr="00E16572" w:rsidDel="009C19DC" w14:paraId="10F628F4" w14:textId="6090E081" w:rsidTr="00B21582">
        <w:trPr>
          <w:cnfStyle w:val="000000100000" w:firstRow="0" w:lastRow="0" w:firstColumn="0" w:lastColumn="0" w:oddVBand="0" w:evenVBand="0" w:oddHBand="1" w:evenHBand="0" w:firstRowFirstColumn="0" w:firstRowLastColumn="0" w:lastRowFirstColumn="0" w:lastRowLastColumn="0"/>
          <w:trHeight w:val="300"/>
          <w:del w:id="4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5DE03D65" w:rsidR="00E16572" w:rsidRPr="00B21582" w:rsidDel="009C19DC" w:rsidRDefault="00E16572" w:rsidP="00E16572">
            <w:pPr>
              <w:spacing w:line="240" w:lineRule="auto"/>
              <w:ind w:firstLine="0"/>
              <w:rPr>
                <w:del w:id="431" w:author="Nate Bachmeier [AWS-SA]" w:date="2023-05-04T18:11:00Z"/>
                <w:rFonts w:ascii="Calibri" w:eastAsia="Times New Roman" w:hAnsi="Calibri" w:cs="Calibri"/>
                <w:b w:val="0"/>
                <w:bCs w:val="0"/>
                <w:color w:val="000000"/>
                <w:sz w:val="22"/>
              </w:rPr>
            </w:pPr>
            <w:del w:id="432" w:author="Nate Bachmeier [AWS-SA]" w:date="2023-05-04T18:11:00Z">
              <w:r w:rsidRPr="00E16572" w:rsidDel="009C19DC">
                <w:rPr>
                  <w:rFonts w:ascii="Calibri" w:eastAsia="Times New Roman" w:hAnsi="Calibri" w:cs="Calibri"/>
                  <w:color w:val="000000"/>
                  <w:sz w:val="22"/>
                </w:rPr>
                <w:delText>assembling bicycle</w:delText>
              </w:r>
            </w:del>
          </w:p>
        </w:tc>
        <w:tc>
          <w:tcPr>
            <w:tcW w:w="5348" w:type="dxa"/>
            <w:noWrap/>
            <w:hideMark/>
          </w:tcPr>
          <w:p w14:paraId="0E5C9614" w14:textId="60D82F0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33" w:author="Nate Bachmeier [AWS-SA]" w:date="2023-05-04T18:11:00Z"/>
                <w:rFonts w:ascii="Calibri" w:eastAsia="Times New Roman" w:hAnsi="Calibri" w:cs="Calibri"/>
                <w:color w:val="000000"/>
                <w:sz w:val="22"/>
              </w:rPr>
            </w:pPr>
            <w:del w:id="434" w:author="Nate Bachmeier [AWS-SA]" w:date="2023-05-04T18:11:00Z">
              <w:r w:rsidRPr="00E16572" w:rsidDel="009C19DC">
                <w:rPr>
                  <w:rFonts w:ascii="Calibri" w:eastAsia="Times New Roman" w:hAnsi="Calibri" w:cs="Calibri"/>
                  <w:color w:val="000000"/>
                  <w:sz w:val="22"/>
                </w:rPr>
                <w:delText>505</w:delText>
              </w:r>
            </w:del>
          </w:p>
        </w:tc>
      </w:tr>
      <w:tr w:rsidR="00E16572" w:rsidRPr="00E16572" w:rsidDel="009C19DC" w14:paraId="3EAA0A39" w14:textId="38B407CB" w:rsidTr="00B21582">
        <w:trPr>
          <w:trHeight w:val="300"/>
          <w:del w:id="4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2692611F" w:rsidR="00E16572" w:rsidRPr="00B21582" w:rsidDel="009C19DC" w:rsidRDefault="00E16572" w:rsidP="00E16572">
            <w:pPr>
              <w:spacing w:line="240" w:lineRule="auto"/>
              <w:ind w:firstLine="0"/>
              <w:rPr>
                <w:del w:id="436" w:author="Nate Bachmeier [AWS-SA]" w:date="2023-05-04T18:11:00Z"/>
                <w:rFonts w:ascii="Calibri" w:eastAsia="Times New Roman" w:hAnsi="Calibri" w:cs="Calibri"/>
                <w:b w:val="0"/>
                <w:bCs w:val="0"/>
                <w:color w:val="000000"/>
                <w:sz w:val="22"/>
              </w:rPr>
            </w:pPr>
            <w:del w:id="437" w:author="Nate Bachmeier [AWS-SA]" w:date="2023-05-04T18:11:00Z">
              <w:r w:rsidRPr="00E16572" w:rsidDel="009C19DC">
                <w:rPr>
                  <w:rFonts w:ascii="Calibri" w:eastAsia="Times New Roman" w:hAnsi="Calibri" w:cs="Calibri"/>
                  <w:color w:val="000000"/>
                  <w:sz w:val="22"/>
                </w:rPr>
                <w:delText>assembling computer</w:delText>
              </w:r>
            </w:del>
          </w:p>
        </w:tc>
        <w:tc>
          <w:tcPr>
            <w:tcW w:w="5348" w:type="dxa"/>
            <w:noWrap/>
            <w:hideMark/>
          </w:tcPr>
          <w:p w14:paraId="3044136D" w14:textId="3FAF073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38" w:author="Nate Bachmeier [AWS-SA]" w:date="2023-05-04T18:11:00Z"/>
                <w:rFonts w:ascii="Calibri" w:eastAsia="Times New Roman" w:hAnsi="Calibri" w:cs="Calibri"/>
                <w:color w:val="000000"/>
                <w:sz w:val="22"/>
              </w:rPr>
            </w:pPr>
            <w:del w:id="439" w:author="Nate Bachmeier [AWS-SA]" w:date="2023-05-04T18:11:00Z">
              <w:r w:rsidRPr="00E16572" w:rsidDel="009C19DC">
                <w:rPr>
                  <w:rFonts w:ascii="Calibri" w:eastAsia="Times New Roman" w:hAnsi="Calibri" w:cs="Calibri"/>
                  <w:color w:val="000000"/>
                  <w:sz w:val="22"/>
                </w:rPr>
                <w:delText>675</w:delText>
              </w:r>
            </w:del>
          </w:p>
        </w:tc>
      </w:tr>
      <w:tr w:rsidR="00E16572" w:rsidRPr="00E16572" w:rsidDel="009C19DC" w14:paraId="15C01ABD" w14:textId="5E6A2C24" w:rsidTr="00B21582">
        <w:trPr>
          <w:cnfStyle w:val="000000100000" w:firstRow="0" w:lastRow="0" w:firstColumn="0" w:lastColumn="0" w:oddVBand="0" w:evenVBand="0" w:oddHBand="1" w:evenHBand="0" w:firstRowFirstColumn="0" w:firstRowLastColumn="0" w:lastRowFirstColumn="0" w:lastRowLastColumn="0"/>
          <w:trHeight w:val="300"/>
          <w:del w:id="4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0D759DFA" w:rsidR="00E16572" w:rsidRPr="00B21582" w:rsidDel="009C19DC" w:rsidRDefault="00E16572" w:rsidP="00E16572">
            <w:pPr>
              <w:spacing w:line="240" w:lineRule="auto"/>
              <w:ind w:firstLine="0"/>
              <w:rPr>
                <w:del w:id="441" w:author="Nate Bachmeier [AWS-SA]" w:date="2023-05-04T18:11:00Z"/>
                <w:rFonts w:ascii="Calibri" w:eastAsia="Times New Roman" w:hAnsi="Calibri" w:cs="Calibri"/>
                <w:b w:val="0"/>
                <w:bCs w:val="0"/>
                <w:color w:val="000000"/>
                <w:sz w:val="22"/>
              </w:rPr>
            </w:pPr>
            <w:del w:id="442" w:author="Nate Bachmeier [AWS-SA]" w:date="2023-05-04T18:11:00Z">
              <w:r w:rsidRPr="00E16572" w:rsidDel="009C19DC">
                <w:rPr>
                  <w:rFonts w:ascii="Calibri" w:eastAsia="Times New Roman" w:hAnsi="Calibri" w:cs="Calibri"/>
                  <w:color w:val="000000"/>
                  <w:sz w:val="22"/>
                </w:rPr>
                <w:delText>attending conference</w:delText>
              </w:r>
            </w:del>
          </w:p>
        </w:tc>
        <w:tc>
          <w:tcPr>
            <w:tcW w:w="5348" w:type="dxa"/>
            <w:noWrap/>
            <w:hideMark/>
          </w:tcPr>
          <w:p w14:paraId="52AB6EA2" w14:textId="7AA31BB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43" w:author="Nate Bachmeier [AWS-SA]" w:date="2023-05-04T18:11:00Z"/>
                <w:rFonts w:ascii="Calibri" w:eastAsia="Times New Roman" w:hAnsi="Calibri" w:cs="Calibri"/>
                <w:color w:val="000000"/>
                <w:sz w:val="22"/>
              </w:rPr>
            </w:pPr>
            <w:del w:id="444" w:author="Nate Bachmeier [AWS-SA]" w:date="2023-05-04T18:11:00Z">
              <w:r w:rsidRPr="00E16572" w:rsidDel="009C19DC">
                <w:rPr>
                  <w:rFonts w:ascii="Calibri" w:eastAsia="Times New Roman" w:hAnsi="Calibri" w:cs="Calibri"/>
                  <w:color w:val="000000"/>
                  <w:sz w:val="22"/>
                </w:rPr>
                <w:delText>491</w:delText>
              </w:r>
            </w:del>
          </w:p>
        </w:tc>
      </w:tr>
      <w:tr w:rsidR="00E16572" w:rsidRPr="00E16572" w:rsidDel="009C19DC" w14:paraId="06A3E003" w14:textId="256677F3" w:rsidTr="00B21582">
        <w:trPr>
          <w:trHeight w:val="300"/>
          <w:del w:id="4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00DF7863" w:rsidR="00E16572" w:rsidRPr="00B21582" w:rsidDel="009C19DC" w:rsidRDefault="00E16572" w:rsidP="00E16572">
            <w:pPr>
              <w:spacing w:line="240" w:lineRule="auto"/>
              <w:ind w:firstLine="0"/>
              <w:rPr>
                <w:del w:id="446" w:author="Nate Bachmeier [AWS-SA]" w:date="2023-05-04T18:11:00Z"/>
                <w:rFonts w:ascii="Calibri" w:eastAsia="Times New Roman" w:hAnsi="Calibri" w:cs="Calibri"/>
                <w:b w:val="0"/>
                <w:bCs w:val="0"/>
                <w:color w:val="000000"/>
                <w:sz w:val="22"/>
              </w:rPr>
            </w:pPr>
            <w:del w:id="447" w:author="Nate Bachmeier [AWS-SA]" w:date="2023-05-04T18:11:00Z">
              <w:r w:rsidRPr="00E16572" w:rsidDel="009C19DC">
                <w:rPr>
                  <w:rFonts w:ascii="Calibri" w:eastAsia="Times New Roman" w:hAnsi="Calibri" w:cs="Calibri"/>
                  <w:color w:val="000000"/>
                  <w:sz w:val="22"/>
                </w:rPr>
                <w:delText>auctioning</w:delText>
              </w:r>
            </w:del>
          </w:p>
        </w:tc>
        <w:tc>
          <w:tcPr>
            <w:tcW w:w="5348" w:type="dxa"/>
            <w:noWrap/>
            <w:hideMark/>
          </w:tcPr>
          <w:p w14:paraId="605060F1" w14:textId="3EA6F08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48" w:author="Nate Bachmeier [AWS-SA]" w:date="2023-05-04T18:11:00Z"/>
                <w:rFonts w:ascii="Calibri" w:eastAsia="Times New Roman" w:hAnsi="Calibri" w:cs="Calibri"/>
                <w:color w:val="000000"/>
                <w:sz w:val="22"/>
              </w:rPr>
            </w:pPr>
            <w:del w:id="449"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2A5A97E0" w14:textId="0AC73AA9" w:rsidTr="00B21582">
        <w:trPr>
          <w:cnfStyle w:val="000000100000" w:firstRow="0" w:lastRow="0" w:firstColumn="0" w:lastColumn="0" w:oddVBand="0" w:evenVBand="0" w:oddHBand="1" w:evenHBand="0" w:firstRowFirstColumn="0" w:firstRowLastColumn="0" w:lastRowFirstColumn="0" w:lastRowLastColumn="0"/>
          <w:trHeight w:val="300"/>
          <w:del w:id="4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130DD0BF" w:rsidR="00E16572" w:rsidRPr="00B21582" w:rsidDel="009C19DC" w:rsidRDefault="00E16572" w:rsidP="00E16572">
            <w:pPr>
              <w:spacing w:line="240" w:lineRule="auto"/>
              <w:ind w:firstLine="0"/>
              <w:rPr>
                <w:del w:id="451" w:author="Nate Bachmeier [AWS-SA]" w:date="2023-05-04T18:11:00Z"/>
                <w:rFonts w:ascii="Calibri" w:eastAsia="Times New Roman" w:hAnsi="Calibri" w:cs="Calibri"/>
                <w:b w:val="0"/>
                <w:bCs w:val="0"/>
                <w:color w:val="000000"/>
                <w:sz w:val="22"/>
              </w:rPr>
            </w:pPr>
            <w:del w:id="452" w:author="Nate Bachmeier [AWS-SA]" w:date="2023-05-04T18:11:00Z">
              <w:r w:rsidRPr="00E16572" w:rsidDel="009C19DC">
                <w:rPr>
                  <w:rFonts w:ascii="Calibri" w:eastAsia="Times New Roman" w:hAnsi="Calibri" w:cs="Calibri"/>
                  <w:color w:val="000000"/>
                  <w:sz w:val="22"/>
                </w:rPr>
                <w:delText>baby waking up</w:delText>
              </w:r>
            </w:del>
          </w:p>
        </w:tc>
        <w:tc>
          <w:tcPr>
            <w:tcW w:w="5348" w:type="dxa"/>
            <w:noWrap/>
            <w:hideMark/>
          </w:tcPr>
          <w:p w14:paraId="33BB0FD1" w14:textId="729CF74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53" w:author="Nate Bachmeier [AWS-SA]" w:date="2023-05-04T18:11:00Z"/>
                <w:rFonts w:ascii="Calibri" w:eastAsia="Times New Roman" w:hAnsi="Calibri" w:cs="Calibri"/>
                <w:color w:val="000000"/>
                <w:sz w:val="22"/>
              </w:rPr>
            </w:pPr>
            <w:del w:id="454" w:author="Nate Bachmeier [AWS-SA]" w:date="2023-05-04T18:11:00Z">
              <w:r w:rsidRPr="00E16572" w:rsidDel="009C19DC">
                <w:rPr>
                  <w:rFonts w:ascii="Calibri" w:eastAsia="Times New Roman" w:hAnsi="Calibri" w:cs="Calibri"/>
                  <w:color w:val="000000"/>
                  <w:sz w:val="22"/>
                </w:rPr>
                <w:delText>480</w:delText>
              </w:r>
            </w:del>
          </w:p>
        </w:tc>
      </w:tr>
      <w:tr w:rsidR="00E16572" w:rsidRPr="00E16572" w:rsidDel="009C19DC" w14:paraId="521AA2D9" w14:textId="758BF810" w:rsidTr="00B21582">
        <w:trPr>
          <w:trHeight w:val="300"/>
          <w:del w:id="4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6D6088DB" w:rsidR="00E16572" w:rsidRPr="00B21582" w:rsidDel="009C19DC" w:rsidRDefault="00E16572" w:rsidP="00E16572">
            <w:pPr>
              <w:spacing w:line="240" w:lineRule="auto"/>
              <w:ind w:firstLine="0"/>
              <w:rPr>
                <w:del w:id="456" w:author="Nate Bachmeier [AWS-SA]" w:date="2023-05-04T18:11:00Z"/>
                <w:rFonts w:ascii="Calibri" w:eastAsia="Times New Roman" w:hAnsi="Calibri" w:cs="Calibri"/>
                <w:b w:val="0"/>
                <w:bCs w:val="0"/>
                <w:color w:val="000000"/>
                <w:sz w:val="22"/>
              </w:rPr>
            </w:pPr>
            <w:del w:id="457" w:author="Nate Bachmeier [AWS-SA]" w:date="2023-05-04T18:11:00Z">
              <w:r w:rsidRPr="00E16572" w:rsidDel="009C19DC">
                <w:rPr>
                  <w:rFonts w:ascii="Calibri" w:eastAsia="Times New Roman" w:hAnsi="Calibri" w:cs="Calibri"/>
                  <w:color w:val="000000"/>
                  <w:sz w:val="22"/>
                </w:rPr>
                <w:delText>backflip (human)</w:delText>
              </w:r>
            </w:del>
          </w:p>
        </w:tc>
        <w:tc>
          <w:tcPr>
            <w:tcW w:w="5348" w:type="dxa"/>
            <w:noWrap/>
            <w:hideMark/>
          </w:tcPr>
          <w:p w14:paraId="251FDAD3" w14:textId="6392106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58" w:author="Nate Bachmeier [AWS-SA]" w:date="2023-05-04T18:11:00Z"/>
                <w:rFonts w:ascii="Calibri" w:eastAsia="Times New Roman" w:hAnsi="Calibri" w:cs="Calibri"/>
                <w:color w:val="000000"/>
                <w:sz w:val="22"/>
              </w:rPr>
            </w:pPr>
            <w:del w:id="459" w:author="Nate Bachmeier [AWS-SA]" w:date="2023-05-04T18:11:00Z">
              <w:r w:rsidRPr="00E16572" w:rsidDel="009C19DC">
                <w:rPr>
                  <w:rFonts w:ascii="Calibri" w:eastAsia="Times New Roman" w:hAnsi="Calibri" w:cs="Calibri"/>
                  <w:color w:val="000000"/>
                  <w:sz w:val="22"/>
                </w:rPr>
                <w:delText>723</w:delText>
              </w:r>
            </w:del>
          </w:p>
        </w:tc>
      </w:tr>
      <w:tr w:rsidR="00E16572" w:rsidRPr="00E16572" w:rsidDel="009C19DC" w14:paraId="63570B61" w14:textId="39CE57C2" w:rsidTr="00B21582">
        <w:trPr>
          <w:cnfStyle w:val="000000100000" w:firstRow="0" w:lastRow="0" w:firstColumn="0" w:lastColumn="0" w:oddVBand="0" w:evenVBand="0" w:oddHBand="1" w:evenHBand="0" w:firstRowFirstColumn="0" w:firstRowLastColumn="0" w:lastRowFirstColumn="0" w:lastRowLastColumn="0"/>
          <w:trHeight w:val="300"/>
          <w:del w:id="4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5DDEDE34" w:rsidR="00E16572" w:rsidRPr="00B21582" w:rsidDel="009C19DC" w:rsidRDefault="00E16572" w:rsidP="00E16572">
            <w:pPr>
              <w:spacing w:line="240" w:lineRule="auto"/>
              <w:ind w:firstLine="0"/>
              <w:rPr>
                <w:del w:id="461" w:author="Nate Bachmeier [AWS-SA]" w:date="2023-05-04T18:11:00Z"/>
                <w:rFonts w:ascii="Calibri" w:eastAsia="Times New Roman" w:hAnsi="Calibri" w:cs="Calibri"/>
                <w:b w:val="0"/>
                <w:bCs w:val="0"/>
                <w:color w:val="000000"/>
                <w:sz w:val="22"/>
              </w:rPr>
            </w:pPr>
            <w:del w:id="462" w:author="Nate Bachmeier [AWS-SA]" w:date="2023-05-04T18:11:00Z">
              <w:r w:rsidRPr="00E16572" w:rsidDel="009C19DC">
                <w:rPr>
                  <w:rFonts w:ascii="Calibri" w:eastAsia="Times New Roman" w:hAnsi="Calibri" w:cs="Calibri"/>
                  <w:color w:val="000000"/>
                  <w:sz w:val="22"/>
                </w:rPr>
                <w:delText>baking cookies</w:delText>
              </w:r>
            </w:del>
          </w:p>
        </w:tc>
        <w:tc>
          <w:tcPr>
            <w:tcW w:w="5348" w:type="dxa"/>
            <w:noWrap/>
            <w:hideMark/>
          </w:tcPr>
          <w:p w14:paraId="36973EF5" w14:textId="6510350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63" w:author="Nate Bachmeier [AWS-SA]" w:date="2023-05-04T18:11:00Z"/>
                <w:rFonts w:ascii="Calibri" w:eastAsia="Times New Roman" w:hAnsi="Calibri" w:cs="Calibri"/>
                <w:color w:val="000000"/>
                <w:sz w:val="22"/>
              </w:rPr>
            </w:pPr>
            <w:del w:id="464" w:author="Nate Bachmeier [AWS-SA]" w:date="2023-05-04T18:11:00Z">
              <w:r w:rsidRPr="00E16572" w:rsidDel="009C19DC">
                <w:rPr>
                  <w:rFonts w:ascii="Calibri" w:eastAsia="Times New Roman" w:hAnsi="Calibri" w:cs="Calibri"/>
                  <w:color w:val="000000"/>
                  <w:sz w:val="22"/>
                </w:rPr>
                <w:delText>659</w:delText>
              </w:r>
            </w:del>
          </w:p>
        </w:tc>
      </w:tr>
      <w:tr w:rsidR="00E16572" w:rsidRPr="00E16572" w:rsidDel="009C19DC" w14:paraId="4C257ECC" w14:textId="7EC52CFB" w:rsidTr="00B21582">
        <w:trPr>
          <w:trHeight w:val="300"/>
          <w:del w:id="4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517FA3CA" w:rsidR="00E16572" w:rsidRPr="00B21582" w:rsidDel="009C19DC" w:rsidRDefault="00E16572" w:rsidP="00E16572">
            <w:pPr>
              <w:spacing w:line="240" w:lineRule="auto"/>
              <w:ind w:firstLine="0"/>
              <w:rPr>
                <w:del w:id="466" w:author="Nate Bachmeier [AWS-SA]" w:date="2023-05-04T18:11:00Z"/>
                <w:rFonts w:ascii="Calibri" w:eastAsia="Times New Roman" w:hAnsi="Calibri" w:cs="Calibri"/>
                <w:b w:val="0"/>
                <w:bCs w:val="0"/>
                <w:color w:val="000000"/>
                <w:sz w:val="22"/>
              </w:rPr>
            </w:pPr>
            <w:del w:id="467" w:author="Nate Bachmeier [AWS-SA]" w:date="2023-05-04T18:11:00Z">
              <w:r w:rsidRPr="00E16572" w:rsidDel="009C19DC">
                <w:rPr>
                  <w:rFonts w:ascii="Calibri" w:eastAsia="Times New Roman" w:hAnsi="Calibri" w:cs="Calibri"/>
                  <w:color w:val="000000"/>
                  <w:sz w:val="22"/>
                </w:rPr>
                <w:delText>bandaging</w:delText>
              </w:r>
            </w:del>
          </w:p>
        </w:tc>
        <w:tc>
          <w:tcPr>
            <w:tcW w:w="5348" w:type="dxa"/>
            <w:noWrap/>
            <w:hideMark/>
          </w:tcPr>
          <w:p w14:paraId="7C25AB31" w14:textId="3990B03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68" w:author="Nate Bachmeier [AWS-SA]" w:date="2023-05-04T18:11:00Z"/>
                <w:rFonts w:ascii="Calibri" w:eastAsia="Times New Roman" w:hAnsi="Calibri" w:cs="Calibri"/>
                <w:color w:val="000000"/>
                <w:sz w:val="22"/>
              </w:rPr>
            </w:pPr>
            <w:del w:id="469" w:author="Nate Bachmeier [AWS-SA]" w:date="2023-05-04T18:11:00Z">
              <w:r w:rsidRPr="00E16572" w:rsidDel="009C19DC">
                <w:rPr>
                  <w:rFonts w:ascii="Calibri" w:eastAsia="Times New Roman" w:hAnsi="Calibri" w:cs="Calibri"/>
                  <w:color w:val="000000"/>
                  <w:sz w:val="22"/>
                </w:rPr>
                <w:delText>788</w:delText>
              </w:r>
            </w:del>
          </w:p>
        </w:tc>
      </w:tr>
      <w:tr w:rsidR="00E16572" w:rsidRPr="00E16572" w:rsidDel="009C19DC" w14:paraId="7EFB5598" w14:textId="4941F641" w:rsidTr="00B21582">
        <w:trPr>
          <w:cnfStyle w:val="000000100000" w:firstRow="0" w:lastRow="0" w:firstColumn="0" w:lastColumn="0" w:oddVBand="0" w:evenVBand="0" w:oddHBand="1" w:evenHBand="0" w:firstRowFirstColumn="0" w:firstRowLastColumn="0" w:lastRowFirstColumn="0" w:lastRowLastColumn="0"/>
          <w:trHeight w:val="300"/>
          <w:del w:id="4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6D68E4AC" w:rsidR="00E16572" w:rsidRPr="00B21582" w:rsidDel="009C19DC" w:rsidRDefault="00E16572" w:rsidP="00E16572">
            <w:pPr>
              <w:spacing w:line="240" w:lineRule="auto"/>
              <w:ind w:firstLine="0"/>
              <w:rPr>
                <w:del w:id="471" w:author="Nate Bachmeier [AWS-SA]" w:date="2023-05-04T18:11:00Z"/>
                <w:rFonts w:ascii="Calibri" w:eastAsia="Times New Roman" w:hAnsi="Calibri" w:cs="Calibri"/>
                <w:b w:val="0"/>
                <w:bCs w:val="0"/>
                <w:color w:val="000000"/>
                <w:sz w:val="22"/>
              </w:rPr>
            </w:pPr>
            <w:del w:id="472" w:author="Nate Bachmeier [AWS-SA]" w:date="2023-05-04T18:11:00Z">
              <w:r w:rsidRPr="00E16572" w:rsidDel="009C19DC">
                <w:rPr>
                  <w:rFonts w:ascii="Calibri" w:eastAsia="Times New Roman" w:hAnsi="Calibri" w:cs="Calibri"/>
                  <w:color w:val="000000"/>
                  <w:sz w:val="22"/>
                </w:rPr>
                <w:delText>barbequing</w:delText>
              </w:r>
            </w:del>
          </w:p>
        </w:tc>
        <w:tc>
          <w:tcPr>
            <w:tcW w:w="5348" w:type="dxa"/>
            <w:noWrap/>
            <w:hideMark/>
          </w:tcPr>
          <w:p w14:paraId="63779E28" w14:textId="2CC629E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73" w:author="Nate Bachmeier [AWS-SA]" w:date="2023-05-04T18:11:00Z"/>
                <w:rFonts w:ascii="Calibri" w:eastAsia="Times New Roman" w:hAnsi="Calibri" w:cs="Calibri"/>
                <w:color w:val="000000"/>
                <w:sz w:val="22"/>
              </w:rPr>
            </w:pPr>
            <w:del w:id="474" w:author="Nate Bachmeier [AWS-SA]" w:date="2023-05-04T18:11:00Z">
              <w:r w:rsidRPr="00E16572" w:rsidDel="009C19DC">
                <w:rPr>
                  <w:rFonts w:ascii="Calibri" w:eastAsia="Times New Roman" w:hAnsi="Calibri" w:cs="Calibri"/>
                  <w:color w:val="000000"/>
                  <w:sz w:val="22"/>
                </w:rPr>
                <w:delText>692</w:delText>
              </w:r>
            </w:del>
          </w:p>
        </w:tc>
      </w:tr>
      <w:tr w:rsidR="00E16572" w:rsidRPr="00E16572" w:rsidDel="009C19DC" w14:paraId="7485CA4F" w14:textId="5AC33CE4" w:rsidTr="00B21582">
        <w:trPr>
          <w:trHeight w:val="300"/>
          <w:del w:id="4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0FE2C0C5" w:rsidR="00E16572" w:rsidRPr="00B21582" w:rsidDel="009C19DC" w:rsidRDefault="00E16572" w:rsidP="00E16572">
            <w:pPr>
              <w:spacing w:line="240" w:lineRule="auto"/>
              <w:ind w:firstLine="0"/>
              <w:rPr>
                <w:del w:id="476" w:author="Nate Bachmeier [AWS-SA]" w:date="2023-05-04T18:11:00Z"/>
                <w:rFonts w:ascii="Calibri" w:eastAsia="Times New Roman" w:hAnsi="Calibri" w:cs="Calibri"/>
                <w:b w:val="0"/>
                <w:bCs w:val="0"/>
                <w:color w:val="000000"/>
                <w:sz w:val="22"/>
              </w:rPr>
            </w:pPr>
            <w:del w:id="477" w:author="Nate Bachmeier [AWS-SA]" w:date="2023-05-04T18:11:00Z">
              <w:r w:rsidRPr="00E16572" w:rsidDel="009C19DC">
                <w:rPr>
                  <w:rFonts w:ascii="Calibri" w:eastAsia="Times New Roman" w:hAnsi="Calibri" w:cs="Calibri"/>
                  <w:color w:val="000000"/>
                  <w:sz w:val="22"/>
                </w:rPr>
                <w:delText>bartending</w:delText>
              </w:r>
            </w:del>
          </w:p>
        </w:tc>
        <w:tc>
          <w:tcPr>
            <w:tcW w:w="5348" w:type="dxa"/>
            <w:noWrap/>
            <w:hideMark/>
          </w:tcPr>
          <w:p w14:paraId="7349E291" w14:textId="60954D4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78" w:author="Nate Bachmeier [AWS-SA]" w:date="2023-05-04T18:11:00Z"/>
                <w:rFonts w:ascii="Calibri" w:eastAsia="Times New Roman" w:hAnsi="Calibri" w:cs="Calibri"/>
                <w:color w:val="000000"/>
                <w:sz w:val="22"/>
              </w:rPr>
            </w:pPr>
            <w:del w:id="479" w:author="Nate Bachmeier [AWS-SA]" w:date="2023-05-04T18:11:00Z">
              <w:r w:rsidRPr="00E16572" w:rsidDel="009C19DC">
                <w:rPr>
                  <w:rFonts w:ascii="Calibri" w:eastAsia="Times New Roman" w:hAnsi="Calibri" w:cs="Calibri"/>
                  <w:color w:val="000000"/>
                  <w:sz w:val="22"/>
                </w:rPr>
                <w:delText>611</w:delText>
              </w:r>
            </w:del>
          </w:p>
        </w:tc>
      </w:tr>
      <w:tr w:rsidR="00E16572" w:rsidRPr="00E16572" w:rsidDel="009C19DC" w14:paraId="3814B30F" w14:textId="47964B80" w:rsidTr="00B21582">
        <w:trPr>
          <w:cnfStyle w:val="000000100000" w:firstRow="0" w:lastRow="0" w:firstColumn="0" w:lastColumn="0" w:oddVBand="0" w:evenVBand="0" w:oddHBand="1" w:evenHBand="0" w:firstRowFirstColumn="0" w:firstRowLastColumn="0" w:lastRowFirstColumn="0" w:lastRowLastColumn="0"/>
          <w:trHeight w:val="300"/>
          <w:del w:id="4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22C1C6C4" w:rsidR="00E16572" w:rsidRPr="00B21582" w:rsidDel="009C19DC" w:rsidRDefault="00E16572" w:rsidP="00E16572">
            <w:pPr>
              <w:spacing w:line="240" w:lineRule="auto"/>
              <w:ind w:firstLine="0"/>
              <w:rPr>
                <w:del w:id="481" w:author="Nate Bachmeier [AWS-SA]" w:date="2023-05-04T18:11:00Z"/>
                <w:rFonts w:ascii="Calibri" w:eastAsia="Times New Roman" w:hAnsi="Calibri" w:cs="Calibri"/>
                <w:b w:val="0"/>
                <w:bCs w:val="0"/>
                <w:color w:val="000000"/>
                <w:sz w:val="22"/>
              </w:rPr>
            </w:pPr>
            <w:del w:id="482" w:author="Nate Bachmeier [AWS-SA]" w:date="2023-05-04T18:11:00Z">
              <w:r w:rsidRPr="00E16572" w:rsidDel="009C19DC">
                <w:rPr>
                  <w:rFonts w:ascii="Calibri" w:eastAsia="Times New Roman" w:hAnsi="Calibri" w:cs="Calibri"/>
                  <w:color w:val="000000"/>
                  <w:sz w:val="22"/>
                </w:rPr>
                <w:delText>base jumping</w:delText>
              </w:r>
            </w:del>
          </w:p>
        </w:tc>
        <w:tc>
          <w:tcPr>
            <w:tcW w:w="5348" w:type="dxa"/>
            <w:noWrap/>
            <w:hideMark/>
          </w:tcPr>
          <w:p w14:paraId="1D2F3BC5" w14:textId="4E84615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83" w:author="Nate Bachmeier [AWS-SA]" w:date="2023-05-04T18:11:00Z"/>
                <w:rFonts w:ascii="Calibri" w:eastAsia="Times New Roman" w:hAnsi="Calibri" w:cs="Calibri"/>
                <w:color w:val="000000"/>
                <w:sz w:val="22"/>
              </w:rPr>
            </w:pPr>
            <w:del w:id="484" w:author="Nate Bachmeier [AWS-SA]" w:date="2023-05-04T18:11:00Z">
              <w:r w:rsidRPr="00E16572" w:rsidDel="009C19DC">
                <w:rPr>
                  <w:rFonts w:ascii="Calibri" w:eastAsia="Times New Roman" w:hAnsi="Calibri" w:cs="Calibri"/>
                  <w:color w:val="000000"/>
                  <w:sz w:val="22"/>
                </w:rPr>
                <w:delText>506</w:delText>
              </w:r>
            </w:del>
          </w:p>
        </w:tc>
      </w:tr>
      <w:tr w:rsidR="00E16572" w:rsidRPr="00E16572" w:rsidDel="009C19DC" w14:paraId="7BC0299E" w14:textId="4E985C54" w:rsidTr="00B21582">
        <w:trPr>
          <w:trHeight w:val="300"/>
          <w:del w:id="4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53CBA31E" w:rsidR="00E16572" w:rsidRPr="00B21582" w:rsidDel="009C19DC" w:rsidRDefault="00E16572" w:rsidP="00E16572">
            <w:pPr>
              <w:spacing w:line="240" w:lineRule="auto"/>
              <w:ind w:firstLine="0"/>
              <w:rPr>
                <w:del w:id="486" w:author="Nate Bachmeier [AWS-SA]" w:date="2023-05-04T18:11:00Z"/>
                <w:rFonts w:ascii="Calibri" w:eastAsia="Times New Roman" w:hAnsi="Calibri" w:cs="Calibri"/>
                <w:b w:val="0"/>
                <w:bCs w:val="0"/>
                <w:color w:val="000000"/>
                <w:sz w:val="22"/>
              </w:rPr>
            </w:pPr>
            <w:del w:id="487" w:author="Nate Bachmeier [AWS-SA]" w:date="2023-05-04T18:11:00Z">
              <w:r w:rsidRPr="00E16572" w:rsidDel="009C19DC">
                <w:rPr>
                  <w:rFonts w:ascii="Calibri" w:eastAsia="Times New Roman" w:hAnsi="Calibri" w:cs="Calibri"/>
                  <w:color w:val="000000"/>
                  <w:sz w:val="22"/>
                </w:rPr>
                <w:delText>bathing dog</w:delText>
              </w:r>
            </w:del>
          </w:p>
        </w:tc>
        <w:tc>
          <w:tcPr>
            <w:tcW w:w="5348" w:type="dxa"/>
            <w:noWrap/>
            <w:hideMark/>
          </w:tcPr>
          <w:p w14:paraId="07C06A71" w14:textId="426F9AF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88" w:author="Nate Bachmeier [AWS-SA]" w:date="2023-05-04T18:11:00Z"/>
                <w:rFonts w:ascii="Calibri" w:eastAsia="Times New Roman" w:hAnsi="Calibri" w:cs="Calibri"/>
                <w:color w:val="000000"/>
                <w:sz w:val="22"/>
              </w:rPr>
            </w:pPr>
            <w:del w:id="489" w:author="Nate Bachmeier [AWS-SA]" w:date="2023-05-04T18:11:00Z">
              <w:r w:rsidRPr="00E16572" w:rsidDel="009C19DC">
                <w:rPr>
                  <w:rFonts w:ascii="Calibri" w:eastAsia="Times New Roman" w:hAnsi="Calibri" w:cs="Calibri"/>
                  <w:color w:val="000000"/>
                  <w:sz w:val="22"/>
                </w:rPr>
                <w:delText>649</w:delText>
              </w:r>
            </w:del>
          </w:p>
        </w:tc>
      </w:tr>
      <w:tr w:rsidR="00E16572" w:rsidRPr="00E16572" w:rsidDel="009C19DC" w14:paraId="2D0777C5" w14:textId="0A216111" w:rsidTr="00B21582">
        <w:trPr>
          <w:cnfStyle w:val="000000100000" w:firstRow="0" w:lastRow="0" w:firstColumn="0" w:lastColumn="0" w:oddVBand="0" w:evenVBand="0" w:oddHBand="1" w:evenHBand="0" w:firstRowFirstColumn="0" w:firstRowLastColumn="0" w:lastRowFirstColumn="0" w:lastRowLastColumn="0"/>
          <w:trHeight w:val="300"/>
          <w:del w:id="4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11F424AB" w:rsidR="00E16572" w:rsidRPr="00B21582" w:rsidDel="009C19DC" w:rsidRDefault="00E16572" w:rsidP="00E16572">
            <w:pPr>
              <w:spacing w:line="240" w:lineRule="auto"/>
              <w:ind w:firstLine="0"/>
              <w:rPr>
                <w:del w:id="491" w:author="Nate Bachmeier [AWS-SA]" w:date="2023-05-04T18:11:00Z"/>
                <w:rFonts w:ascii="Calibri" w:eastAsia="Times New Roman" w:hAnsi="Calibri" w:cs="Calibri"/>
                <w:b w:val="0"/>
                <w:bCs w:val="0"/>
                <w:color w:val="000000"/>
                <w:sz w:val="22"/>
              </w:rPr>
            </w:pPr>
            <w:del w:id="492" w:author="Nate Bachmeier [AWS-SA]" w:date="2023-05-04T18:11:00Z">
              <w:r w:rsidRPr="00E16572" w:rsidDel="009C19DC">
                <w:rPr>
                  <w:rFonts w:ascii="Calibri" w:eastAsia="Times New Roman" w:hAnsi="Calibri" w:cs="Calibri"/>
                  <w:color w:val="000000"/>
                  <w:sz w:val="22"/>
                </w:rPr>
                <w:delText>battle rope training</w:delText>
              </w:r>
            </w:del>
          </w:p>
        </w:tc>
        <w:tc>
          <w:tcPr>
            <w:tcW w:w="5348" w:type="dxa"/>
            <w:noWrap/>
            <w:hideMark/>
          </w:tcPr>
          <w:p w14:paraId="09160697" w14:textId="5F8B9D6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93" w:author="Nate Bachmeier [AWS-SA]" w:date="2023-05-04T18:11:00Z"/>
                <w:rFonts w:ascii="Calibri" w:eastAsia="Times New Roman" w:hAnsi="Calibri" w:cs="Calibri"/>
                <w:color w:val="000000"/>
                <w:sz w:val="22"/>
              </w:rPr>
            </w:pPr>
            <w:del w:id="494" w:author="Nate Bachmeier [AWS-SA]" w:date="2023-05-04T18:11:00Z">
              <w:r w:rsidRPr="00E16572" w:rsidDel="009C19DC">
                <w:rPr>
                  <w:rFonts w:ascii="Calibri" w:eastAsia="Times New Roman" w:hAnsi="Calibri" w:cs="Calibri"/>
                  <w:color w:val="000000"/>
                  <w:sz w:val="22"/>
                </w:rPr>
                <w:delText>824</w:delText>
              </w:r>
            </w:del>
          </w:p>
        </w:tc>
      </w:tr>
      <w:tr w:rsidR="00E16572" w:rsidRPr="00E16572" w:rsidDel="009C19DC" w14:paraId="2C2C02AC" w14:textId="408B4846" w:rsidTr="00B21582">
        <w:trPr>
          <w:trHeight w:val="300"/>
          <w:del w:id="4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2B5A5EA7" w:rsidR="00E16572" w:rsidRPr="00B21582" w:rsidDel="009C19DC" w:rsidRDefault="00E16572" w:rsidP="00E16572">
            <w:pPr>
              <w:spacing w:line="240" w:lineRule="auto"/>
              <w:ind w:firstLine="0"/>
              <w:rPr>
                <w:del w:id="496" w:author="Nate Bachmeier [AWS-SA]" w:date="2023-05-04T18:11:00Z"/>
                <w:rFonts w:ascii="Calibri" w:eastAsia="Times New Roman" w:hAnsi="Calibri" w:cs="Calibri"/>
                <w:b w:val="0"/>
                <w:bCs w:val="0"/>
                <w:color w:val="000000"/>
                <w:sz w:val="22"/>
              </w:rPr>
            </w:pPr>
            <w:del w:id="497" w:author="Nate Bachmeier [AWS-SA]" w:date="2023-05-04T18:11:00Z">
              <w:r w:rsidRPr="00E16572" w:rsidDel="009C19DC">
                <w:rPr>
                  <w:rFonts w:ascii="Calibri" w:eastAsia="Times New Roman" w:hAnsi="Calibri" w:cs="Calibri"/>
                  <w:color w:val="000000"/>
                  <w:sz w:val="22"/>
                </w:rPr>
                <w:delText>beatboxing</w:delText>
              </w:r>
            </w:del>
          </w:p>
        </w:tc>
        <w:tc>
          <w:tcPr>
            <w:tcW w:w="5348" w:type="dxa"/>
            <w:noWrap/>
            <w:hideMark/>
          </w:tcPr>
          <w:p w14:paraId="65955007" w14:textId="763DEBC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98" w:author="Nate Bachmeier [AWS-SA]" w:date="2023-05-04T18:11:00Z"/>
                <w:rFonts w:ascii="Calibri" w:eastAsia="Times New Roman" w:hAnsi="Calibri" w:cs="Calibri"/>
                <w:color w:val="000000"/>
                <w:sz w:val="22"/>
              </w:rPr>
            </w:pPr>
            <w:del w:id="499" w:author="Nate Bachmeier [AWS-SA]" w:date="2023-05-04T18:11:00Z">
              <w:r w:rsidRPr="00E16572" w:rsidDel="009C19DC">
                <w:rPr>
                  <w:rFonts w:ascii="Calibri" w:eastAsia="Times New Roman" w:hAnsi="Calibri" w:cs="Calibri"/>
                  <w:color w:val="000000"/>
                  <w:sz w:val="22"/>
                </w:rPr>
                <w:delText>838</w:delText>
              </w:r>
            </w:del>
          </w:p>
        </w:tc>
      </w:tr>
      <w:tr w:rsidR="00E16572" w:rsidRPr="00E16572" w:rsidDel="009C19DC" w14:paraId="532EFCC4" w14:textId="39F45682" w:rsidTr="00B21582">
        <w:trPr>
          <w:cnfStyle w:val="000000100000" w:firstRow="0" w:lastRow="0" w:firstColumn="0" w:lastColumn="0" w:oddVBand="0" w:evenVBand="0" w:oddHBand="1" w:evenHBand="0" w:firstRowFirstColumn="0" w:firstRowLastColumn="0" w:lastRowFirstColumn="0" w:lastRowLastColumn="0"/>
          <w:trHeight w:val="300"/>
          <w:del w:id="5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230ACB39" w:rsidR="00E16572" w:rsidRPr="00B21582" w:rsidDel="009C19DC" w:rsidRDefault="00E16572" w:rsidP="00E16572">
            <w:pPr>
              <w:spacing w:line="240" w:lineRule="auto"/>
              <w:ind w:firstLine="0"/>
              <w:rPr>
                <w:del w:id="501" w:author="Nate Bachmeier [AWS-SA]" w:date="2023-05-04T18:11:00Z"/>
                <w:rFonts w:ascii="Calibri" w:eastAsia="Times New Roman" w:hAnsi="Calibri" w:cs="Calibri"/>
                <w:b w:val="0"/>
                <w:bCs w:val="0"/>
                <w:color w:val="000000"/>
                <w:sz w:val="22"/>
              </w:rPr>
            </w:pPr>
            <w:del w:id="502" w:author="Nate Bachmeier [AWS-SA]" w:date="2023-05-04T18:11:00Z">
              <w:r w:rsidRPr="00E16572" w:rsidDel="009C19DC">
                <w:rPr>
                  <w:rFonts w:ascii="Calibri" w:eastAsia="Times New Roman" w:hAnsi="Calibri" w:cs="Calibri"/>
                  <w:color w:val="000000"/>
                  <w:sz w:val="22"/>
                </w:rPr>
                <w:delText>bee keeping</w:delText>
              </w:r>
            </w:del>
          </w:p>
        </w:tc>
        <w:tc>
          <w:tcPr>
            <w:tcW w:w="5348" w:type="dxa"/>
            <w:noWrap/>
            <w:hideMark/>
          </w:tcPr>
          <w:p w14:paraId="5B792FE3" w14:textId="0C8DE0C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03" w:author="Nate Bachmeier [AWS-SA]" w:date="2023-05-04T18:11:00Z"/>
                <w:rFonts w:ascii="Calibri" w:eastAsia="Times New Roman" w:hAnsi="Calibri" w:cs="Calibri"/>
                <w:color w:val="000000"/>
                <w:sz w:val="22"/>
              </w:rPr>
            </w:pPr>
            <w:del w:id="504" w:author="Nate Bachmeier [AWS-SA]" w:date="2023-05-04T18:11:00Z">
              <w:r w:rsidRPr="00E16572" w:rsidDel="009C19DC">
                <w:rPr>
                  <w:rFonts w:ascii="Calibri" w:eastAsia="Times New Roman" w:hAnsi="Calibri" w:cs="Calibri"/>
                  <w:color w:val="000000"/>
                  <w:sz w:val="22"/>
                </w:rPr>
                <w:delText>787</w:delText>
              </w:r>
            </w:del>
          </w:p>
        </w:tc>
      </w:tr>
      <w:tr w:rsidR="00E16572" w:rsidRPr="00E16572" w:rsidDel="009C19DC" w14:paraId="2682D126" w14:textId="413A0D29" w:rsidTr="00B21582">
        <w:trPr>
          <w:trHeight w:val="300"/>
          <w:del w:id="5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4DD3869A" w:rsidR="00E16572" w:rsidRPr="00B21582" w:rsidDel="009C19DC" w:rsidRDefault="00E16572" w:rsidP="00E16572">
            <w:pPr>
              <w:spacing w:line="240" w:lineRule="auto"/>
              <w:ind w:firstLine="0"/>
              <w:rPr>
                <w:del w:id="506" w:author="Nate Bachmeier [AWS-SA]" w:date="2023-05-04T18:11:00Z"/>
                <w:rFonts w:ascii="Calibri" w:eastAsia="Times New Roman" w:hAnsi="Calibri" w:cs="Calibri"/>
                <w:b w:val="0"/>
                <w:bCs w:val="0"/>
                <w:color w:val="000000"/>
                <w:sz w:val="22"/>
              </w:rPr>
            </w:pPr>
            <w:del w:id="507" w:author="Nate Bachmeier [AWS-SA]" w:date="2023-05-04T18:11:00Z">
              <w:r w:rsidRPr="00E16572" w:rsidDel="009C19DC">
                <w:rPr>
                  <w:rFonts w:ascii="Calibri" w:eastAsia="Times New Roman" w:hAnsi="Calibri" w:cs="Calibri"/>
                  <w:color w:val="000000"/>
                  <w:sz w:val="22"/>
                </w:rPr>
                <w:delText>being excited</w:delText>
              </w:r>
            </w:del>
          </w:p>
        </w:tc>
        <w:tc>
          <w:tcPr>
            <w:tcW w:w="5348" w:type="dxa"/>
            <w:noWrap/>
            <w:hideMark/>
          </w:tcPr>
          <w:p w14:paraId="451DE263" w14:textId="0B907DE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08" w:author="Nate Bachmeier [AWS-SA]" w:date="2023-05-04T18:11:00Z"/>
                <w:rFonts w:ascii="Calibri" w:eastAsia="Times New Roman" w:hAnsi="Calibri" w:cs="Calibri"/>
                <w:color w:val="000000"/>
                <w:sz w:val="22"/>
              </w:rPr>
            </w:pPr>
            <w:del w:id="509" w:author="Nate Bachmeier [AWS-SA]" w:date="2023-05-04T18:11:00Z">
              <w:r w:rsidRPr="00E16572" w:rsidDel="009C19DC">
                <w:rPr>
                  <w:rFonts w:ascii="Calibri" w:eastAsia="Times New Roman" w:hAnsi="Calibri" w:cs="Calibri"/>
                  <w:color w:val="000000"/>
                  <w:sz w:val="22"/>
                </w:rPr>
                <w:delText>584</w:delText>
              </w:r>
            </w:del>
          </w:p>
        </w:tc>
      </w:tr>
      <w:tr w:rsidR="00E16572" w:rsidRPr="00E16572" w:rsidDel="009C19DC" w14:paraId="0464D080" w14:textId="49FCDAB5" w:rsidTr="00B21582">
        <w:trPr>
          <w:cnfStyle w:val="000000100000" w:firstRow="0" w:lastRow="0" w:firstColumn="0" w:lastColumn="0" w:oddVBand="0" w:evenVBand="0" w:oddHBand="1" w:evenHBand="0" w:firstRowFirstColumn="0" w:firstRowLastColumn="0" w:lastRowFirstColumn="0" w:lastRowLastColumn="0"/>
          <w:trHeight w:val="300"/>
          <w:del w:id="5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06FC23F7" w:rsidR="00E16572" w:rsidRPr="00B21582" w:rsidDel="009C19DC" w:rsidRDefault="00E16572" w:rsidP="00E16572">
            <w:pPr>
              <w:spacing w:line="240" w:lineRule="auto"/>
              <w:ind w:firstLine="0"/>
              <w:rPr>
                <w:del w:id="511" w:author="Nate Bachmeier [AWS-SA]" w:date="2023-05-04T18:11:00Z"/>
                <w:rFonts w:ascii="Calibri" w:eastAsia="Times New Roman" w:hAnsi="Calibri" w:cs="Calibri"/>
                <w:b w:val="0"/>
                <w:bCs w:val="0"/>
                <w:color w:val="000000"/>
                <w:sz w:val="22"/>
              </w:rPr>
            </w:pPr>
            <w:del w:id="512" w:author="Nate Bachmeier [AWS-SA]" w:date="2023-05-04T18:11:00Z">
              <w:r w:rsidRPr="00E16572" w:rsidDel="009C19DC">
                <w:rPr>
                  <w:rFonts w:ascii="Calibri" w:eastAsia="Times New Roman" w:hAnsi="Calibri" w:cs="Calibri"/>
                  <w:color w:val="000000"/>
                  <w:sz w:val="22"/>
                </w:rPr>
                <w:delText>being in zero gravity</w:delText>
              </w:r>
            </w:del>
          </w:p>
        </w:tc>
        <w:tc>
          <w:tcPr>
            <w:tcW w:w="5348" w:type="dxa"/>
            <w:noWrap/>
            <w:hideMark/>
          </w:tcPr>
          <w:p w14:paraId="6F289EE6" w14:textId="1CCEF0E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13" w:author="Nate Bachmeier [AWS-SA]" w:date="2023-05-04T18:11:00Z"/>
                <w:rFonts w:ascii="Calibri" w:eastAsia="Times New Roman" w:hAnsi="Calibri" w:cs="Calibri"/>
                <w:color w:val="000000"/>
                <w:sz w:val="22"/>
              </w:rPr>
            </w:pPr>
            <w:del w:id="514" w:author="Nate Bachmeier [AWS-SA]" w:date="2023-05-04T18:11:00Z">
              <w:r w:rsidRPr="00E16572" w:rsidDel="009C19DC">
                <w:rPr>
                  <w:rFonts w:ascii="Calibri" w:eastAsia="Times New Roman" w:hAnsi="Calibri" w:cs="Calibri"/>
                  <w:color w:val="000000"/>
                  <w:sz w:val="22"/>
                </w:rPr>
                <w:delText>478</w:delText>
              </w:r>
            </w:del>
          </w:p>
        </w:tc>
      </w:tr>
      <w:tr w:rsidR="00E16572" w:rsidRPr="00E16572" w:rsidDel="009C19DC" w14:paraId="2D148048" w14:textId="7EF373FB" w:rsidTr="00B21582">
        <w:trPr>
          <w:trHeight w:val="300"/>
          <w:del w:id="5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53D5C3D8" w:rsidR="00E16572" w:rsidRPr="00B21582" w:rsidDel="009C19DC" w:rsidRDefault="00E16572" w:rsidP="00E16572">
            <w:pPr>
              <w:spacing w:line="240" w:lineRule="auto"/>
              <w:ind w:firstLine="0"/>
              <w:rPr>
                <w:del w:id="516" w:author="Nate Bachmeier [AWS-SA]" w:date="2023-05-04T18:11:00Z"/>
                <w:rFonts w:ascii="Calibri" w:eastAsia="Times New Roman" w:hAnsi="Calibri" w:cs="Calibri"/>
                <w:b w:val="0"/>
                <w:bCs w:val="0"/>
                <w:color w:val="000000"/>
                <w:sz w:val="22"/>
              </w:rPr>
            </w:pPr>
            <w:del w:id="517" w:author="Nate Bachmeier [AWS-SA]" w:date="2023-05-04T18:11:00Z">
              <w:r w:rsidRPr="00E16572" w:rsidDel="009C19DC">
                <w:rPr>
                  <w:rFonts w:ascii="Calibri" w:eastAsia="Times New Roman" w:hAnsi="Calibri" w:cs="Calibri"/>
                  <w:color w:val="000000"/>
                  <w:sz w:val="22"/>
                </w:rPr>
                <w:delText>belly dancing</w:delText>
              </w:r>
            </w:del>
          </w:p>
        </w:tc>
        <w:tc>
          <w:tcPr>
            <w:tcW w:w="5348" w:type="dxa"/>
            <w:noWrap/>
            <w:hideMark/>
          </w:tcPr>
          <w:p w14:paraId="3FD36D4A" w14:textId="539464F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18" w:author="Nate Bachmeier [AWS-SA]" w:date="2023-05-04T18:11:00Z"/>
                <w:rFonts w:ascii="Calibri" w:eastAsia="Times New Roman" w:hAnsi="Calibri" w:cs="Calibri"/>
                <w:color w:val="000000"/>
                <w:sz w:val="22"/>
              </w:rPr>
            </w:pPr>
            <w:del w:id="519" w:author="Nate Bachmeier [AWS-SA]" w:date="2023-05-04T18:11:00Z">
              <w:r w:rsidRPr="00E16572" w:rsidDel="009C19DC">
                <w:rPr>
                  <w:rFonts w:ascii="Calibri" w:eastAsia="Times New Roman" w:hAnsi="Calibri" w:cs="Calibri"/>
                  <w:color w:val="000000"/>
                  <w:sz w:val="22"/>
                </w:rPr>
                <w:delText>344</w:delText>
              </w:r>
            </w:del>
          </w:p>
        </w:tc>
      </w:tr>
      <w:tr w:rsidR="00E16572" w:rsidRPr="00E16572" w:rsidDel="009C19DC" w14:paraId="5317FAAA" w14:textId="7561FBC8" w:rsidTr="00B21582">
        <w:trPr>
          <w:cnfStyle w:val="000000100000" w:firstRow="0" w:lastRow="0" w:firstColumn="0" w:lastColumn="0" w:oddVBand="0" w:evenVBand="0" w:oddHBand="1" w:evenHBand="0" w:firstRowFirstColumn="0" w:firstRowLastColumn="0" w:lastRowFirstColumn="0" w:lastRowLastColumn="0"/>
          <w:trHeight w:val="300"/>
          <w:del w:id="5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3812221B" w:rsidR="00E16572" w:rsidRPr="00B21582" w:rsidDel="009C19DC" w:rsidRDefault="00E16572" w:rsidP="00E16572">
            <w:pPr>
              <w:spacing w:line="240" w:lineRule="auto"/>
              <w:ind w:firstLine="0"/>
              <w:rPr>
                <w:del w:id="521" w:author="Nate Bachmeier [AWS-SA]" w:date="2023-05-04T18:11:00Z"/>
                <w:rFonts w:ascii="Calibri" w:eastAsia="Times New Roman" w:hAnsi="Calibri" w:cs="Calibri"/>
                <w:b w:val="0"/>
                <w:bCs w:val="0"/>
                <w:color w:val="000000"/>
                <w:sz w:val="22"/>
              </w:rPr>
            </w:pPr>
            <w:del w:id="522" w:author="Nate Bachmeier [AWS-SA]" w:date="2023-05-04T18:11:00Z">
              <w:r w:rsidRPr="00E16572" w:rsidDel="009C19DC">
                <w:rPr>
                  <w:rFonts w:ascii="Calibri" w:eastAsia="Times New Roman" w:hAnsi="Calibri" w:cs="Calibri"/>
                  <w:color w:val="000000"/>
                  <w:sz w:val="22"/>
                </w:rPr>
                <w:delText>bench pressing</w:delText>
              </w:r>
            </w:del>
          </w:p>
        </w:tc>
        <w:tc>
          <w:tcPr>
            <w:tcW w:w="5348" w:type="dxa"/>
            <w:noWrap/>
            <w:hideMark/>
          </w:tcPr>
          <w:p w14:paraId="7C0125E7" w14:textId="390AFB9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23" w:author="Nate Bachmeier [AWS-SA]" w:date="2023-05-04T18:11:00Z"/>
                <w:rFonts w:ascii="Calibri" w:eastAsia="Times New Roman" w:hAnsi="Calibri" w:cs="Calibri"/>
                <w:color w:val="000000"/>
                <w:sz w:val="22"/>
              </w:rPr>
            </w:pPr>
            <w:del w:id="524" w:author="Nate Bachmeier [AWS-SA]" w:date="2023-05-04T18:11:00Z">
              <w:r w:rsidRPr="00E16572" w:rsidDel="009C19DC">
                <w:rPr>
                  <w:rFonts w:ascii="Calibri" w:eastAsia="Times New Roman" w:hAnsi="Calibri" w:cs="Calibri"/>
                  <w:color w:val="000000"/>
                  <w:sz w:val="22"/>
                </w:rPr>
                <w:delText>809</w:delText>
              </w:r>
            </w:del>
          </w:p>
        </w:tc>
      </w:tr>
      <w:tr w:rsidR="00E16572" w:rsidRPr="00E16572" w:rsidDel="009C19DC" w14:paraId="042E0BA3" w14:textId="23757D26" w:rsidTr="00B21582">
        <w:trPr>
          <w:trHeight w:val="300"/>
          <w:del w:id="5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20FC277B" w:rsidR="00E16572" w:rsidRPr="00B21582" w:rsidDel="009C19DC" w:rsidRDefault="00E16572" w:rsidP="00E16572">
            <w:pPr>
              <w:spacing w:line="240" w:lineRule="auto"/>
              <w:ind w:firstLine="0"/>
              <w:rPr>
                <w:del w:id="526" w:author="Nate Bachmeier [AWS-SA]" w:date="2023-05-04T18:11:00Z"/>
                <w:rFonts w:ascii="Calibri" w:eastAsia="Times New Roman" w:hAnsi="Calibri" w:cs="Calibri"/>
                <w:b w:val="0"/>
                <w:bCs w:val="0"/>
                <w:color w:val="000000"/>
                <w:sz w:val="22"/>
              </w:rPr>
            </w:pPr>
            <w:del w:id="527" w:author="Nate Bachmeier [AWS-SA]" w:date="2023-05-04T18:11:00Z">
              <w:r w:rsidRPr="00E16572" w:rsidDel="009C19DC">
                <w:rPr>
                  <w:rFonts w:ascii="Calibri" w:eastAsia="Times New Roman" w:hAnsi="Calibri" w:cs="Calibri"/>
                  <w:color w:val="000000"/>
                  <w:sz w:val="22"/>
                </w:rPr>
                <w:delText>bending back</w:delText>
              </w:r>
            </w:del>
          </w:p>
        </w:tc>
        <w:tc>
          <w:tcPr>
            <w:tcW w:w="5348" w:type="dxa"/>
            <w:noWrap/>
            <w:hideMark/>
          </w:tcPr>
          <w:p w14:paraId="20F222CE" w14:textId="3D6D417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28" w:author="Nate Bachmeier [AWS-SA]" w:date="2023-05-04T18:11:00Z"/>
                <w:rFonts w:ascii="Calibri" w:eastAsia="Times New Roman" w:hAnsi="Calibri" w:cs="Calibri"/>
                <w:color w:val="000000"/>
                <w:sz w:val="22"/>
              </w:rPr>
            </w:pPr>
            <w:del w:id="529" w:author="Nate Bachmeier [AWS-SA]" w:date="2023-05-04T18:11:00Z">
              <w:r w:rsidRPr="00E16572" w:rsidDel="009C19DC">
                <w:rPr>
                  <w:rFonts w:ascii="Calibri" w:eastAsia="Times New Roman" w:hAnsi="Calibri" w:cs="Calibri"/>
                  <w:color w:val="000000"/>
                  <w:sz w:val="22"/>
                </w:rPr>
                <w:delText>505</w:delText>
              </w:r>
            </w:del>
          </w:p>
        </w:tc>
      </w:tr>
      <w:tr w:rsidR="00E16572" w:rsidRPr="00E16572" w:rsidDel="009C19DC" w14:paraId="343C4DFF" w14:textId="58B1C963" w:rsidTr="00B21582">
        <w:trPr>
          <w:cnfStyle w:val="000000100000" w:firstRow="0" w:lastRow="0" w:firstColumn="0" w:lastColumn="0" w:oddVBand="0" w:evenVBand="0" w:oddHBand="1" w:evenHBand="0" w:firstRowFirstColumn="0" w:firstRowLastColumn="0" w:lastRowFirstColumn="0" w:lastRowLastColumn="0"/>
          <w:trHeight w:val="300"/>
          <w:del w:id="5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07AD7F65" w:rsidR="00E16572" w:rsidRPr="00B21582" w:rsidDel="009C19DC" w:rsidRDefault="00E16572" w:rsidP="00E16572">
            <w:pPr>
              <w:spacing w:line="240" w:lineRule="auto"/>
              <w:ind w:firstLine="0"/>
              <w:rPr>
                <w:del w:id="531" w:author="Nate Bachmeier [AWS-SA]" w:date="2023-05-04T18:11:00Z"/>
                <w:rFonts w:ascii="Calibri" w:eastAsia="Times New Roman" w:hAnsi="Calibri" w:cs="Calibri"/>
                <w:b w:val="0"/>
                <w:bCs w:val="0"/>
                <w:color w:val="000000"/>
                <w:sz w:val="22"/>
              </w:rPr>
            </w:pPr>
            <w:del w:id="532" w:author="Nate Bachmeier [AWS-SA]" w:date="2023-05-04T18:11:00Z">
              <w:r w:rsidRPr="00E16572" w:rsidDel="009C19DC">
                <w:rPr>
                  <w:rFonts w:ascii="Calibri" w:eastAsia="Times New Roman" w:hAnsi="Calibri" w:cs="Calibri"/>
                  <w:color w:val="000000"/>
                  <w:sz w:val="22"/>
                </w:rPr>
                <w:delText>bending metal</w:delText>
              </w:r>
            </w:del>
          </w:p>
        </w:tc>
        <w:tc>
          <w:tcPr>
            <w:tcW w:w="5348" w:type="dxa"/>
            <w:noWrap/>
            <w:hideMark/>
          </w:tcPr>
          <w:p w14:paraId="74030DFB" w14:textId="7579B21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33" w:author="Nate Bachmeier [AWS-SA]" w:date="2023-05-04T18:11:00Z"/>
                <w:rFonts w:ascii="Calibri" w:eastAsia="Times New Roman" w:hAnsi="Calibri" w:cs="Calibri"/>
                <w:color w:val="000000"/>
                <w:sz w:val="22"/>
              </w:rPr>
            </w:pPr>
            <w:del w:id="534" w:author="Nate Bachmeier [AWS-SA]" w:date="2023-05-04T18:11:00Z">
              <w:r w:rsidRPr="00E16572" w:rsidDel="009C19DC">
                <w:rPr>
                  <w:rFonts w:ascii="Calibri" w:eastAsia="Times New Roman" w:hAnsi="Calibri" w:cs="Calibri"/>
                  <w:color w:val="000000"/>
                  <w:sz w:val="22"/>
                </w:rPr>
                <w:delText>631</w:delText>
              </w:r>
            </w:del>
          </w:p>
        </w:tc>
      </w:tr>
      <w:tr w:rsidR="00E16572" w:rsidRPr="00E16572" w:rsidDel="009C19DC" w14:paraId="535496B7" w14:textId="1AA9067C" w:rsidTr="00B21582">
        <w:trPr>
          <w:trHeight w:val="300"/>
          <w:del w:id="5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6D274962" w:rsidR="00E16572" w:rsidRPr="00B21582" w:rsidDel="009C19DC" w:rsidRDefault="00E16572" w:rsidP="00E16572">
            <w:pPr>
              <w:spacing w:line="240" w:lineRule="auto"/>
              <w:ind w:firstLine="0"/>
              <w:rPr>
                <w:del w:id="536" w:author="Nate Bachmeier [AWS-SA]" w:date="2023-05-04T18:11:00Z"/>
                <w:rFonts w:ascii="Calibri" w:eastAsia="Times New Roman" w:hAnsi="Calibri" w:cs="Calibri"/>
                <w:b w:val="0"/>
                <w:bCs w:val="0"/>
                <w:color w:val="000000"/>
                <w:sz w:val="22"/>
              </w:rPr>
            </w:pPr>
            <w:del w:id="537" w:author="Nate Bachmeier [AWS-SA]" w:date="2023-05-04T18:11:00Z">
              <w:r w:rsidRPr="00E16572" w:rsidDel="009C19DC">
                <w:rPr>
                  <w:rFonts w:ascii="Calibri" w:eastAsia="Times New Roman" w:hAnsi="Calibri" w:cs="Calibri"/>
                  <w:color w:val="000000"/>
                  <w:sz w:val="22"/>
                </w:rPr>
                <w:delText>biking through snow</w:delText>
              </w:r>
            </w:del>
          </w:p>
        </w:tc>
        <w:tc>
          <w:tcPr>
            <w:tcW w:w="5348" w:type="dxa"/>
            <w:noWrap/>
            <w:hideMark/>
          </w:tcPr>
          <w:p w14:paraId="090D03B9" w14:textId="3A81A52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38" w:author="Nate Bachmeier [AWS-SA]" w:date="2023-05-04T18:11:00Z"/>
                <w:rFonts w:ascii="Calibri" w:eastAsia="Times New Roman" w:hAnsi="Calibri" w:cs="Calibri"/>
                <w:color w:val="000000"/>
                <w:sz w:val="22"/>
              </w:rPr>
            </w:pPr>
            <w:del w:id="539" w:author="Nate Bachmeier [AWS-SA]" w:date="2023-05-04T18:11:00Z">
              <w:r w:rsidRPr="00E16572" w:rsidDel="009C19DC">
                <w:rPr>
                  <w:rFonts w:ascii="Calibri" w:eastAsia="Times New Roman" w:hAnsi="Calibri" w:cs="Calibri"/>
                  <w:color w:val="000000"/>
                  <w:sz w:val="22"/>
                </w:rPr>
                <w:delText>708</w:delText>
              </w:r>
            </w:del>
          </w:p>
        </w:tc>
      </w:tr>
      <w:tr w:rsidR="00E16572" w:rsidRPr="00E16572" w:rsidDel="009C19DC" w14:paraId="00A9199A" w14:textId="23015E74" w:rsidTr="00B21582">
        <w:trPr>
          <w:cnfStyle w:val="000000100000" w:firstRow="0" w:lastRow="0" w:firstColumn="0" w:lastColumn="0" w:oddVBand="0" w:evenVBand="0" w:oddHBand="1" w:evenHBand="0" w:firstRowFirstColumn="0" w:firstRowLastColumn="0" w:lastRowFirstColumn="0" w:lastRowLastColumn="0"/>
          <w:trHeight w:val="300"/>
          <w:del w:id="5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4E45EDD9" w:rsidR="00E16572" w:rsidRPr="00B21582" w:rsidDel="009C19DC" w:rsidRDefault="00E16572" w:rsidP="00E16572">
            <w:pPr>
              <w:spacing w:line="240" w:lineRule="auto"/>
              <w:ind w:firstLine="0"/>
              <w:rPr>
                <w:del w:id="541" w:author="Nate Bachmeier [AWS-SA]" w:date="2023-05-04T18:11:00Z"/>
                <w:rFonts w:ascii="Calibri" w:eastAsia="Times New Roman" w:hAnsi="Calibri" w:cs="Calibri"/>
                <w:b w:val="0"/>
                <w:bCs w:val="0"/>
                <w:color w:val="000000"/>
                <w:sz w:val="22"/>
              </w:rPr>
            </w:pPr>
            <w:del w:id="542" w:author="Nate Bachmeier [AWS-SA]" w:date="2023-05-04T18:11:00Z">
              <w:r w:rsidRPr="00E16572" w:rsidDel="009C19DC">
                <w:rPr>
                  <w:rFonts w:ascii="Calibri" w:eastAsia="Times New Roman" w:hAnsi="Calibri" w:cs="Calibri"/>
                  <w:color w:val="000000"/>
                  <w:sz w:val="22"/>
                </w:rPr>
                <w:delText>blasting sand</w:delText>
              </w:r>
            </w:del>
          </w:p>
        </w:tc>
        <w:tc>
          <w:tcPr>
            <w:tcW w:w="5348" w:type="dxa"/>
            <w:noWrap/>
            <w:hideMark/>
          </w:tcPr>
          <w:p w14:paraId="3CD63481" w14:textId="202ABF8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43" w:author="Nate Bachmeier [AWS-SA]" w:date="2023-05-04T18:11:00Z"/>
                <w:rFonts w:ascii="Calibri" w:eastAsia="Times New Roman" w:hAnsi="Calibri" w:cs="Calibri"/>
                <w:color w:val="000000"/>
                <w:sz w:val="22"/>
              </w:rPr>
            </w:pPr>
            <w:del w:id="544" w:author="Nate Bachmeier [AWS-SA]" w:date="2023-05-04T18:11:00Z">
              <w:r w:rsidRPr="00E16572" w:rsidDel="009C19DC">
                <w:rPr>
                  <w:rFonts w:ascii="Calibri" w:eastAsia="Times New Roman" w:hAnsi="Calibri" w:cs="Calibri"/>
                  <w:color w:val="000000"/>
                  <w:sz w:val="22"/>
                </w:rPr>
                <w:delText>765</w:delText>
              </w:r>
            </w:del>
          </w:p>
        </w:tc>
      </w:tr>
      <w:tr w:rsidR="00E16572" w:rsidRPr="00E16572" w:rsidDel="009C19DC" w14:paraId="79E01762" w14:textId="37ED44B7" w:rsidTr="00B21582">
        <w:trPr>
          <w:trHeight w:val="300"/>
          <w:del w:id="5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0FCAE9FE" w:rsidR="00E16572" w:rsidRPr="00B21582" w:rsidDel="009C19DC" w:rsidRDefault="00E16572" w:rsidP="00E16572">
            <w:pPr>
              <w:spacing w:line="240" w:lineRule="auto"/>
              <w:ind w:firstLine="0"/>
              <w:rPr>
                <w:del w:id="546" w:author="Nate Bachmeier [AWS-SA]" w:date="2023-05-04T18:11:00Z"/>
                <w:rFonts w:ascii="Calibri" w:eastAsia="Times New Roman" w:hAnsi="Calibri" w:cs="Calibri"/>
                <w:b w:val="0"/>
                <w:bCs w:val="0"/>
                <w:color w:val="000000"/>
                <w:sz w:val="22"/>
              </w:rPr>
            </w:pPr>
            <w:del w:id="547" w:author="Nate Bachmeier [AWS-SA]" w:date="2023-05-04T18:11:00Z">
              <w:r w:rsidRPr="00E16572" w:rsidDel="009C19DC">
                <w:rPr>
                  <w:rFonts w:ascii="Calibri" w:eastAsia="Times New Roman" w:hAnsi="Calibri" w:cs="Calibri"/>
                  <w:color w:val="000000"/>
                  <w:sz w:val="22"/>
                </w:rPr>
                <w:delText>blending fruit</w:delText>
              </w:r>
            </w:del>
          </w:p>
        </w:tc>
        <w:tc>
          <w:tcPr>
            <w:tcW w:w="5348" w:type="dxa"/>
            <w:noWrap/>
            <w:hideMark/>
          </w:tcPr>
          <w:p w14:paraId="46FD2E25" w14:textId="10FC3E4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48" w:author="Nate Bachmeier [AWS-SA]" w:date="2023-05-04T18:11:00Z"/>
                <w:rFonts w:ascii="Calibri" w:eastAsia="Times New Roman" w:hAnsi="Calibri" w:cs="Calibri"/>
                <w:color w:val="000000"/>
                <w:sz w:val="22"/>
              </w:rPr>
            </w:pPr>
            <w:del w:id="549" w:author="Nate Bachmeier [AWS-SA]" w:date="2023-05-04T18:11:00Z">
              <w:r w:rsidRPr="00E16572" w:rsidDel="009C19DC">
                <w:rPr>
                  <w:rFonts w:ascii="Calibri" w:eastAsia="Times New Roman" w:hAnsi="Calibri" w:cs="Calibri"/>
                  <w:color w:val="000000"/>
                  <w:sz w:val="22"/>
                </w:rPr>
                <w:delText>499</w:delText>
              </w:r>
            </w:del>
          </w:p>
        </w:tc>
      </w:tr>
      <w:tr w:rsidR="00E16572" w:rsidRPr="00E16572" w:rsidDel="009C19DC" w14:paraId="7DBB7933" w14:textId="6FAA5C5E" w:rsidTr="00B21582">
        <w:trPr>
          <w:cnfStyle w:val="000000100000" w:firstRow="0" w:lastRow="0" w:firstColumn="0" w:lastColumn="0" w:oddVBand="0" w:evenVBand="0" w:oddHBand="1" w:evenHBand="0" w:firstRowFirstColumn="0" w:firstRowLastColumn="0" w:lastRowFirstColumn="0" w:lastRowLastColumn="0"/>
          <w:trHeight w:val="300"/>
          <w:del w:id="5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436C0FA9" w:rsidR="00E16572" w:rsidRPr="00B21582" w:rsidDel="009C19DC" w:rsidRDefault="00E16572" w:rsidP="00E16572">
            <w:pPr>
              <w:spacing w:line="240" w:lineRule="auto"/>
              <w:ind w:firstLine="0"/>
              <w:rPr>
                <w:del w:id="551" w:author="Nate Bachmeier [AWS-SA]" w:date="2023-05-04T18:11:00Z"/>
                <w:rFonts w:ascii="Calibri" w:eastAsia="Times New Roman" w:hAnsi="Calibri" w:cs="Calibri"/>
                <w:b w:val="0"/>
                <w:bCs w:val="0"/>
                <w:color w:val="000000"/>
                <w:sz w:val="22"/>
              </w:rPr>
            </w:pPr>
            <w:del w:id="552" w:author="Nate Bachmeier [AWS-SA]" w:date="2023-05-04T18:11:00Z">
              <w:r w:rsidRPr="00E16572" w:rsidDel="009C19DC">
                <w:rPr>
                  <w:rFonts w:ascii="Calibri" w:eastAsia="Times New Roman" w:hAnsi="Calibri" w:cs="Calibri"/>
                  <w:color w:val="000000"/>
                  <w:sz w:val="22"/>
                </w:rPr>
                <w:delText>blowdrying hair</w:delText>
              </w:r>
            </w:del>
          </w:p>
        </w:tc>
        <w:tc>
          <w:tcPr>
            <w:tcW w:w="5348" w:type="dxa"/>
            <w:noWrap/>
            <w:hideMark/>
          </w:tcPr>
          <w:p w14:paraId="57589E3D" w14:textId="097BDBC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53" w:author="Nate Bachmeier [AWS-SA]" w:date="2023-05-04T18:11:00Z"/>
                <w:rFonts w:ascii="Calibri" w:eastAsia="Times New Roman" w:hAnsi="Calibri" w:cs="Calibri"/>
                <w:color w:val="000000"/>
                <w:sz w:val="22"/>
              </w:rPr>
            </w:pPr>
            <w:del w:id="554" w:author="Nate Bachmeier [AWS-SA]" w:date="2023-05-04T18:11:00Z">
              <w:r w:rsidRPr="00E16572" w:rsidDel="009C19DC">
                <w:rPr>
                  <w:rFonts w:ascii="Calibri" w:eastAsia="Times New Roman" w:hAnsi="Calibri" w:cs="Calibri"/>
                  <w:color w:val="000000"/>
                  <w:sz w:val="22"/>
                </w:rPr>
                <w:delText>688</w:delText>
              </w:r>
            </w:del>
          </w:p>
        </w:tc>
      </w:tr>
      <w:tr w:rsidR="00E16572" w:rsidRPr="00E16572" w:rsidDel="009C19DC" w14:paraId="4255B8DB" w14:textId="776664B9" w:rsidTr="00B21582">
        <w:trPr>
          <w:trHeight w:val="300"/>
          <w:del w:id="5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0E9057B5" w:rsidR="00E16572" w:rsidRPr="00B21582" w:rsidDel="009C19DC" w:rsidRDefault="00E16572" w:rsidP="00E16572">
            <w:pPr>
              <w:spacing w:line="240" w:lineRule="auto"/>
              <w:ind w:firstLine="0"/>
              <w:rPr>
                <w:del w:id="556" w:author="Nate Bachmeier [AWS-SA]" w:date="2023-05-04T18:11:00Z"/>
                <w:rFonts w:ascii="Calibri" w:eastAsia="Times New Roman" w:hAnsi="Calibri" w:cs="Calibri"/>
                <w:b w:val="0"/>
                <w:bCs w:val="0"/>
                <w:color w:val="000000"/>
                <w:sz w:val="22"/>
              </w:rPr>
            </w:pPr>
            <w:del w:id="557" w:author="Nate Bachmeier [AWS-SA]" w:date="2023-05-04T18:11:00Z">
              <w:r w:rsidRPr="00E16572" w:rsidDel="009C19DC">
                <w:rPr>
                  <w:rFonts w:ascii="Calibri" w:eastAsia="Times New Roman" w:hAnsi="Calibri" w:cs="Calibri"/>
                  <w:color w:val="000000"/>
                  <w:sz w:val="22"/>
                </w:rPr>
                <w:delText>blowing bubble gum</w:delText>
              </w:r>
            </w:del>
          </w:p>
        </w:tc>
        <w:tc>
          <w:tcPr>
            <w:tcW w:w="5348" w:type="dxa"/>
            <w:noWrap/>
            <w:hideMark/>
          </w:tcPr>
          <w:p w14:paraId="6AA12001" w14:textId="498E693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58" w:author="Nate Bachmeier [AWS-SA]" w:date="2023-05-04T18:11:00Z"/>
                <w:rFonts w:ascii="Calibri" w:eastAsia="Times New Roman" w:hAnsi="Calibri" w:cs="Calibri"/>
                <w:color w:val="000000"/>
                <w:sz w:val="22"/>
              </w:rPr>
            </w:pPr>
            <w:del w:id="559" w:author="Nate Bachmeier [AWS-SA]" w:date="2023-05-04T18:11:00Z">
              <w:r w:rsidRPr="00E16572" w:rsidDel="009C19DC">
                <w:rPr>
                  <w:rFonts w:ascii="Calibri" w:eastAsia="Times New Roman" w:hAnsi="Calibri" w:cs="Calibri"/>
                  <w:color w:val="000000"/>
                  <w:sz w:val="22"/>
                </w:rPr>
                <w:delText>677</w:delText>
              </w:r>
            </w:del>
          </w:p>
        </w:tc>
      </w:tr>
      <w:tr w:rsidR="00E16572" w:rsidRPr="00E16572" w:rsidDel="009C19DC" w14:paraId="3EF10F7A" w14:textId="47EA1D64" w:rsidTr="00B21582">
        <w:trPr>
          <w:cnfStyle w:val="000000100000" w:firstRow="0" w:lastRow="0" w:firstColumn="0" w:lastColumn="0" w:oddVBand="0" w:evenVBand="0" w:oddHBand="1" w:evenHBand="0" w:firstRowFirstColumn="0" w:firstRowLastColumn="0" w:lastRowFirstColumn="0" w:lastRowLastColumn="0"/>
          <w:trHeight w:val="300"/>
          <w:del w:id="5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376B3B" w:rsidR="00E16572" w:rsidRPr="00B21582" w:rsidDel="009C19DC" w:rsidRDefault="00E16572" w:rsidP="00E16572">
            <w:pPr>
              <w:spacing w:line="240" w:lineRule="auto"/>
              <w:ind w:firstLine="0"/>
              <w:rPr>
                <w:del w:id="561" w:author="Nate Bachmeier [AWS-SA]" w:date="2023-05-04T18:11:00Z"/>
                <w:rFonts w:ascii="Calibri" w:eastAsia="Times New Roman" w:hAnsi="Calibri" w:cs="Calibri"/>
                <w:b w:val="0"/>
                <w:bCs w:val="0"/>
                <w:color w:val="000000"/>
                <w:sz w:val="22"/>
              </w:rPr>
            </w:pPr>
            <w:del w:id="562" w:author="Nate Bachmeier [AWS-SA]" w:date="2023-05-04T18:11:00Z">
              <w:r w:rsidRPr="00E16572" w:rsidDel="009C19DC">
                <w:rPr>
                  <w:rFonts w:ascii="Calibri" w:eastAsia="Times New Roman" w:hAnsi="Calibri" w:cs="Calibri"/>
                  <w:color w:val="000000"/>
                  <w:sz w:val="22"/>
                </w:rPr>
                <w:delText>blowing glass</w:delText>
              </w:r>
            </w:del>
          </w:p>
        </w:tc>
        <w:tc>
          <w:tcPr>
            <w:tcW w:w="5348" w:type="dxa"/>
            <w:noWrap/>
            <w:hideMark/>
          </w:tcPr>
          <w:p w14:paraId="659FCFBA" w14:textId="08E803E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63" w:author="Nate Bachmeier [AWS-SA]" w:date="2023-05-04T18:11:00Z"/>
                <w:rFonts w:ascii="Calibri" w:eastAsia="Times New Roman" w:hAnsi="Calibri" w:cs="Calibri"/>
                <w:color w:val="000000"/>
                <w:sz w:val="22"/>
              </w:rPr>
            </w:pPr>
            <w:del w:id="564" w:author="Nate Bachmeier [AWS-SA]" w:date="2023-05-04T18:11:00Z">
              <w:r w:rsidRPr="00E16572" w:rsidDel="009C19DC">
                <w:rPr>
                  <w:rFonts w:ascii="Calibri" w:eastAsia="Times New Roman" w:hAnsi="Calibri" w:cs="Calibri"/>
                  <w:color w:val="000000"/>
                  <w:sz w:val="22"/>
                </w:rPr>
                <w:delText>651</w:delText>
              </w:r>
            </w:del>
          </w:p>
        </w:tc>
      </w:tr>
      <w:tr w:rsidR="00E16572" w:rsidRPr="00E16572" w:rsidDel="009C19DC" w14:paraId="17A1808C" w14:textId="17D3292A" w:rsidTr="00B21582">
        <w:trPr>
          <w:trHeight w:val="300"/>
          <w:del w:id="5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06FA08A0" w:rsidR="00E16572" w:rsidRPr="00B21582" w:rsidDel="009C19DC" w:rsidRDefault="00E16572" w:rsidP="00E16572">
            <w:pPr>
              <w:spacing w:line="240" w:lineRule="auto"/>
              <w:ind w:firstLine="0"/>
              <w:rPr>
                <w:del w:id="566" w:author="Nate Bachmeier [AWS-SA]" w:date="2023-05-04T18:11:00Z"/>
                <w:rFonts w:ascii="Calibri" w:eastAsia="Times New Roman" w:hAnsi="Calibri" w:cs="Calibri"/>
                <w:b w:val="0"/>
                <w:bCs w:val="0"/>
                <w:color w:val="000000"/>
                <w:sz w:val="22"/>
              </w:rPr>
            </w:pPr>
            <w:del w:id="567" w:author="Nate Bachmeier [AWS-SA]" w:date="2023-05-04T18:11:00Z">
              <w:r w:rsidRPr="00E16572" w:rsidDel="009C19DC">
                <w:rPr>
                  <w:rFonts w:ascii="Calibri" w:eastAsia="Times New Roman" w:hAnsi="Calibri" w:cs="Calibri"/>
                  <w:color w:val="000000"/>
                  <w:sz w:val="22"/>
                </w:rPr>
                <w:delText>blowing leaves</w:delText>
              </w:r>
            </w:del>
          </w:p>
        </w:tc>
        <w:tc>
          <w:tcPr>
            <w:tcW w:w="5348" w:type="dxa"/>
            <w:noWrap/>
            <w:hideMark/>
          </w:tcPr>
          <w:p w14:paraId="27984526" w14:textId="72EA0BC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68" w:author="Nate Bachmeier [AWS-SA]" w:date="2023-05-04T18:11:00Z"/>
                <w:rFonts w:ascii="Calibri" w:eastAsia="Times New Roman" w:hAnsi="Calibri" w:cs="Calibri"/>
                <w:color w:val="000000"/>
                <w:sz w:val="22"/>
              </w:rPr>
            </w:pPr>
            <w:del w:id="569" w:author="Nate Bachmeier [AWS-SA]" w:date="2023-05-04T18:11:00Z">
              <w:r w:rsidRPr="00E16572" w:rsidDel="009C19DC">
                <w:rPr>
                  <w:rFonts w:ascii="Calibri" w:eastAsia="Times New Roman" w:hAnsi="Calibri" w:cs="Calibri"/>
                  <w:color w:val="000000"/>
                  <w:sz w:val="22"/>
                </w:rPr>
                <w:delText>651</w:delText>
              </w:r>
            </w:del>
          </w:p>
        </w:tc>
      </w:tr>
      <w:tr w:rsidR="00E16572" w:rsidRPr="00E16572" w:rsidDel="009C19DC" w14:paraId="11EBB6CA" w14:textId="4AB4AB5B" w:rsidTr="00B21582">
        <w:trPr>
          <w:cnfStyle w:val="000000100000" w:firstRow="0" w:lastRow="0" w:firstColumn="0" w:lastColumn="0" w:oddVBand="0" w:evenVBand="0" w:oddHBand="1" w:evenHBand="0" w:firstRowFirstColumn="0" w:firstRowLastColumn="0" w:lastRowFirstColumn="0" w:lastRowLastColumn="0"/>
          <w:trHeight w:val="300"/>
          <w:del w:id="5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599A088" w:rsidR="00E16572" w:rsidRPr="00B21582" w:rsidDel="009C19DC" w:rsidRDefault="00E16572" w:rsidP="00E16572">
            <w:pPr>
              <w:spacing w:line="240" w:lineRule="auto"/>
              <w:ind w:firstLine="0"/>
              <w:rPr>
                <w:del w:id="571" w:author="Nate Bachmeier [AWS-SA]" w:date="2023-05-04T18:11:00Z"/>
                <w:rFonts w:ascii="Calibri" w:eastAsia="Times New Roman" w:hAnsi="Calibri" w:cs="Calibri"/>
                <w:b w:val="0"/>
                <w:bCs w:val="0"/>
                <w:color w:val="000000"/>
                <w:sz w:val="22"/>
              </w:rPr>
            </w:pPr>
            <w:del w:id="572" w:author="Nate Bachmeier [AWS-SA]" w:date="2023-05-04T18:11:00Z">
              <w:r w:rsidRPr="00E16572" w:rsidDel="009C19DC">
                <w:rPr>
                  <w:rFonts w:ascii="Calibri" w:eastAsia="Times New Roman" w:hAnsi="Calibri" w:cs="Calibri"/>
                  <w:color w:val="000000"/>
                  <w:sz w:val="22"/>
                </w:rPr>
                <w:delText>blowing nose</w:delText>
              </w:r>
            </w:del>
          </w:p>
        </w:tc>
        <w:tc>
          <w:tcPr>
            <w:tcW w:w="5348" w:type="dxa"/>
            <w:noWrap/>
            <w:hideMark/>
          </w:tcPr>
          <w:p w14:paraId="43543E6D" w14:textId="0B800E6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73" w:author="Nate Bachmeier [AWS-SA]" w:date="2023-05-04T18:11:00Z"/>
                <w:rFonts w:ascii="Calibri" w:eastAsia="Times New Roman" w:hAnsi="Calibri" w:cs="Calibri"/>
                <w:color w:val="000000"/>
                <w:sz w:val="22"/>
              </w:rPr>
            </w:pPr>
            <w:del w:id="574" w:author="Nate Bachmeier [AWS-SA]" w:date="2023-05-04T18:11:00Z">
              <w:r w:rsidRPr="00E16572" w:rsidDel="009C19DC">
                <w:rPr>
                  <w:rFonts w:ascii="Calibri" w:eastAsia="Times New Roman" w:hAnsi="Calibri" w:cs="Calibri"/>
                  <w:color w:val="000000"/>
                  <w:sz w:val="22"/>
                </w:rPr>
                <w:delText>651</w:delText>
              </w:r>
            </w:del>
          </w:p>
        </w:tc>
      </w:tr>
      <w:tr w:rsidR="00E16572" w:rsidRPr="00E16572" w:rsidDel="009C19DC" w14:paraId="5C34EA70" w14:textId="32FEFA9D" w:rsidTr="00B21582">
        <w:trPr>
          <w:trHeight w:val="300"/>
          <w:del w:id="5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F66EE35" w:rsidR="00E16572" w:rsidRPr="00B21582" w:rsidDel="009C19DC" w:rsidRDefault="00E16572" w:rsidP="00E16572">
            <w:pPr>
              <w:spacing w:line="240" w:lineRule="auto"/>
              <w:ind w:firstLine="0"/>
              <w:rPr>
                <w:del w:id="576" w:author="Nate Bachmeier [AWS-SA]" w:date="2023-05-04T18:11:00Z"/>
                <w:rFonts w:ascii="Calibri" w:eastAsia="Times New Roman" w:hAnsi="Calibri" w:cs="Calibri"/>
                <w:b w:val="0"/>
                <w:bCs w:val="0"/>
                <w:color w:val="000000"/>
                <w:sz w:val="22"/>
              </w:rPr>
            </w:pPr>
            <w:del w:id="577" w:author="Nate Bachmeier [AWS-SA]" w:date="2023-05-04T18:11:00Z">
              <w:r w:rsidRPr="00E16572" w:rsidDel="009C19DC">
                <w:rPr>
                  <w:rFonts w:ascii="Calibri" w:eastAsia="Times New Roman" w:hAnsi="Calibri" w:cs="Calibri"/>
                  <w:color w:val="000000"/>
                  <w:sz w:val="22"/>
                </w:rPr>
                <w:delText>blowing out candles</w:delText>
              </w:r>
            </w:del>
          </w:p>
        </w:tc>
        <w:tc>
          <w:tcPr>
            <w:tcW w:w="5348" w:type="dxa"/>
            <w:noWrap/>
            <w:hideMark/>
          </w:tcPr>
          <w:p w14:paraId="3C5D23D8" w14:textId="2676B4B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78" w:author="Nate Bachmeier [AWS-SA]" w:date="2023-05-04T18:11:00Z"/>
                <w:rFonts w:ascii="Calibri" w:eastAsia="Times New Roman" w:hAnsi="Calibri" w:cs="Calibri"/>
                <w:color w:val="000000"/>
                <w:sz w:val="22"/>
              </w:rPr>
            </w:pPr>
            <w:del w:id="579" w:author="Nate Bachmeier [AWS-SA]" w:date="2023-05-04T18:11:00Z">
              <w:r w:rsidRPr="00E16572" w:rsidDel="009C19DC">
                <w:rPr>
                  <w:rFonts w:ascii="Calibri" w:eastAsia="Times New Roman" w:hAnsi="Calibri" w:cs="Calibri"/>
                  <w:color w:val="000000"/>
                  <w:sz w:val="22"/>
                </w:rPr>
                <w:delText>881</w:delText>
              </w:r>
            </w:del>
          </w:p>
        </w:tc>
      </w:tr>
      <w:tr w:rsidR="00E16572" w:rsidRPr="00E16572" w:rsidDel="009C19DC" w14:paraId="19E842F7" w14:textId="3A21FB51" w:rsidTr="00B21582">
        <w:trPr>
          <w:cnfStyle w:val="000000100000" w:firstRow="0" w:lastRow="0" w:firstColumn="0" w:lastColumn="0" w:oddVBand="0" w:evenVBand="0" w:oddHBand="1" w:evenHBand="0" w:firstRowFirstColumn="0" w:firstRowLastColumn="0" w:lastRowFirstColumn="0" w:lastRowLastColumn="0"/>
          <w:trHeight w:val="300"/>
          <w:del w:id="5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2B7DD7A7" w:rsidR="00E16572" w:rsidRPr="00B21582" w:rsidDel="009C19DC" w:rsidRDefault="00E16572" w:rsidP="00E16572">
            <w:pPr>
              <w:spacing w:line="240" w:lineRule="auto"/>
              <w:ind w:firstLine="0"/>
              <w:rPr>
                <w:del w:id="581" w:author="Nate Bachmeier [AWS-SA]" w:date="2023-05-04T18:11:00Z"/>
                <w:rFonts w:ascii="Calibri" w:eastAsia="Times New Roman" w:hAnsi="Calibri" w:cs="Calibri"/>
                <w:b w:val="0"/>
                <w:bCs w:val="0"/>
                <w:color w:val="000000"/>
                <w:sz w:val="22"/>
              </w:rPr>
            </w:pPr>
            <w:del w:id="582" w:author="Nate Bachmeier [AWS-SA]" w:date="2023-05-04T18:11:00Z">
              <w:r w:rsidRPr="00E16572" w:rsidDel="009C19DC">
                <w:rPr>
                  <w:rFonts w:ascii="Calibri" w:eastAsia="Times New Roman" w:hAnsi="Calibri" w:cs="Calibri"/>
                  <w:color w:val="000000"/>
                  <w:sz w:val="22"/>
                </w:rPr>
                <w:delText>bobsledding</w:delText>
              </w:r>
            </w:del>
          </w:p>
        </w:tc>
        <w:tc>
          <w:tcPr>
            <w:tcW w:w="5348" w:type="dxa"/>
            <w:noWrap/>
            <w:hideMark/>
          </w:tcPr>
          <w:p w14:paraId="6721E202" w14:textId="0C80895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83" w:author="Nate Bachmeier [AWS-SA]" w:date="2023-05-04T18:11:00Z"/>
                <w:rFonts w:ascii="Calibri" w:eastAsia="Times New Roman" w:hAnsi="Calibri" w:cs="Calibri"/>
                <w:color w:val="000000"/>
                <w:sz w:val="22"/>
              </w:rPr>
            </w:pPr>
            <w:del w:id="584" w:author="Nate Bachmeier [AWS-SA]" w:date="2023-05-04T18:11:00Z">
              <w:r w:rsidRPr="00E16572" w:rsidDel="009C19DC">
                <w:rPr>
                  <w:rFonts w:ascii="Calibri" w:eastAsia="Times New Roman" w:hAnsi="Calibri" w:cs="Calibri"/>
                  <w:color w:val="000000"/>
                  <w:sz w:val="22"/>
                </w:rPr>
                <w:delText>570</w:delText>
              </w:r>
            </w:del>
          </w:p>
        </w:tc>
      </w:tr>
      <w:tr w:rsidR="00E16572" w:rsidRPr="00E16572" w:rsidDel="009C19DC" w14:paraId="3734CCFF" w14:textId="1F81AD12" w:rsidTr="00B21582">
        <w:trPr>
          <w:trHeight w:val="300"/>
          <w:del w:id="5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26E17375" w:rsidR="00E16572" w:rsidRPr="00B21582" w:rsidDel="009C19DC" w:rsidRDefault="00E16572" w:rsidP="00E16572">
            <w:pPr>
              <w:spacing w:line="240" w:lineRule="auto"/>
              <w:ind w:firstLine="0"/>
              <w:rPr>
                <w:del w:id="586" w:author="Nate Bachmeier [AWS-SA]" w:date="2023-05-04T18:11:00Z"/>
                <w:rFonts w:ascii="Calibri" w:eastAsia="Times New Roman" w:hAnsi="Calibri" w:cs="Calibri"/>
                <w:b w:val="0"/>
                <w:bCs w:val="0"/>
                <w:color w:val="000000"/>
                <w:sz w:val="22"/>
              </w:rPr>
            </w:pPr>
            <w:del w:id="587" w:author="Nate Bachmeier [AWS-SA]" w:date="2023-05-04T18:11:00Z">
              <w:r w:rsidRPr="00E16572" w:rsidDel="009C19DC">
                <w:rPr>
                  <w:rFonts w:ascii="Calibri" w:eastAsia="Times New Roman" w:hAnsi="Calibri" w:cs="Calibri"/>
                  <w:color w:val="000000"/>
                  <w:sz w:val="22"/>
                </w:rPr>
                <w:delText>bodysurfing</w:delText>
              </w:r>
            </w:del>
          </w:p>
        </w:tc>
        <w:tc>
          <w:tcPr>
            <w:tcW w:w="5348" w:type="dxa"/>
            <w:noWrap/>
            <w:hideMark/>
          </w:tcPr>
          <w:p w14:paraId="6ED68838" w14:textId="3AB727E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88" w:author="Nate Bachmeier [AWS-SA]" w:date="2023-05-04T18:11:00Z"/>
                <w:rFonts w:ascii="Calibri" w:eastAsia="Times New Roman" w:hAnsi="Calibri" w:cs="Calibri"/>
                <w:color w:val="000000"/>
                <w:sz w:val="22"/>
              </w:rPr>
            </w:pPr>
            <w:del w:id="589" w:author="Nate Bachmeier [AWS-SA]" w:date="2023-05-04T18:11:00Z">
              <w:r w:rsidRPr="00E16572" w:rsidDel="009C19DC">
                <w:rPr>
                  <w:rFonts w:ascii="Calibri" w:eastAsia="Times New Roman" w:hAnsi="Calibri" w:cs="Calibri"/>
                  <w:color w:val="000000"/>
                  <w:sz w:val="22"/>
                </w:rPr>
                <w:delText>771</w:delText>
              </w:r>
            </w:del>
          </w:p>
        </w:tc>
      </w:tr>
      <w:tr w:rsidR="00E16572" w:rsidRPr="00E16572" w:rsidDel="009C19DC" w14:paraId="5376E571" w14:textId="04DC2065" w:rsidTr="00B21582">
        <w:trPr>
          <w:cnfStyle w:val="000000100000" w:firstRow="0" w:lastRow="0" w:firstColumn="0" w:lastColumn="0" w:oddVBand="0" w:evenVBand="0" w:oddHBand="1" w:evenHBand="0" w:firstRowFirstColumn="0" w:firstRowLastColumn="0" w:lastRowFirstColumn="0" w:lastRowLastColumn="0"/>
          <w:trHeight w:val="300"/>
          <w:del w:id="5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466741B6" w:rsidR="00E16572" w:rsidRPr="00B21582" w:rsidDel="009C19DC" w:rsidRDefault="00E16572" w:rsidP="00E16572">
            <w:pPr>
              <w:spacing w:line="240" w:lineRule="auto"/>
              <w:ind w:firstLine="0"/>
              <w:rPr>
                <w:del w:id="591" w:author="Nate Bachmeier [AWS-SA]" w:date="2023-05-04T18:11:00Z"/>
                <w:rFonts w:ascii="Calibri" w:eastAsia="Times New Roman" w:hAnsi="Calibri" w:cs="Calibri"/>
                <w:b w:val="0"/>
                <w:bCs w:val="0"/>
                <w:color w:val="000000"/>
                <w:sz w:val="22"/>
              </w:rPr>
            </w:pPr>
            <w:del w:id="592" w:author="Nate Bachmeier [AWS-SA]" w:date="2023-05-04T18:11:00Z">
              <w:r w:rsidRPr="00E16572" w:rsidDel="009C19DC">
                <w:rPr>
                  <w:rFonts w:ascii="Calibri" w:eastAsia="Times New Roman" w:hAnsi="Calibri" w:cs="Calibri"/>
                  <w:color w:val="000000"/>
                  <w:sz w:val="22"/>
                </w:rPr>
                <w:delText>bookbinding</w:delText>
              </w:r>
            </w:del>
          </w:p>
        </w:tc>
        <w:tc>
          <w:tcPr>
            <w:tcW w:w="5348" w:type="dxa"/>
            <w:noWrap/>
            <w:hideMark/>
          </w:tcPr>
          <w:p w14:paraId="1769DE03" w14:textId="6C90AA2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93" w:author="Nate Bachmeier [AWS-SA]" w:date="2023-05-04T18:11:00Z"/>
                <w:rFonts w:ascii="Calibri" w:eastAsia="Times New Roman" w:hAnsi="Calibri" w:cs="Calibri"/>
                <w:color w:val="000000"/>
                <w:sz w:val="22"/>
              </w:rPr>
            </w:pPr>
            <w:del w:id="594" w:author="Nate Bachmeier [AWS-SA]" w:date="2023-05-04T18:11:00Z">
              <w:r w:rsidRPr="00E16572" w:rsidDel="009C19DC">
                <w:rPr>
                  <w:rFonts w:ascii="Calibri" w:eastAsia="Times New Roman" w:hAnsi="Calibri" w:cs="Calibri"/>
                  <w:color w:val="000000"/>
                  <w:sz w:val="22"/>
                </w:rPr>
                <w:delText>764</w:delText>
              </w:r>
            </w:del>
          </w:p>
        </w:tc>
      </w:tr>
      <w:tr w:rsidR="00E16572" w:rsidRPr="00E16572" w:rsidDel="009C19DC" w14:paraId="75CB85BF" w14:textId="73176D8C" w:rsidTr="00B21582">
        <w:trPr>
          <w:trHeight w:val="300"/>
          <w:del w:id="5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488BF6C3" w:rsidR="00E16572" w:rsidRPr="00B21582" w:rsidDel="009C19DC" w:rsidRDefault="00E16572" w:rsidP="00E16572">
            <w:pPr>
              <w:spacing w:line="240" w:lineRule="auto"/>
              <w:ind w:firstLine="0"/>
              <w:rPr>
                <w:del w:id="596" w:author="Nate Bachmeier [AWS-SA]" w:date="2023-05-04T18:11:00Z"/>
                <w:rFonts w:ascii="Calibri" w:eastAsia="Times New Roman" w:hAnsi="Calibri" w:cs="Calibri"/>
                <w:b w:val="0"/>
                <w:bCs w:val="0"/>
                <w:color w:val="000000"/>
                <w:sz w:val="22"/>
              </w:rPr>
            </w:pPr>
            <w:del w:id="597" w:author="Nate Bachmeier [AWS-SA]" w:date="2023-05-04T18:11:00Z">
              <w:r w:rsidRPr="00E16572" w:rsidDel="009C19DC">
                <w:rPr>
                  <w:rFonts w:ascii="Calibri" w:eastAsia="Times New Roman" w:hAnsi="Calibri" w:cs="Calibri"/>
                  <w:color w:val="000000"/>
                  <w:sz w:val="22"/>
                </w:rPr>
                <w:delText>bottling</w:delText>
              </w:r>
            </w:del>
          </w:p>
        </w:tc>
        <w:tc>
          <w:tcPr>
            <w:tcW w:w="5348" w:type="dxa"/>
            <w:noWrap/>
            <w:hideMark/>
          </w:tcPr>
          <w:p w14:paraId="0BA28B6D" w14:textId="0B9520C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98" w:author="Nate Bachmeier [AWS-SA]" w:date="2023-05-04T18:11:00Z"/>
                <w:rFonts w:ascii="Calibri" w:eastAsia="Times New Roman" w:hAnsi="Calibri" w:cs="Calibri"/>
                <w:color w:val="000000"/>
                <w:sz w:val="22"/>
              </w:rPr>
            </w:pPr>
            <w:del w:id="599" w:author="Nate Bachmeier [AWS-SA]" w:date="2023-05-04T18:11:00Z">
              <w:r w:rsidRPr="00E16572" w:rsidDel="009C19DC">
                <w:rPr>
                  <w:rFonts w:ascii="Calibri" w:eastAsia="Times New Roman" w:hAnsi="Calibri" w:cs="Calibri"/>
                  <w:color w:val="000000"/>
                  <w:sz w:val="22"/>
                </w:rPr>
                <w:delText>575</w:delText>
              </w:r>
            </w:del>
          </w:p>
        </w:tc>
      </w:tr>
      <w:tr w:rsidR="00E16572" w:rsidRPr="00E16572" w:rsidDel="009C19DC" w14:paraId="4AE3E58E" w14:textId="0920B880" w:rsidTr="00B21582">
        <w:trPr>
          <w:cnfStyle w:val="000000100000" w:firstRow="0" w:lastRow="0" w:firstColumn="0" w:lastColumn="0" w:oddVBand="0" w:evenVBand="0" w:oddHBand="1" w:evenHBand="0" w:firstRowFirstColumn="0" w:firstRowLastColumn="0" w:lastRowFirstColumn="0" w:lastRowLastColumn="0"/>
          <w:trHeight w:val="300"/>
          <w:del w:id="6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C5EE8CD" w:rsidR="00E16572" w:rsidRPr="00B21582" w:rsidDel="009C19DC" w:rsidRDefault="00E16572" w:rsidP="00E16572">
            <w:pPr>
              <w:spacing w:line="240" w:lineRule="auto"/>
              <w:ind w:firstLine="0"/>
              <w:rPr>
                <w:del w:id="601" w:author="Nate Bachmeier [AWS-SA]" w:date="2023-05-04T18:11:00Z"/>
                <w:rFonts w:ascii="Calibri" w:eastAsia="Times New Roman" w:hAnsi="Calibri" w:cs="Calibri"/>
                <w:b w:val="0"/>
                <w:bCs w:val="0"/>
                <w:color w:val="000000"/>
                <w:sz w:val="22"/>
              </w:rPr>
            </w:pPr>
            <w:del w:id="602" w:author="Nate Bachmeier [AWS-SA]" w:date="2023-05-04T18:11:00Z">
              <w:r w:rsidRPr="00E16572" w:rsidDel="009C19DC">
                <w:rPr>
                  <w:rFonts w:ascii="Calibri" w:eastAsia="Times New Roman" w:hAnsi="Calibri" w:cs="Calibri"/>
                  <w:color w:val="000000"/>
                  <w:sz w:val="22"/>
                </w:rPr>
                <w:delText>bouncing ball (not juggling)</w:delText>
              </w:r>
            </w:del>
          </w:p>
        </w:tc>
        <w:tc>
          <w:tcPr>
            <w:tcW w:w="5348" w:type="dxa"/>
            <w:noWrap/>
            <w:hideMark/>
          </w:tcPr>
          <w:p w14:paraId="20BE9842" w14:textId="47725B2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03" w:author="Nate Bachmeier [AWS-SA]" w:date="2023-05-04T18:11:00Z"/>
                <w:rFonts w:ascii="Calibri" w:eastAsia="Times New Roman" w:hAnsi="Calibri" w:cs="Calibri"/>
                <w:color w:val="000000"/>
                <w:sz w:val="22"/>
              </w:rPr>
            </w:pPr>
            <w:del w:id="604" w:author="Nate Bachmeier [AWS-SA]" w:date="2023-05-04T18:11:00Z">
              <w:r w:rsidRPr="00E16572" w:rsidDel="009C19DC">
                <w:rPr>
                  <w:rFonts w:ascii="Calibri" w:eastAsia="Times New Roman" w:hAnsi="Calibri" w:cs="Calibri"/>
                  <w:color w:val="000000"/>
                  <w:sz w:val="22"/>
                </w:rPr>
                <w:delText>478</w:delText>
              </w:r>
            </w:del>
          </w:p>
        </w:tc>
      </w:tr>
      <w:tr w:rsidR="00E16572" w:rsidRPr="00E16572" w:rsidDel="009C19DC" w14:paraId="003F54B0" w14:textId="72445BD4" w:rsidTr="00B21582">
        <w:trPr>
          <w:trHeight w:val="300"/>
          <w:del w:id="6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4A3FCE4E" w:rsidR="00E16572" w:rsidRPr="00B21582" w:rsidDel="009C19DC" w:rsidRDefault="00E16572" w:rsidP="00E16572">
            <w:pPr>
              <w:spacing w:line="240" w:lineRule="auto"/>
              <w:ind w:firstLine="0"/>
              <w:rPr>
                <w:del w:id="606" w:author="Nate Bachmeier [AWS-SA]" w:date="2023-05-04T18:11:00Z"/>
                <w:rFonts w:ascii="Calibri" w:eastAsia="Times New Roman" w:hAnsi="Calibri" w:cs="Calibri"/>
                <w:b w:val="0"/>
                <w:bCs w:val="0"/>
                <w:color w:val="000000"/>
                <w:sz w:val="22"/>
              </w:rPr>
            </w:pPr>
            <w:del w:id="607" w:author="Nate Bachmeier [AWS-SA]" w:date="2023-05-04T18:11:00Z">
              <w:r w:rsidRPr="00E16572" w:rsidDel="009C19DC">
                <w:rPr>
                  <w:rFonts w:ascii="Calibri" w:eastAsia="Times New Roman" w:hAnsi="Calibri" w:cs="Calibri"/>
                  <w:color w:val="000000"/>
                  <w:sz w:val="22"/>
                </w:rPr>
                <w:delText>bouncing on bouncy castle</w:delText>
              </w:r>
            </w:del>
          </w:p>
        </w:tc>
        <w:tc>
          <w:tcPr>
            <w:tcW w:w="5348" w:type="dxa"/>
            <w:noWrap/>
            <w:hideMark/>
          </w:tcPr>
          <w:p w14:paraId="718B18B2" w14:textId="3063732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08" w:author="Nate Bachmeier [AWS-SA]" w:date="2023-05-04T18:11:00Z"/>
                <w:rFonts w:ascii="Calibri" w:eastAsia="Times New Roman" w:hAnsi="Calibri" w:cs="Calibri"/>
                <w:color w:val="000000"/>
                <w:sz w:val="22"/>
              </w:rPr>
            </w:pPr>
            <w:del w:id="609" w:author="Nate Bachmeier [AWS-SA]" w:date="2023-05-04T18:11:00Z">
              <w:r w:rsidRPr="00E16572" w:rsidDel="009C19DC">
                <w:rPr>
                  <w:rFonts w:ascii="Calibri" w:eastAsia="Times New Roman" w:hAnsi="Calibri" w:cs="Calibri"/>
                  <w:color w:val="000000"/>
                  <w:sz w:val="22"/>
                </w:rPr>
                <w:delText>694</w:delText>
              </w:r>
            </w:del>
          </w:p>
        </w:tc>
      </w:tr>
      <w:tr w:rsidR="00E16572" w:rsidRPr="00E16572" w:rsidDel="009C19DC" w14:paraId="0F147066" w14:textId="0D8FBDF2" w:rsidTr="00B21582">
        <w:trPr>
          <w:cnfStyle w:val="000000100000" w:firstRow="0" w:lastRow="0" w:firstColumn="0" w:lastColumn="0" w:oddVBand="0" w:evenVBand="0" w:oddHBand="1" w:evenHBand="0" w:firstRowFirstColumn="0" w:firstRowLastColumn="0" w:lastRowFirstColumn="0" w:lastRowLastColumn="0"/>
          <w:trHeight w:val="300"/>
          <w:del w:id="6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305ABD95" w:rsidR="00E16572" w:rsidRPr="00B21582" w:rsidDel="009C19DC" w:rsidRDefault="00E16572" w:rsidP="00E16572">
            <w:pPr>
              <w:spacing w:line="240" w:lineRule="auto"/>
              <w:ind w:firstLine="0"/>
              <w:rPr>
                <w:del w:id="611" w:author="Nate Bachmeier [AWS-SA]" w:date="2023-05-04T18:11:00Z"/>
                <w:rFonts w:ascii="Calibri" w:eastAsia="Times New Roman" w:hAnsi="Calibri" w:cs="Calibri"/>
                <w:b w:val="0"/>
                <w:bCs w:val="0"/>
                <w:color w:val="000000"/>
                <w:sz w:val="22"/>
              </w:rPr>
            </w:pPr>
            <w:del w:id="612" w:author="Nate Bachmeier [AWS-SA]" w:date="2023-05-04T18:11:00Z">
              <w:r w:rsidRPr="00E16572" w:rsidDel="009C19DC">
                <w:rPr>
                  <w:rFonts w:ascii="Calibri" w:eastAsia="Times New Roman" w:hAnsi="Calibri" w:cs="Calibri"/>
                  <w:color w:val="000000"/>
                  <w:sz w:val="22"/>
                </w:rPr>
                <w:delText>bouncing on trampoline</w:delText>
              </w:r>
            </w:del>
          </w:p>
        </w:tc>
        <w:tc>
          <w:tcPr>
            <w:tcW w:w="5348" w:type="dxa"/>
            <w:noWrap/>
            <w:hideMark/>
          </w:tcPr>
          <w:p w14:paraId="614E2CAA" w14:textId="24B9F8E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13" w:author="Nate Bachmeier [AWS-SA]" w:date="2023-05-04T18:11:00Z"/>
                <w:rFonts w:ascii="Calibri" w:eastAsia="Times New Roman" w:hAnsi="Calibri" w:cs="Calibri"/>
                <w:color w:val="000000"/>
                <w:sz w:val="22"/>
              </w:rPr>
            </w:pPr>
            <w:del w:id="614" w:author="Nate Bachmeier [AWS-SA]" w:date="2023-05-04T18:11:00Z">
              <w:r w:rsidRPr="00E16572" w:rsidDel="009C19DC">
                <w:rPr>
                  <w:rFonts w:ascii="Calibri" w:eastAsia="Times New Roman" w:hAnsi="Calibri" w:cs="Calibri"/>
                  <w:color w:val="000000"/>
                  <w:sz w:val="22"/>
                </w:rPr>
                <w:delText>778</w:delText>
              </w:r>
            </w:del>
          </w:p>
        </w:tc>
      </w:tr>
      <w:tr w:rsidR="00E16572" w:rsidRPr="00E16572" w:rsidDel="009C19DC" w14:paraId="662D10D2" w14:textId="26C98D49" w:rsidTr="00B21582">
        <w:trPr>
          <w:trHeight w:val="300"/>
          <w:del w:id="6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09EDD73E" w:rsidR="00E16572" w:rsidRPr="00B21582" w:rsidDel="009C19DC" w:rsidRDefault="00E16572" w:rsidP="00E16572">
            <w:pPr>
              <w:spacing w:line="240" w:lineRule="auto"/>
              <w:ind w:firstLine="0"/>
              <w:rPr>
                <w:del w:id="616" w:author="Nate Bachmeier [AWS-SA]" w:date="2023-05-04T18:11:00Z"/>
                <w:rFonts w:ascii="Calibri" w:eastAsia="Times New Roman" w:hAnsi="Calibri" w:cs="Calibri"/>
                <w:b w:val="0"/>
                <w:bCs w:val="0"/>
                <w:color w:val="000000"/>
                <w:sz w:val="22"/>
              </w:rPr>
            </w:pPr>
            <w:del w:id="617" w:author="Nate Bachmeier [AWS-SA]" w:date="2023-05-04T18:11:00Z">
              <w:r w:rsidRPr="00E16572" w:rsidDel="009C19DC">
                <w:rPr>
                  <w:rFonts w:ascii="Calibri" w:eastAsia="Times New Roman" w:hAnsi="Calibri" w:cs="Calibri"/>
                  <w:color w:val="000000"/>
                  <w:sz w:val="22"/>
                </w:rPr>
                <w:delText>bowling</w:delText>
              </w:r>
            </w:del>
          </w:p>
        </w:tc>
        <w:tc>
          <w:tcPr>
            <w:tcW w:w="5348" w:type="dxa"/>
            <w:noWrap/>
            <w:hideMark/>
          </w:tcPr>
          <w:p w14:paraId="1C9A4A9C" w14:textId="02AFA13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18" w:author="Nate Bachmeier [AWS-SA]" w:date="2023-05-04T18:11:00Z"/>
                <w:rFonts w:ascii="Calibri" w:eastAsia="Times New Roman" w:hAnsi="Calibri" w:cs="Calibri"/>
                <w:color w:val="000000"/>
                <w:sz w:val="22"/>
              </w:rPr>
            </w:pPr>
            <w:del w:id="619" w:author="Nate Bachmeier [AWS-SA]" w:date="2023-05-04T18:11:00Z">
              <w:r w:rsidRPr="00E16572" w:rsidDel="009C19DC">
                <w:rPr>
                  <w:rFonts w:ascii="Calibri" w:eastAsia="Times New Roman" w:hAnsi="Calibri" w:cs="Calibri"/>
                  <w:color w:val="000000"/>
                  <w:sz w:val="22"/>
                </w:rPr>
                <w:delText>789</w:delText>
              </w:r>
            </w:del>
          </w:p>
        </w:tc>
      </w:tr>
      <w:tr w:rsidR="00E16572" w:rsidRPr="00E16572" w:rsidDel="009C19DC" w14:paraId="34CD4287" w14:textId="4C32C76D" w:rsidTr="00B21582">
        <w:trPr>
          <w:cnfStyle w:val="000000100000" w:firstRow="0" w:lastRow="0" w:firstColumn="0" w:lastColumn="0" w:oddVBand="0" w:evenVBand="0" w:oddHBand="1" w:evenHBand="0" w:firstRowFirstColumn="0" w:firstRowLastColumn="0" w:lastRowFirstColumn="0" w:lastRowLastColumn="0"/>
          <w:trHeight w:val="300"/>
          <w:del w:id="6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69F22432" w:rsidR="00E16572" w:rsidRPr="00B21582" w:rsidDel="009C19DC" w:rsidRDefault="00E16572" w:rsidP="00E16572">
            <w:pPr>
              <w:spacing w:line="240" w:lineRule="auto"/>
              <w:ind w:firstLine="0"/>
              <w:rPr>
                <w:del w:id="621" w:author="Nate Bachmeier [AWS-SA]" w:date="2023-05-04T18:11:00Z"/>
                <w:rFonts w:ascii="Calibri" w:eastAsia="Times New Roman" w:hAnsi="Calibri" w:cs="Calibri"/>
                <w:b w:val="0"/>
                <w:bCs w:val="0"/>
                <w:color w:val="000000"/>
                <w:sz w:val="22"/>
              </w:rPr>
            </w:pPr>
            <w:del w:id="622" w:author="Nate Bachmeier [AWS-SA]" w:date="2023-05-04T18:11:00Z">
              <w:r w:rsidRPr="00E16572" w:rsidDel="009C19DC">
                <w:rPr>
                  <w:rFonts w:ascii="Calibri" w:eastAsia="Times New Roman" w:hAnsi="Calibri" w:cs="Calibri"/>
                  <w:color w:val="000000"/>
                  <w:sz w:val="22"/>
                </w:rPr>
                <w:delText>braiding hair</w:delText>
              </w:r>
            </w:del>
          </w:p>
        </w:tc>
        <w:tc>
          <w:tcPr>
            <w:tcW w:w="5348" w:type="dxa"/>
            <w:noWrap/>
            <w:hideMark/>
          </w:tcPr>
          <w:p w14:paraId="7F211FC8" w14:textId="4B0CFC2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23" w:author="Nate Bachmeier [AWS-SA]" w:date="2023-05-04T18:11:00Z"/>
                <w:rFonts w:ascii="Calibri" w:eastAsia="Times New Roman" w:hAnsi="Calibri" w:cs="Calibri"/>
                <w:color w:val="000000"/>
                <w:sz w:val="22"/>
              </w:rPr>
            </w:pPr>
            <w:del w:id="624" w:author="Nate Bachmeier [AWS-SA]" w:date="2023-05-04T18:11:00Z">
              <w:r w:rsidRPr="00E16572" w:rsidDel="009C19DC">
                <w:rPr>
                  <w:rFonts w:ascii="Calibri" w:eastAsia="Times New Roman" w:hAnsi="Calibri" w:cs="Calibri"/>
                  <w:color w:val="000000"/>
                  <w:sz w:val="22"/>
                </w:rPr>
                <w:delText>725</w:delText>
              </w:r>
            </w:del>
          </w:p>
        </w:tc>
      </w:tr>
      <w:tr w:rsidR="00E16572" w:rsidRPr="00E16572" w:rsidDel="009C19DC" w14:paraId="00CF28F3" w14:textId="21602745" w:rsidTr="00B21582">
        <w:trPr>
          <w:trHeight w:val="300"/>
          <w:del w:id="6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12FF51EC" w:rsidR="00E16572" w:rsidRPr="00B21582" w:rsidDel="009C19DC" w:rsidRDefault="00E16572" w:rsidP="00E16572">
            <w:pPr>
              <w:spacing w:line="240" w:lineRule="auto"/>
              <w:ind w:firstLine="0"/>
              <w:rPr>
                <w:del w:id="626" w:author="Nate Bachmeier [AWS-SA]" w:date="2023-05-04T18:11:00Z"/>
                <w:rFonts w:ascii="Calibri" w:eastAsia="Times New Roman" w:hAnsi="Calibri" w:cs="Calibri"/>
                <w:b w:val="0"/>
                <w:bCs w:val="0"/>
                <w:color w:val="000000"/>
                <w:sz w:val="22"/>
              </w:rPr>
            </w:pPr>
            <w:del w:id="627" w:author="Nate Bachmeier [AWS-SA]" w:date="2023-05-04T18:11:00Z">
              <w:r w:rsidRPr="00E16572" w:rsidDel="009C19DC">
                <w:rPr>
                  <w:rFonts w:ascii="Calibri" w:eastAsia="Times New Roman" w:hAnsi="Calibri" w:cs="Calibri"/>
                  <w:color w:val="000000"/>
                  <w:sz w:val="22"/>
                </w:rPr>
                <w:delText>breading or breadcrumbing</w:delText>
              </w:r>
            </w:del>
          </w:p>
        </w:tc>
        <w:tc>
          <w:tcPr>
            <w:tcW w:w="5348" w:type="dxa"/>
            <w:noWrap/>
            <w:hideMark/>
          </w:tcPr>
          <w:p w14:paraId="1BC8C8E1" w14:textId="79D2A71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28" w:author="Nate Bachmeier [AWS-SA]" w:date="2023-05-04T18:11:00Z"/>
                <w:rFonts w:ascii="Calibri" w:eastAsia="Times New Roman" w:hAnsi="Calibri" w:cs="Calibri"/>
                <w:color w:val="000000"/>
                <w:sz w:val="22"/>
              </w:rPr>
            </w:pPr>
            <w:del w:id="629" w:author="Nate Bachmeier [AWS-SA]" w:date="2023-05-04T18:11:00Z">
              <w:r w:rsidRPr="00E16572" w:rsidDel="009C19DC">
                <w:rPr>
                  <w:rFonts w:ascii="Calibri" w:eastAsia="Times New Roman" w:hAnsi="Calibri" w:cs="Calibri"/>
                  <w:color w:val="000000"/>
                  <w:sz w:val="22"/>
                </w:rPr>
                <w:delText>554</w:delText>
              </w:r>
            </w:del>
          </w:p>
        </w:tc>
      </w:tr>
      <w:tr w:rsidR="00E16572" w:rsidRPr="00E16572" w:rsidDel="009C19DC" w14:paraId="480379FA" w14:textId="64DF8111" w:rsidTr="00B21582">
        <w:trPr>
          <w:cnfStyle w:val="000000100000" w:firstRow="0" w:lastRow="0" w:firstColumn="0" w:lastColumn="0" w:oddVBand="0" w:evenVBand="0" w:oddHBand="1" w:evenHBand="0" w:firstRowFirstColumn="0" w:firstRowLastColumn="0" w:lastRowFirstColumn="0" w:lastRowLastColumn="0"/>
          <w:trHeight w:val="300"/>
          <w:del w:id="6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2C7EB68B" w:rsidR="00E16572" w:rsidRPr="00B21582" w:rsidDel="009C19DC" w:rsidRDefault="00E16572" w:rsidP="00E16572">
            <w:pPr>
              <w:spacing w:line="240" w:lineRule="auto"/>
              <w:ind w:firstLine="0"/>
              <w:rPr>
                <w:del w:id="631" w:author="Nate Bachmeier [AWS-SA]" w:date="2023-05-04T18:11:00Z"/>
                <w:rFonts w:ascii="Calibri" w:eastAsia="Times New Roman" w:hAnsi="Calibri" w:cs="Calibri"/>
                <w:b w:val="0"/>
                <w:bCs w:val="0"/>
                <w:color w:val="000000"/>
                <w:sz w:val="22"/>
              </w:rPr>
            </w:pPr>
            <w:del w:id="632" w:author="Nate Bachmeier [AWS-SA]" w:date="2023-05-04T18:11:00Z">
              <w:r w:rsidRPr="00E16572" w:rsidDel="009C19DC">
                <w:rPr>
                  <w:rFonts w:ascii="Calibri" w:eastAsia="Times New Roman" w:hAnsi="Calibri" w:cs="Calibri"/>
                  <w:color w:val="000000"/>
                  <w:sz w:val="22"/>
                </w:rPr>
                <w:delText>breakdancing</w:delText>
              </w:r>
            </w:del>
          </w:p>
        </w:tc>
        <w:tc>
          <w:tcPr>
            <w:tcW w:w="5348" w:type="dxa"/>
            <w:noWrap/>
            <w:hideMark/>
          </w:tcPr>
          <w:p w14:paraId="2E67325A" w14:textId="39B4B70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33" w:author="Nate Bachmeier [AWS-SA]" w:date="2023-05-04T18:11:00Z"/>
                <w:rFonts w:ascii="Calibri" w:eastAsia="Times New Roman" w:hAnsi="Calibri" w:cs="Calibri"/>
                <w:color w:val="000000"/>
                <w:sz w:val="22"/>
              </w:rPr>
            </w:pPr>
            <w:del w:id="634" w:author="Nate Bachmeier [AWS-SA]" w:date="2023-05-04T18:11:00Z">
              <w:r w:rsidRPr="00E16572" w:rsidDel="009C19DC">
                <w:rPr>
                  <w:rFonts w:ascii="Calibri" w:eastAsia="Times New Roman" w:hAnsi="Calibri" w:cs="Calibri"/>
                  <w:color w:val="000000"/>
                  <w:sz w:val="22"/>
                </w:rPr>
                <w:delText>708</w:delText>
              </w:r>
            </w:del>
          </w:p>
        </w:tc>
      </w:tr>
      <w:tr w:rsidR="00E16572" w:rsidRPr="00E16572" w:rsidDel="009C19DC" w14:paraId="7700CC77" w14:textId="6CAB6195" w:rsidTr="00B21582">
        <w:trPr>
          <w:trHeight w:val="300"/>
          <w:del w:id="6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3184F3F5" w:rsidR="00E16572" w:rsidRPr="00B21582" w:rsidDel="009C19DC" w:rsidRDefault="00E16572" w:rsidP="00E16572">
            <w:pPr>
              <w:spacing w:line="240" w:lineRule="auto"/>
              <w:ind w:firstLine="0"/>
              <w:rPr>
                <w:del w:id="636" w:author="Nate Bachmeier [AWS-SA]" w:date="2023-05-04T18:11:00Z"/>
                <w:rFonts w:ascii="Calibri" w:eastAsia="Times New Roman" w:hAnsi="Calibri" w:cs="Calibri"/>
                <w:b w:val="0"/>
                <w:bCs w:val="0"/>
                <w:color w:val="000000"/>
                <w:sz w:val="22"/>
              </w:rPr>
            </w:pPr>
            <w:del w:id="637" w:author="Nate Bachmeier [AWS-SA]" w:date="2023-05-04T18:11:00Z">
              <w:r w:rsidRPr="00E16572" w:rsidDel="009C19DC">
                <w:rPr>
                  <w:rFonts w:ascii="Calibri" w:eastAsia="Times New Roman" w:hAnsi="Calibri" w:cs="Calibri"/>
                  <w:color w:val="000000"/>
                  <w:sz w:val="22"/>
                </w:rPr>
                <w:delText>breaking boards</w:delText>
              </w:r>
            </w:del>
          </w:p>
        </w:tc>
        <w:tc>
          <w:tcPr>
            <w:tcW w:w="5348" w:type="dxa"/>
            <w:noWrap/>
            <w:hideMark/>
          </w:tcPr>
          <w:p w14:paraId="589F6C0B" w14:textId="2B4762F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38" w:author="Nate Bachmeier [AWS-SA]" w:date="2023-05-04T18:11:00Z"/>
                <w:rFonts w:ascii="Calibri" w:eastAsia="Times New Roman" w:hAnsi="Calibri" w:cs="Calibri"/>
                <w:color w:val="000000"/>
                <w:sz w:val="22"/>
              </w:rPr>
            </w:pPr>
            <w:del w:id="639" w:author="Nate Bachmeier [AWS-SA]" w:date="2023-05-04T18:11:00Z">
              <w:r w:rsidRPr="00E16572" w:rsidDel="009C19DC">
                <w:rPr>
                  <w:rFonts w:ascii="Calibri" w:eastAsia="Times New Roman" w:hAnsi="Calibri" w:cs="Calibri"/>
                  <w:color w:val="000000"/>
                  <w:sz w:val="22"/>
                </w:rPr>
                <w:delText>765</w:delText>
              </w:r>
            </w:del>
          </w:p>
        </w:tc>
      </w:tr>
      <w:tr w:rsidR="00E16572" w:rsidRPr="00E16572" w:rsidDel="009C19DC" w14:paraId="717FA3DE" w14:textId="3E1A0004" w:rsidTr="00B21582">
        <w:trPr>
          <w:cnfStyle w:val="000000100000" w:firstRow="0" w:lastRow="0" w:firstColumn="0" w:lastColumn="0" w:oddVBand="0" w:evenVBand="0" w:oddHBand="1" w:evenHBand="0" w:firstRowFirstColumn="0" w:firstRowLastColumn="0" w:lastRowFirstColumn="0" w:lastRowLastColumn="0"/>
          <w:trHeight w:val="300"/>
          <w:del w:id="6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6D00A225" w:rsidR="00E16572" w:rsidRPr="00B21582" w:rsidDel="009C19DC" w:rsidRDefault="00E16572" w:rsidP="00E16572">
            <w:pPr>
              <w:spacing w:line="240" w:lineRule="auto"/>
              <w:ind w:firstLine="0"/>
              <w:rPr>
                <w:del w:id="641" w:author="Nate Bachmeier [AWS-SA]" w:date="2023-05-04T18:11:00Z"/>
                <w:rFonts w:ascii="Calibri" w:eastAsia="Times New Roman" w:hAnsi="Calibri" w:cs="Calibri"/>
                <w:b w:val="0"/>
                <w:bCs w:val="0"/>
                <w:color w:val="000000"/>
                <w:sz w:val="22"/>
              </w:rPr>
            </w:pPr>
            <w:del w:id="642" w:author="Nate Bachmeier [AWS-SA]" w:date="2023-05-04T18:11:00Z">
              <w:r w:rsidRPr="00E16572" w:rsidDel="009C19DC">
                <w:rPr>
                  <w:rFonts w:ascii="Calibri" w:eastAsia="Times New Roman" w:hAnsi="Calibri" w:cs="Calibri"/>
                  <w:color w:val="000000"/>
                  <w:sz w:val="22"/>
                </w:rPr>
                <w:delText>breaking glass</w:delText>
              </w:r>
            </w:del>
          </w:p>
        </w:tc>
        <w:tc>
          <w:tcPr>
            <w:tcW w:w="5348" w:type="dxa"/>
            <w:noWrap/>
            <w:hideMark/>
          </w:tcPr>
          <w:p w14:paraId="43CED9A0" w14:textId="198C801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43" w:author="Nate Bachmeier [AWS-SA]" w:date="2023-05-04T18:11:00Z"/>
                <w:rFonts w:ascii="Calibri" w:eastAsia="Times New Roman" w:hAnsi="Calibri" w:cs="Calibri"/>
                <w:color w:val="000000"/>
                <w:sz w:val="22"/>
              </w:rPr>
            </w:pPr>
            <w:del w:id="644" w:author="Nate Bachmeier [AWS-SA]" w:date="2023-05-04T18:11:00Z">
              <w:r w:rsidRPr="00E16572" w:rsidDel="009C19DC">
                <w:rPr>
                  <w:rFonts w:ascii="Calibri" w:eastAsia="Times New Roman" w:hAnsi="Calibri" w:cs="Calibri"/>
                  <w:color w:val="000000"/>
                  <w:sz w:val="22"/>
                </w:rPr>
                <w:delText>511</w:delText>
              </w:r>
            </w:del>
          </w:p>
        </w:tc>
      </w:tr>
      <w:tr w:rsidR="00E16572" w:rsidRPr="00E16572" w:rsidDel="009C19DC" w14:paraId="4101F261" w14:textId="5D95873E" w:rsidTr="00B21582">
        <w:trPr>
          <w:trHeight w:val="300"/>
          <w:del w:id="6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6168A213" w:rsidR="00E16572" w:rsidRPr="00B21582" w:rsidDel="009C19DC" w:rsidRDefault="00E16572" w:rsidP="00E16572">
            <w:pPr>
              <w:spacing w:line="240" w:lineRule="auto"/>
              <w:ind w:firstLine="0"/>
              <w:rPr>
                <w:del w:id="646" w:author="Nate Bachmeier [AWS-SA]" w:date="2023-05-04T18:11:00Z"/>
                <w:rFonts w:ascii="Calibri" w:eastAsia="Times New Roman" w:hAnsi="Calibri" w:cs="Calibri"/>
                <w:b w:val="0"/>
                <w:bCs w:val="0"/>
                <w:color w:val="000000"/>
                <w:sz w:val="22"/>
              </w:rPr>
            </w:pPr>
            <w:del w:id="647" w:author="Nate Bachmeier [AWS-SA]" w:date="2023-05-04T18:11:00Z">
              <w:r w:rsidRPr="00E16572" w:rsidDel="009C19DC">
                <w:rPr>
                  <w:rFonts w:ascii="Calibri" w:eastAsia="Times New Roman" w:hAnsi="Calibri" w:cs="Calibri"/>
                  <w:color w:val="000000"/>
                  <w:sz w:val="22"/>
                </w:rPr>
                <w:delText>breathing fire</w:delText>
              </w:r>
            </w:del>
          </w:p>
        </w:tc>
        <w:tc>
          <w:tcPr>
            <w:tcW w:w="5348" w:type="dxa"/>
            <w:noWrap/>
            <w:hideMark/>
          </w:tcPr>
          <w:p w14:paraId="4B637164" w14:textId="5D88A10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48" w:author="Nate Bachmeier [AWS-SA]" w:date="2023-05-04T18:11:00Z"/>
                <w:rFonts w:ascii="Calibri" w:eastAsia="Times New Roman" w:hAnsi="Calibri" w:cs="Calibri"/>
                <w:color w:val="000000"/>
                <w:sz w:val="22"/>
              </w:rPr>
            </w:pPr>
            <w:del w:id="649" w:author="Nate Bachmeier [AWS-SA]" w:date="2023-05-04T18:11:00Z">
              <w:r w:rsidRPr="00E16572" w:rsidDel="009C19DC">
                <w:rPr>
                  <w:rFonts w:ascii="Calibri" w:eastAsia="Times New Roman" w:hAnsi="Calibri" w:cs="Calibri"/>
                  <w:color w:val="000000"/>
                  <w:sz w:val="22"/>
                </w:rPr>
                <w:delText>572</w:delText>
              </w:r>
            </w:del>
          </w:p>
        </w:tc>
      </w:tr>
      <w:tr w:rsidR="00E16572" w:rsidRPr="00E16572" w:rsidDel="009C19DC" w14:paraId="72A4DC9A" w14:textId="7B92139B" w:rsidTr="00B21582">
        <w:trPr>
          <w:cnfStyle w:val="000000100000" w:firstRow="0" w:lastRow="0" w:firstColumn="0" w:lastColumn="0" w:oddVBand="0" w:evenVBand="0" w:oddHBand="1" w:evenHBand="0" w:firstRowFirstColumn="0" w:firstRowLastColumn="0" w:lastRowFirstColumn="0" w:lastRowLastColumn="0"/>
          <w:trHeight w:val="300"/>
          <w:del w:id="6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544AAC0D" w:rsidR="00E16572" w:rsidRPr="00B21582" w:rsidDel="009C19DC" w:rsidRDefault="00E16572" w:rsidP="00E16572">
            <w:pPr>
              <w:spacing w:line="240" w:lineRule="auto"/>
              <w:ind w:firstLine="0"/>
              <w:rPr>
                <w:del w:id="651" w:author="Nate Bachmeier [AWS-SA]" w:date="2023-05-04T18:11:00Z"/>
                <w:rFonts w:ascii="Calibri" w:eastAsia="Times New Roman" w:hAnsi="Calibri" w:cs="Calibri"/>
                <w:b w:val="0"/>
                <w:bCs w:val="0"/>
                <w:color w:val="000000"/>
                <w:sz w:val="22"/>
              </w:rPr>
            </w:pPr>
            <w:del w:id="652" w:author="Nate Bachmeier [AWS-SA]" w:date="2023-05-04T18:11:00Z">
              <w:r w:rsidRPr="00E16572" w:rsidDel="009C19DC">
                <w:rPr>
                  <w:rFonts w:ascii="Calibri" w:eastAsia="Times New Roman" w:hAnsi="Calibri" w:cs="Calibri"/>
                  <w:color w:val="000000"/>
                  <w:sz w:val="22"/>
                </w:rPr>
                <w:delText>brush painting</w:delText>
              </w:r>
            </w:del>
          </w:p>
        </w:tc>
        <w:tc>
          <w:tcPr>
            <w:tcW w:w="5348" w:type="dxa"/>
            <w:noWrap/>
            <w:hideMark/>
          </w:tcPr>
          <w:p w14:paraId="0AF1A072" w14:textId="45702D9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53" w:author="Nate Bachmeier [AWS-SA]" w:date="2023-05-04T18:11:00Z"/>
                <w:rFonts w:ascii="Calibri" w:eastAsia="Times New Roman" w:hAnsi="Calibri" w:cs="Calibri"/>
                <w:color w:val="000000"/>
                <w:sz w:val="22"/>
              </w:rPr>
            </w:pPr>
            <w:del w:id="654" w:author="Nate Bachmeier [AWS-SA]" w:date="2023-05-04T18:11:00Z">
              <w:r w:rsidRPr="00E16572" w:rsidDel="009C19DC">
                <w:rPr>
                  <w:rFonts w:ascii="Calibri" w:eastAsia="Times New Roman" w:hAnsi="Calibri" w:cs="Calibri"/>
                  <w:color w:val="000000"/>
                  <w:sz w:val="22"/>
                </w:rPr>
                <w:delText>743</w:delText>
              </w:r>
            </w:del>
          </w:p>
        </w:tc>
      </w:tr>
      <w:tr w:rsidR="00E16572" w:rsidRPr="00E16572" w:rsidDel="009C19DC" w14:paraId="210A81EB" w14:textId="2FD8E844" w:rsidTr="00B21582">
        <w:trPr>
          <w:trHeight w:val="300"/>
          <w:del w:id="6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610B0271" w:rsidR="00E16572" w:rsidRPr="00B21582" w:rsidDel="009C19DC" w:rsidRDefault="00E16572" w:rsidP="00E16572">
            <w:pPr>
              <w:spacing w:line="240" w:lineRule="auto"/>
              <w:ind w:firstLine="0"/>
              <w:rPr>
                <w:del w:id="656" w:author="Nate Bachmeier [AWS-SA]" w:date="2023-05-04T18:11:00Z"/>
                <w:rFonts w:ascii="Calibri" w:eastAsia="Times New Roman" w:hAnsi="Calibri" w:cs="Calibri"/>
                <w:b w:val="0"/>
                <w:bCs w:val="0"/>
                <w:color w:val="000000"/>
                <w:sz w:val="22"/>
              </w:rPr>
            </w:pPr>
            <w:del w:id="657" w:author="Nate Bachmeier [AWS-SA]" w:date="2023-05-04T18:11:00Z">
              <w:r w:rsidRPr="00E16572" w:rsidDel="009C19DC">
                <w:rPr>
                  <w:rFonts w:ascii="Calibri" w:eastAsia="Times New Roman" w:hAnsi="Calibri" w:cs="Calibri"/>
                  <w:color w:val="000000"/>
                  <w:sz w:val="22"/>
                </w:rPr>
                <w:delText>brushing floor</w:delText>
              </w:r>
            </w:del>
          </w:p>
        </w:tc>
        <w:tc>
          <w:tcPr>
            <w:tcW w:w="5348" w:type="dxa"/>
            <w:noWrap/>
            <w:hideMark/>
          </w:tcPr>
          <w:p w14:paraId="2DB2022F" w14:textId="3202C8A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58" w:author="Nate Bachmeier [AWS-SA]" w:date="2023-05-04T18:11:00Z"/>
                <w:rFonts w:ascii="Calibri" w:eastAsia="Times New Roman" w:hAnsi="Calibri" w:cs="Calibri"/>
                <w:color w:val="000000"/>
                <w:sz w:val="22"/>
              </w:rPr>
            </w:pPr>
            <w:del w:id="659" w:author="Nate Bachmeier [AWS-SA]" w:date="2023-05-04T18:11:00Z">
              <w:r w:rsidRPr="00E16572" w:rsidDel="009C19DC">
                <w:rPr>
                  <w:rFonts w:ascii="Calibri" w:eastAsia="Times New Roman" w:hAnsi="Calibri" w:cs="Calibri"/>
                  <w:color w:val="000000"/>
                  <w:sz w:val="22"/>
                </w:rPr>
                <w:delText>567</w:delText>
              </w:r>
            </w:del>
          </w:p>
        </w:tc>
      </w:tr>
      <w:tr w:rsidR="00E16572" w:rsidRPr="00E16572" w:rsidDel="009C19DC" w14:paraId="3E09E7B3" w14:textId="65EFCFCA" w:rsidTr="00B21582">
        <w:trPr>
          <w:cnfStyle w:val="000000100000" w:firstRow="0" w:lastRow="0" w:firstColumn="0" w:lastColumn="0" w:oddVBand="0" w:evenVBand="0" w:oddHBand="1" w:evenHBand="0" w:firstRowFirstColumn="0" w:firstRowLastColumn="0" w:lastRowFirstColumn="0" w:lastRowLastColumn="0"/>
          <w:trHeight w:val="300"/>
          <w:del w:id="6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2A225537" w:rsidR="00E16572" w:rsidRPr="00B21582" w:rsidDel="009C19DC" w:rsidRDefault="00E16572" w:rsidP="00E16572">
            <w:pPr>
              <w:spacing w:line="240" w:lineRule="auto"/>
              <w:ind w:firstLine="0"/>
              <w:rPr>
                <w:del w:id="661" w:author="Nate Bachmeier [AWS-SA]" w:date="2023-05-04T18:11:00Z"/>
                <w:rFonts w:ascii="Calibri" w:eastAsia="Times New Roman" w:hAnsi="Calibri" w:cs="Calibri"/>
                <w:b w:val="0"/>
                <w:bCs w:val="0"/>
                <w:color w:val="000000"/>
                <w:sz w:val="22"/>
              </w:rPr>
            </w:pPr>
            <w:del w:id="662" w:author="Nate Bachmeier [AWS-SA]" w:date="2023-05-04T18:11:00Z">
              <w:r w:rsidRPr="00E16572" w:rsidDel="009C19DC">
                <w:rPr>
                  <w:rFonts w:ascii="Calibri" w:eastAsia="Times New Roman" w:hAnsi="Calibri" w:cs="Calibri"/>
                  <w:color w:val="000000"/>
                  <w:sz w:val="22"/>
                </w:rPr>
                <w:delText>brushing hair</w:delText>
              </w:r>
            </w:del>
          </w:p>
        </w:tc>
        <w:tc>
          <w:tcPr>
            <w:tcW w:w="5348" w:type="dxa"/>
            <w:noWrap/>
            <w:hideMark/>
          </w:tcPr>
          <w:p w14:paraId="0CA200EB" w14:textId="673B386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63" w:author="Nate Bachmeier [AWS-SA]" w:date="2023-05-04T18:11:00Z"/>
                <w:rFonts w:ascii="Calibri" w:eastAsia="Times New Roman" w:hAnsi="Calibri" w:cs="Calibri"/>
                <w:color w:val="000000"/>
                <w:sz w:val="22"/>
              </w:rPr>
            </w:pPr>
            <w:del w:id="664" w:author="Nate Bachmeier [AWS-SA]" w:date="2023-05-04T18:11:00Z">
              <w:r w:rsidRPr="00E16572" w:rsidDel="009C19DC">
                <w:rPr>
                  <w:rFonts w:ascii="Calibri" w:eastAsia="Times New Roman" w:hAnsi="Calibri" w:cs="Calibri"/>
                  <w:color w:val="000000"/>
                  <w:sz w:val="22"/>
                </w:rPr>
                <w:delText>784</w:delText>
              </w:r>
            </w:del>
          </w:p>
        </w:tc>
      </w:tr>
      <w:tr w:rsidR="00E16572" w:rsidRPr="00E16572" w:rsidDel="009C19DC" w14:paraId="7E2E3152" w14:textId="266F4A4A" w:rsidTr="00B21582">
        <w:trPr>
          <w:trHeight w:val="300"/>
          <w:del w:id="6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67873A17" w:rsidR="00E16572" w:rsidRPr="00B21582" w:rsidDel="009C19DC" w:rsidRDefault="00E16572" w:rsidP="00E16572">
            <w:pPr>
              <w:spacing w:line="240" w:lineRule="auto"/>
              <w:ind w:firstLine="0"/>
              <w:rPr>
                <w:del w:id="666" w:author="Nate Bachmeier [AWS-SA]" w:date="2023-05-04T18:11:00Z"/>
                <w:rFonts w:ascii="Calibri" w:eastAsia="Times New Roman" w:hAnsi="Calibri" w:cs="Calibri"/>
                <w:b w:val="0"/>
                <w:bCs w:val="0"/>
                <w:color w:val="000000"/>
                <w:sz w:val="22"/>
              </w:rPr>
            </w:pPr>
            <w:del w:id="667" w:author="Nate Bachmeier [AWS-SA]" w:date="2023-05-04T18:11:00Z">
              <w:r w:rsidRPr="00E16572" w:rsidDel="009C19DC">
                <w:rPr>
                  <w:rFonts w:ascii="Calibri" w:eastAsia="Times New Roman" w:hAnsi="Calibri" w:cs="Calibri"/>
                  <w:color w:val="000000"/>
                  <w:sz w:val="22"/>
                </w:rPr>
                <w:delText>brushing teeth</w:delText>
              </w:r>
            </w:del>
          </w:p>
        </w:tc>
        <w:tc>
          <w:tcPr>
            <w:tcW w:w="5348" w:type="dxa"/>
            <w:noWrap/>
            <w:hideMark/>
          </w:tcPr>
          <w:p w14:paraId="3B59C6D8" w14:textId="44C721F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68" w:author="Nate Bachmeier [AWS-SA]" w:date="2023-05-04T18:11:00Z"/>
                <w:rFonts w:ascii="Calibri" w:eastAsia="Times New Roman" w:hAnsi="Calibri" w:cs="Calibri"/>
                <w:color w:val="000000"/>
                <w:sz w:val="22"/>
              </w:rPr>
            </w:pPr>
            <w:del w:id="669" w:author="Nate Bachmeier [AWS-SA]" w:date="2023-05-04T18:11:00Z">
              <w:r w:rsidRPr="00E16572" w:rsidDel="009C19DC">
                <w:rPr>
                  <w:rFonts w:ascii="Calibri" w:eastAsia="Times New Roman" w:hAnsi="Calibri" w:cs="Calibri"/>
                  <w:color w:val="000000"/>
                  <w:sz w:val="22"/>
                </w:rPr>
                <w:delText>855</w:delText>
              </w:r>
            </w:del>
          </w:p>
        </w:tc>
      </w:tr>
      <w:tr w:rsidR="00E16572" w:rsidRPr="00E16572" w:rsidDel="009C19DC" w14:paraId="06F3A0D3" w14:textId="275333AC" w:rsidTr="00B21582">
        <w:trPr>
          <w:cnfStyle w:val="000000100000" w:firstRow="0" w:lastRow="0" w:firstColumn="0" w:lastColumn="0" w:oddVBand="0" w:evenVBand="0" w:oddHBand="1" w:evenHBand="0" w:firstRowFirstColumn="0" w:firstRowLastColumn="0" w:lastRowFirstColumn="0" w:lastRowLastColumn="0"/>
          <w:trHeight w:val="300"/>
          <w:del w:id="6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0B44AE7D" w:rsidR="00E16572" w:rsidRPr="00B21582" w:rsidDel="009C19DC" w:rsidRDefault="00E16572" w:rsidP="00E16572">
            <w:pPr>
              <w:spacing w:line="240" w:lineRule="auto"/>
              <w:ind w:firstLine="0"/>
              <w:rPr>
                <w:del w:id="671" w:author="Nate Bachmeier [AWS-SA]" w:date="2023-05-04T18:11:00Z"/>
                <w:rFonts w:ascii="Calibri" w:eastAsia="Times New Roman" w:hAnsi="Calibri" w:cs="Calibri"/>
                <w:b w:val="0"/>
                <w:bCs w:val="0"/>
                <w:color w:val="000000"/>
                <w:sz w:val="22"/>
              </w:rPr>
            </w:pPr>
            <w:del w:id="672" w:author="Nate Bachmeier [AWS-SA]" w:date="2023-05-04T18:11:00Z">
              <w:r w:rsidRPr="00E16572" w:rsidDel="009C19DC">
                <w:rPr>
                  <w:rFonts w:ascii="Calibri" w:eastAsia="Times New Roman" w:hAnsi="Calibri" w:cs="Calibri"/>
                  <w:color w:val="000000"/>
                  <w:sz w:val="22"/>
                </w:rPr>
                <w:delText>building cabinet</w:delText>
              </w:r>
            </w:del>
          </w:p>
        </w:tc>
        <w:tc>
          <w:tcPr>
            <w:tcW w:w="5348" w:type="dxa"/>
            <w:noWrap/>
            <w:hideMark/>
          </w:tcPr>
          <w:p w14:paraId="6CB8C1E7" w14:textId="00CBD91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73" w:author="Nate Bachmeier [AWS-SA]" w:date="2023-05-04T18:11:00Z"/>
                <w:rFonts w:ascii="Calibri" w:eastAsia="Times New Roman" w:hAnsi="Calibri" w:cs="Calibri"/>
                <w:color w:val="000000"/>
                <w:sz w:val="22"/>
              </w:rPr>
            </w:pPr>
            <w:del w:id="674" w:author="Nate Bachmeier [AWS-SA]" w:date="2023-05-04T18:11:00Z">
              <w:r w:rsidRPr="00E16572" w:rsidDel="009C19DC">
                <w:rPr>
                  <w:rFonts w:ascii="Calibri" w:eastAsia="Times New Roman" w:hAnsi="Calibri" w:cs="Calibri"/>
                  <w:color w:val="000000"/>
                  <w:sz w:val="22"/>
                </w:rPr>
                <w:delText>596</w:delText>
              </w:r>
            </w:del>
          </w:p>
        </w:tc>
      </w:tr>
      <w:tr w:rsidR="00E16572" w:rsidRPr="00E16572" w:rsidDel="009C19DC" w14:paraId="0C0B240A" w14:textId="3FB836F2" w:rsidTr="00B21582">
        <w:trPr>
          <w:trHeight w:val="300"/>
          <w:del w:id="6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0DC7593C" w:rsidR="00E16572" w:rsidRPr="00B21582" w:rsidDel="009C19DC" w:rsidRDefault="00E16572" w:rsidP="00E16572">
            <w:pPr>
              <w:spacing w:line="240" w:lineRule="auto"/>
              <w:ind w:firstLine="0"/>
              <w:rPr>
                <w:del w:id="676" w:author="Nate Bachmeier [AWS-SA]" w:date="2023-05-04T18:11:00Z"/>
                <w:rFonts w:ascii="Calibri" w:eastAsia="Times New Roman" w:hAnsi="Calibri" w:cs="Calibri"/>
                <w:b w:val="0"/>
                <w:bCs w:val="0"/>
                <w:color w:val="000000"/>
                <w:sz w:val="22"/>
              </w:rPr>
            </w:pPr>
            <w:del w:id="677" w:author="Nate Bachmeier [AWS-SA]" w:date="2023-05-04T18:11:00Z">
              <w:r w:rsidRPr="00E16572" w:rsidDel="009C19DC">
                <w:rPr>
                  <w:rFonts w:ascii="Calibri" w:eastAsia="Times New Roman" w:hAnsi="Calibri" w:cs="Calibri"/>
                  <w:color w:val="000000"/>
                  <w:sz w:val="22"/>
                </w:rPr>
                <w:delText>building lego</w:delText>
              </w:r>
            </w:del>
          </w:p>
        </w:tc>
        <w:tc>
          <w:tcPr>
            <w:tcW w:w="5348" w:type="dxa"/>
            <w:noWrap/>
            <w:hideMark/>
          </w:tcPr>
          <w:p w14:paraId="40EE2B97" w14:textId="102D94F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78" w:author="Nate Bachmeier [AWS-SA]" w:date="2023-05-04T18:11:00Z"/>
                <w:rFonts w:ascii="Calibri" w:eastAsia="Times New Roman" w:hAnsi="Calibri" w:cs="Calibri"/>
                <w:color w:val="000000"/>
                <w:sz w:val="22"/>
              </w:rPr>
            </w:pPr>
            <w:del w:id="679" w:author="Nate Bachmeier [AWS-SA]" w:date="2023-05-04T18:11:00Z">
              <w:r w:rsidRPr="00E16572" w:rsidDel="009C19DC">
                <w:rPr>
                  <w:rFonts w:ascii="Calibri" w:eastAsia="Times New Roman" w:hAnsi="Calibri" w:cs="Calibri"/>
                  <w:color w:val="000000"/>
                  <w:sz w:val="22"/>
                </w:rPr>
                <w:delText>531</w:delText>
              </w:r>
            </w:del>
          </w:p>
        </w:tc>
      </w:tr>
      <w:tr w:rsidR="00E16572" w:rsidRPr="00E16572" w:rsidDel="009C19DC" w14:paraId="0B510810" w14:textId="64BED94E" w:rsidTr="00B21582">
        <w:trPr>
          <w:cnfStyle w:val="000000100000" w:firstRow="0" w:lastRow="0" w:firstColumn="0" w:lastColumn="0" w:oddVBand="0" w:evenVBand="0" w:oddHBand="1" w:evenHBand="0" w:firstRowFirstColumn="0" w:firstRowLastColumn="0" w:lastRowFirstColumn="0" w:lastRowLastColumn="0"/>
          <w:trHeight w:val="300"/>
          <w:del w:id="6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199B9818" w:rsidR="00E16572" w:rsidRPr="00B21582" w:rsidDel="009C19DC" w:rsidRDefault="00E16572" w:rsidP="00E16572">
            <w:pPr>
              <w:spacing w:line="240" w:lineRule="auto"/>
              <w:ind w:firstLine="0"/>
              <w:rPr>
                <w:del w:id="681" w:author="Nate Bachmeier [AWS-SA]" w:date="2023-05-04T18:11:00Z"/>
                <w:rFonts w:ascii="Calibri" w:eastAsia="Times New Roman" w:hAnsi="Calibri" w:cs="Calibri"/>
                <w:b w:val="0"/>
                <w:bCs w:val="0"/>
                <w:color w:val="000000"/>
                <w:sz w:val="22"/>
              </w:rPr>
            </w:pPr>
            <w:del w:id="682" w:author="Nate Bachmeier [AWS-SA]" w:date="2023-05-04T18:11:00Z">
              <w:r w:rsidRPr="00E16572" w:rsidDel="009C19DC">
                <w:rPr>
                  <w:rFonts w:ascii="Calibri" w:eastAsia="Times New Roman" w:hAnsi="Calibri" w:cs="Calibri"/>
                  <w:color w:val="000000"/>
                  <w:sz w:val="22"/>
                </w:rPr>
                <w:delText>building sandcastle</w:delText>
              </w:r>
            </w:del>
          </w:p>
        </w:tc>
        <w:tc>
          <w:tcPr>
            <w:tcW w:w="5348" w:type="dxa"/>
            <w:noWrap/>
            <w:hideMark/>
          </w:tcPr>
          <w:p w14:paraId="1447388C" w14:textId="4244CED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83" w:author="Nate Bachmeier [AWS-SA]" w:date="2023-05-04T18:11:00Z"/>
                <w:rFonts w:ascii="Calibri" w:eastAsia="Times New Roman" w:hAnsi="Calibri" w:cs="Calibri"/>
                <w:color w:val="000000"/>
                <w:sz w:val="22"/>
              </w:rPr>
            </w:pPr>
            <w:del w:id="684" w:author="Nate Bachmeier [AWS-SA]" w:date="2023-05-04T18:11:00Z">
              <w:r w:rsidRPr="00E16572" w:rsidDel="009C19DC">
                <w:rPr>
                  <w:rFonts w:ascii="Calibri" w:eastAsia="Times New Roman" w:hAnsi="Calibri" w:cs="Calibri"/>
                  <w:color w:val="000000"/>
                  <w:sz w:val="22"/>
                </w:rPr>
                <w:delText>686</w:delText>
              </w:r>
            </w:del>
          </w:p>
        </w:tc>
      </w:tr>
      <w:tr w:rsidR="00E16572" w:rsidRPr="00E16572" w:rsidDel="009C19DC" w14:paraId="6872BFF1" w14:textId="1D22FD4F" w:rsidTr="00B21582">
        <w:trPr>
          <w:trHeight w:val="300"/>
          <w:del w:id="6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E871304" w:rsidR="00E16572" w:rsidRPr="00B21582" w:rsidDel="009C19DC" w:rsidRDefault="00E16572" w:rsidP="00E16572">
            <w:pPr>
              <w:spacing w:line="240" w:lineRule="auto"/>
              <w:ind w:firstLine="0"/>
              <w:rPr>
                <w:del w:id="686" w:author="Nate Bachmeier [AWS-SA]" w:date="2023-05-04T18:11:00Z"/>
                <w:rFonts w:ascii="Calibri" w:eastAsia="Times New Roman" w:hAnsi="Calibri" w:cs="Calibri"/>
                <w:b w:val="0"/>
                <w:bCs w:val="0"/>
                <w:color w:val="000000"/>
                <w:sz w:val="22"/>
              </w:rPr>
            </w:pPr>
            <w:del w:id="687" w:author="Nate Bachmeier [AWS-SA]" w:date="2023-05-04T18:11:00Z">
              <w:r w:rsidRPr="00E16572" w:rsidDel="009C19DC">
                <w:rPr>
                  <w:rFonts w:ascii="Calibri" w:eastAsia="Times New Roman" w:hAnsi="Calibri" w:cs="Calibri"/>
                  <w:color w:val="000000"/>
                  <w:sz w:val="22"/>
                </w:rPr>
                <w:delText>building shed</w:delText>
              </w:r>
            </w:del>
          </w:p>
        </w:tc>
        <w:tc>
          <w:tcPr>
            <w:tcW w:w="5348" w:type="dxa"/>
            <w:noWrap/>
            <w:hideMark/>
          </w:tcPr>
          <w:p w14:paraId="5A9D87E2" w14:textId="31D03F8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88" w:author="Nate Bachmeier [AWS-SA]" w:date="2023-05-04T18:11:00Z"/>
                <w:rFonts w:ascii="Calibri" w:eastAsia="Times New Roman" w:hAnsi="Calibri" w:cs="Calibri"/>
                <w:color w:val="000000"/>
                <w:sz w:val="22"/>
              </w:rPr>
            </w:pPr>
            <w:del w:id="689" w:author="Nate Bachmeier [AWS-SA]" w:date="2023-05-04T18:11:00Z">
              <w:r w:rsidRPr="00E16572" w:rsidDel="009C19DC">
                <w:rPr>
                  <w:rFonts w:ascii="Calibri" w:eastAsia="Times New Roman" w:hAnsi="Calibri" w:cs="Calibri"/>
                  <w:color w:val="000000"/>
                  <w:sz w:val="22"/>
                </w:rPr>
                <w:delText>451</w:delText>
              </w:r>
            </w:del>
          </w:p>
        </w:tc>
      </w:tr>
      <w:tr w:rsidR="00E16572" w:rsidRPr="00E16572" w:rsidDel="009C19DC" w14:paraId="7D6DCA31" w14:textId="5F2A45CD" w:rsidTr="00B21582">
        <w:trPr>
          <w:cnfStyle w:val="000000100000" w:firstRow="0" w:lastRow="0" w:firstColumn="0" w:lastColumn="0" w:oddVBand="0" w:evenVBand="0" w:oddHBand="1" w:evenHBand="0" w:firstRowFirstColumn="0" w:firstRowLastColumn="0" w:lastRowFirstColumn="0" w:lastRowLastColumn="0"/>
          <w:trHeight w:val="300"/>
          <w:del w:id="6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12C933D9" w:rsidR="00E16572" w:rsidRPr="00B21582" w:rsidDel="009C19DC" w:rsidRDefault="00E16572" w:rsidP="00E16572">
            <w:pPr>
              <w:spacing w:line="240" w:lineRule="auto"/>
              <w:ind w:firstLine="0"/>
              <w:rPr>
                <w:del w:id="691" w:author="Nate Bachmeier [AWS-SA]" w:date="2023-05-04T18:11:00Z"/>
                <w:rFonts w:ascii="Calibri" w:eastAsia="Times New Roman" w:hAnsi="Calibri" w:cs="Calibri"/>
                <w:b w:val="0"/>
                <w:bCs w:val="0"/>
                <w:color w:val="000000"/>
                <w:sz w:val="22"/>
              </w:rPr>
            </w:pPr>
            <w:del w:id="692" w:author="Nate Bachmeier [AWS-SA]" w:date="2023-05-04T18:11:00Z">
              <w:r w:rsidRPr="00E16572" w:rsidDel="009C19DC">
                <w:rPr>
                  <w:rFonts w:ascii="Calibri" w:eastAsia="Times New Roman" w:hAnsi="Calibri" w:cs="Calibri"/>
                  <w:color w:val="000000"/>
                  <w:sz w:val="22"/>
                </w:rPr>
                <w:delText>bulldozing</w:delText>
              </w:r>
            </w:del>
          </w:p>
        </w:tc>
        <w:tc>
          <w:tcPr>
            <w:tcW w:w="5348" w:type="dxa"/>
            <w:noWrap/>
            <w:hideMark/>
          </w:tcPr>
          <w:p w14:paraId="7DA9FD77" w14:textId="0722DAA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93" w:author="Nate Bachmeier [AWS-SA]" w:date="2023-05-04T18:11:00Z"/>
                <w:rFonts w:ascii="Calibri" w:eastAsia="Times New Roman" w:hAnsi="Calibri" w:cs="Calibri"/>
                <w:color w:val="000000"/>
                <w:sz w:val="22"/>
              </w:rPr>
            </w:pPr>
            <w:del w:id="694" w:author="Nate Bachmeier [AWS-SA]" w:date="2023-05-04T18:11:00Z">
              <w:r w:rsidRPr="00E16572" w:rsidDel="009C19DC">
                <w:rPr>
                  <w:rFonts w:ascii="Calibri" w:eastAsia="Times New Roman" w:hAnsi="Calibri" w:cs="Calibri"/>
                  <w:color w:val="000000"/>
                  <w:sz w:val="22"/>
                </w:rPr>
                <w:delText>559</w:delText>
              </w:r>
            </w:del>
          </w:p>
        </w:tc>
      </w:tr>
      <w:tr w:rsidR="00E16572" w:rsidRPr="00E16572" w:rsidDel="009C19DC" w14:paraId="3565BB8D" w14:textId="7B23F4D9" w:rsidTr="00B21582">
        <w:trPr>
          <w:trHeight w:val="300"/>
          <w:del w:id="6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5CDC01A7" w:rsidR="00E16572" w:rsidRPr="00B21582" w:rsidDel="009C19DC" w:rsidRDefault="00E16572" w:rsidP="00E16572">
            <w:pPr>
              <w:spacing w:line="240" w:lineRule="auto"/>
              <w:ind w:firstLine="0"/>
              <w:rPr>
                <w:del w:id="696" w:author="Nate Bachmeier [AWS-SA]" w:date="2023-05-04T18:11:00Z"/>
                <w:rFonts w:ascii="Calibri" w:eastAsia="Times New Roman" w:hAnsi="Calibri" w:cs="Calibri"/>
                <w:b w:val="0"/>
                <w:bCs w:val="0"/>
                <w:color w:val="000000"/>
                <w:sz w:val="22"/>
              </w:rPr>
            </w:pPr>
            <w:del w:id="697" w:author="Nate Bachmeier [AWS-SA]" w:date="2023-05-04T18:11:00Z">
              <w:r w:rsidRPr="00E16572" w:rsidDel="009C19DC">
                <w:rPr>
                  <w:rFonts w:ascii="Calibri" w:eastAsia="Times New Roman" w:hAnsi="Calibri" w:cs="Calibri"/>
                  <w:color w:val="000000"/>
                  <w:sz w:val="22"/>
                </w:rPr>
                <w:delText>bungee jumping</w:delText>
              </w:r>
            </w:del>
          </w:p>
        </w:tc>
        <w:tc>
          <w:tcPr>
            <w:tcW w:w="5348" w:type="dxa"/>
            <w:noWrap/>
            <w:hideMark/>
          </w:tcPr>
          <w:p w14:paraId="3796F5F0" w14:textId="2BB9349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98" w:author="Nate Bachmeier [AWS-SA]" w:date="2023-05-04T18:11:00Z"/>
                <w:rFonts w:ascii="Calibri" w:eastAsia="Times New Roman" w:hAnsi="Calibri" w:cs="Calibri"/>
                <w:color w:val="000000"/>
                <w:sz w:val="22"/>
              </w:rPr>
            </w:pPr>
            <w:del w:id="699" w:author="Nate Bachmeier [AWS-SA]" w:date="2023-05-04T18:11:00Z">
              <w:r w:rsidRPr="00E16572" w:rsidDel="009C19DC">
                <w:rPr>
                  <w:rFonts w:ascii="Calibri" w:eastAsia="Times New Roman" w:hAnsi="Calibri" w:cs="Calibri"/>
                  <w:color w:val="000000"/>
                  <w:sz w:val="22"/>
                </w:rPr>
                <w:delText>635</w:delText>
              </w:r>
            </w:del>
          </w:p>
        </w:tc>
      </w:tr>
      <w:tr w:rsidR="00E16572" w:rsidRPr="00E16572" w:rsidDel="009C19DC" w14:paraId="7F96D0E7" w14:textId="2CBDC436" w:rsidTr="00B21582">
        <w:trPr>
          <w:cnfStyle w:val="000000100000" w:firstRow="0" w:lastRow="0" w:firstColumn="0" w:lastColumn="0" w:oddVBand="0" w:evenVBand="0" w:oddHBand="1" w:evenHBand="0" w:firstRowFirstColumn="0" w:firstRowLastColumn="0" w:lastRowFirstColumn="0" w:lastRowLastColumn="0"/>
          <w:trHeight w:val="300"/>
          <w:del w:id="7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01863DAD" w:rsidR="00E16572" w:rsidRPr="00B21582" w:rsidDel="009C19DC" w:rsidRDefault="00E16572" w:rsidP="00E16572">
            <w:pPr>
              <w:spacing w:line="240" w:lineRule="auto"/>
              <w:ind w:firstLine="0"/>
              <w:rPr>
                <w:del w:id="701" w:author="Nate Bachmeier [AWS-SA]" w:date="2023-05-04T18:11:00Z"/>
                <w:rFonts w:ascii="Calibri" w:eastAsia="Times New Roman" w:hAnsi="Calibri" w:cs="Calibri"/>
                <w:b w:val="0"/>
                <w:bCs w:val="0"/>
                <w:color w:val="000000"/>
                <w:sz w:val="22"/>
              </w:rPr>
            </w:pPr>
            <w:del w:id="702" w:author="Nate Bachmeier [AWS-SA]" w:date="2023-05-04T18:11:00Z">
              <w:r w:rsidRPr="00E16572" w:rsidDel="009C19DC">
                <w:rPr>
                  <w:rFonts w:ascii="Calibri" w:eastAsia="Times New Roman" w:hAnsi="Calibri" w:cs="Calibri"/>
                  <w:color w:val="000000"/>
                  <w:sz w:val="22"/>
                </w:rPr>
                <w:delText>burping</w:delText>
              </w:r>
            </w:del>
          </w:p>
        </w:tc>
        <w:tc>
          <w:tcPr>
            <w:tcW w:w="5348" w:type="dxa"/>
            <w:noWrap/>
            <w:hideMark/>
          </w:tcPr>
          <w:p w14:paraId="0A8A882D" w14:textId="0230FF4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03" w:author="Nate Bachmeier [AWS-SA]" w:date="2023-05-04T18:11:00Z"/>
                <w:rFonts w:ascii="Calibri" w:eastAsia="Times New Roman" w:hAnsi="Calibri" w:cs="Calibri"/>
                <w:color w:val="000000"/>
                <w:sz w:val="22"/>
              </w:rPr>
            </w:pPr>
            <w:del w:id="704" w:author="Nate Bachmeier [AWS-SA]" w:date="2023-05-04T18:11:00Z">
              <w:r w:rsidRPr="00E16572" w:rsidDel="009C19DC">
                <w:rPr>
                  <w:rFonts w:ascii="Calibri" w:eastAsia="Times New Roman" w:hAnsi="Calibri" w:cs="Calibri"/>
                  <w:color w:val="000000"/>
                  <w:sz w:val="22"/>
                </w:rPr>
                <w:delText>628</w:delText>
              </w:r>
            </w:del>
          </w:p>
        </w:tc>
      </w:tr>
      <w:tr w:rsidR="00E16572" w:rsidRPr="00E16572" w:rsidDel="009C19DC" w14:paraId="12BEEC77" w14:textId="553D6012" w:rsidTr="00B21582">
        <w:trPr>
          <w:trHeight w:val="300"/>
          <w:del w:id="7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FCAA4F0" w:rsidR="00E16572" w:rsidRPr="00B21582" w:rsidDel="009C19DC" w:rsidRDefault="00E16572" w:rsidP="00E16572">
            <w:pPr>
              <w:spacing w:line="240" w:lineRule="auto"/>
              <w:ind w:firstLine="0"/>
              <w:rPr>
                <w:del w:id="706" w:author="Nate Bachmeier [AWS-SA]" w:date="2023-05-04T18:11:00Z"/>
                <w:rFonts w:ascii="Calibri" w:eastAsia="Times New Roman" w:hAnsi="Calibri" w:cs="Calibri"/>
                <w:b w:val="0"/>
                <w:bCs w:val="0"/>
                <w:color w:val="000000"/>
                <w:sz w:val="22"/>
              </w:rPr>
            </w:pPr>
            <w:del w:id="707" w:author="Nate Bachmeier [AWS-SA]" w:date="2023-05-04T18:11:00Z">
              <w:r w:rsidRPr="00E16572" w:rsidDel="009C19DC">
                <w:rPr>
                  <w:rFonts w:ascii="Calibri" w:eastAsia="Times New Roman" w:hAnsi="Calibri" w:cs="Calibri"/>
                  <w:color w:val="000000"/>
                  <w:sz w:val="22"/>
                </w:rPr>
                <w:delText>busking</w:delText>
              </w:r>
            </w:del>
          </w:p>
        </w:tc>
        <w:tc>
          <w:tcPr>
            <w:tcW w:w="5348" w:type="dxa"/>
            <w:noWrap/>
            <w:hideMark/>
          </w:tcPr>
          <w:p w14:paraId="42C821A1" w14:textId="0A6163C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08" w:author="Nate Bachmeier [AWS-SA]" w:date="2023-05-04T18:11:00Z"/>
                <w:rFonts w:ascii="Calibri" w:eastAsia="Times New Roman" w:hAnsi="Calibri" w:cs="Calibri"/>
                <w:color w:val="000000"/>
                <w:sz w:val="22"/>
              </w:rPr>
            </w:pPr>
            <w:del w:id="709" w:author="Nate Bachmeier [AWS-SA]" w:date="2023-05-04T18:11:00Z">
              <w:r w:rsidRPr="00E16572" w:rsidDel="009C19DC">
                <w:rPr>
                  <w:rFonts w:ascii="Calibri" w:eastAsia="Times New Roman" w:hAnsi="Calibri" w:cs="Calibri"/>
                  <w:color w:val="000000"/>
                  <w:sz w:val="22"/>
                </w:rPr>
                <w:delText>837</w:delText>
              </w:r>
            </w:del>
          </w:p>
        </w:tc>
      </w:tr>
      <w:tr w:rsidR="00E16572" w:rsidRPr="00E16572" w:rsidDel="009C19DC" w14:paraId="512442D7" w14:textId="70D10A37" w:rsidTr="00B21582">
        <w:trPr>
          <w:cnfStyle w:val="000000100000" w:firstRow="0" w:lastRow="0" w:firstColumn="0" w:lastColumn="0" w:oddVBand="0" w:evenVBand="0" w:oddHBand="1" w:evenHBand="0" w:firstRowFirstColumn="0" w:firstRowLastColumn="0" w:lastRowFirstColumn="0" w:lastRowLastColumn="0"/>
          <w:trHeight w:val="300"/>
          <w:del w:id="7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1CDB886E" w:rsidR="00E16572" w:rsidRPr="00B21582" w:rsidDel="009C19DC" w:rsidRDefault="00E16572" w:rsidP="00E16572">
            <w:pPr>
              <w:spacing w:line="240" w:lineRule="auto"/>
              <w:ind w:firstLine="0"/>
              <w:rPr>
                <w:del w:id="711" w:author="Nate Bachmeier [AWS-SA]" w:date="2023-05-04T18:11:00Z"/>
                <w:rFonts w:ascii="Calibri" w:eastAsia="Times New Roman" w:hAnsi="Calibri" w:cs="Calibri"/>
                <w:b w:val="0"/>
                <w:bCs w:val="0"/>
                <w:color w:val="000000"/>
                <w:sz w:val="22"/>
              </w:rPr>
            </w:pPr>
            <w:del w:id="712" w:author="Nate Bachmeier [AWS-SA]" w:date="2023-05-04T18:11:00Z">
              <w:r w:rsidRPr="00E16572" w:rsidDel="009C19DC">
                <w:rPr>
                  <w:rFonts w:ascii="Calibri" w:eastAsia="Times New Roman" w:hAnsi="Calibri" w:cs="Calibri"/>
                  <w:color w:val="000000"/>
                  <w:sz w:val="22"/>
                </w:rPr>
                <w:delText>calculating</w:delText>
              </w:r>
            </w:del>
          </w:p>
        </w:tc>
        <w:tc>
          <w:tcPr>
            <w:tcW w:w="5348" w:type="dxa"/>
            <w:noWrap/>
            <w:hideMark/>
          </w:tcPr>
          <w:p w14:paraId="4027C7AE" w14:textId="7D38383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13" w:author="Nate Bachmeier [AWS-SA]" w:date="2023-05-04T18:11:00Z"/>
                <w:rFonts w:ascii="Calibri" w:eastAsia="Times New Roman" w:hAnsi="Calibri" w:cs="Calibri"/>
                <w:color w:val="000000"/>
                <w:sz w:val="22"/>
              </w:rPr>
            </w:pPr>
            <w:del w:id="714" w:author="Nate Bachmeier [AWS-SA]" w:date="2023-05-04T18:11:00Z">
              <w:r w:rsidRPr="00E16572" w:rsidDel="009C19DC">
                <w:rPr>
                  <w:rFonts w:ascii="Calibri" w:eastAsia="Times New Roman" w:hAnsi="Calibri" w:cs="Calibri"/>
                  <w:color w:val="000000"/>
                  <w:sz w:val="22"/>
                </w:rPr>
                <w:delText>558</w:delText>
              </w:r>
            </w:del>
          </w:p>
        </w:tc>
      </w:tr>
      <w:tr w:rsidR="00E16572" w:rsidRPr="00E16572" w:rsidDel="009C19DC" w14:paraId="61509920" w14:textId="7C633498" w:rsidTr="00B21582">
        <w:trPr>
          <w:trHeight w:val="300"/>
          <w:del w:id="7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48B5EF6" w:rsidR="00E16572" w:rsidRPr="00B21582" w:rsidDel="009C19DC" w:rsidRDefault="00E16572" w:rsidP="00E16572">
            <w:pPr>
              <w:spacing w:line="240" w:lineRule="auto"/>
              <w:ind w:firstLine="0"/>
              <w:rPr>
                <w:del w:id="716" w:author="Nate Bachmeier [AWS-SA]" w:date="2023-05-04T18:11:00Z"/>
                <w:rFonts w:ascii="Calibri" w:eastAsia="Times New Roman" w:hAnsi="Calibri" w:cs="Calibri"/>
                <w:b w:val="0"/>
                <w:bCs w:val="0"/>
                <w:color w:val="000000"/>
                <w:sz w:val="22"/>
              </w:rPr>
            </w:pPr>
            <w:del w:id="717" w:author="Nate Bachmeier [AWS-SA]" w:date="2023-05-04T18:11:00Z">
              <w:r w:rsidRPr="00E16572" w:rsidDel="009C19DC">
                <w:rPr>
                  <w:rFonts w:ascii="Calibri" w:eastAsia="Times New Roman" w:hAnsi="Calibri" w:cs="Calibri"/>
                  <w:color w:val="000000"/>
                  <w:sz w:val="22"/>
                </w:rPr>
                <w:delText>calligraphy</w:delText>
              </w:r>
            </w:del>
          </w:p>
        </w:tc>
        <w:tc>
          <w:tcPr>
            <w:tcW w:w="5348" w:type="dxa"/>
            <w:noWrap/>
            <w:hideMark/>
          </w:tcPr>
          <w:p w14:paraId="62F4B856" w14:textId="682C090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18" w:author="Nate Bachmeier [AWS-SA]" w:date="2023-05-04T18:11:00Z"/>
                <w:rFonts w:ascii="Calibri" w:eastAsia="Times New Roman" w:hAnsi="Calibri" w:cs="Calibri"/>
                <w:color w:val="000000"/>
                <w:sz w:val="22"/>
              </w:rPr>
            </w:pPr>
            <w:del w:id="719" w:author="Nate Bachmeier [AWS-SA]" w:date="2023-05-04T18:11:00Z">
              <w:r w:rsidRPr="00E16572" w:rsidDel="009C19DC">
                <w:rPr>
                  <w:rFonts w:ascii="Calibri" w:eastAsia="Times New Roman" w:hAnsi="Calibri" w:cs="Calibri"/>
                  <w:color w:val="000000"/>
                  <w:sz w:val="22"/>
                </w:rPr>
                <w:delText>598</w:delText>
              </w:r>
            </w:del>
          </w:p>
        </w:tc>
      </w:tr>
      <w:tr w:rsidR="00E16572" w:rsidRPr="00E16572" w:rsidDel="009C19DC" w14:paraId="3FA07809" w14:textId="04118C6E" w:rsidTr="00B21582">
        <w:trPr>
          <w:cnfStyle w:val="000000100000" w:firstRow="0" w:lastRow="0" w:firstColumn="0" w:lastColumn="0" w:oddVBand="0" w:evenVBand="0" w:oddHBand="1" w:evenHBand="0" w:firstRowFirstColumn="0" w:firstRowLastColumn="0" w:lastRowFirstColumn="0" w:lastRowLastColumn="0"/>
          <w:trHeight w:val="300"/>
          <w:del w:id="7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AABD771" w:rsidR="00E16572" w:rsidRPr="00B21582" w:rsidDel="009C19DC" w:rsidRDefault="00E16572" w:rsidP="00E16572">
            <w:pPr>
              <w:spacing w:line="240" w:lineRule="auto"/>
              <w:ind w:firstLine="0"/>
              <w:rPr>
                <w:del w:id="721" w:author="Nate Bachmeier [AWS-SA]" w:date="2023-05-04T18:11:00Z"/>
                <w:rFonts w:ascii="Calibri" w:eastAsia="Times New Roman" w:hAnsi="Calibri" w:cs="Calibri"/>
                <w:b w:val="0"/>
                <w:bCs w:val="0"/>
                <w:color w:val="000000"/>
                <w:sz w:val="22"/>
              </w:rPr>
            </w:pPr>
            <w:del w:id="722" w:author="Nate Bachmeier [AWS-SA]" w:date="2023-05-04T18:11:00Z">
              <w:r w:rsidRPr="00E16572" w:rsidDel="009C19DC">
                <w:rPr>
                  <w:rFonts w:ascii="Calibri" w:eastAsia="Times New Roman" w:hAnsi="Calibri" w:cs="Calibri"/>
                  <w:color w:val="000000"/>
                  <w:sz w:val="22"/>
                </w:rPr>
                <w:delText>canoeing or kayaking</w:delText>
              </w:r>
            </w:del>
          </w:p>
        </w:tc>
        <w:tc>
          <w:tcPr>
            <w:tcW w:w="5348" w:type="dxa"/>
            <w:noWrap/>
            <w:hideMark/>
          </w:tcPr>
          <w:p w14:paraId="22AF7176" w14:textId="7E8D0BF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23" w:author="Nate Bachmeier [AWS-SA]" w:date="2023-05-04T18:11:00Z"/>
                <w:rFonts w:ascii="Calibri" w:eastAsia="Times New Roman" w:hAnsi="Calibri" w:cs="Calibri"/>
                <w:color w:val="000000"/>
                <w:sz w:val="22"/>
              </w:rPr>
            </w:pPr>
            <w:del w:id="724" w:author="Nate Bachmeier [AWS-SA]" w:date="2023-05-04T18:11:00Z">
              <w:r w:rsidRPr="00E16572" w:rsidDel="009C19DC">
                <w:rPr>
                  <w:rFonts w:ascii="Calibri" w:eastAsia="Times New Roman" w:hAnsi="Calibri" w:cs="Calibri"/>
                  <w:color w:val="000000"/>
                  <w:sz w:val="22"/>
                </w:rPr>
                <w:delText>691</w:delText>
              </w:r>
            </w:del>
          </w:p>
        </w:tc>
      </w:tr>
      <w:tr w:rsidR="00E16572" w:rsidRPr="00E16572" w:rsidDel="009C19DC" w14:paraId="4F687FD7" w14:textId="4EF87453" w:rsidTr="00B21582">
        <w:trPr>
          <w:trHeight w:val="300"/>
          <w:del w:id="7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646A12A2" w:rsidR="00E16572" w:rsidRPr="00B21582" w:rsidDel="009C19DC" w:rsidRDefault="00E16572" w:rsidP="00E16572">
            <w:pPr>
              <w:spacing w:line="240" w:lineRule="auto"/>
              <w:ind w:firstLine="0"/>
              <w:rPr>
                <w:del w:id="726" w:author="Nate Bachmeier [AWS-SA]" w:date="2023-05-04T18:11:00Z"/>
                <w:rFonts w:ascii="Calibri" w:eastAsia="Times New Roman" w:hAnsi="Calibri" w:cs="Calibri"/>
                <w:b w:val="0"/>
                <w:bCs w:val="0"/>
                <w:color w:val="000000"/>
                <w:sz w:val="22"/>
              </w:rPr>
            </w:pPr>
            <w:del w:id="727" w:author="Nate Bachmeier [AWS-SA]" w:date="2023-05-04T18:11:00Z">
              <w:r w:rsidRPr="00E16572" w:rsidDel="009C19DC">
                <w:rPr>
                  <w:rFonts w:ascii="Calibri" w:eastAsia="Times New Roman" w:hAnsi="Calibri" w:cs="Calibri"/>
                  <w:color w:val="000000"/>
                  <w:sz w:val="22"/>
                </w:rPr>
                <w:delText>capoeira</w:delText>
              </w:r>
            </w:del>
          </w:p>
        </w:tc>
        <w:tc>
          <w:tcPr>
            <w:tcW w:w="5348" w:type="dxa"/>
            <w:noWrap/>
            <w:hideMark/>
          </w:tcPr>
          <w:p w14:paraId="7F8FEC48" w14:textId="11463F5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28" w:author="Nate Bachmeier [AWS-SA]" w:date="2023-05-04T18:11:00Z"/>
                <w:rFonts w:ascii="Calibri" w:eastAsia="Times New Roman" w:hAnsi="Calibri" w:cs="Calibri"/>
                <w:color w:val="000000"/>
                <w:sz w:val="22"/>
              </w:rPr>
            </w:pPr>
            <w:del w:id="729" w:author="Nate Bachmeier [AWS-SA]" w:date="2023-05-04T18:11:00Z">
              <w:r w:rsidRPr="00E16572" w:rsidDel="009C19DC">
                <w:rPr>
                  <w:rFonts w:ascii="Calibri" w:eastAsia="Times New Roman" w:hAnsi="Calibri" w:cs="Calibri"/>
                  <w:color w:val="000000"/>
                  <w:sz w:val="22"/>
                </w:rPr>
                <w:delText>802</w:delText>
              </w:r>
            </w:del>
          </w:p>
        </w:tc>
      </w:tr>
      <w:tr w:rsidR="00E16572" w:rsidRPr="00E16572" w:rsidDel="009C19DC" w14:paraId="7B1479E7" w14:textId="0914F317" w:rsidTr="00B21582">
        <w:trPr>
          <w:cnfStyle w:val="000000100000" w:firstRow="0" w:lastRow="0" w:firstColumn="0" w:lastColumn="0" w:oddVBand="0" w:evenVBand="0" w:oddHBand="1" w:evenHBand="0" w:firstRowFirstColumn="0" w:firstRowLastColumn="0" w:lastRowFirstColumn="0" w:lastRowLastColumn="0"/>
          <w:trHeight w:val="300"/>
          <w:del w:id="7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2D432E37" w:rsidR="00E16572" w:rsidRPr="00B21582" w:rsidDel="009C19DC" w:rsidRDefault="00E16572" w:rsidP="00E16572">
            <w:pPr>
              <w:spacing w:line="240" w:lineRule="auto"/>
              <w:ind w:firstLine="0"/>
              <w:rPr>
                <w:del w:id="731" w:author="Nate Bachmeier [AWS-SA]" w:date="2023-05-04T18:11:00Z"/>
                <w:rFonts w:ascii="Calibri" w:eastAsia="Times New Roman" w:hAnsi="Calibri" w:cs="Calibri"/>
                <w:b w:val="0"/>
                <w:bCs w:val="0"/>
                <w:color w:val="000000"/>
                <w:sz w:val="22"/>
              </w:rPr>
            </w:pPr>
            <w:del w:id="732" w:author="Nate Bachmeier [AWS-SA]" w:date="2023-05-04T18:11:00Z">
              <w:r w:rsidRPr="00E16572" w:rsidDel="009C19DC">
                <w:rPr>
                  <w:rFonts w:ascii="Calibri" w:eastAsia="Times New Roman" w:hAnsi="Calibri" w:cs="Calibri"/>
                  <w:color w:val="000000"/>
                  <w:sz w:val="22"/>
                </w:rPr>
                <w:delText>capsizing</w:delText>
              </w:r>
            </w:del>
          </w:p>
        </w:tc>
        <w:tc>
          <w:tcPr>
            <w:tcW w:w="5348" w:type="dxa"/>
            <w:noWrap/>
            <w:hideMark/>
          </w:tcPr>
          <w:p w14:paraId="6ACDFA9E" w14:textId="07EC235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33" w:author="Nate Bachmeier [AWS-SA]" w:date="2023-05-04T18:11:00Z"/>
                <w:rFonts w:ascii="Calibri" w:eastAsia="Times New Roman" w:hAnsi="Calibri" w:cs="Calibri"/>
                <w:color w:val="000000"/>
                <w:sz w:val="22"/>
              </w:rPr>
            </w:pPr>
            <w:del w:id="734"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18D383F6" w14:textId="62E5D703" w:rsidTr="00B21582">
        <w:trPr>
          <w:trHeight w:val="300"/>
          <w:del w:id="7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39794F09" w:rsidR="00E16572" w:rsidRPr="00B21582" w:rsidDel="009C19DC" w:rsidRDefault="00E16572" w:rsidP="00E16572">
            <w:pPr>
              <w:spacing w:line="240" w:lineRule="auto"/>
              <w:ind w:firstLine="0"/>
              <w:rPr>
                <w:del w:id="736" w:author="Nate Bachmeier [AWS-SA]" w:date="2023-05-04T18:11:00Z"/>
                <w:rFonts w:ascii="Calibri" w:eastAsia="Times New Roman" w:hAnsi="Calibri" w:cs="Calibri"/>
                <w:b w:val="0"/>
                <w:bCs w:val="0"/>
                <w:color w:val="000000"/>
                <w:sz w:val="22"/>
              </w:rPr>
            </w:pPr>
            <w:del w:id="737" w:author="Nate Bachmeier [AWS-SA]" w:date="2023-05-04T18:11:00Z">
              <w:r w:rsidRPr="00E16572" w:rsidDel="009C19DC">
                <w:rPr>
                  <w:rFonts w:ascii="Calibri" w:eastAsia="Times New Roman" w:hAnsi="Calibri" w:cs="Calibri"/>
                  <w:color w:val="000000"/>
                  <w:sz w:val="22"/>
                </w:rPr>
                <w:delText>card stacking</w:delText>
              </w:r>
            </w:del>
          </w:p>
        </w:tc>
        <w:tc>
          <w:tcPr>
            <w:tcW w:w="5348" w:type="dxa"/>
            <w:noWrap/>
            <w:hideMark/>
          </w:tcPr>
          <w:p w14:paraId="1422DF0C" w14:textId="2CCD814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38" w:author="Nate Bachmeier [AWS-SA]" w:date="2023-05-04T18:11:00Z"/>
                <w:rFonts w:ascii="Calibri" w:eastAsia="Times New Roman" w:hAnsi="Calibri" w:cs="Calibri"/>
                <w:color w:val="000000"/>
                <w:sz w:val="22"/>
              </w:rPr>
            </w:pPr>
            <w:del w:id="739" w:author="Nate Bachmeier [AWS-SA]" w:date="2023-05-04T18:11:00Z">
              <w:r w:rsidRPr="00E16572" w:rsidDel="009C19DC">
                <w:rPr>
                  <w:rFonts w:ascii="Calibri" w:eastAsia="Times New Roman" w:hAnsi="Calibri" w:cs="Calibri"/>
                  <w:color w:val="000000"/>
                  <w:sz w:val="22"/>
                </w:rPr>
                <w:delText>481</w:delText>
              </w:r>
            </w:del>
          </w:p>
        </w:tc>
      </w:tr>
      <w:tr w:rsidR="00E16572" w:rsidRPr="00E16572" w:rsidDel="009C19DC" w14:paraId="2060ACD3" w14:textId="0D75ADAD" w:rsidTr="00B21582">
        <w:trPr>
          <w:cnfStyle w:val="000000100000" w:firstRow="0" w:lastRow="0" w:firstColumn="0" w:lastColumn="0" w:oddVBand="0" w:evenVBand="0" w:oddHBand="1" w:evenHBand="0" w:firstRowFirstColumn="0" w:firstRowLastColumn="0" w:lastRowFirstColumn="0" w:lastRowLastColumn="0"/>
          <w:trHeight w:val="300"/>
          <w:del w:id="7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2946F292" w:rsidR="00E16572" w:rsidRPr="00B21582" w:rsidDel="009C19DC" w:rsidRDefault="00E16572" w:rsidP="00E16572">
            <w:pPr>
              <w:spacing w:line="240" w:lineRule="auto"/>
              <w:ind w:firstLine="0"/>
              <w:rPr>
                <w:del w:id="741" w:author="Nate Bachmeier [AWS-SA]" w:date="2023-05-04T18:11:00Z"/>
                <w:rFonts w:ascii="Calibri" w:eastAsia="Times New Roman" w:hAnsi="Calibri" w:cs="Calibri"/>
                <w:b w:val="0"/>
                <w:bCs w:val="0"/>
                <w:color w:val="000000"/>
                <w:sz w:val="22"/>
              </w:rPr>
            </w:pPr>
            <w:del w:id="742" w:author="Nate Bachmeier [AWS-SA]" w:date="2023-05-04T18:11:00Z">
              <w:r w:rsidRPr="00E16572" w:rsidDel="009C19DC">
                <w:rPr>
                  <w:rFonts w:ascii="Calibri" w:eastAsia="Times New Roman" w:hAnsi="Calibri" w:cs="Calibri"/>
                  <w:color w:val="000000"/>
                  <w:sz w:val="22"/>
                </w:rPr>
                <w:delText>card throwing</w:delText>
              </w:r>
            </w:del>
          </w:p>
        </w:tc>
        <w:tc>
          <w:tcPr>
            <w:tcW w:w="5348" w:type="dxa"/>
            <w:noWrap/>
            <w:hideMark/>
          </w:tcPr>
          <w:p w14:paraId="3D487942" w14:textId="753F037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43" w:author="Nate Bachmeier [AWS-SA]" w:date="2023-05-04T18:11:00Z"/>
                <w:rFonts w:ascii="Calibri" w:eastAsia="Times New Roman" w:hAnsi="Calibri" w:cs="Calibri"/>
                <w:color w:val="000000"/>
                <w:sz w:val="22"/>
              </w:rPr>
            </w:pPr>
            <w:del w:id="744" w:author="Nate Bachmeier [AWS-SA]" w:date="2023-05-04T18:11:00Z">
              <w:r w:rsidRPr="00E16572" w:rsidDel="009C19DC">
                <w:rPr>
                  <w:rFonts w:ascii="Calibri" w:eastAsia="Times New Roman" w:hAnsi="Calibri" w:cs="Calibri"/>
                  <w:color w:val="000000"/>
                  <w:sz w:val="22"/>
                </w:rPr>
                <w:delText>454</w:delText>
              </w:r>
            </w:del>
          </w:p>
        </w:tc>
      </w:tr>
      <w:tr w:rsidR="00E16572" w:rsidRPr="00E16572" w:rsidDel="009C19DC" w14:paraId="2A2DF176" w14:textId="5AB0E5FF" w:rsidTr="00B21582">
        <w:trPr>
          <w:trHeight w:val="300"/>
          <w:del w:id="7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3A63A6CA" w:rsidR="00E16572" w:rsidRPr="00B21582" w:rsidDel="009C19DC" w:rsidRDefault="00E16572" w:rsidP="00E16572">
            <w:pPr>
              <w:spacing w:line="240" w:lineRule="auto"/>
              <w:ind w:firstLine="0"/>
              <w:rPr>
                <w:del w:id="746" w:author="Nate Bachmeier [AWS-SA]" w:date="2023-05-04T18:11:00Z"/>
                <w:rFonts w:ascii="Calibri" w:eastAsia="Times New Roman" w:hAnsi="Calibri" w:cs="Calibri"/>
                <w:b w:val="0"/>
                <w:bCs w:val="0"/>
                <w:color w:val="000000"/>
                <w:sz w:val="22"/>
              </w:rPr>
            </w:pPr>
            <w:del w:id="747" w:author="Nate Bachmeier [AWS-SA]" w:date="2023-05-04T18:11:00Z">
              <w:r w:rsidRPr="00E16572" w:rsidDel="009C19DC">
                <w:rPr>
                  <w:rFonts w:ascii="Calibri" w:eastAsia="Times New Roman" w:hAnsi="Calibri" w:cs="Calibri"/>
                  <w:color w:val="000000"/>
                  <w:sz w:val="22"/>
                </w:rPr>
                <w:delText>carrying baby</w:delText>
              </w:r>
            </w:del>
          </w:p>
        </w:tc>
        <w:tc>
          <w:tcPr>
            <w:tcW w:w="5348" w:type="dxa"/>
            <w:noWrap/>
            <w:hideMark/>
          </w:tcPr>
          <w:p w14:paraId="2EB328B8" w14:textId="22420B1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48" w:author="Nate Bachmeier [AWS-SA]" w:date="2023-05-04T18:11:00Z"/>
                <w:rFonts w:ascii="Calibri" w:eastAsia="Times New Roman" w:hAnsi="Calibri" w:cs="Calibri"/>
                <w:color w:val="000000"/>
                <w:sz w:val="22"/>
              </w:rPr>
            </w:pPr>
            <w:del w:id="749" w:author="Nate Bachmeier [AWS-SA]" w:date="2023-05-04T18:11:00Z">
              <w:r w:rsidRPr="00E16572" w:rsidDel="009C19DC">
                <w:rPr>
                  <w:rFonts w:ascii="Calibri" w:eastAsia="Times New Roman" w:hAnsi="Calibri" w:cs="Calibri"/>
                  <w:color w:val="000000"/>
                  <w:sz w:val="22"/>
                </w:rPr>
                <w:delText>542</w:delText>
              </w:r>
            </w:del>
          </w:p>
        </w:tc>
      </w:tr>
      <w:tr w:rsidR="00E16572" w:rsidRPr="00E16572" w:rsidDel="009C19DC" w14:paraId="62A7424C" w14:textId="610E3F00" w:rsidTr="00B21582">
        <w:trPr>
          <w:cnfStyle w:val="000000100000" w:firstRow="0" w:lastRow="0" w:firstColumn="0" w:lastColumn="0" w:oddVBand="0" w:evenVBand="0" w:oddHBand="1" w:evenHBand="0" w:firstRowFirstColumn="0" w:firstRowLastColumn="0" w:lastRowFirstColumn="0" w:lastRowLastColumn="0"/>
          <w:trHeight w:val="300"/>
          <w:del w:id="7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3A54133E" w:rsidR="00E16572" w:rsidRPr="00B21582" w:rsidDel="009C19DC" w:rsidRDefault="00E16572" w:rsidP="00E16572">
            <w:pPr>
              <w:spacing w:line="240" w:lineRule="auto"/>
              <w:ind w:firstLine="0"/>
              <w:rPr>
                <w:del w:id="751" w:author="Nate Bachmeier [AWS-SA]" w:date="2023-05-04T18:11:00Z"/>
                <w:rFonts w:ascii="Calibri" w:eastAsia="Times New Roman" w:hAnsi="Calibri" w:cs="Calibri"/>
                <w:b w:val="0"/>
                <w:bCs w:val="0"/>
                <w:color w:val="000000"/>
                <w:sz w:val="22"/>
              </w:rPr>
            </w:pPr>
            <w:del w:id="752" w:author="Nate Bachmeier [AWS-SA]" w:date="2023-05-04T18:11:00Z">
              <w:r w:rsidRPr="00E16572" w:rsidDel="009C19DC">
                <w:rPr>
                  <w:rFonts w:ascii="Calibri" w:eastAsia="Times New Roman" w:hAnsi="Calibri" w:cs="Calibri"/>
                  <w:color w:val="000000"/>
                  <w:sz w:val="22"/>
                </w:rPr>
                <w:delText>carrying weight</w:delText>
              </w:r>
            </w:del>
          </w:p>
        </w:tc>
        <w:tc>
          <w:tcPr>
            <w:tcW w:w="5348" w:type="dxa"/>
            <w:noWrap/>
            <w:hideMark/>
          </w:tcPr>
          <w:p w14:paraId="554C13FA" w14:textId="45CCE8D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53" w:author="Nate Bachmeier [AWS-SA]" w:date="2023-05-04T18:11:00Z"/>
                <w:rFonts w:ascii="Calibri" w:eastAsia="Times New Roman" w:hAnsi="Calibri" w:cs="Calibri"/>
                <w:color w:val="000000"/>
                <w:sz w:val="22"/>
              </w:rPr>
            </w:pPr>
            <w:del w:id="754" w:author="Nate Bachmeier [AWS-SA]" w:date="2023-05-04T18:11:00Z">
              <w:r w:rsidRPr="00E16572" w:rsidDel="009C19DC">
                <w:rPr>
                  <w:rFonts w:ascii="Calibri" w:eastAsia="Times New Roman" w:hAnsi="Calibri" w:cs="Calibri"/>
                  <w:color w:val="000000"/>
                  <w:sz w:val="22"/>
                </w:rPr>
                <w:delText>488</w:delText>
              </w:r>
            </w:del>
          </w:p>
        </w:tc>
      </w:tr>
      <w:tr w:rsidR="00E16572" w:rsidRPr="00E16572" w:rsidDel="009C19DC" w14:paraId="078CD6B3" w14:textId="02F3BAD2" w:rsidTr="00B21582">
        <w:trPr>
          <w:trHeight w:val="300"/>
          <w:del w:id="7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111C51A4" w:rsidR="00E16572" w:rsidRPr="00B21582" w:rsidDel="009C19DC" w:rsidRDefault="00E16572" w:rsidP="00E16572">
            <w:pPr>
              <w:spacing w:line="240" w:lineRule="auto"/>
              <w:ind w:firstLine="0"/>
              <w:rPr>
                <w:del w:id="756" w:author="Nate Bachmeier [AWS-SA]" w:date="2023-05-04T18:11:00Z"/>
                <w:rFonts w:ascii="Calibri" w:eastAsia="Times New Roman" w:hAnsi="Calibri" w:cs="Calibri"/>
                <w:b w:val="0"/>
                <w:bCs w:val="0"/>
                <w:color w:val="000000"/>
                <w:sz w:val="22"/>
              </w:rPr>
            </w:pPr>
            <w:del w:id="757" w:author="Nate Bachmeier [AWS-SA]" w:date="2023-05-04T18:11:00Z">
              <w:r w:rsidRPr="00E16572" w:rsidDel="009C19DC">
                <w:rPr>
                  <w:rFonts w:ascii="Calibri" w:eastAsia="Times New Roman" w:hAnsi="Calibri" w:cs="Calibri"/>
                  <w:color w:val="000000"/>
                  <w:sz w:val="22"/>
                </w:rPr>
                <w:delText>cartwheeling</w:delText>
              </w:r>
            </w:del>
          </w:p>
        </w:tc>
        <w:tc>
          <w:tcPr>
            <w:tcW w:w="5348" w:type="dxa"/>
            <w:noWrap/>
            <w:hideMark/>
          </w:tcPr>
          <w:p w14:paraId="3E5CC20A" w14:textId="495CAA0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58" w:author="Nate Bachmeier [AWS-SA]" w:date="2023-05-04T18:11:00Z"/>
                <w:rFonts w:ascii="Calibri" w:eastAsia="Times New Roman" w:hAnsi="Calibri" w:cs="Calibri"/>
                <w:color w:val="000000"/>
                <w:sz w:val="22"/>
              </w:rPr>
            </w:pPr>
            <w:del w:id="759" w:author="Nate Bachmeier [AWS-SA]" w:date="2023-05-04T18:11:00Z">
              <w:r w:rsidRPr="00E16572" w:rsidDel="009C19DC">
                <w:rPr>
                  <w:rFonts w:ascii="Calibri" w:eastAsia="Times New Roman" w:hAnsi="Calibri" w:cs="Calibri"/>
                  <w:color w:val="000000"/>
                  <w:sz w:val="22"/>
                </w:rPr>
                <w:delText>851</w:delText>
              </w:r>
            </w:del>
          </w:p>
        </w:tc>
      </w:tr>
      <w:tr w:rsidR="00E16572" w:rsidRPr="00E16572" w:rsidDel="009C19DC" w14:paraId="07B05DB0" w14:textId="2DE81727" w:rsidTr="00B21582">
        <w:trPr>
          <w:cnfStyle w:val="000000100000" w:firstRow="0" w:lastRow="0" w:firstColumn="0" w:lastColumn="0" w:oddVBand="0" w:evenVBand="0" w:oddHBand="1" w:evenHBand="0" w:firstRowFirstColumn="0" w:firstRowLastColumn="0" w:lastRowFirstColumn="0" w:lastRowLastColumn="0"/>
          <w:trHeight w:val="300"/>
          <w:del w:id="7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0D3BDCEE" w:rsidR="00E16572" w:rsidRPr="00B21582" w:rsidDel="009C19DC" w:rsidRDefault="00E16572" w:rsidP="00E16572">
            <w:pPr>
              <w:spacing w:line="240" w:lineRule="auto"/>
              <w:ind w:firstLine="0"/>
              <w:rPr>
                <w:del w:id="761" w:author="Nate Bachmeier [AWS-SA]" w:date="2023-05-04T18:11:00Z"/>
                <w:rFonts w:ascii="Calibri" w:eastAsia="Times New Roman" w:hAnsi="Calibri" w:cs="Calibri"/>
                <w:b w:val="0"/>
                <w:bCs w:val="0"/>
                <w:color w:val="000000"/>
                <w:sz w:val="22"/>
              </w:rPr>
            </w:pPr>
            <w:del w:id="762" w:author="Nate Bachmeier [AWS-SA]" w:date="2023-05-04T18:11:00Z">
              <w:r w:rsidRPr="00E16572" w:rsidDel="009C19DC">
                <w:rPr>
                  <w:rFonts w:ascii="Calibri" w:eastAsia="Times New Roman" w:hAnsi="Calibri" w:cs="Calibri"/>
                  <w:color w:val="000000"/>
                  <w:sz w:val="22"/>
                </w:rPr>
                <w:delText>carving ice</w:delText>
              </w:r>
            </w:del>
          </w:p>
        </w:tc>
        <w:tc>
          <w:tcPr>
            <w:tcW w:w="5348" w:type="dxa"/>
            <w:noWrap/>
            <w:hideMark/>
          </w:tcPr>
          <w:p w14:paraId="65A1B52D" w14:textId="6141A1C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63" w:author="Nate Bachmeier [AWS-SA]" w:date="2023-05-04T18:11:00Z"/>
                <w:rFonts w:ascii="Calibri" w:eastAsia="Times New Roman" w:hAnsi="Calibri" w:cs="Calibri"/>
                <w:color w:val="000000"/>
                <w:sz w:val="22"/>
              </w:rPr>
            </w:pPr>
            <w:del w:id="764" w:author="Nate Bachmeier [AWS-SA]" w:date="2023-05-04T18:11:00Z">
              <w:r w:rsidRPr="00E16572" w:rsidDel="009C19DC">
                <w:rPr>
                  <w:rFonts w:ascii="Calibri" w:eastAsia="Times New Roman" w:hAnsi="Calibri" w:cs="Calibri"/>
                  <w:color w:val="000000"/>
                  <w:sz w:val="22"/>
                </w:rPr>
                <w:delText>637</w:delText>
              </w:r>
            </w:del>
          </w:p>
        </w:tc>
      </w:tr>
      <w:tr w:rsidR="00E16572" w:rsidRPr="00E16572" w:rsidDel="009C19DC" w14:paraId="4ABF45B4" w14:textId="12BC47F1" w:rsidTr="00B21582">
        <w:trPr>
          <w:trHeight w:val="300"/>
          <w:del w:id="7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3FD5ACCF" w:rsidR="00E16572" w:rsidRPr="00B21582" w:rsidDel="009C19DC" w:rsidRDefault="00E16572" w:rsidP="00E16572">
            <w:pPr>
              <w:spacing w:line="240" w:lineRule="auto"/>
              <w:ind w:firstLine="0"/>
              <w:rPr>
                <w:del w:id="766" w:author="Nate Bachmeier [AWS-SA]" w:date="2023-05-04T18:11:00Z"/>
                <w:rFonts w:ascii="Calibri" w:eastAsia="Times New Roman" w:hAnsi="Calibri" w:cs="Calibri"/>
                <w:b w:val="0"/>
                <w:bCs w:val="0"/>
                <w:color w:val="000000"/>
                <w:sz w:val="22"/>
              </w:rPr>
            </w:pPr>
            <w:del w:id="767" w:author="Nate Bachmeier [AWS-SA]" w:date="2023-05-04T18:11:00Z">
              <w:r w:rsidRPr="00E16572" w:rsidDel="009C19DC">
                <w:rPr>
                  <w:rFonts w:ascii="Calibri" w:eastAsia="Times New Roman" w:hAnsi="Calibri" w:cs="Calibri"/>
                  <w:color w:val="000000"/>
                  <w:sz w:val="22"/>
                </w:rPr>
                <w:delText>carving marble</w:delText>
              </w:r>
            </w:del>
          </w:p>
        </w:tc>
        <w:tc>
          <w:tcPr>
            <w:tcW w:w="5348" w:type="dxa"/>
            <w:noWrap/>
            <w:hideMark/>
          </w:tcPr>
          <w:p w14:paraId="6473D500" w14:textId="31E0A8E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68" w:author="Nate Bachmeier [AWS-SA]" w:date="2023-05-04T18:11:00Z"/>
                <w:rFonts w:ascii="Calibri" w:eastAsia="Times New Roman" w:hAnsi="Calibri" w:cs="Calibri"/>
                <w:color w:val="000000"/>
                <w:sz w:val="22"/>
              </w:rPr>
            </w:pPr>
            <w:del w:id="769" w:author="Nate Bachmeier [AWS-SA]" w:date="2023-05-04T18:11:00Z">
              <w:r w:rsidRPr="00E16572" w:rsidDel="009C19DC">
                <w:rPr>
                  <w:rFonts w:ascii="Calibri" w:eastAsia="Times New Roman" w:hAnsi="Calibri" w:cs="Calibri"/>
                  <w:color w:val="000000"/>
                  <w:sz w:val="22"/>
                </w:rPr>
                <w:delText>462</w:delText>
              </w:r>
            </w:del>
          </w:p>
        </w:tc>
      </w:tr>
      <w:tr w:rsidR="00E16572" w:rsidRPr="00E16572" w:rsidDel="009C19DC" w14:paraId="234FC734" w14:textId="4312427A" w:rsidTr="00B21582">
        <w:trPr>
          <w:cnfStyle w:val="000000100000" w:firstRow="0" w:lastRow="0" w:firstColumn="0" w:lastColumn="0" w:oddVBand="0" w:evenVBand="0" w:oddHBand="1" w:evenHBand="0" w:firstRowFirstColumn="0" w:firstRowLastColumn="0" w:lastRowFirstColumn="0" w:lastRowLastColumn="0"/>
          <w:trHeight w:val="300"/>
          <w:del w:id="7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01ECDFC4" w:rsidR="00E16572" w:rsidRPr="00B21582" w:rsidDel="009C19DC" w:rsidRDefault="00E16572" w:rsidP="00E16572">
            <w:pPr>
              <w:spacing w:line="240" w:lineRule="auto"/>
              <w:ind w:firstLine="0"/>
              <w:rPr>
                <w:del w:id="771" w:author="Nate Bachmeier [AWS-SA]" w:date="2023-05-04T18:11:00Z"/>
                <w:rFonts w:ascii="Calibri" w:eastAsia="Times New Roman" w:hAnsi="Calibri" w:cs="Calibri"/>
                <w:b w:val="0"/>
                <w:bCs w:val="0"/>
                <w:color w:val="000000"/>
                <w:sz w:val="22"/>
              </w:rPr>
            </w:pPr>
            <w:del w:id="772" w:author="Nate Bachmeier [AWS-SA]" w:date="2023-05-04T18:11:00Z">
              <w:r w:rsidRPr="00E16572" w:rsidDel="009C19DC">
                <w:rPr>
                  <w:rFonts w:ascii="Calibri" w:eastAsia="Times New Roman" w:hAnsi="Calibri" w:cs="Calibri"/>
                  <w:color w:val="000000"/>
                  <w:sz w:val="22"/>
                </w:rPr>
                <w:delText>carving pumpkin</w:delText>
              </w:r>
            </w:del>
          </w:p>
        </w:tc>
        <w:tc>
          <w:tcPr>
            <w:tcW w:w="5348" w:type="dxa"/>
            <w:noWrap/>
            <w:hideMark/>
          </w:tcPr>
          <w:p w14:paraId="43B574D4" w14:textId="7CD6449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73" w:author="Nate Bachmeier [AWS-SA]" w:date="2023-05-04T18:11:00Z"/>
                <w:rFonts w:ascii="Calibri" w:eastAsia="Times New Roman" w:hAnsi="Calibri" w:cs="Calibri"/>
                <w:color w:val="000000"/>
                <w:sz w:val="22"/>
              </w:rPr>
            </w:pPr>
            <w:del w:id="774" w:author="Nate Bachmeier [AWS-SA]" w:date="2023-05-04T18:11:00Z">
              <w:r w:rsidRPr="00E16572" w:rsidDel="009C19DC">
                <w:rPr>
                  <w:rFonts w:ascii="Calibri" w:eastAsia="Times New Roman" w:hAnsi="Calibri" w:cs="Calibri"/>
                  <w:color w:val="000000"/>
                  <w:sz w:val="22"/>
                </w:rPr>
                <w:delText>693</w:delText>
              </w:r>
            </w:del>
          </w:p>
        </w:tc>
      </w:tr>
      <w:tr w:rsidR="00E16572" w:rsidRPr="00E16572" w:rsidDel="009C19DC" w14:paraId="74C24DA3" w14:textId="6E909E55" w:rsidTr="00B21582">
        <w:trPr>
          <w:trHeight w:val="300"/>
          <w:del w:id="7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502B3A2" w:rsidR="00E16572" w:rsidRPr="00B21582" w:rsidDel="009C19DC" w:rsidRDefault="00E16572" w:rsidP="00E16572">
            <w:pPr>
              <w:spacing w:line="240" w:lineRule="auto"/>
              <w:ind w:firstLine="0"/>
              <w:rPr>
                <w:del w:id="776" w:author="Nate Bachmeier [AWS-SA]" w:date="2023-05-04T18:11:00Z"/>
                <w:rFonts w:ascii="Calibri" w:eastAsia="Times New Roman" w:hAnsi="Calibri" w:cs="Calibri"/>
                <w:b w:val="0"/>
                <w:bCs w:val="0"/>
                <w:color w:val="000000"/>
                <w:sz w:val="22"/>
              </w:rPr>
            </w:pPr>
            <w:del w:id="777" w:author="Nate Bachmeier [AWS-SA]" w:date="2023-05-04T18:11:00Z">
              <w:r w:rsidRPr="00E16572" w:rsidDel="009C19DC">
                <w:rPr>
                  <w:rFonts w:ascii="Calibri" w:eastAsia="Times New Roman" w:hAnsi="Calibri" w:cs="Calibri"/>
                  <w:color w:val="000000"/>
                  <w:sz w:val="22"/>
                </w:rPr>
                <w:delText>carving wood with a knife</w:delText>
              </w:r>
            </w:del>
          </w:p>
        </w:tc>
        <w:tc>
          <w:tcPr>
            <w:tcW w:w="5348" w:type="dxa"/>
            <w:noWrap/>
            <w:hideMark/>
          </w:tcPr>
          <w:p w14:paraId="16A9377C" w14:textId="6B6075B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78" w:author="Nate Bachmeier [AWS-SA]" w:date="2023-05-04T18:11:00Z"/>
                <w:rFonts w:ascii="Calibri" w:eastAsia="Times New Roman" w:hAnsi="Calibri" w:cs="Calibri"/>
                <w:color w:val="000000"/>
                <w:sz w:val="22"/>
              </w:rPr>
            </w:pPr>
            <w:del w:id="779" w:author="Nate Bachmeier [AWS-SA]" w:date="2023-05-04T18:11:00Z">
              <w:r w:rsidRPr="00E16572" w:rsidDel="009C19DC">
                <w:rPr>
                  <w:rFonts w:ascii="Calibri" w:eastAsia="Times New Roman" w:hAnsi="Calibri" w:cs="Calibri"/>
                  <w:color w:val="000000"/>
                  <w:sz w:val="22"/>
                </w:rPr>
                <w:delText>469</w:delText>
              </w:r>
            </w:del>
          </w:p>
        </w:tc>
      </w:tr>
      <w:tr w:rsidR="00E16572" w:rsidRPr="00E16572" w:rsidDel="009C19DC" w14:paraId="0F6C6877" w14:textId="284C0E4D" w:rsidTr="00B21582">
        <w:trPr>
          <w:cnfStyle w:val="000000100000" w:firstRow="0" w:lastRow="0" w:firstColumn="0" w:lastColumn="0" w:oddVBand="0" w:evenVBand="0" w:oddHBand="1" w:evenHBand="0" w:firstRowFirstColumn="0" w:firstRowLastColumn="0" w:lastRowFirstColumn="0" w:lastRowLastColumn="0"/>
          <w:trHeight w:val="300"/>
          <w:del w:id="7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38625424" w:rsidR="00E16572" w:rsidRPr="00B21582" w:rsidDel="009C19DC" w:rsidRDefault="00E16572" w:rsidP="00E16572">
            <w:pPr>
              <w:spacing w:line="240" w:lineRule="auto"/>
              <w:ind w:firstLine="0"/>
              <w:rPr>
                <w:del w:id="781" w:author="Nate Bachmeier [AWS-SA]" w:date="2023-05-04T18:11:00Z"/>
                <w:rFonts w:ascii="Calibri" w:eastAsia="Times New Roman" w:hAnsi="Calibri" w:cs="Calibri"/>
                <w:b w:val="0"/>
                <w:bCs w:val="0"/>
                <w:color w:val="000000"/>
                <w:sz w:val="22"/>
              </w:rPr>
            </w:pPr>
            <w:del w:id="782" w:author="Nate Bachmeier [AWS-SA]" w:date="2023-05-04T18:11:00Z">
              <w:r w:rsidRPr="00E16572" w:rsidDel="009C19DC">
                <w:rPr>
                  <w:rFonts w:ascii="Calibri" w:eastAsia="Times New Roman" w:hAnsi="Calibri" w:cs="Calibri"/>
                  <w:color w:val="000000"/>
                  <w:sz w:val="22"/>
                </w:rPr>
                <w:delText>casting fishing line</w:delText>
              </w:r>
            </w:del>
          </w:p>
        </w:tc>
        <w:tc>
          <w:tcPr>
            <w:tcW w:w="5348" w:type="dxa"/>
            <w:noWrap/>
            <w:hideMark/>
          </w:tcPr>
          <w:p w14:paraId="14515667" w14:textId="2C9341B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83" w:author="Nate Bachmeier [AWS-SA]" w:date="2023-05-04T18:11:00Z"/>
                <w:rFonts w:ascii="Calibri" w:eastAsia="Times New Roman" w:hAnsi="Calibri" w:cs="Calibri"/>
                <w:color w:val="000000"/>
                <w:sz w:val="22"/>
              </w:rPr>
            </w:pPr>
            <w:del w:id="784" w:author="Nate Bachmeier [AWS-SA]" w:date="2023-05-04T18:11:00Z">
              <w:r w:rsidRPr="00E16572" w:rsidDel="009C19DC">
                <w:rPr>
                  <w:rFonts w:ascii="Calibri" w:eastAsia="Times New Roman" w:hAnsi="Calibri" w:cs="Calibri"/>
                  <w:color w:val="000000"/>
                  <w:sz w:val="22"/>
                </w:rPr>
                <w:delText>556</w:delText>
              </w:r>
            </w:del>
          </w:p>
        </w:tc>
      </w:tr>
      <w:tr w:rsidR="00E16572" w:rsidRPr="00E16572" w:rsidDel="009C19DC" w14:paraId="34D8AC8E" w14:textId="6F8D98E8" w:rsidTr="00B21582">
        <w:trPr>
          <w:trHeight w:val="300"/>
          <w:del w:id="7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4A3A9B1A" w:rsidR="00E16572" w:rsidRPr="00B21582" w:rsidDel="009C19DC" w:rsidRDefault="00E16572" w:rsidP="00E16572">
            <w:pPr>
              <w:spacing w:line="240" w:lineRule="auto"/>
              <w:ind w:firstLine="0"/>
              <w:rPr>
                <w:del w:id="786" w:author="Nate Bachmeier [AWS-SA]" w:date="2023-05-04T18:11:00Z"/>
                <w:rFonts w:ascii="Calibri" w:eastAsia="Times New Roman" w:hAnsi="Calibri" w:cs="Calibri"/>
                <w:b w:val="0"/>
                <w:bCs w:val="0"/>
                <w:color w:val="000000"/>
                <w:sz w:val="22"/>
              </w:rPr>
            </w:pPr>
            <w:del w:id="787" w:author="Nate Bachmeier [AWS-SA]" w:date="2023-05-04T18:11:00Z">
              <w:r w:rsidRPr="00E16572" w:rsidDel="009C19DC">
                <w:rPr>
                  <w:rFonts w:ascii="Calibri" w:eastAsia="Times New Roman" w:hAnsi="Calibri" w:cs="Calibri"/>
                  <w:color w:val="000000"/>
                  <w:sz w:val="22"/>
                </w:rPr>
                <w:delText>catching fish</w:delText>
              </w:r>
            </w:del>
          </w:p>
        </w:tc>
        <w:tc>
          <w:tcPr>
            <w:tcW w:w="5348" w:type="dxa"/>
            <w:noWrap/>
            <w:hideMark/>
          </w:tcPr>
          <w:p w14:paraId="3B1878A2" w14:textId="1D981C9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88" w:author="Nate Bachmeier [AWS-SA]" w:date="2023-05-04T18:11:00Z"/>
                <w:rFonts w:ascii="Calibri" w:eastAsia="Times New Roman" w:hAnsi="Calibri" w:cs="Calibri"/>
                <w:color w:val="000000"/>
                <w:sz w:val="22"/>
              </w:rPr>
            </w:pPr>
            <w:del w:id="789" w:author="Nate Bachmeier [AWS-SA]" w:date="2023-05-04T18:11:00Z">
              <w:r w:rsidRPr="00E16572" w:rsidDel="009C19DC">
                <w:rPr>
                  <w:rFonts w:ascii="Calibri" w:eastAsia="Times New Roman" w:hAnsi="Calibri" w:cs="Calibri"/>
                  <w:color w:val="000000"/>
                  <w:sz w:val="22"/>
                </w:rPr>
                <w:delText>695</w:delText>
              </w:r>
            </w:del>
          </w:p>
        </w:tc>
      </w:tr>
      <w:tr w:rsidR="00E16572" w:rsidRPr="00E16572" w:rsidDel="009C19DC" w14:paraId="1E4B5E49" w14:textId="25FE896B" w:rsidTr="00B21582">
        <w:trPr>
          <w:cnfStyle w:val="000000100000" w:firstRow="0" w:lastRow="0" w:firstColumn="0" w:lastColumn="0" w:oddVBand="0" w:evenVBand="0" w:oddHBand="1" w:evenHBand="0" w:firstRowFirstColumn="0" w:firstRowLastColumn="0" w:lastRowFirstColumn="0" w:lastRowLastColumn="0"/>
          <w:trHeight w:val="300"/>
          <w:del w:id="7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164FBCE7" w:rsidR="00E16572" w:rsidRPr="00B21582" w:rsidDel="009C19DC" w:rsidRDefault="00E16572" w:rsidP="00E16572">
            <w:pPr>
              <w:spacing w:line="240" w:lineRule="auto"/>
              <w:ind w:firstLine="0"/>
              <w:rPr>
                <w:del w:id="791" w:author="Nate Bachmeier [AWS-SA]" w:date="2023-05-04T18:11:00Z"/>
                <w:rFonts w:ascii="Calibri" w:eastAsia="Times New Roman" w:hAnsi="Calibri" w:cs="Calibri"/>
                <w:b w:val="0"/>
                <w:bCs w:val="0"/>
                <w:color w:val="000000"/>
                <w:sz w:val="22"/>
              </w:rPr>
            </w:pPr>
            <w:del w:id="792" w:author="Nate Bachmeier [AWS-SA]" w:date="2023-05-04T18:11:00Z">
              <w:r w:rsidRPr="00E16572" w:rsidDel="009C19DC">
                <w:rPr>
                  <w:rFonts w:ascii="Calibri" w:eastAsia="Times New Roman" w:hAnsi="Calibri" w:cs="Calibri"/>
                  <w:color w:val="000000"/>
                  <w:sz w:val="22"/>
                </w:rPr>
                <w:delText>catching or throwing baseball</w:delText>
              </w:r>
            </w:del>
          </w:p>
        </w:tc>
        <w:tc>
          <w:tcPr>
            <w:tcW w:w="5348" w:type="dxa"/>
            <w:noWrap/>
            <w:hideMark/>
          </w:tcPr>
          <w:p w14:paraId="4CD83A8F" w14:textId="293D0BE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93" w:author="Nate Bachmeier [AWS-SA]" w:date="2023-05-04T18:11:00Z"/>
                <w:rFonts w:ascii="Calibri" w:eastAsia="Times New Roman" w:hAnsi="Calibri" w:cs="Calibri"/>
                <w:color w:val="000000"/>
                <w:sz w:val="22"/>
              </w:rPr>
            </w:pPr>
            <w:del w:id="794" w:author="Nate Bachmeier [AWS-SA]" w:date="2023-05-04T18:11:00Z">
              <w:r w:rsidRPr="00E16572" w:rsidDel="009C19DC">
                <w:rPr>
                  <w:rFonts w:ascii="Calibri" w:eastAsia="Times New Roman" w:hAnsi="Calibri" w:cs="Calibri"/>
                  <w:color w:val="000000"/>
                  <w:sz w:val="22"/>
                </w:rPr>
                <w:delText>809</w:delText>
              </w:r>
            </w:del>
          </w:p>
        </w:tc>
      </w:tr>
      <w:tr w:rsidR="00E16572" w:rsidRPr="00E16572" w:rsidDel="009C19DC" w14:paraId="0B2C98B7" w14:textId="4E79724F" w:rsidTr="00B21582">
        <w:trPr>
          <w:trHeight w:val="300"/>
          <w:del w:id="7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2F8803F8" w:rsidR="00E16572" w:rsidRPr="00B21582" w:rsidDel="009C19DC" w:rsidRDefault="00E16572" w:rsidP="00E16572">
            <w:pPr>
              <w:spacing w:line="240" w:lineRule="auto"/>
              <w:ind w:firstLine="0"/>
              <w:rPr>
                <w:del w:id="796" w:author="Nate Bachmeier [AWS-SA]" w:date="2023-05-04T18:11:00Z"/>
                <w:rFonts w:ascii="Calibri" w:eastAsia="Times New Roman" w:hAnsi="Calibri" w:cs="Calibri"/>
                <w:b w:val="0"/>
                <w:bCs w:val="0"/>
                <w:color w:val="000000"/>
                <w:sz w:val="22"/>
              </w:rPr>
            </w:pPr>
            <w:del w:id="797" w:author="Nate Bachmeier [AWS-SA]" w:date="2023-05-04T18:11:00Z">
              <w:r w:rsidRPr="00E16572" w:rsidDel="009C19DC">
                <w:rPr>
                  <w:rFonts w:ascii="Calibri" w:eastAsia="Times New Roman" w:hAnsi="Calibri" w:cs="Calibri"/>
                  <w:color w:val="000000"/>
                  <w:sz w:val="22"/>
                </w:rPr>
                <w:delText>catching or throwing frisbee</w:delText>
              </w:r>
            </w:del>
          </w:p>
        </w:tc>
        <w:tc>
          <w:tcPr>
            <w:tcW w:w="5348" w:type="dxa"/>
            <w:noWrap/>
            <w:hideMark/>
          </w:tcPr>
          <w:p w14:paraId="087EFFEB" w14:textId="628CCBF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98" w:author="Nate Bachmeier [AWS-SA]" w:date="2023-05-04T18:11:00Z"/>
                <w:rFonts w:ascii="Calibri" w:eastAsia="Times New Roman" w:hAnsi="Calibri" w:cs="Calibri"/>
                <w:color w:val="000000"/>
                <w:sz w:val="22"/>
              </w:rPr>
            </w:pPr>
            <w:del w:id="799" w:author="Nate Bachmeier [AWS-SA]" w:date="2023-05-04T18:11:00Z">
              <w:r w:rsidRPr="00E16572" w:rsidDel="009C19DC">
                <w:rPr>
                  <w:rFonts w:ascii="Calibri" w:eastAsia="Times New Roman" w:hAnsi="Calibri" w:cs="Calibri"/>
                  <w:color w:val="000000"/>
                  <w:sz w:val="22"/>
                </w:rPr>
                <w:delText>683</w:delText>
              </w:r>
            </w:del>
          </w:p>
        </w:tc>
      </w:tr>
      <w:tr w:rsidR="00E16572" w:rsidRPr="00E16572" w:rsidDel="009C19DC" w14:paraId="50F1F63D" w14:textId="4EDDB8F0" w:rsidTr="00B21582">
        <w:trPr>
          <w:cnfStyle w:val="000000100000" w:firstRow="0" w:lastRow="0" w:firstColumn="0" w:lastColumn="0" w:oddVBand="0" w:evenVBand="0" w:oddHBand="1" w:evenHBand="0" w:firstRowFirstColumn="0" w:firstRowLastColumn="0" w:lastRowFirstColumn="0" w:lastRowLastColumn="0"/>
          <w:trHeight w:val="300"/>
          <w:del w:id="8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3B4FB2B" w:rsidR="00E16572" w:rsidRPr="00B21582" w:rsidDel="009C19DC" w:rsidRDefault="00E16572" w:rsidP="00E16572">
            <w:pPr>
              <w:spacing w:line="240" w:lineRule="auto"/>
              <w:ind w:firstLine="0"/>
              <w:rPr>
                <w:del w:id="801" w:author="Nate Bachmeier [AWS-SA]" w:date="2023-05-04T18:11:00Z"/>
                <w:rFonts w:ascii="Calibri" w:eastAsia="Times New Roman" w:hAnsi="Calibri" w:cs="Calibri"/>
                <w:b w:val="0"/>
                <w:bCs w:val="0"/>
                <w:color w:val="000000"/>
                <w:sz w:val="22"/>
              </w:rPr>
            </w:pPr>
            <w:del w:id="802" w:author="Nate Bachmeier [AWS-SA]" w:date="2023-05-04T18:11:00Z">
              <w:r w:rsidRPr="00E16572" w:rsidDel="009C19DC">
                <w:rPr>
                  <w:rFonts w:ascii="Calibri" w:eastAsia="Times New Roman" w:hAnsi="Calibri" w:cs="Calibri"/>
                  <w:color w:val="000000"/>
                  <w:sz w:val="22"/>
                </w:rPr>
                <w:delText>catching or throwing softball</w:delText>
              </w:r>
            </w:del>
          </w:p>
        </w:tc>
        <w:tc>
          <w:tcPr>
            <w:tcW w:w="5348" w:type="dxa"/>
            <w:noWrap/>
            <w:hideMark/>
          </w:tcPr>
          <w:p w14:paraId="08521B67" w14:textId="108163C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03" w:author="Nate Bachmeier [AWS-SA]" w:date="2023-05-04T18:11:00Z"/>
                <w:rFonts w:ascii="Calibri" w:eastAsia="Times New Roman" w:hAnsi="Calibri" w:cs="Calibri"/>
                <w:color w:val="000000"/>
                <w:sz w:val="22"/>
              </w:rPr>
            </w:pPr>
            <w:del w:id="804" w:author="Nate Bachmeier [AWS-SA]" w:date="2023-05-04T18:11:00Z">
              <w:r w:rsidRPr="00E16572" w:rsidDel="009C19DC">
                <w:rPr>
                  <w:rFonts w:ascii="Calibri" w:eastAsia="Times New Roman" w:hAnsi="Calibri" w:cs="Calibri"/>
                  <w:color w:val="000000"/>
                  <w:sz w:val="22"/>
                </w:rPr>
                <w:delText>670</w:delText>
              </w:r>
            </w:del>
          </w:p>
        </w:tc>
      </w:tr>
      <w:tr w:rsidR="00E16572" w:rsidRPr="00E16572" w:rsidDel="009C19DC" w14:paraId="4AEB08E8" w14:textId="2ECA4CA6" w:rsidTr="00B21582">
        <w:trPr>
          <w:trHeight w:val="300"/>
          <w:del w:id="8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1F6B56F1" w:rsidR="00E16572" w:rsidRPr="00B21582" w:rsidDel="009C19DC" w:rsidRDefault="00E16572" w:rsidP="00E16572">
            <w:pPr>
              <w:spacing w:line="240" w:lineRule="auto"/>
              <w:ind w:firstLine="0"/>
              <w:rPr>
                <w:del w:id="806" w:author="Nate Bachmeier [AWS-SA]" w:date="2023-05-04T18:11:00Z"/>
                <w:rFonts w:ascii="Calibri" w:eastAsia="Times New Roman" w:hAnsi="Calibri" w:cs="Calibri"/>
                <w:b w:val="0"/>
                <w:bCs w:val="0"/>
                <w:color w:val="000000"/>
                <w:sz w:val="22"/>
              </w:rPr>
            </w:pPr>
            <w:del w:id="807" w:author="Nate Bachmeier [AWS-SA]" w:date="2023-05-04T18:11:00Z">
              <w:r w:rsidRPr="00E16572" w:rsidDel="009C19DC">
                <w:rPr>
                  <w:rFonts w:ascii="Calibri" w:eastAsia="Times New Roman" w:hAnsi="Calibri" w:cs="Calibri"/>
                  <w:color w:val="000000"/>
                  <w:sz w:val="22"/>
                </w:rPr>
                <w:delText>celebrating</w:delText>
              </w:r>
            </w:del>
          </w:p>
        </w:tc>
        <w:tc>
          <w:tcPr>
            <w:tcW w:w="5348" w:type="dxa"/>
            <w:noWrap/>
            <w:hideMark/>
          </w:tcPr>
          <w:p w14:paraId="72308855" w14:textId="4F6347E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08" w:author="Nate Bachmeier [AWS-SA]" w:date="2023-05-04T18:11:00Z"/>
                <w:rFonts w:ascii="Calibri" w:eastAsia="Times New Roman" w:hAnsi="Calibri" w:cs="Calibri"/>
                <w:color w:val="000000"/>
                <w:sz w:val="22"/>
              </w:rPr>
            </w:pPr>
            <w:del w:id="809" w:author="Nate Bachmeier [AWS-SA]" w:date="2023-05-04T18:11:00Z">
              <w:r w:rsidRPr="00E16572" w:rsidDel="009C19DC">
                <w:rPr>
                  <w:rFonts w:ascii="Calibri" w:eastAsia="Times New Roman" w:hAnsi="Calibri" w:cs="Calibri"/>
                  <w:color w:val="000000"/>
                  <w:sz w:val="22"/>
                </w:rPr>
                <w:delText>794</w:delText>
              </w:r>
            </w:del>
          </w:p>
        </w:tc>
      </w:tr>
      <w:tr w:rsidR="00E16572" w:rsidRPr="00E16572" w:rsidDel="009C19DC" w14:paraId="243CFAAA" w14:textId="2E38BA42" w:rsidTr="00B21582">
        <w:trPr>
          <w:cnfStyle w:val="000000100000" w:firstRow="0" w:lastRow="0" w:firstColumn="0" w:lastColumn="0" w:oddVBand="0" w:evenVBand="0" w:oddHBand="1" w:evenHBand="0" w:firstRowFirstColumn="0" w:firstRowLastColumn="0" w:lastRowFirstColumn="0" w:lastRowLastColumn="0"/>
          <w:trHeight w:val="300"/>
          <w:del w:id="8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5AF8CAC3" w:rsidR="00E16572" w:rsidRPr="00B21582" w:rsidDel="009C19DC" w:rsidRDefault="00E16572" w:rsidP="00E16572">
            <w:pPr>
              <w:spacing w:line="240" w:lineRule="auto"/>
              <w:ind w:firstLine="0"/>
              <w:rPr>
                <w:del w:id="811" w:author="Nate Bachmeier [AWS-SA]" w:date="2023-05-04T18:11:00Z"/>
                <w:rFonts w:ascii="Calibri" w:eastAsia="Times New Roman" w:hAnsi="Calibri" w:cs="Calibri"/>
                <w:b w:val="0"/>
                <w:bCs w:val="0"/>
                <w:color w:val="000000"/>
                <w:sz w:val="22"/>
              </w:rPr>
            </w:pPr>
            <w:del w:id="812" w:author="Nate Bachmeier [AWS-SA]" w:date="2023-05-04T18:11:00Z">
              <w:r w:rsidRPr="00E16572" w:rsidDel="009C19DC">
                <w:rPr>
                  <w:rFonts w:ascii="Calibri" w:eastAsia="Times New Roman" w:hAnsi="Calibri" w:cs="Calibri"/>
                  <w:color w:val="000000"/>
                  <w:sz w:val="22"/>
                </w:rPr>
                <w:delText>changing gear in car</w:delText>
              </w:r>
            </w:del>
          </w:p>
        </w:tc>
        <w:tc>
          <w:tcPr>
            <w:tcW w:w="5348" w:type="dxa"/>
            <w:noWrap/>
            <w:hideMark/>
          </w:tcPr>
          <w:p w14:paraId="5F178458" w14:textId="087FE9C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13" w:author="Nate Bachmeier [AWS-SA]" w:date="2023-05-04T18:11:00Z"/>
                <w:rFonts w:ascii="Calibri" w:eastAsia="Times New Roman" w:hAnsi="Calibri" w:cs="Calibri"/>
                <w:color w:val="000000"/>
                <w:sz w:val="22"/>
              </w:rPr>
            </w:pPr>
            <w:del w:id="814" w:author="Nate Bachmeier [AWS-SA]" w:date="2023-05-04T18:11:00Z">
              <w:r w:rsidRPr="00E16572" w:rsidDel="009C19DC">
                <w:rPr>
                  <w:rFonts w:ascii="Calibri" w:eastAsia="Times New Roman" w:hAnsi="Calibri" w:cs="Calibri"/>
                  <w:color w:val="000000"/>
                  <w:sz w:val="22"/>
                </w:rPr>
                <w:delText>503</w:delText>
              </w:r>
            </w:del>
          </w:p>
        </w:tc>
      </w:tr>
      <w:tr w:rsidR="00E16572" w:rsidRPr="00E16572" w:rsidDel="009C19DC" w14:paraId="0CBFC021" w14:textId="12A0B738" w:rsidTr="00B21582">
        <w:trPr>
          <w:trHeight w:val="300"/>
          <w:del w:id="8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4236AF2B" w:rsidR="00E16572" w:rsidRPr="00B21582" w:rsidDel="009C19DC" w:rsidRDefault="00E16572" w:rsidP="00E16572">
            <w:pPr>
              <w:spacing w:line="240" w:lineRule="auto"/>
              <w:ind w:firstLine="0"/>
              <w:rPr>
                <w:del w:id="816" w:author="Nate Bachmeier [AWS-SA]" w:date="2023-05-04T18:11:00Z"/>
                <w:rFonts w:ascii="Calibri" w:eastAsia="Times New Roman" w:hAnsi="Calibri" w:cs="Calibri"/>
                <w:b w:val="0"/>
                <w:bCs w:val="0"/>
                <w:color w:val="000000"/>
                <w:sz w:val="22"/>
              </w:rPr>
            </w:pPr>
            <w:del w:id="817" w:author="Nate Bachmeier [AWS-SA]" w:date="2023-05-04T18:11:00Z">
              <w:r w:rsidRPr="00E16572" w:rsidDel="009C19DC">
                <w:rPr>
                  <w:rFonts w:ascii="Calibri" w:eastAsia="Times New Roman" w:hAnsi="Calibri" w:cs="Calibri"/>
                  <w:color w:val="000000"/>
                  <w:sz w:val="22"/>
                </w:rPr>
                <w:delText>changing oil</w:delText>
              </w:r>
            </w:del>
          </w:p>
        </w:tc>
        <w:tc>
          <w:tcPr>
            <w:tcW w:w="5348" w:type="dxa"/>
            <w:noWrap/>
            <w:hideMark/>
          </w:tcPr>
          <w:p w14:paraId="21FD47FF" w14:textId="3DAF8C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18" w:author="Nate Bachmeier [AWS-SA]" w:date="2023-05-04T18:11:00Z"/>
                <w:rFonts w:ascii="Calibri" w:eastAsia="Times New Roman" w:hAnsi="Calibri" w:cs="Calibri"/>
                <w:color w:val="000000"/>
                <w:sz w:val="22"/>
              </w:rPr>
            </w:pPr>
            <w:del w:id="819" w:author="Nate Bachmeier [AWS-SA]" w:date="2023-05-04T18:11:00Z">
              <w:r w:rsidRPr="00E16572" w:rsidDel="009C19DC">
                <w:rPr>
                  <w:rFonts w:ascii="Calibri" w:eastAsia="Times New Roman" w:hAnsi="Calibri" w:cs="Calibri"/>
                  <w:color w:val="000000"/>
                  <w:sz w:val="22"/>
                </w:rPr>
                <w:delText>764</w:delText>
              </w:r>
            </w:del>
          </w:p>
        </w:tc>
      </w:tr>
      <w:tr w:rsidR="00E16572" w:rsidRPr="00E16572" w:rsidDel="009C19DC" w14:paraId="63237AF9" w14:textId="1758A367" w:rsidTr="00B21582">
        <w:trPr>
          <w:cnfStyle w:val="000000100000" w:firstRow="0" w:lastRow="0" w:firstColumn="0" w:lastColumn="0" w:oddVBand="0" w:evenVBand="0" w:oddHBand="1" w:evenHBand="0" w:firstRowFirstColumn="0" w:firstRowLastColumn="0" w:lastRowFirstColumn="0" w:lastRowLastColumn="0"/>
          <w:trHeight w:val="300"/>
          <w:del w:id="8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6781064F" w:rsidR="00E16572" w:rsidRPr="00B21582" w:rsidDel="009C19DC" w:rsidRDefault="00E16572" w:rsidP="00E16572">
            <w:pPr>
              <w:spacing w:line="240" w:lineRule="auto"/>
              <w:ind w:firstLine="0"/>
              <w:rPr>
                <w:del w:id="821" w:author="Nate Bachmeier [AWS-SA]" w:date="2023-05-04T18:11:00Z"/>
                <w:rFonts w:ascii="Calibri" w:eastAsia="Times New Roman" w:hAnsi="Calibri" w:cs="Calibri"/>
                <w:b w:val="0"/>
                <w:bCs w:val="0"/>
                <w:color w:val="000000"/>
                <w:sz w:val="22"/>
              </w:rPr>
            </w:pPr>
            <w:del w:id="822" w:author="Nate Bachmeier [AWS-SA]" w:date="2023-05-04T18:11:00Z">
              <w:r w:rsidRPr="00E16572" w:rsidDel="009C19DC">
                <w:rPr>
                  <w:rFonts w:ascii="Calibri" w:eastAsia="Times New Roman" w:hAnsi="Calibri" w:cs="Calibri"/>
                  <w:color w:val="000000"/>
                  <w:sz w:val="22"/>
                </w:rPr>
                <w:delText>changing wheel (not on bike)</w:delText>
              </w:r>
            </w:del>
          </w:p>
        </w:tc>
        <w:tc>
          <w:tcPr>
            <w:tcW w:w="5348" w:type="dxa"/>
            <w:noWrap/>
            <w:hideMark/>
          </w:tcPr>
          <w:p w14:paraId="6521F792" w14:textId="1D59C14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23" w:author="Nate Bachmeier [AWS-SA]" w:date="2023-05-04T18:11:00Z"/>
                <w:rFonts w:ascii="Calibri" w:eastAsia="Times New Roman" w:hAnsi="Calibri" w:cs="Calibri"/>
                <w:color w:val="000000"/>
                <w:sz w:val="22"/>
              </w:rPr>
            </w:pPr>
            <w:del w:id="824" w:author="Nate Bachmeier [AWS-SA]" w:date="2023-05-04T18:11:00Z">
              <w:r w:rsidRPr="00E16572" w:rsidDel="009C19DC">
                <w:rPr>
                  <w:rFonts w:ascii="Calibri" w:eastAsia="Times New Roman" w:hAnsi="Calibri" w:cs="Calibri"/>
                  <w:color w:val="000000"/>
                  <w:sz w:val="22"/>
                </w:rPr>
                <w:delText>825</w:delText>
              </w:r>
            </w:del>
          </w:p>
        </w:tc>
      </w:tr>
      <w:tr w:rsidR="00E16572" w:rsidRPr="00E16572" w:rsidDel="009C19DC" w14:paraId="0EAE9EC9" w14:textId="5ECAA909" w:rsidTr="00B21582">
        <w:trPr>
          <w:trHeight w:val="300"/>
          <w:del w:id="8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039BF548" w:rsidR="00E16572" w:rsidRPr="00B21582" w:rsidDel="009C19DC" w:rsidRDefault="00E16572" w:rsidP="00E16572">
            <w:pPr>
              <w:spacing w:line="240" w:lineRule="auto"/>
              <w:ind w:firstLine="0"/>
              <w:rPr>
                <w:del w:id="826" w:author="Nate Bachmeier [AWS-SA]" w:date="2023-05-04T18:11:00Z"/>
                <w:rFonts w:ascii="Calibri" w:eastAsia="Times New Roman" w:hAnsi="Calibri" w:cs="Calibri"/>
                <w:b w:val="0"/>
                <w:bCs w:val="0"/>
                <w:color w:val="000000"/>
                <w:sz w:val="22"/>
              </w:rPr>
            </w:pPr>
            <w:del w:id="827" w:author="Nate Bachmeier [AWS-SA]" w:date="2023-05-04T18:11:00Z">
              <w:r w:rsidRPr="00E16572" w:rsidDel="009C19DC">
                <w:rPr>
                  <w:rFonts w:ascii="Calibri" w:eastAsia="Times New Roman" w:hAnsi="Calibri" w:cs="Calibri"/>
                  <w:color w:val="000000"/>
                  <w:sz w:val="22"/>
                </w:rPr>
                <w:delText>chasing</w:delText>
              </w:r>
            </w:del>
          </w:p>
        </w:tc>
        <w:tc>
          <w:tcPr>
            <w:tcW w:w="5348" w:type="dxa"/>
            <w:noWrap/>
            <w:hideMark/>
          </w:tcPr>
          <w:p w14:paraId="7D465818" w14:textId="32A4292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28" w:author="Nate Bachmeier [AWS-SA]" w:date="2023-05-04T18:11:00Z"/>
                <w:rFonts w:ascii="Calibri" w:eastAsia="Times New Roman" w:hAnsi="Calibri" w:cs="Calibri"/>
                <w:color w:val="000000"/>
                <w:sz w:val="22"/>
              </w:rPr>
            </w:pPr>
            <w:del w:id="829"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657865B8" w14:textId="136A2B01" w:rsidTr="00B21582">
        <w:trPr>
          <w:cnfStyle w:val="000000100000" w:firstRow="0" w:lastRow="0" w:firstColumn="0" w:lastColumn="0" w:oddVBand="0" w:evenVBand="0" w:oddHBand="1" w:evenHBand="0" w:firstRowFirstColumn="0" w:firstRowLastColumn="0" w:lastRowFirstColumn="0" w:lastRowLastColumn="0"/>
          <w:trHeight w:val="300"/>
          <w:del w:id="8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2D16E2B3" w:rsidR="00E16572" w:rsidRPr="00B21582" w:rsidDel="009C19DC" w:rsidRDefault="00E16572" w:rsidP="00E16572">
            <w:pPr>
              <w:spacing w:line="240" w:lineRule="auto"/>
              <w:ind w:firstLine="0"/>
              <w:rPr>
                <w:del w:id="831" w:author="Nate Bachmeier [AWS-SA]" w:date="2023-05-04T18:11:00Z"/>
                <w:rFonts w:ascii="Calibri" w:eastAsia="Times New Roman" w:hAnsi="Calibri" w:cs="Calibri"/>
                <w:b w:val="0"/>
                <w:bCs w:val="0"/>
                <w:color w:val="000000"/>
                <w:sz w:val="22"/>
              </w:rPr>
            </w:pPr>
            <w:del w:id="832" w:author="Nate Bachmeier [AWS-SA]" w:date="2023-05-04T18:11:00Z">
              <w:r w:rsidRPr="00E16572" w:rsidDel="009C19DC">
                <w:rPr>
                  <w:rFonts w:ascii="Calibri" w:eastAsia="Times New Roman" w:hAnsi="Calibri" w:cs="Calibri"/>
                  <w:color w:val="000000"/>
                  <w:sz w:val="22"/>
                </w:rPr>
                <w:delText>checking tires</w:delText>
              </w:r>
            </w:del>
          </w:p>
        </w:tc>
        <w:tc>
          <w:tcPr>
            <w:tcW w:w="5348" w:type="dxa"/>
            <w:noWrap/>
            <w:hideMark/>
          </w:tcPr>
          <w:p w14:paraId="2AD917F2" w14:textId="441C796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33" w:author="Nate Bachmeier [AWS-SA]" w:date="2023-05-04T18:11:00Z"/>
                <w:rFonts w:ascii="Calibri" w:eastAsia="Times New Roman" w:hAnsi="Calibri" w:cs="Calibri"/>
                <w:color w:val="000000"/>
                <w:sz w:val="22"/>
              </w:rPr>
            </w:pPr>
            <w:del w:id="834" w:author="Nate Bachmeier [AWS-SA]" w:date="2023-05-04T18:11:00Z">
              <w:r w:rsidRPr="00E16572" w:rsidDel="009C19DC">
                <w:rPr>
                  <w:rFonts w:ascii="Calibri" w:eastAsia="Times New Roman" w:hAnsi="Calibri" w:cs="Calibri"/>
                  <w:color w:val="000000"/>
                  <w:sz w:val="22"/>
                </w:rPr>
                <w:delText>723</w:delText>
              </w:r>
            </w:del>
          </w:p>
        </w:tc>
      </w:tr>
      <w:tr w:rsidR="00E16572" w:rsidRPr="00E16572" w:rsidDel="009C19DC" w14:paraId="3D39CBDE" w14:textId="40A2E527" w:rsidTr="00B21582">
        <w:trPr>
          <w:trHeight w:val="300"/>
          <w:del w:id="8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0CC3DACC" w:rsidR="00E16572" w:rsidRPr="00B21582" w:rsidDel="009C19DC" w:rsidRDefault="00E16572" w:rsidP="00E16572">
            <w:pPr>
              <w:spacing w:line="240" w:lineRule="auto"/>
              <w:ind w:firstLine="0"/>
              <w:rPr>
                <w:del w:id="836" w:author="Nate Bachmeier [AWS-SA]" w:date="2023-05-04T18:11:00Z"/>
                <w:rFonts w:ascii="Calibri" w:eastAsia="Times New Roman" w:hAnsi="Calibri" w:cs="Calibri"/>
                <w:b w:val="0"/>
                <w:bCs w:val="0"/>
                <w:color w:val="000000"/>
                <w:sz w:val="22"/>
              </w:rPr>
            </w:pPr>
            <w:del w:id="837" w:author="Nate Bachmeier [AWS-SA]" w:date="2023-05-04T18:11:00Z">
              <w:r w:rsidRPr="00E16572" w:rsidDel="009C19DC">
                <w:rPr>
                  <w:rFonts w:ascii="Calibri" w:eastAsia="Times New Roman" w:hAnsi="Calibri" w:cs="Calibri"/>
                  <w:color w:val="000000"/>
                  <w:sz w:val="22"/>
                </w:rPr>
                <w:delText>checking watch</w:delText>
              </w:r>
            </w:del>
          </w:p>
        </w:tc>
        <w:tc>
          <w:tcPr>
            <w:tcW w:w="5348" w:type="dxa"/>
            <w:noWrap/>
            <w:hideMark/>
          </w:tcPr>
          <w:p w14:paraId="65B3C92E" w14:textId="2AE57AC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38" w:author="Nate Bachmeier [AWS-SA]" w:date="2023-05-04T18:11:00Z"/>
                <w:rFonts w:ascii="Calibri" w:eastAsia="Times New Roman" w:hAnsi="Calibri" w:cs="Calibri"/>
                <w:color w:val="000000"/>
                <w:sz w:val="22"/>
              </w:rPr>
            </w:pPr>
            <w:del w:id="839" w:author="Nate Bachmeier [AWS-SA]" w:date="2023-05-04T18:11:00Z">
              <w:r w:rsidRPr="00E16572" w:rsidDel="009C19DC">
                <w:rPr>
                  <w:rFonts w:ascii="Calibri" w:eastAsia="Times New Roman" w:hAnsi="Calibri" w:cs="Calibri"/>
                  <w:color w:val="000000"/>
                  <w:sz w:val="22"/>
                </w:rPr>
                <w:delText>472</w:delText>
              </w:r>
            </w:del>
          </w:p>
        </w:tc>
      </w:tr>
      <w:tr w:rsidR="00E16572" w:rsidRPr="00E16572" w:rsidDel="009C19DC" w14:paraId="6061FBDC" w14:textId="76F31F66" w:rsidTr="00B21582">
        <w:trPr>
          <w:cnfStyle w:val="000000100000" w:firstRow="0" w:lastRow="0" w:firstColumn="0" w:lastColumn="0" w:oddVBand="0" w:evenVBand="0" w:oddHBand="1" w:evenHBand="0" w:firstRowFirstColumn="0" w:firstRowLastColumn="0" w:lastRowFirstColumn="0" w:lastRowLastColumn="0"/>
          <w:trHeight w:val="300"/>
          <w:del w:id="8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13210D96" w:rsidR="00E16572" w:rsidRPr="00B21582" w:rsidDel="009C19DC" w:rsidRDefault="00E16572" w:rsidP="00E16572">
            <w:pPr>
              <w:spacing w:line="240" w:lineRule="auto"/>
              <w:ind w:firstLine="0"/>
              <w:rPr>
                <w:del w:id="841" w:author="Nate Bachmeier [AWS-SA]" w:date="2023-05-04T18:11:00Z"/>
                <w:rFonts w:ascii="Calibri" w:eastAsia="Times New Roman" w:hAnsi="Calibri" w:cs="Calibri"/>
                <w:b w:val="0"/>
                <w:bCs w:val="0"/>
                <w:color w:val="000000"/>
                <w:sz w:val="22"/>
              </w:rPr>
            </w:pPr>
            <w:del w:id="842" w:author="Nate Bachmeier [AWS-SA]" w:date="2023-05-04T18:11:00Z">
              <w:r w:rsidRPr="00E16572" w:rsidDel="009C19DC">
                <w:rPr>
                  <w:rFonts w:ascii="Calibri" w:eastAsia="Times New Roman" w:hAnsi="Calibri" w:cs="Calibri"/>
                  <w:color w:val="000000"/>
                  <w:sz w:val="22"/>
                </w:rPr>
                <w:delText>cheerleading</w:delText>
              </w:r>
            </w:del>
          </w:p>
        </w:tc>
        <w:tc>
          <w:tcPr>
            <w:tcW w:w="5348" w:type="dxa"/>
            <w:noWrap/>
            <w:hideMark/>
          </w:tcPr>
          <w:p w14:paraId="05491973" w14:textId="4EA3A4B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43" w:author="Nate Bachmeier [AWS-SA]" w:date="2023-05-04T18:11:00Z"/>
                <w:rFonts w:ascii="Calibri" w:eastAsia="Times New Roman" w:hAnsi="Calibri" w:cs="Calibri"/>
                <w:color w:val="000000"/>
                <w:sz w:val="22"/>
              </w:rPr>
            </w:pPr>
            <w:del w:id="844" w:author="Nate Bachmeier [AWS-SA]" w:date="2023-05-04T18:11:00Z">
              <w:r w:rsidRPr="00E16572" w:rsidDel="009C19DC">
                <w:rPr>
                  <w:rFonts w:ascii="Calibri" w:eastAsia="Times New Roman" w:hAnsi="Calibri" w:cs="Calibri"/>
                  <w:color w:val="000000"/>
                  <w:sz w:val="22"/>
                </w:rPr>
                <w:delText>755</w:delText>
              </w:r>
            </w:del>
          </w:p>
        </w:tc>
      </w:tr>
      <w:tr w:rsidR="00E16572" w:rsidRPr="00E16572" w:rsidDel="009C19DC" w14:paraId="679A0228" w14:textId="4A8D42A8" w:rsidTr="00B21582">
        <w:trPr>
          <w:trHeight w:val="300"/>
          <w:del w:id="8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2C77E073" w:rsidR="00E16572" w:rsidRPr="00B21582" w:rsidDel="009C19DC" w:rsidRDefault="00E16572" w:rsidP="00E16572">
            <w:pPr>
              <w:spacing w:line="240" w:lineRule="auto"/>
              <w:ind w:firstLine="0"/>
              <w:rPr>
                <w:del w:id="846" w:author="Nate Bachmeier [AWS-SA]" w:date="2023-05-04T18:11:00Z"/>
                <w:rFonts w:ascii="Calibri" w:eastAsia="Times New Roman" w:hAnsi="Calibri" w:cs="Calibri"/>
                <w:b w:val="0"/>
                <w:bCs w:val="0"/>
                <w:color w:val="000000"/>
                <w:sz w:val="22"/>
              </w:rPr>
            </w:pPr>
            <w:del w:id="847" w:author="Nate Bachmeier [AWS-SA]" w:date="2023-05-04T18:11:00Z">
              <w:r w:rsidRPr="00E16572" w:rsidDel="009C19DC">
                <w:rPr>
                  <w:rFonts w:ascii="Calibri" w:eastAsia="Times New Roman" w:hAnsi="Calibri" w:cs="Calibri"/>
                  <w:color w:val="000000"/>
                  <w:sz w:val="22"/>
                </w:rPr>
                <w:delText>chewing gum</w:delText>
              </w:r>
            </w:del>
          </w:p>
        </w:tc>
        <w:tc>
          <w:tcPr>
            <w:tcW w:w="5348" w:type="dxa"/>
            <w:noWrap/>
            <w:hideMark/>
          </w:tcPr>
          <w:p w14:paraId="129E8D28" w14:textId="74F733D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48" w:author="Nate Bachmeier [AWS-SA]" w:date="2023-05-04T18:11:00Z"/>
                <w:rFonts w:ascii="Calibri" w:eastAsia="Times New Roman" w:hAnsi="Calibri" w:cs="Calibri"/>
                <w:color w:val="000000"/>
                <w:sz w:val="22"/>
              </w:rPr>
            </w:pPr>
            <w:del w:id="849" w:author="Nate Bachmeier [AWS-SA]" w:date="2023-05-04T18:11:00Z">
              <w:r w:rsidRPr="00E16572" w:rsidDel="009C19DC">
                <w:rPr>
                  <w:rFonts w:ascii="Calibri" w:eastAsia="Times New Roman" w:hAnsi="Calibri" w:cs="Calibri"/>
                  <w:color w:val="000000"/>
                  <w:sz w:val="22"/>
                </w:rPr>
                <w:delText>552</w:delText>
              </w:r>
            </w:del>
          </w:p>
        </w:tc>
      </w:tr>
      <w:tr w:rsidR="00E16572" w:rsidRPr="00E16572" w:rsidDel="009C19DC" w14:paraId="618B314B" w14:textId="19193C22" w:rsidTr="00B21582">
        <w:trPr>
          <w:cnfStyle w:val="000000100000" w:firstRow="0" w:lastRow="0" w:firstColumn="0" w:lastColumn="0" w:oddVBand="0" w:evenVBand="0" w:oddHBand="1" w:evenHBand="0" w:firstRowFirstColumn="0" w:firstRowLastColumn="0" w:lastRowFirstColumn="0" w:lastRowLastColumn="0"/>
          <w:trHeight w:val="300"/>
          <w:del w:id="8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2EB02F3C" w:rsidR="00E16572" w:rsidRPr="00B21582" w:rsidDel="009C19DC" w:rsidRDefault="00E16572" w:rsidP="00E16572">
            <w:pPr>
              <w:spacing w:line="240" w:lineRule="auto"/>
              <w:ind w:firstLine="0"/>
              <w:rPr>
                <w:del w:id="851" w:author="Nate Bachmeier [AWS-SA]" w:date="2023-05-04T18:11:00Z"/>
                <w:rFonts w:ascii="Calibri" w:eastAsia="Times New Roman" w:hAnsi="Calibri" w:cs="Calibri"/>
                <w:b w:val="0"/>
                <w:bCs w:val="0"/>
                <w:color w:val="000000"/>
                <w:sz w:val="22"/>
              </w:rPr>
            </w:pPr>
            <w:del w:id="852" w:author="Nate Bachmeier [AWS-SA]" w:date="2023-05-04T18:11:00Z">
              <w:r w:rsidRPr="00E16572" w:rsidDel="009C19DC">
                <w:rPr>
                  <w:rFonts w:ascii="Calibri" w:eastAsia="Times New Roman" w:hAnsi="Calibri" w:cs="Calibri"/>
                  <w:color w:val="000000"/>
                  <w:sz w:val="22"/>
                </w:rPr>
                <w:delText>chiseling stone</w:delText>
              </w:r>
            </w:del>
          </w:p>
        </w:tc>
        <w:tc>
          <w:tcPr>
            <w:tcW w:w="5348" w:type="dxa"/>
            <w:noWrap/>
            <w:hideMark/>
          </w:tcPr>
          <w:p w14:paraId="4BAA5BA9" w14:textId="7AF80D0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53" w:author="Nate Bachmeier [AWS-SA]" w:date="2023-05-04T18:11:00Z"/>
                <w:rFonts w:ascii="Calibri" w:eastAsia="Times New Roman" w:hAnsi="Calibri" w:cs="Calibri"/>
                <w:color w:val="000000"/>
                <w:sz w:val="22"/>
              </w:rPr>
            </w:pPr>
            <w:del w:id="854" w:author="Nate Bachmeier [AWS-SA]" w:date="2023-05-04T18:11:00Z">
              <w:r w:rsidRPr="00E16572" w:rsidDel="009C19DC">
                <w:rPr>
                  <w:rFonts w:ascii="Calibri" w:eastAsia="Times New Roman" w:hAnsi="Calibri" w:cs="Calibri"/>
                  <w:color w:val="000000"/>
                  <w:sz w:val="22"/>
                </w:rPr>
                <w:delText>461</w:delText>
              </w:r>
            </w:del>
          </w:p>
        </w:tc>
      </w:tr>
      <w:tr w:rsidR="00E16572" w:rsidRPr="00E16572" w:rsidDel="009C19DC" w14:paraId="18E28B2C" w14:textId="6BA7E627" w:rsidTr="00B21582">
        <w:trPr>
          <w:trHeight w:val="300"/>
          <w:del w:id="8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335F3DF5" w:rsidR="00E16572" w:rsidRPr="00B21582" w:rsidDel="009C19DC" w:rsidRDefault="00E16572" w:rsidP="00E16572">
            <w:pPr>
              <w:spacing w:line="240" w:lineRule="auto"/>
              <w:ind w:firstLine="0"/>
              <w:rPr>
                <w:del w:id="856" w:author="Nate Bachmeier [AWS-SA]" w:date="2023-05-04T18:11:00Z"/>
                <w:rFonts w:ascii="Calibri" w:eastAsia="Times New Roman" w:hAnsi="Calibri" w:cs="Calibri"/>
                <w:b w:val="0"/>
                <w:bCs w:val="0"/>
                <w:color w:val="000000"/>
                <w:sz w:val="22"/>
              </w:rPr>
            </w:pPr>
            <w:del w:id="857" w:author="Nate Bachmeier [AWS-SA]" w:date="2023-05-04T18:11:00Z">
              <w:r w:rsidRPr="00E16572" w:rsidDel="009C19DC">
                <w:rPr>
                  <w:rFonts w:ascii="Calibri" w:eastAsia="Times New Roman" w:hAnsi="Calibri" w:cs="Calibri"/>
                  <w:color w:val="000000"/>
                  <w:sz w:val="22"/>
                </w:rPr>
                <w:delText>chiseling wood</w:delText>
              </w:r>
            </w:del>
          </w:p>
        </w:tc>
        <w:tc>
          <w:tcPr>
            <w:tcW w:w="5348" w:type="dxa"/>
            <w:noWrap/>
            <w:hideMark/>
          </w:tcPr>
          <w:p w14:paraId="703ABFF2" w14:textId="0080E39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58" w:author="Nate Bachmeier [AWS-SA]" w:date="2023-05-04T18:11:00Z"/>
                <w:rFonts w:ascii="Calibri" w:eastAsia="Times New Roman" w:hAnsi="Calibri" w:cs="Calibri"/>
                <w:color w:val="000000"/>
                <w:sz w:val="22"/>
              </w:rPr>
            </w:pPr>
            <w:del w:id="859" w:author="Nate Bachmeier [AWS-SA]" w:date="2023-05-04T18:11:00Z">
              <w:r w:rsidRPr="00E16572" w:rsidDel="009C19DC">
                <w:rPr>
                  <w:rFonts w:ascii="Calibri" w:eastAsia="Times New Roman" w:hAnsi="Calibri" w:cs="Calibri"/>
                  <w:color w:val="000000"/>
                  <w:sz w:val="22"/>
                </w:rPr>
                <w:delText>451</w:delText>
              </w:r>
            </w:del>
          </w:p>
        </w:tc>
      </w:tr>
      <w:tr w:rsidR="00E16572" w:rsidRPr="00E16572" w:rsidDel="009C19DC" w14:paraId="193FE757" w14:textId="44B56E6E" w:rsidTr="00B21582">
        <w:trPr>
          <w:cnfStyle w:val="000000100000" w:firstRow="0" w:lastRow="0" w:firstColumn="0" w:lastColumn="0" w:oddVBand="0" w:evenVBand="0" w:oddHBand="1" w:evenHBand="0" w:firstRowFirstColumn="0" w:firstRowLastColumn="0" w:lastRowFirstColumn="0" w:lastRowLastColumn="0"/>
          <w:trHeight w:val="300"/>
          <w:del w:id="8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51941402" w:rsidR="00E16572" w:rsidRPr="00B21582" w:rsidDel="009C19DC" w:rsidRDefault="00E16572" w:rsidP="00E16572">
            <w:pPr>
              <w:spacing w:line="240" w:lineRule="auto"/>
              <w:ind w:firstLine="0"/>
              <w:rPr>
                <w:del w:id="861" w:author="Nate Bachmeier [AWS-SA]" w:date="2023-05-04T18:11:00Z"/>
                <w:rFonts w:ascii="Calibri" w:eastAsia="Times New Roman" w:hAnsi="Calibri" w:cs="Calibri"/>
                <w:b w:val="0"/>
                <w:bCs w:val="0"/>
                <w:color w:val="000000"/>
                <w:sz w:val="22"/>
              </w:rPr>
            </w:pPr>
            <w:del w:id="862" w:author="Nate Bachmeier [AWS-SA]" w:date="2023-05-04T18:11:00Z">
              <w:r w:rsidRPr="00E16572" w:rsidDel="009C19DC">
                <w:rPr>
                  <w:rFonts w:ascii="Calibri" w:eastAsia="Times New Roman" w:hAnsi="Calibri" w:cs="Calibri"/>
                  <w:color w:val="000000"/>
                  <w:sz w:val="22"/>
                </w:rPr>
                <w:delText>chopping meat</w:delText>
              </w:r>
            </w:del>
          </w:p>
        </w:tc>
        <w:tc>
          <w:tcPr>
            <w:tcW w:w="5348" w:type="dxa"/>
            <w:noWrap/>
            <w:hideMark/>
          </w:tcPr>
          <w:p w14:paraId="4DFA5FF4" w14:textId="2F89635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63" w:author="Nate Bachmeier [AWS-SA]" w:date="2023-05-04T18:11:00Z"/>
                <w:rFonts w:ascii="Calibri" w:eastAsia="Times New Roman" w:hAnsi="Calibri" w:cs="Calibri"/>
                <w:color w:val="000000"/>
                <w:sz w:val="22"/>
              </w:rPr>
            </w:pPr>
            <w:del w:id="864" w:author="Nate Bachmeier [AWS-SA]" w:date="2023-05-04T18:11:00Z">
              <w:r w:rsidRPr="00E16572" w:rsidDel="009C19DC">
                <w:rPr>
                  <w:rFonts w:ascii="Calibri" w:eastAsia="Times New Roman" w:hAnsi="Calibri" w:cs="Calibri"/>
                  <w:color w:val="000000"/>
                  <w:sz w:val="22"/>
                </w:rPr>
                <w:delText>575</w:delText>
              </w:r>
            </w:del>
          </w:p>
        </w:tc>
      </w:tr>
      <w:tr w:rsidR="00E16572" w:rsidRPr="00E16572" w:rsidDel="009C19DC" w14:paraId="37E44660" w14:textId="41A014C4" w:rsidTr="00B21582">
        <w:trPr>
          <w:trHeight w:val="300"/>
          <w:del w:id="8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43632871" w:rsidR="00E16572" w:rsidRPr="00B21582" w:rsidDel="009C19DC" w:rsidRDefault="00E16572" w:rsidP="00E16572">
            <w:pPr>
              <w:spacing w:line="240" w:lineRule="auto"/>
              <w:ind w:firstLine="0"/>
              <w:rPr>
                <w:del w:id="866" w:author="Nate Bachmeier [AWS-SA]" w:date="2023-05-04T18:11:00Z"/>
                <w:rFonts w:ascii="Calibri" w:eastAsia="Times New Roman" w:hAnsi="Calibri" w:cs="Calibri"/>
                <w:b w:val="0"/>
                <w:bCs w:val="0"/>
                <w:color w:val="000000"/>
                <w:sz w:val="22"/>
              </w:rPr>
            </w:pPr>
            <w:del w:id="867" w:author="Nate Bachmeier [AWS-SA]" w:date="2023-05-04T18:11:00Z">
              <w:r w:rsidRPr="00E16572" w:rsidDel="009C19DC">
                <w:rPr>
                  <w:rFonts w:ascii="Calibri" w:eastAsia="Times New Roman" w:hAnsi="Calibri" w:cs="Calibri"/>
                  <w:color w:val="000000"/>
                  <w:sz w:val="22"/>
                </w:rPr>
                <w:delText>chopping wood</w:delText>
              </w:r>
            </w:del>
          </w:p>
        </w:tc>
        <w:tc>
          <w:tcPr>
            <w:tcW w:w="5348" w:type="dxa"/>
            <w:noWrap/>
            <w:hideMark/>
          </w:tcPr>
          <w:p w14:paraId="1E90E66B" w14:textId="55FC0D8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68" w:author="Nate Bachmeier [AWS-SA]" w:date="2023-05-04T18:11:00Z"/>
                <w:rFonts w:ascii="Calibri" w:eastAsia="Times New Roman" w:hAnsi="Calibri" w:cs="Calibri"/>
                <w:color w:val="000000"/>
                <w:sz w:val="22"/>
              </w:rPr>
            </w:pPr>
            <w:del w:id="869" w:author="Nate Bachmeier [AWS-SA]" w:date="2023-05-04T18:11:00Z">
              <w:r w:rsidRPr="00E16572" w:rsidDel="009C19DC">
                <w:rPr>
                  <w:rFonts w:ascii="Calibri" w:eastAsia="Times New Roman" w:hAnsi="Calibri" w:cs="Calibri"/>
                  <w:color w:val="000000"/>
                  <w:sz w:val="22"/>
                </w:rPr>
                <w:delText>836</w:delText>
              </w:r>
            </w:del>
          </w:p>
        </w:tc>
      </w:tr>
      <w:tr w:rsidR="00E16572" w:rsidRPr="00E16572" w:rsidDel="009C19DC" w14:paraId="0C469C98" w14:textId="54FEC4CC" w:rsidTr="00B21582">
        <w:trPr>
          <w:cnfStyle w:val="000000100000" w:firstRow="0" w:lastRow="0" w:firstColumn="0" w:lastColumn="0" w:oddVBand="0" w:evenVBand="0" w:oddHBand="1" w:evenHBand="0" w:firstRowFirstColumn="0" w:firstRowLastColumn="0" w:lastRowFirstColumn="0" w:lastRowLastColumn="0"/>
          <w:trHeight w:val="300"/>
          <w:del w:id="8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5D1E59E3" w:rsidR="00E16572" w:rsidRPr="00B21582" w:rsidDel="009C19DC" w:rsidRDefault="00E16572" w:rsidP="00E16572">
            <w:pPr>
              <w:spacing w:line="240" w:lineRule="auto"/>
              <w:ind w:firstLine="0"/>
              <w:rPr>
                <w:del w:id="871" w:author="Nate Bachmeier [AWS-SA]" w:date="2023-05-04T18:11:00Z"/>
                <w:rFonts w:ascii="Calibri" w:eastAsia="Times New Roman" w:hAnsi="Calibri" w:cs="Calibri"/>
                <w:b w:val="0"/>
                <w:bCs w:val="0"/>
                <w:color w:val="000000"/>
                <w:sz w:val="22"/>
              </w:rPr>
            </w:pPr>
            <w:del w:id="872" w:author="Nate Bachmeier [AWS-SA]" w:date="2023-05-04T18:11:00Z">
              <w:r w:rsidRPr="00E16572" w:rsidDel="009C19DC">
                <w:rPr>
                  <w:rFonts w:ascii="Calibri" w:eastAsia="Times New Roman" w:hAnsi="Calibri" w:cs="Calibri"/>
                  <w:color w:val="000000"/>
                  <w:sz w:val="22"/>
                </w:rPr>
                <w:delText>clam digging</w:delText>
              </w:r>
            </w:del>
          </w:p>
        </w:tc>
        <w:tc>
          <w:tcPr>
            <w:tcW w:w="5348" w:type="dxa"/>
            <w:noWrap/>
            <w:hideMark/>
          </w:tcPr>
          <w:p w14:paraId="23C9B58D" w14:textId="5B3D2D4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73" w:author="Nate Bachmeier [AWS-SA]" w:date="2023-05-04T18:11:00Z"/>
                <w:rFonts w:ascii="Calibri" w:eastAsia="Times New Roman" w:hAnsi="Calibri" w:cs="Calibri"/>
                <w:color w:val="000000"/>
                <w:sz w:val="22"/>
              </w:rPr>
            </w:pPr>
            <w:del w:id="874" w:author="Nate Bachmeier [AWS-SA]" w:date="2023-05-04T18:11:00Z">
              <w:r w:rsidRPr="00E16572" w:rsidDel="009C19DC">
                <w:rPr>
                  <w:rFonts w:ascii="Calibri" w:eastAsia="Times New Roman" w:hAnsi="Calibri" w:cs="Calibri"/>
                  <w:color w:val="000000"/>
                  <w:sz w:val="22"/>
                </w:rPr>
                <w:delText>537</w:delText>
              </w:r>
            </w:del>
          </w:p>
        </w:tc>
      </w:tr>
      <w:tr w:rsidR="00E16572" w:rsidRPr="00E16572" w:rsidDel="009C19DC" w14:paraId="2E77D2C1" w14:textId="67F72CFD" w:rsidTr="00B21582">
        <w:trPr>
          <w:trHeight w:val="300"/>
          <w:del w:id="8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DC83A16" w:rsidR="00E16572" w:rsidRPr="00B21582" w:rsidDel="009C19DC" w:rsidRDefault="00E16572" w:rsidP="00E16572">
            <w:pPr>
              <w:spacing w:line="240" w:lineRule="auto"/>
              <w:ind w:firstLine="0"/>
              <w:rPr>
                <w:del w:id="876" w:author="Nate Bachmeier [AWS-SA]" w:date="2023-05-04T18:11:00Z"/>
                <w:rFonts w:ascii="Calibri" w:eastAsia="Times New Roman" w:hAnsi="Calibri" w:cs="Calibri"/>
                <w:b w:val="0"/>
                <w:bCs w:val="0"/>
                <w:color w:val="000000"/>
                <w:sz w:val="22"/>
              </w:rPr>
            </w:pPr>
            <w:del w:id="877" w:author="Nate Bachmeier [AWS-SA]" w:date="2023-05-04T18:11:00Z">
              <w:r w:rsidRPr="00E16572" w:rsidDel="009C19DC">
                <w:rPr>
                  <w:rFonts w:ascii="Calibri" w:eastAsia="Times New Roman" w:hAnsi="Calibri" w:cs="Calibri"/>
                  <w:color w:val="000000"/>
                  <w:sz w:val="22"/>
                </w:rPr>
                <w:delText>clapping</w:delText>
              </w:r>
            </w:del>
          </w:p>
        </w:tc>
        <w:tc>
          <w:tcPr>
            <w:tcW w:w="5348" w:type="dxa"/>
            <w:noWrap/>
            <w:hideMark/>
          </w:tcPr>
          <w:p w14:paraId="66A04B5B" w14:textId="38747D4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78" w:author="Nate Bachmeier [AWS-SA]" w:date="2023-05-04T18:11:00Z"/>
                <w:rFonts w:ascii="Calibri" w:eastAsia="Times New Roman" w:hAnsi="Calibri" w:cs="Calibri"/>
                <w:color w:val="000000"/>
                <w:sz w:val="22"/>
              </w:rPr>
            </w:pPr>
            <w:del w:id="879" w:author="Nate Bachmeier [AWS-SA]" w:date="2023-05-04T18:11:00Z">
              <w:r w:rsidRPr="00E16572" w:rsidDel="009C19DC">
                <w:rPr>
                  <w:rFonts w:ascii="Calibri" w:eastAsia="Times New Roman" w:hAnsi="Calibri" w:cs="Calibri"/>
                  <w:color w:val="000000"/>
                  <w:sz w:val="22"/>
                </w:rPr>
                <w:delText>793</w:delText>
              </w:r>
            </w:del>
          </w:p>
        </w:tc>
      </w:tr>
      <w:tr w:rsidR="00E16572" w:rsidRPr="00E16572" w:rsidDel="009C19DC" w14:paraId="5DCD24EF" w14:textId="3BE06924" w:rsidTr="00B21582">
        <w:trPr>
          <w:cnfStyle w:val="000000100000" w:firstRow="0" w:lastRow="0" w:firstColumn="0" w:lastColumn="0" w:oddVBand="0" w:evenVBand="0" w:oddHBand="1" w:evenHBand="0" w:firstRowFirstColumn="0" w:firstRowLastColumn="0" w:lastRowFirstColumn="0" w:lastRowLastColumn="0"/>
          <w:trHeight w:val="300"/>
          <w:del w:id="8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0A9E7B2A" w:rsidR="00E16572" w:rsidRPr="00B21582" w:rsidDel="009C19DC" w:rsidRDefault="00E16572" w:rsidP="00E16572">
            <w:pPr>
              <w:spacing w:line="240" w:lineRule="auto"/>
              <w:ind w:firstLine="0"/>
              <w:rPr>
                <w:del w:id="881" w:author="Nate Bachmeier [AWS-SA]" w:date="2023-05-04T18:11:00Z"/>
                <w:rFonts w:ascii="Calibri" w:eastAsia="Times New Roman" w:hAnsi="Calibri" w:cs="Calibri"/>
                <w:b w:val="0"/>
                <w:bCs w:val="0"/>
                <w:color w:val="000000"/>
                <w:sz w:val="22"/>
              </w:rPr>
            </w:pPr>
            <w:del w:id="882" w:author="Nate Bachmeier [AWS-SA]" w:date="2023-05-04T18:11:00Z">
              <w:r w:rsidRPr="00E16572" w:rsidDel="009C19DC">
                <w:rPr>
                  <w:rFonts w:ascii="Calibri" w:eastAsia="Times New Roman" w:hAnsi="Calibri" w:cs="Calibri"/>
                  <w:color w:val="000000"/>
                  <w:sz w:val="22"/>
                </w:rPr>
                <w:delText>clay pottery making</w:delText>
              </w:r>
            </w:del>
          </w:p>
        </w:tc>
        <w:tc>
          <w:tcPr>
            <w:tcW w:w="5348" w:type="dxa"/>
            <w:noWrap/>
            <w:hideMark/>
          </w:tcPr>
          <w:p w14:paraId="480E0B1D" w14:textId="6184B9F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83" w:author="Nate Bachmeier [AWS-SA]" w:date="2023-05-04T18:11:00Z"/>
                <w:rFonts w:ascii="Calibri" w:eastAsia="Times New Roman" w:hAnsi="Calibri" w:cs="Calibri"/>
                <w:color w:val="000000"/>
                <w:sz w:val="22"/>
              </w:rPr>
            </w:pPr>
            <w:del w:id="884" w:author="Nate Bachmeier [AWS-SA]" w:date="2023-05-04T18:11:00Z">
              <w:r w:rsidRPr="00E16572" w:rsidDel="009C19DC">
                <w:rPr>
                  <w:rFonts w:ascii="Calibri" w:eastAsia="Times New Roman" w:hAnsi="Calibri" w:cs="Calibri"/>
                  <w:color w:val="000000"/>
                  <w:sz w:val="22"/>
                </w:rPr>
                <w:delText>780</w:delText>
              </w:r>
            </w:del>
          </w:p>
        </w:tc>
      </w:tr>
      <w:tr w:rsidR="00E16572" w:rsidRPr="00E16572" w:rsidDel="009C19DC" w14:paraId="086630D2" w14:textId="5012466A" w:rsidTr="00B21582">
        <w:trPr>
          <w:trHeight w:val="300"/>
          <w:del w:id="8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2F290F9F" w:rsidR="00E16572" w:rsidRPr="00B21582" w:rsidDel="009C19DC" w:rsidRDefault="00E16572" w:rsidP="00E16572">
            <w:pPr>
              <w:spacing w:line="240" w:lineRule="auto"/>
              <w:ind w:firstLine="0"/>
              <w:rPr>
                <w:del w:id="886" w:author="Nate Bachmeier [AWS-SA]" w:date="2023-05-04T18:11:00Z"/>
                <w:rFonts w:ascii="Calibri" w:eastAsia="Times New Roman" w:hAnsi="Calibri" w:cs="Calibri"/>
                <w:b w:val="0"/>
                <w:bCs w:val="0"/>
                <w:color w:val="000000"/>
                <w:sz w:val="22"/>
              </w:rPr>
            </w:pPr>
            <w:del w:id="887" w:author="Nate Bachmeier [AWS-SA]" w:date="2023-05-04T18:11:00Z">
              <w:r w:rsidRPr="00E16572" w:rsidDel="009C19DC">
                <w:rPr>
                  <w:rFonts w:ascii="Calibri" w:eastAsia="Times New Roman" w:hAnsi="Calibri" w:cs="Calibri"/>
                  <w:color w:val="000000"/>
                  <w:sz w:val="22"/>
                </w:rPr>
                <w:delText>clean and jerk</w:delText>
              </w:r>
            </w:del>
          </w:p>
        </w:tc>
        <w:tc>
          <w:tcPr>
            <w:tcW w:w="5348" w:type="dxa"/>
            <w:noWrap/>
            <w:hideMark/>
          </w:tcPr>
          <w:p w14:paraId="2E5B8766" w14:textId="6DB190F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88" w:author="Nate Bachmeier [AWS-SA]" w:date="2023-05-04T18:11:00Z"/>
                <w:rFonts w:ascii="Calibri" w:eastAsia="Times New Roman" w:hAnsi="Calibri" w:cs="Calibri"/>
                <w:color w:val="000000"/>
                <w:sz w:val="22"/>
              </w:rPr>
            </w:pPr>
            <w:del w:id="889" w:author="Nate Bachmeier [AWS-SA]" w:date="2023-05-04T18:11:00Z">
              <w:r w:rsidRPr="00E16572" w:rsidDel="009C19DC">
                <w:rPr>
                  <w:rFonts w:ascii="Calibri" w:eastAsia="Times New Roman" w:hAnsi="Calibri" w:cs="Calibri"/>
                  <w:color w:val="000000"/>
                  <w:sz w:val="22"/>
                </w:rPr>
                <w:delText>843</w:delText>
              </w:r>
            </w:del>
          </w:p>
        </w:tc>
      </w:tr>
      <w:tr w:rsidR="00E16572" w:rsidRPr="00E16572" w:rsidDel="009C19DC" w14:paraId="646640FB" w14:textId="34BDC58A" w:rsidTr="00B21582">
        <w:trPr>
          <w:cnfStyle w:val="000000100000" w:firstRow="0" w:lastRow="0" w:firstColumn="0" w:lastColumn="0" w:oddVBand="0" w:evenVBand="0" w:oddHBand="1" w:evenHBand="0" w:firstRowFirstColumn="0" w:firstRowLastColumn="0" w:lastRowFirstColumn="0" w:lastRowLastColumn="0"/>
          <w:trHeight w:val="300"/>
          <w:del w:id="8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50F1CD8D" w:rsidR="00E16572" w:rsidRPr="00B21582" w:rsidDel="009C19DC" w:rsidRDefault="00E16572" w:rsidP="00E16572">
            <w:pPr>
              <w:spacing w:line="240" w:lineRule="auto"/>
              <w:ind w:firstLine="0"/>
              <w:rPr>
                <w:del w:id="891" w:author="Nate Bachmeier [AWS-SA]" w:date="2023-05-04T18:11:00Z"/>
                <w:rFonts w:ascii="Calibri" w:eastAsia="Times New Roman" w:hAnsi="Calibri" w:cs="Calibri"/>
                <w:b w:val="0"/>
                <w:bCs w:val="0"/>
                <w:color w:val="000000"/>
                <w:sz w:val="22"/>
              </w:rPr>
            </w:pPr>
            <w:del w:id="892" w:author="Nate Bachmeier [AWS-SA]" w:date="2023-05-04T18:11:00Z">
              <w:r w:rsidRPr="00E16572" w:rsidDel="009C19DC">
                <w:rPr>
                  <w:rFonts w:ascii="Calibri" w:eastAsia="Times New Roman" w:hAnsi="Calibri" w:cs="Calibri"/>
                  <w:color w:val="000000"/>
                  <w:sz w:val="22"/>
                </w:rPr>
                <w:delText>cleaning gutters</w:delText>
              </w:r>
            </w:del>
          </w:p>
        </w:tc>
        <w:tc>
          <w:tcPr>
            <w:tcW w:w="5348" w:type="dxa"/>
            <w:noWrap/>
            <w:hideMark/>
          </w:tcPr>
          <w:p w14:paraId="6185C869" w14:textId="08E783F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93" w:author="Nate Bachmeier [AWS-SA]" w:date="2023-05-04T18:11:00Z"/>
                <w:rFonts w:ascii="Calibri" w:eastAsia="Times New Roman" w:hAnsi="Calibri" w:cs="Calibri"/>
                <w:color w:val="000000"/>
                <w:sz w:val="22"/>
              </w:rPr>
            </w:pPr>
            <w:del w:id="894" w:author="Nate Bachmeier [AWS-SA]" w:date="2023-05-04T18:11:00Z">
              <w:r w:rsidRPr="00E16572" w:rsidDel="009C19DC">
                <w:rPr>
                  <w:rFonts w:ascii="Calibri" w:eastAsia="Times New Roman" w:hAnsi="Calibri" w:cs="Calibri"/>
                  <w:color w:val="000000"/>
                  <w:sz w:val="22"/>
                </w:rPr>
                <w:delText>563</w:delText>
              </w:r>
            </w:del>
          </w:p>
        </w:tc>
      </w:tr>
      <w:tr w:rsidR="00E16572" w:rsidRPr="00E16572" w:rsidDel="009C19DC" w14:paraId="1739D9A3" w14:textId="25ABDC90" w:rsidTr="00B21582">
        <w:trPr>
          <w:trHeight w:val="300"/>
          <w:del w:id="8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6BD59CEA" w:rsidR="00E16572" w:rsidRPr="00B21582" w:rsidDel="009C19DC" w:rsidRDefault="00E16572" w:rsidP="00E16572">
            <w:pPr>
              <w:spacing w:line="240" w:lineRule="auto"/>
              <w:ind w:firstLine="0"/>
              <w:rPr>
                <w:del w:id="896" w:author="Nate Bachmeier [AWS-SA]" w:date="2023-05-04T18:11:00Z"/>
                <w:rFonts w:ascii="Calibri" w:eastAsia="Times New Roman" w:hAnsi="Calibri" w:cs="Calibri"/>
                <w:b w:val="0"/>
                <w:bCs w:val="0"/>
                <w:color w:val="000000"/>
                <w:sz w:val="22"/>
              </w:rPr>
            </w:pPr>
            <w:del w:id="897" w:author="Nate Bachmeier [AWS-SA]" w:date="2023-05-04T18:11:00Z">
              <w:r w:rsidRPr="00E16572" w:rsidDel="009C19DC">
                <w:rPr>
                  <w:rFonts w:ascii="Calibri" w:eastAsia="Times New Roman" w:hAnsi="Calibri" w:cs="Calibri"/>
                  <w:color w:val="000000"/>
                  <w:sz w:val="22"/>
                </w:rPr>
                <w:delText>cleaning pool</w:delText>
              </w:r>
            </w:del>
          </w:p>
        </w:tc>
        <w:tc>
          <w:tcPr>
            <w:tcW w:w="5348" w:type="dxa"/>
            <w:noWrap/>
            <w:hideMark/>
          </w:tcPr>
          <w:p w14:paraId="0BE2CF5D" w14:textId="604DD9D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98" w:author="Nate Bachmeier [AWS-SA]" w:date="2023-05-04T18:11:00Z"/>
                <w:rFonts w:ascii="Calibri" w:eastAsia="Times New Roman" w:hAnsi="Calibri" w:cs="Calibri"/>
                <w:color w:val="000000"/>
                <w:sz w:val="22"/>
              </w:rPr>
            </w:pPr>
            <w:del w:id="899" w:author="Nate Bachmeier [AWS-SA]" w:date="2023-05-04T18:11:00Z">
              <w:r w:rsidRPr="00E16572" w:rsidDel="009C19DC">
                <w:rPr>
                  <w:rFonts w:ascii="Calibri" w:eastAsia="Times New Roman" w:hAnsi="Calibri" w:cs="Calibri"/>
                  <w:color w:val="000000"/>
                  <w:sz w:val="22"/>
                </w:rPr>
                <w:delText>569</w:delText>
              </w:r>
            </w:del>
          </w:p>
        </w:tc>
      </w:tr>
      <w:tr w:rsidR="00E16572" w:rsidRPr="00E16572" w:rsidDel="009C19DC" w14:paraId="4B55DC08" w14:textId="3616325B" w:rsidTr="00B21582">
        <w:trPr>
          <w:cnfStyle w:val="000000100000" w:firstRow="0" w:lastRow="0" w:firstColumn="0" w:lastColumn="0" w:oddVBand="0" w:evenVBand="0" w:oddHBand="1" w:evenHBand="0" w:firstRowFirstColumn="0" w:firstRowLastColumn="0" w:lastRowFirstColumn="0" w:lastRowLastColumn="0"/>
          <w:trHeight w:val="300"/>
          <w:del w:id="9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27B2707A" w:rsidR="00E16572" w:rsidRPr="00B21582" w:rsidDel="009C19DC" w:rsidRDefault="00E16572" w:rsidP="00E16572">
            <w:pPr>
              <w:spacing w:line="240" w:lineRule="auto"/>
              <w:ind w:firstLine="0"/>
              <w:rPr>
                <w:del w:id="901" w:author="Nate Bachmeier [AWS-SA]" w:date="2023-05-04T18:11:00Z"/>
                <w:rFonts w:ascii="Calibri" w:eastAsia="Times New Roman" w:hAnsi="Calibri" w:cs="Calibri"/>
                <w:b w:val="0"/>
                <w:bCs w:val="0"/>
                <w:color w:val="000000"/>
                <w:sz w:val="22"/>
              </w:rPr>
            </w:pPr>
            <w:del w:id="902" w:author="Nate Bachmeier [AWS-SA]" w:date="2023-05-04T18:11:00Z">
              <w:r w:rsidRPr="00E16572" w:rsidDel="009C19DC">
                <w:rPr>
                  <w:rFonts w:ascii="Calibri" w:eastAsia="Times New Roman" w:hAnsi="Calibri" w:cs="Calibri"/>
                  <w:color w:val="000000"/>
                  <w:sz w:val="22"/>
                </w:rPr>
                <w:delText>cleaning shoes</w:delText>
              </w:r>
            </w:del>
          </w:p>
        </w:tc>
        <w:tc>
          <w:tcPr>
            <w:tcW w:w="5348" w:type="dxa"/>
            <w:noWrap/>
            <w:hideMark/>
          </w:tcPr>
          <w:p w14:paraId="52CADB8F" w14:textId="0A8BF3D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03" w:author="Nate Bachmeier [AWS-SA]" w:date="2023-05-04T18:11:00Z"/>
                <w:rFonts w:ascii="Calibri" w:eastAsia="Times New Roman" w:hAnsi="Calibri" w:cs="Calibri"/>
                <w:color w:val="000000"/>
                <w:sz w:val="22"/>
              </w:rPr>
            </w:pPr>
            <w:del w:id="904" w:author="Nate Bachmeier [AWS-SA]" w:date="2023-05-04T18:11:00Z">
              <w:r w:rsidRPr="00E16572" w:rsidDel="009C19DC">
                <w:rPr>
                  <w:rFonts w:ascii="Calibri" w:eastAsia="Times New Roman" w:hAnsi="Calibri" w:cs="Calibri"/>
                  <w:color w:val="000000"/>
                  <w:sz w:val="22"/>
                </w:rPr>
                <w:delText>713</w:delText>
              </w:r>
            </w:del>
          </w:p>
        </w:tc>
      </w:tr>
      <w:tr w:rsidR="00E16572" w:rsidRPr="00E16572" w:rsidDel="009C19DC" w14:paraId="46042BBD" w14:textId="1A216C3B" w:rsidTr="00B21582">
        <w:trPr>
          <w:trHeight w:val="300"/>
          <w:del w:id="9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0BF20732" w:rsidR="00E16572" w:rsidRPr="00B21582" w:rsidDel="009C19DC" w:rsidRDefault="00E16572" w:rsidP="00E16572">
            <w:pPr>
              <w:spacing w:line="240" w:lineRule="auto"/>
              <w:ind w:firstLine="0"/>
              <w:rPr>
                <w:del w:id="906" w:author="Nate Bachmeier [AWS-SA]" w:date="2023-05-04T18:11:00Z"/>
                <w:rFonts w:ascii="Calibri" w:eastAsia="Times New Roman" w:hAnsi="Calibri" w:cs="Calibri"/>
                <w:b w:val="0"/>
                <w:bCs w:val="0"/>
                <w:color w:val="000000"/>
                <w:sz w:val="22"/>
              </w:rPr>
            </w:pPr>
            <w:del w:id="907" w:author="Nate Bachmeier [AWS-SA]" w:date="2023-05-04T18:11:00Z">
              <w:r w:rsidRPr="00E16572" w:rsidDel="009C19DC">
                <w:rPr>
                  <w:rFonts w:ascii="Calibri" w:eastAsia="Times New Roman" w:hAnsi="Calibri" w:cs="Calibri"/>
                  <w:color w:val="000000"/>
                  <w:sz w:val="22"/>
                </w:rPr>
                <w:delText>cleaning toilet</w:delText>
              </w:r>
            </w:del>
          </w:p>
        </w:tc>
        <w:tc>
          <w:tcPr>
            <w:tcW w:w="5348" w:type="dxa"/>
            <w:noWrap/>
            <w:hideMark/>
          </w:tcPr>
          <w:p w14:paraId="35C447D3" w14:textId="380B073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08" w:author="Nate Bachmeier [AWS-SA]" w:date="2023-05-04T18:11:00Z"/>
                <w:rFonts w:ascii="Calibri" w:eastAsia="Times New Roman" w:hAnsi="Calibri" w:cs="Calibri"/>
                <w:color w:val="000000"/>
                <w:sz w:val="22"/>
              </w:rPr>
            </w:pPr>
            <w:del w:id="909" w:author="Nate Bachmeier [AWS-SA]" w:date="2023-05-04T18:11:00Z">
              <w:r w:rsidRPr="00E16572" w:rsidDel="009C19DC">
                <w:rPr>
                  <w:rFonts w:ascii="Calibri" w:eastAsia="Times New Roman" w:hAnsi="Calibri" w:cs="Calibri"/>
                  <w:color w:val="000000"/>
                  <w:sz w:val="22"/>
                </w:rPr>
                <w:delText>619</w:delText>
              </w:r>
            </w:del>
          </w:p>
        </w:tc>
      </w:tr>
      <w:tr w:rsidR="00E16572" w:rsidRPr="00E16572" w:rsidDel="009C19DC" w14:paraId="7C57ACC8" w14:textId="339F6DEF" w:rsidTr="00B21582">
        <w:trPr>
          <w:cnfStyle w:val="000000100000" w:firstRow="0" w:lastRow="0" w:firstColumn="0" w:lastColumn="0" w:oddVBand="0" w:evenVBand="0" w:oddHBand="1" w:evenHBand="0" w:firstRowFirstColumn="0" w:firstRowLastColumn="0" w:lastRowFirstColumn="0" w:lastRowLastColumn="0"/>
          <w:trHeight w:val="300"/>
          <w:del w:id="9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69AF47DB" w:rsidR="00E16572" w:rsidRPr="00B21582" w:rsidDel="009C19DC" w:rsidRDefault="00E16572" w:rsidP="00E16572">
            <w:pPr>
              <w:spacing w:line="240" w:lineRule="auto"/>
              <w:ind w:firstLine="0"/>
              <w:rPr>
                <w:del w:id="911" w:author="Nate Bachmeier [AWS-SA]" w:date="2023-05-04T18:11:00Z"/>
                <w:rFonts w:ascii="Calibri" w:eastAsia="Times New Roman" w:hAnsi="Calibri" w:cs="Calibri"/>
                <w:b w:val="0"/>
                <w:bCs w:val="0"/>
                <w:color w:val="000000"/>
                <w:sz w:val="22"/>
              </w:rPr>
            </w:pPr>
            <w:del w:id="912" w:author="Nate Bachmeier [AWS-SA]" w:date="2023-05-04T18:11:00Z">
              <w:r w:rsidRPr="00E16572" w:rsidDel="009C19DC">
                <w:rPr>
                  <w:rFonts w:ascii="Calibri" w:eastAsia="Times New Roman" w:hAnsi="Calibri" w:cs="Calibri"/>
                  <w:color w:val="000000"/>
                  <w:sz w:val="22"/>
                </w:rPr>
                <w:delText>cleaning windows</w:delText>
              </w:r>
            </w:del>
          </w:p>
        </w:tc>
        <w:tc>
          <w:tcPr>
            <w:tcW w:w="5348" w:type="dxa"/>
            <w:noWrap/>
            <w:hideMark/>
          </w:tcPr>
          <w:p w14:paraId="38D27177" w14:textId="22911A0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13" w:author="Nate Bachmeier [AWS-SA]" w:date="2023-05-04T18:11:00Z"/>
                <w:rFonts w:ascii="Calibri" w:eastAsia="Times New Roman" w:hAnsi="Calibri" w:cs="Calibri"/>
                <w:color w:val="000000"/>
                <w:sz w:val="22"/>
              </w:rPr>
            </w:pPr>
            <w:del w:id="914" w:author="Nate Bachmeier [AWS-SA]" w:date="2023-05-04T18:11:00Z">
              <w:r w:rsidRPr="00E16572" w:rsidDel="009C19DC">
                <w:rPr>
                  <w:rFonts w:ascii="Calibri" w:eastAsia="Times New Roman" w:hAnsi="Calibri" w:cs="Calibri"/>
                  <w:color w:val="000000"/>
                  <w:sz w:val="22"/>
                </w:rPr>
                <w:delText>759</w:delText>
              </w:r>
            </w:del>
          </w:p>
        </w:tc>
      </w:tr>
      <w:tr w:rsidR="00E16572" w:rsidRPr="00E16572" w:rsidDel="009C19DC" w14:paraId="08DDCE55" w14:textId="7469F97A" w:rsidTr="00B21582">
        <w:trPr>
          <w:trHeight w:val="300"/>
          <w:del w:id="9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407407EF" w:rsidR="00E16572" w:rsidRPr="00B21582" w:rsidDel="009C19DC" w:rsidRDefault="00E16572" w:rsidP="00E16572">
            <w:pPr>
              <w:spacing w:line="240" w:lineRule="auto"/>
              <w:ind w:firstLine="0"/>
              <w:rPr>
                <w:del w:id="916" w:author="Nate Bachmeier [AWS-SA]" w:date="2023-05-04T18:11:00Z"/>
                <w:rFonts w:ascii="Calibri" w:eastAsia="Times New Roman" w:hAnsi="Calibri" w:cs="Calibri"/>
                <w:b w:val="0"/>
                <w:bCs w:val="0"/>
                <w:color w:val="000000"/>
                <w:sz w:val="22"/>
              </w:rPr>
            </w:pPr>
            <w:del w:id="917" w:author="Nate Bachmeier [AWS-SA]" w:date="2023-05-04T18:11:00Z">
              <w:r w:rsidRPr="00E16572" w:rsidDel="009C19DC">
                <w:rPr>
                  <w:rFonts w:ascii="Calibri" w:eastAsia="Times New Roman" w:hAnsi="Calibri" w:cs="Calibri"/>
                  <w:color w:val="000000"/>
                  <w:sz w:val="22"/>
                </w:rPr>
                <w:delText>climbing a rope</w:delText>
              </w:r>
            </w:del>
          </w:p>
        </w:tc>
        <w:tc>
          <w:tcPr>
            <w:tcW w:w="5348" w:type="dxa"/>
            <w:noWrap/>
            <w:hideMark/>
          </w:tcPr>
          <w:p w14:paraId="07E21F77" w14:textId="3323831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18" w:author="Nate Bachmeier [AWS-SA]" w:date="2023-05-04T18:11:00Z"/>
                <w:rFonts w:ascii="Calibri" w:eastAsia="Times New Roman" w:hAnsi="Calibri" w:cs="Calibri"/>
                <w:color w:val="000000"/>
                <w:sz w:val="22"/>
              </w:rPr>
            </w:pPr>
            <w:del w:id="919" w:author="Nate Bachmeier [AWS-SA]" w:date="2023-05-04T18:11:00Z">
              <w:r w:rsidRPr="00E16572" w:rsidDel="009C19DC">
                <w:rPr>
                  <w:rFonts w:ascii="Calibri" w:eastAsia="Times New Roman" w:hAnsi="Calibri" w:cs="Calibri"/>
                  <w:color w:val="000000"/>
                  <w:sz w:val="22"/>
                </w:rPr>
                <w:delText>843</w:delText>
              </w:r>
            </w:del>
          </w:p>
        </w:tc>
      </w:tr>
      <w:tr w:rsidR="00E16572" w:rsidRPr="00E16572" w:rsidDel="009C19DC" w14:paraId="1F45953C" w14:textId="22E1C3D0" w:rsidTr="00B21582">
        <w:trPr>
          <w:cnfStyle w:val="000000100000" w:firstRow="0" w:lastRow="0" w:firstColumn="0" w:lastColumn="0" w:oddVBand="0" w:evenVBand="0" w:oddHBand="1" w:evenHBand="0" w:firstRowFirstColumn="0" w:firstRowLastColumn="0" w:lastRowFirstColumn="0" w:lastRowLastColumn="0"/>
          <w:trHeight w:val="300"/>
          <w:del w:id="9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01C5170F" w:rsidR="00E16572" w:rsidRPr="00B21582" w:rsidDel="009C19DC" w:rsidRDefault="00E16572" w:rsidP="00E16572">
            <w:pPr>
              <w:spacing w:line="240" w:lineRule="auto"/>
              <w:ind w:firstLine="0"/>
              <w:rPr>
                <w:del w:id="921" w:author="Nate Bachmeier [AWS-SA]" w:date="2023-05-04T18:11:00Z"/>
                <w:rFonts w:ascii="Calibri" w:eastAsia="Times New Roman" w:hAnsi="Calibri" w:cs="Calibri"/>
                <w:b w:val="0"/>
                <w:bCs w:val="0"/>
                <w:color w:val="000000"/>
                <w:sz w:val="22"/>
              </w:rPr>
            </w:pPr>
            <w:del w:id="922" w:author="Nate Bachmeier [AWS-SA]" w:date="2023-05-04T18:11:00Z">
              <w:r w:rsidRPr="00E16572" w:rsidDel="009C19DC">
                <w:rPr>
                  <w:rFonts w:ascii="Calibri" w:eastAsia="Times New Roman" w:hAnsi="Calibri" w:cs="Calibri"/>
                  <w:color w:val="000000"/>
                  <w:sz w:val="22"/>
                </w:rPr>
                <w:delText>climbing ladder</w:delText>
              </w:r>
            </w:del>
          </w:p>
        </w:tc>
        <w:tc>
          <w:tcPr>
            <w:tcW w:w="5348" w:type="dxa"/>
            <w:noWrap/>
            <w:hideMark/>
          </w:tcPr>
          <w:p w14:paraId="2409992A" w14:textId="361370F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23" w:author="Nate Bachmeier [AWS-SA]" w:date="2023-05-04T18:11:00Z"/>
                <w:rFonts w:ascii="Calibri" w:eastAsia="Times New Roman" w:hAnsi="Calibri" w:cs="Calibri"/>
                <w:color w:val="000000"/>
                <w:sz w:val="22"/>
              </w:rPr>
            </w:pPr>
            <w:del w:id="924" w:author="Nate Bachmeier [AWS-SA]" w:date="2023-05-04T18:11:00Z">
              <w:r w:rsidRPr="00E16572" w:rsidDel="009C19DC">
                <w:rPr>
                  <w:rFonts w:ascii="Calibri" w:eastAsia="Times New Roman" w:hAnsi="Calibri" w:cs="Calibri"/>
                  <w:color w:val="000000"/>
                  <w:sz w:val="22"/>
                </w:rPr>
                <w:delText>678</w:delText>
              </w:r>
            </w:del>
          </w:p>
        </w:tc>
      </w:tr>
      <w:tr w:rsidR="00E16572" w:rsidRPr="00E16572" w:rsidDel="009C19DC" w14:paraId="23DE4254" w14:textId="7CAF3169" w:rsidTr="00B21582">
        <w:trPr>
          <w:trHeight w:val="300"/>
          <w:del w:id="9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0EE63A8B" w:rsidR="00E16572" w:rsidRPr="00B21582" w:rsidDel="009C19DC" w:rsidRDefault="00E16572" w:rsidP="00E16572">
            <w:pPr>
              <w:spacing w:line="240" w:lineRule="auto"/>
              <w:ind w:firstLine="0"/>
              <w:rPr>
                <w:del w:id="926" w:author="Nate Bachmeier [AWS-SA]" w:date="2023-05-04T18:11:00Z"/>
                <w:rFonts w:ascii="Calibri" w:eastAsia="Times New Roman" w:hAnsi="Calibri" w:cs="Calibri"/>
                <w:b w:val="0"/>
                <w:bCs w:val="0"/>
                <w:color w:val="000000"/>
                <w:sz w:val="22"/>
              </w:rPr>
            </w:pPr>
            <w:del w:id="927" w:author="Nate Bachmeier [AWS-SA]" w:date="2023-05-04T18:11:00Z">
              <w:r w:rsidRPr="00E16572" w:rsidDel="009C19DC">
                <w:rPr>
                  <w:rFonts w:ascii="Calibri" w:eastAsia="Times New Roman" w:hAnsi="Calibri" w:cs="Calibri"/>
                  <w:color w:val="000000"/>
                  <w:sz w:val="22"/>
                </w:rPr>
                <w:delText>climbing tree</w:delText>
              </w:r>
            </w:del>
          </w:p>
        </w:tc>
        <w:tc>
          <w:tcPr>
            <w:tcW w:w="5348" w:type="dxa"/>
            <w:noWrap/>
            <w:hideMark/>
          </w:tcPr>
          <w:p w14:paraId="444B9D4C" w14:textId="62EB6C8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28" w:author="Nate Bachmeier [AWS-SA]" w:date="2023-05-04T18:11:00Z"/>
                <w:rFonts w:ascii="Calibri" w:eastAsia="Times New Roman" w:hAnsi="Calibri" w:cs="Calibri"/>
                <w:color w:val="000000"/>
                <w:sz w:val="22"/>
              </w:rPr>
            </w:pPr>
            <w:del w:id="929" w:author="Nate Bachmeier [AWS-SA]" w:date="2023-05-04T18:11:00Z">
              <w:r w:rsidRPr="00E16572" w:rsidDel="009C19DC">
                <w:rPr>
                  <w:rFonts w:ascii="Calibri" w:eastAsia="Times New Roman" w:hAnsi="Calibri" w:cs="Calibri"/>
                  <w:color w:val="000000"/>
                  <w:sz w:val="22"/>
                </w:rPr>
                <w:delText>758</w:delText>
              </w:r>
            </w:del>
          </w:p>
        </w:tc>
      </w:tr>
      <w:tr w:rsidR="00E16572" w:rsidRPr="00E16572" w:rsidDel="009C19DC" w14:paraId="6FF238B1" w14:textId="257EB56F" w:rsidTr="00B21582">
        <w:trPr>
          <w:cnfStyle w:val="000000100000" w:firstRow="0" w:lastRow="0" w:firstColumn="0" w:lastColumn="0" w:oddVBand="0" w:evenVBand="0" w:oddHBand="1" w:evenHBand="0" w:firstRowFirstColumn="0" w:firstRowLastColumn="0" w:lastRowFirstColumn="0" w:lastRowLastColumn="0"/>
          <w:trHeight w:val="300"/>
          <w:del w:id="9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014A2E65" w:rsidR="00E16572" w:rsidRPr="00B21582" w:rsidDel="009C19DC" w:rsidRDefault="00E16572" w:rsidP="00E16572">
            <w:pPr>
              <w:spacing w:line="240" w:lineRule="auto"/>
              <w:ind w:firstLine="0"/>
              <w:rPr>
                <w:del w:id="931" w:author="Nate Bachmeier [AWS-SA]" w:date="2023-05-04T18:11:00Z"/>
                <w:rFonts w:ascii="Calibri" w:eastAsia="Times New Roman" w:hAnsi="Calibri" w:cs="Calibri"/>
                <w:b w:val="0"/>
                <w:bCs w:val="0"/>
                <w:color w:val="000000"/>
                <w:sz w:val="22"/>
              </w:rPr>
            </w:pPr>
            <w:del w:id="932" w:author="Nate Bachmeier [AWS-SA]" w:date="2023-05-04T18:11:00Z">
              <w:r w:rsidRPr="00E16572" w:rsidDel="009C19DC">
                <w:rPr>
                  <w:rFonts w:ascii="Calibri" w:eastAsia="Times New Roman" w:hAnsi="Calibri" w:cs="Calibri"/>
                  <w:color w:val="000000"/>
                  <w:sz w:val="22"/>
                </w:rPr>
                <w:delText>closing door</w:delText>
              </w:r>
            </w:del>
          </w:p>
        </w:tc>
        <w:tc>
          <w:tcPr>
            <w:tcW w:w="5348" w:type="dxa"/>
            <w:noWrap/>
            <w:hideMark/>
          </w:tcPr>
          <w:p w14:paraId="3709042E" w14:textId="2EEBC20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33" w:author="Nate Bachmeier [AWS-SA]" w:date="2023-05-04T18:11:00Z"/>
                <w:rFonts w:ascii="Calibri" w:eastAsia="Times New Roman" w:hAnsi="Calibri" w:cs="Calibri"/>
                <w:color w:val="000000"/>
                <w:sz w:val="22"/>
              </w:rPr>
            </w:pPr>
            <w:del w:id="934" w:author="Nate Bachmeier [AWS-SA]" w:date="2023-05-04T18:11:00Z">
              <w:r w:rsidRPr="00E16572" w:rsidDel="009C19DC">
                <w:rPr>
                  <w:rFonts w:ascii="Calibri" w:eastAsia="Times New Roman" w:hAnsi="Calibri" w:cs="Calibri"/>
                  <w:color w:val="000000"/>
                  <w:sz w:val="22"/>
                </w:rPr>
                <w:delText>461</w:delText>
              </w:r>
            </w:del>
          </w:p>
        </w:tc>
      </w:tr>
      <w:tr w:rsidR="00E16572" w:rsidRPr="00E16572" w:rsidDel="009C19DC" w14:paraId="120F10FC" w14:textId="485050C6" w:rsidTr="00B21582">
        <w:trPr>
          <w:trHeight w:val="300"/>
          <w:del w:id="9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5B94DE45" w:rsidR="00E16572" w:rsidRPr="00B21582" w:rsidDel="009C19DC" w:rsidRDefault="00E16572" w:rsidP="00E16572">
            <w:pPr>
              <w:spacing w:line="240" w:lineRule="auto"/>
              <w:ind w:firstLine="0"/>
              <w:rPr>
                <w:del w:id="936" w:author="Nate Bachmeier [AWS-SA]" w:date="2023-05-04T18:11:00Z"/>
                <w:rFonts w:ascii="Calibri" w:eastAsia="Times New Roman" w:hAnsi="Calibri" w:cs="Calibri"/>
                <w:b w:val="0"/>
                <w:bCs w:val="0"/>
                <w:color w:val="000000"/>
                <w:sz w:val="22"/>
              </w:rPr>
            </w:pPr>
            <w:del w:id="937" w:author="Nate Bachmeier [AWS-SA]" w:date="2023-05-04T18:11:00Z">
              <w:r w:rsidRPr="00E16572" w:rsidDel="009C19DC">
                <w:rPr>
                  <w:rFonts w:ascii="Calibri" w:eastAsia="Times New Roman" w:hAnsi="Calibri" w:cs="Calibri"/>
                  <w:color w:val="000000"/>
                  <w:sz w:val="22"/>
                </w:rPr>
                <w:delText>coloring in</w:delText>
              </w:r>
            </w:del>
          </w:p>
        </w:tc>
        <w:tc>
          <w:tcPr>
            <w:tcW w:w="5348" w:type="dxa"/>
            <w:noWrap/>
            <w:hideMark/>
          </w:tcPr>
          <w:p w14:paraId="5511419D" w14:textId="57EA086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38" w:author="Nate Bachmeier [AWS-SA]" w:date="2023-05-04T18:11:00Z"/>
                <w:rFonts w:ascii="Calibri" w:eastAsia="Times New Roman" w:hAnsi="Calibri" w:cs="Calibri"/>
                <w:color w:val="000000"/>
                <w:sz w:val="22"/>
              </w:rPr>
            </w:pPr>
            <w:del w:id="939" w:author="Nate Bachmeier [AWS-SA]" w:date="2023-05-04T18:11:00Z">
              <w:r w:rsidRPr="00E16572" w:rsidDel="009C19DC">
                <w:rPr>
                  <w:rFonts w:ascii="Calibri" w:eastAsia="Times New Roman" w:hAnsi="Calibri" w:cs="Calibri"/>
                  <w:color w:val="000000"/>
                  <w:sz w:val="22"/>
                </w:rPr>
                <w:delText>396</w:delText>
              </w:r>
            </w:del>
          </w:p>
        </w:tc>
      </w:tr>
      <w:tr w:rsidR="00E16572" w:rsidRPr="00E16572" w:rsidDel="009C19DC" w14:paraId="6F7314AE" w14:textId="60C80368" w:rsidTr="00B21582">
        <w:trPr>
          <w:cnfStyle w:val="000000100000" w:firstRow="0" w:lastRow="0" w:firstColumn="0" w:lastColumn="0" w:oddVBand="0" w:evenVBand="0" w:oddHBand="1" w:evenHBand="0" w:firstRowFirstColumn="0" w:firstRowLastColumn="0" w:lastRowFirstColumn="0" w:lastRowLastColumn="0"/>
          <w:trHeight w:val="300"/>
          <w:del w:id="9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0920B345" w:rsidR="00E16572" w:rsidRPr="00B21582" w:rsidDel="009C19DC" w:rsidRDefault="00E16572" w:rsidP="00E16572">
            <w:pPr>
              <w:spacing w:line="240" w:lineRule="auto"/>
              <w:ind w:firstLine="0"/>
              <w:rPr>
                <w:del w:id="941" w:author="Nate Bachmeier [AWS-SA]" w:date="2023-05-04T18:11:00Z"/>
                <w:rFonts w:ascii="Calibri" w:eastAsia="Times New Roman" w:hAnsi="Calibri" w:cs="Calibri"/>
                <w:b w:val="0"/>
                <w:bCs w:val="0"/>
                <w:color w:val="000000"/>
                <w:sz w:val="22"/>
              </w:rPr>
            </w:pPr>
            <w:del w:id="942" w:author="Nate Bachmeier [AWS-SA]" w:date="2023-05-04T18:11:00Z">
              <w:r w:rsidRPr="00E16572" w:rsidDel="009C19DC">
                <w:rPr>
                  <w:rFonts w:ascii="Calibri" w:eastAsia="Times New Roman" w:hAnsi="Calibri" w:cs="Calibri"/>
                  <w:color w:val="000000"/>
                  <w:sz w:val="22"/>
                </w:rPr>
                <w:delText>combing hair</w:delText>
              </w:r>
            </w:del>
          </w:p>
        </w:tc>
        <w:tc>
          <w:tcPr>
            <w:tcW w:w="5348" w:type="dxa"/>
            <w:noWrap/>
            <w:hideMark/>
          </w:tcPr>
          <w:p w14:paraId="374BBBDE" w14:textId="3C56961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43" w:author="Nate Bachmeier [AWS-SA]" w:date="2023-05-04T18:11:00Z"/>
                <w:rFonts w:ascii="Calibri" w:eastAsia="Times New Roman" w:hAnsi="Calibri" w:cs="Calibri"/>
                <w:color w:val="000000"/>
                <w:sz w:val="22"/>
              </w:rPr>
            </w:pPr>
            <w:del w:id="944" w:author="Nate Bachmeier [AWS-SA]" w:date="2023-05-04T18:11:00Z">
              <w:r w:rsidRPr="00E16572" w:rsidDel="009C19DC">
                <w:rPr>
                  <w:rFonts w:ascii="Calibri" w:eastAsia="Times New Roman" w:hAnsi="Calibri" w:cs="Calibri"/>
                  <w:color w:val="000000"/>
                  <w:sz w:val="22"/>
                </w:rPr>
                <w:delText>473</w:delText>
              </w:r>
            </w:del>
          </w:p>
        </w:tc>
      </w:tr>
      <w:tr w:rsidR="00E16572" w:rsidRPr="00E16572" w:rsidDel="009C19DC" w14:paraId="1CA0FA40" w14:textId="3FF47E82" w:rsidTr="00B21582">
        <w:trPr>
          <w:trHeight w:val="300"/>
          <w:del w:id="9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1658D835" w:rsidR="00E16572" w:rsidRPr="00B21582" w:rsidDel="009C19DC" w:rsidRDefault="00E16572" w:rsidP="00E16572">
            <w:pPr>
              <w:spacing w:line="240" w:lineRule="auto"/>
              <w:ind w:firstLine="0"/>
              <w:rPr>
                <w:del w:id="946" w:author="Nate Bachmeier [AWS-SA]" w:date="2023-05-04T18:11:00Z"/>
                <w:rFonts w:ascii="Calibri" w:eastAsia="Times New Roman" w:hAnsi="Calibri" w:cs="Calibri"/>
                <w:b w:val="0"/>
                <w:bCs w:val="0"/>
                <w:color w:val="000000"/>
                <w:sz w:val="22"/>
              </w:rPr>
            </w:pPr>
            <w:del w:id="947" w:author="Nate Bachmeier [AWS-SA]" w:date="2023-05-04T18:11:00Z">
              <w:r w:rsidRPr="00E16572" w:rsidDel="009C19DC">
                <w:rPr>
                  <w:rFonts w:ascii="Calibri" w:eastAsia="Times New Roman" w:hAnsi="Calibri" w:cs="Calibri"/>
                  <w:color w:val="000000"/>
                  <w:sz w:val="22"/>
                </w:rPr>
                <w:delText>contact juggling</w:delText>
              </w:r>
            </w:del>
          </w:p>
        </w:tc>
        <w:tc>
          <w:tcPr>
            <w:tcW w:w="5348" w:type="dxa"/>
            <w:noWrap/>
            <w:hideMark/>
          </w:tcPr>
          <w:p w14:paraId="23CA22AD" w14:textId="4C03919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48" w:author="Nate Bachmeier [AWS-SA]" w:date="2023-05-04T18:11:00Z"/>
                <w:rFonts w:ascii="Calibri" w:eastAsia="Times New Roman" w:hAnsi="Calibri" w:cs="Calibri"/>
                <w:color w:val="000000"/>
                <w:sz w:val="22"/>
              </w:rPr>
            </w:pPr>
            <w:del w:id="949" w:author="Nate Bachmeier [AWS-SA]" w:date="2023-05-04T18:11:00Z">
              <w:r w:rsidRPr="00E16572" w:rsidDel="009C19DC">
                <w:rPr>
                  <w:rFonts w:ascii="Calibri" w:eastAsia="Times New Roman" w:hAnsi="Calibri" w:cs="Calibri"/>
                  <w:color w:val="000000"/>
                  <w:sz w:val="22"/>
                </w:rPr>
                <w:delText>493</w:delText>
              </w:r>
            </w:del>
          </w:p>
        </w:tc>
      </w:tr>
      <w:tr w:rsidR="00E16572" w:rsidRPr="00E16572" w:rsidDel="009C19DC" w14:paraId="5BFFA704" w14:textId="338009CB" w:rsidTr="00B21582">
        <w:trPr>
          <w:cnfStyle w:val="000000100000" w:firstRow="0" w:lastRow="0" w:firstColumn="0" w:lastColumn="0" w:oddVBand="0" w:evenVBand="0" w:oddHBand="1" w:evenHBand="0" w:firstRowFirstColumn="0" w:firstRowLastColumn="0" w:lastRowFirstColumn="0" w:lastRowLastColumn="0"/>
          <w:trHeight w:val="300"/>
          <w:del w:id="9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A5B2483" w:rsidR="00E16572" w:rsidRPr="00B21582" w:rsidDel="009C19DC" w:rsidRDefault="00E16572" w:rsidP="00E16572">
            <w:pPr>
              <w:spacing w:line="240" w:lineRule="auto"/>
              <w:ind w:firstLine="0"/>
              <w:rPr>
                <w:del w:id="951" w:author="Nate Bachmeier [AWS-SA]" w:date="2023-05-04T18:11:00Z"/>
                <w:rFonts w:ascii="Calibri" w:eastAsia="Times New Roman" w:hAnsi="Calibri" w:cs="Calibri"/>
                <w:b w:val="0"/>
                <w:bCs w:val="0"/>
                <w:color w:val="000000"/>
                <w:sz w:val="22"/>
              </w:rPr>
            </w:pPr>
            <w:del w:id="952" w:author="Nate Bachmeier [AWS-SA]" w:date="2023-05-04T18:11:00Z">
              <w:r w:rsidRPr="00E16572" w:rsidDel="009C19DC">
                <w:rPr>
                  <w:rFonts w:ascii="Calibri" w:eastAsia="Times New Roman" w:hAnsi="Calibri" w:cs="Calibri"/>
                  <w:color w:val="000000"/>
                  <w:sz w:val="22"/>
                </w:rPr>
                <w:delText>contorting</w:delText>
              </w:r>
            </w:del>
          </w:p>
        </w:tc>
        <w:tc>
          <w:tcPr>
            <w:tcW w:w="5348" w:type="dxa"/>
            <w:noWrap/>
            <w:hideMark/>
          </w:tcPr>
          <w:p w14:paraId="1DAEF527" w14:textId="0306B5F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53" w:author="Nate Bachmeier [AWS-SA]" w:date="2023-05-04T18:11:00Z"/>
                <w:rFonts w:ascii="Calibri" w:eastAsia="Times New Roman" w:hAnsi="Calibri" w:cs="Calibri"/>
                <w:color w:val="000000"/>
                <w:sz w:val="22"/>
              </w:rPr>
            </w:pPr>
            <w:del w:id="954" w:author="Nate Bachmeier [AWS-SA]" w:date="2023-05-04T18:11:00Z">
              <w:r w:rsidRPr="00E16572" w:rsidDel="009C19DC">
                <w:rPr>
                  <w:rFonts w:ascii="Calibri" w:eastAsia="Times New Roman" w:hAnsi="Calibri" w:cs="Calibri"/>
                  <w:color w:val="000000"/>
                  <w:sz w:val="22"/>
                </w:rPr>
                <w:delText>566</w:delText>
              </w:r>
            </w:del>
          </w:p>
        </w:tc>
      </w:tr>
      <w:tr w:rsidR="00E16572" w:rsidRPr="00E16572" w:rsidDel="009C19DC" w14:paraId="78F92A45" w14:textId="44552789" w:rsidTr="00B21582">
        <w:trPr>
          <w:trHeight w:val="300"/>
          <w:del w:id="9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11A1D80D" w:rsidR="00E16572" w:rsidRPr="00B21582" w:rsidDel="009C19DC" w:rsidRDefault="00E16572" w:rsidP="00E16572">
            <w:pPr>
              <w:spacing w:line="240" w:lineRule="auto"/>
              <w:ind w:firstLine="0"/>
              <w:rPr>
                <w:del w:id="956" w:author="Nate Bachmeier [AWS-SA]" w:date="2023-05-04T18:11:00Z"/>
                <w:rFonts w:ascii="Calibri" w:eastAsia="Times New Roman" w:hAnsi="Calibri" w:cs="Calibri"/>
                <w:b w:val="0"/>
                <w:bCs w:val="0"/>
                <w:color w:val="000000"/>
                <w:sz w:val="22"/>
              </w:rPr>
            </w:pPr>
            <w:del w:id="957" w:author="Nate Bachmeier [AWS-SA]" w:date="2023-05-04T18:11:00Z">
              <w:r w:rsidRPr="00E16572" w:rsidDel="009C19DC">
                <w:rPr>
                  <w:rFonts w:ascii="Calibri" w:eastAsia="Times New Roman" w:hAnsi="Calibri" w:cs="Calibri"/>
                  <w:color w:val="000000"/>
                  <w:sz w:val="22"/>
                </w:rPr>
                <w:delText>cooking chicken</w:delText>
              </w:r>
            </w:del>
          </w:p>
        </w:tc>
        <w:tc>
          <w:tcPr>
            <w:tcW w:w="5348" w:type="dxa"/>
            <w:noWrap/>
            <w:hideMark/>
          </w:tcPr>
          <w:p w14:paraId="053C64F1" w14:textId="1B165F5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58" w:author="Nate Bachmeier [AWS-SA]" w:date="2023-05-04T18:11:00Z"/>
                <w:rFonts w:ascii="Calibri" w:eastAsia="Times New Roman" w:hAnsi="Calibri" w:cs="Calibri"/>
                <w:color w:val="000000"/>
                <w:sz w:val="22"/>
              </w:rPr>
            </w:pPr>
            <w:del w:id="959" w:author="Nate Bachmeier [AWS-SA]" w:date="2023-05-04T18:11:00Z">
              <w:r w:rsidRPr="00E16572" w:rsidDel="009C19DC">
                <w:rPr>
                  <w:rFonts w:ascii="Calibri" w:eastAsia="Times New Roman" w:hAnsi="Calibri" w:cs="Calibri"/>
                  <w:color w:val="000000"/>
                  <w:sz w:val="22"/>
                </w:rPr>
                <w:delText>608</w:delText>
              </w:r>
            </w:del>
          </w:p>
        </w:tc>
      </w:tr>
      <w:tr w:rsidR="00E16572" w:rsidRPr="00E16572" w:rsidDel="009C19DC" w14:paraId="179B5AEF" w14:textId="7B9E0670" w:rsidTr="00B21582">
        <w:trPr>
          <w:cnfStyle w:val="000000100000" w:firstRow="0" w:lastRow="0" w:firstColumn="0" w:lastColumn="0" w:oddVBand="0" w:evenVBand="0" w:oddHBand="1" w:evenHBand="0" w:firstRowFirstColumn="0" w:firstRowLastColumn="0" w:lastRowFirstColumn="0" w:lastRowLastColumn="0"/>
          <w:trHeight w:val="300"/>
          <w:del w:id="9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079916A0" w:rsidR="00E16572" w:rsidRPr="00B21582" w:rsidDel="009C19DC" w:rsidRDefault="00E16572" w:rsidP="00E16572">
            <w:pPr>
              <w:spacing w:line="240" w:lineRule="auto"/>
              <w:ind w:firstLine="0"/>
              <w:rPr>
                <w:del w:id="961" w:author="Nate Bachmeier [AWS-SA]" w:date="2023-05-04T18:11:00Z"/>
                <w:rFonts w:ascii="Calibri" w:eastAsia="Times New Roman" w:hAnsi="Calibri" w:cs="Calibri"/>
                <w:b w:val="0"/>
                <w:bCs w:val="0"/>
                <w:color w:val="000000"/>
                <w:sz w:val="22"/>
              </w:rPr>
            </w:pPr>
            <w:del w:id="962" w:author="Nate Bachmeier [AWS-SA]" w:date="2023-05-04T18:11:00Z">
              <w:r w:rsidRPr="00E16572" w:rsidDel="009C19DC">
                <w:rPr>
                  <w:rFonts w:ascii="Calibri" w:eastAsia="Times New Roman" w:hAnsi="Calibri" w:cs="Calibri"/>
                  <w:color w:val="000000"/>
                  <w:sz w:val="22"/>
                </w:rPr>
                <w:delText>cooking egg</w:delText>
              </w:r>
            </w:del>
          </w:p>
        </w:tc>
        <w:tc>
          <w:tcPr>
            <w:tcW w:w="5348" w:type="dxa"/>
            <w:noWrap/>
            <w:hideMark/>
          </w:tcPr>
          <w:p w14:paraId="2C42BEB8" w14:textId="4ECBCDA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63" w:author="Nate Bachmeier [AWS-SA]" w:date="2023-05-04T18:11:00Z"/>
                <w:rFonts w:ascii="Calibri" w:eastAsia="Times New Roman" w:hAnsi="Calibri" w:cs="Calibri"/>
                <w:color w:val="000000"/>
                <w:sz w:val="22"/>
              </w:rPr>
            </w:pPr>
            <w:del w:id="964" w:author="Nate Bachmeier [AWS-SA]" w:date="2023-05-04T18:11:00Z">
              <w:r w:rsidRPr="00E16572" w:rsidDel="009C19DC">
                <w:rPr>
                  <w:rFonts w:ascii="Calibri" w:eastAsia="Times New Roman" w:hAnsi="Calibri" w:cs="Calibri"/>
                  <w:color w:val="000000"/>
                  <w:sz w:val="22"/>
                </w:rPr>
                <w:delText>759</w:delText>
              </w:r>
            </w:del>
          </w:p>
        </w:tc>
      </w:tr>
      <w:tr w:rsidR="00E16572" w:rsidRPr="00E16572" w:rsidDel="009C19DC" w14:paraId="628CE0BD" w14:textId="62F188B7" w:rsidTr="00B21582">
        <w:trPr>
          <w:trHeight w:val="300"/>
          <w:del w:id="9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144579BF" w:rsidR="00E16572" w:rsidRPr="00B21582" w:rsidDel="009C19DC" w:rsidRDefault="00E16572" w:rsidP="00E16572">
            <w:pPr>
              <w:spacing w:line="240" w:lineRule="auto"/>
              <w:ind w:firstLine="0"/>
              <w:rPr>
                <w:del w:id="966" w:author="Nate Bachmeier [AWS-SA]" w:date="2023-05-04T18:11:00Z"/>
                <w:rFonts w:ascii="Calibri" w:eastAsia="Times New Roman" w:hAnsi="Calibri" w:cs="Calibri"/>
                <w:b w:val="0"/>
                <w:bCs w:val="0"/>
                <w:color w:val="000000"/>
                <w:sz w:val="22"/>
              </w:rPr>
            </w:pPr>
            <w:del w:id="967" w:author="Nate Bachmeier [AWS-SA]" w:date="2023-05-04T18:11:00Z">
              <w:r w:rsidRPr="00E16572" w:rsidDel="009C19DC">
                <w:rPr>
                  <w:rFonts w:ascii="Calibri" w:eastAsia="Times New Roman" w:hAnsi="Calibri" w:cs="Calibri"/>
                  <w:color w:val="000000"/>
                  <w:sz w:val="22"/>
                </w:rPr>
                <w:delText>cooking on campfire</w:delText>
              </w:r>
            </w:del>
          </w:p>
        </w:tc>
        <w:tc>
          <w:tcPr>
            <w:tcW w:w="5348" w:type="dxa"/>
            <w:noWrap/>
            <w:hideMark/>
          </w:tcPr>
          <w:p w14:paraId="10ECABF0" w14:textId="1AB3132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68" w:author="Nate Bachmeier [AWS-SA]" w:date="2023-05-04T18:11:00Z"/>
                <w:rFonts w:ascii="Calibri" w:eastAsia="Times New Roman" w:hAnsi="Calibri" w:cs="Calibri"/>
                <w:color w:val="000000"/>
                <w:sz w:val="22"/>
              </w:rPr>
            </w:pPr>
            <w:del w:id="969" w:author="Nate Bachmeier [AWS-SA]" w:date="2023-05-04T18:11:00Z">
              <w:r w:rsidRPr="00E16572" w:rsidDel="009C19DC">
                <w:rPr>
                  <w:rFonts w:ascii="Calibri" w:eastAsia="Times New Roman" w:hAnsi="Calibri" w:cs="Calibri"/>
                  <w:color w:val="000000"/>
                  <w:sz w:val="22"/>
                </w:rPr>
                <w:delText>589</w:delText>
              </w:r>
            </w:del>
          </w:p>
        </w:tc>
      </w:tr>
      <w:tr w:rsidR="00E16572" w:rsidRPr="00E16572" w:rsidDel="009C19DC" w14:paraId="67687A5F" w14:textId="66111197" w:rsidTr="00B21582">
        <w:trPr>
          <w:cnfStyle w:val="000000100000" w:firstRow="0" w:lastRow="0" w:firstColumn="0" w:lastColumn="0" w:oddVBand="0" w:evenVBand="0" w:oddHBand="1" w:evenHBand="0" w:firstRowFirstColumn="0" w:firstRowLastColumn="0" w:lastRowFirstColumn="0" w:lastRowLastColumn="0"/>
          <w:trHeight w:val="300"/>
          <w:del w:id="9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03802C6" w:rsidR="00E16572" w:rsidRPr="00B21582" w:rsidDel="009C19DC" w:rsidRDefault="00E16572" w:rsidP="00E16572">
            <w:pPr>
              <w:spacing w:line="240" w:lineRule="auto"/>
              <w:ind w:firstLine="0"/>
              <w:rPr>
                <w:del w:id="971" w:author="Nate Bachmeier [AWS-SA]" w:date="2023-05-04T18:11:00Z"/>
                <w:rFonts w:ascii="Calibri" w:eastAsia="Times New Roman" w:hAnsi="Calibri" w:cs="Calibri"/>
                <w:b w:val="0"/>
                <w:bCs w:val="0"/>
                <w:color w:val="000000"/>
                <w:sz w:val="22"/>
              </w:rPr>
            </w:pPr>
            <w:del w:id="972" w:author="Nate Bachmeier [AWS-SA]" w:date="2023-05-04T18:11:00Z">
              <w:r w:rsidRPr="00E16572" w:rsidDel="009C19DC">
                <w:rPr>
                  <w:rFonts w:ascii="Calibri" w:eastAsia="Times New Roman" w:hAnsi="Calibri" w:cs="Calibri"/>
                  <w:color w:val="000000"/>
                  <w:sz w:val="22"/>
                </w:rPr>
                <w:delText>cooking sausages (not on barbeque)</w:delText>
              </w:r>
            </w:del>
          </w:p>
        </w:tc>
        <w:tc>
          <w:tcPr>
            <w:tcW w:w="5348" w:type="dxa"/>
            <w:noWrap/>
            <w:hideMark/>
          </w:tcPr>
          <w:p w14:paraId="1BCECBAD" w14:textId="3E01CC8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73" w:author="Nate Bachmeier [AWS-SA]" w:date="2023-05-04T18:11:00Z"/>
                <w:rFonts w:ascii="Calibri" w:eastAsia="Times New Roman" w:hAnsi="Calibri" w:cs="Calibri"/>
                <w:color w:val="000000"/>
                <w:sz w:val="22"/>
              </w:rPr>
            </w:pPr>
            <w:del w:id="974" w:author="Nate Bachmeier [AWS-SA]" w:date="2023-05-04T18:11:00Z">
              <w:r w:rsidRPr="00E16572" w:rsidDel="009C19DC">
                <w:rPr>
                  <w:rFonts w:ascii="Calibri" w:eastAsia="Times New Roman" w:hAnsi="Calibri" w:cs="Calibri"/>
                  <w:color w:val="000000"/>
                  <w:sz w:val="22"/>
                </w:rPr>
                <w:delText>809</w:delText>
              </w:r>
            </w:del>
          </w:p>
        </w:tc>
      </w:tr>
      <w:tr w:rsidR="00E16572" w:rsidRPr="00E16572" w:rsidDel="009C19DC" w14:paraId="01B6096D" w14:textId="7FD4FACB" w:rsidTr="00B21582">
        <w:trPr>
          <w:trHeight w:val="300"/>
          <w:del w:id="9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2A22466B" w:rsidR="00E16572" w:rsidRPr="00B21582" w:rsidDel="009C19DC" w:rsidRDefault="00E16572" w:rsidP="00E16572">
            <w:pPr>
              <w:spacing w:line="240" w:lineRule="auto"/>
              <w:ind w:firstLine="0"/>
              <w:rPr>
                <w:del w:id="976" w:author="Nate Bachmeier [AWS-SA]" w:date="2023-05-04T18:11:00Z"/>
                <w:rFonts w:ascii="Calibri" w:eastAsia="Times New Roman" w:hAnsi="Calibri" w:cs="Calibri"/>
                <w:b w:val="0"/>
                <w:bCs w:val="0"/>
                <w:color w:val="000000"/>
                <w:sz w:val="22"/>
              </w:rPr>
            </w:pPr>
            <w:del w:id="977" w:author="Nate Bachmeier [AWS-SA]" w:date="2023-05-04T18:11:00Z">
              <w:r w:rsidRPr="00E16572" w:rsidDel="009C19DC">
                <w:rPr>
                  <w:rFonts w:ascii="Calibri" w:eastAsia="Times New Roman" w:hAnsi="Calibri" w:cs="Calibri"/>
                  <w:color w:val="000000"/>
                  <w:sz w:val="22"/>
                </w:rPr>
                <w:delText>cooking scallops</w:delText>
              </w:r>
            </w:del>
          </w:p>
        </w:tc>
        <w:tc>
          <w:tcPr>
            <w:tcW w:w="5348" w:type="dxa"/>
            <w:noWrap/>
            <w:hideMark/>
          </w:tcPr>
          <w:p w14:paraId="545FFE92" w14:textId="5AB228D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78" w:author="Nate Bachmeier [AWS-SA]" w:date="2023-05-04T18:11:00Z"/>
                <w:rFonts w:ascii="Calibri" w:eastAsia="Times New Roman" w:hAnsi="Calibri" w:cs="Calibri"/>
                <w:color w:val="000000"/>
                <w:sz w:val="22"/>
              </w:rPr>
            </w:pPr>
            <w:del w:id="979" w:author="Nate Bachmeier [AWS-SA]" w:date="2023-05-04T18:11:00Z">
              <w:r w:rsidRPr="00E16572" w:rsidDel="009C19DC">
                <w:rPr>
                  <w:rFonts w:ascii="Calibri" w:eastAsia="Times New Roman" w:hAnsi="Calibri" w:cs="Calibri"/>
                  <w:color w:val="000000"/>
                  <w:sz w:val="22"/>
                </w:rPr>
                <w:delText>533</w:delText>
              </w:r>
            </w:del>
          </w:p>
        </w:tc>
      </w:tr>
      <w:tr w:rsidR="00E16572" w:rsidRPr="00E16572" w:rsidDel="009C19DC" w14:paraId="4CD9D61D" w14:textId="7DCAB52A" w:rsidTr="00B21582">
        <w:trPr>
          <w:cnfStyle w:val="000000100000" w:firstRow="0" w:lastRow="0" w:firstColumn="0" w:lastColumn="0" w:oddVBand="0" w:evenVBand="0" w:oddHBand="1" w:evenHBand="0" w:firstRowFirstColumn="0" w:firstRowLastColumn="0" w:lastRowFirstColumn="0" w:lastRowLastColumn="0"/>
          <w:trHeight w:val="300"/>
          <w:del w:id="9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0C898644" w:rsidR="00E16572" w:rsidRPr="00B21582" w:rsidDel="009C19DC" w:rsidRDefault="00E16572" w:rsidP="00E16572">
            <w:pPr>
              <w:spacing w:line="240" w:lineRule="auto"/>
              <w:ind w:firstLine="0"/>
              <w:rPr>
                <w:del w:id="981" w:author="Nate Bachmeier [AWS-SA]" w:date="2023-05-04T18:11:00Z"/>
                <w:rFonts w:ascii="Calibri" w:eastAsia="Times New Roman" w:hAnsi="Calibri" w:cs="Calibri"/>
                <w:b w:val="0"/>
                <w:bCs w:val="0"/>
                <w:color w:val="000000"/>
                <w:sz w:val="22"/>
              </w:rPr>
            </w:pPr>
            <w:del w:id="982" w:author="Nate Bachmeier [AWS-SA]" w:date="2023-05-04T18:11:00Z">
              <w:r w:rsidRPr="00E16572" w:rsidDel="009C19DC">
                <w:rPr>
                  <w:rFonts w:ascii="Calibri" w:eastAsia="Times New Roman" w:hAnsi="Calibri" w:cs="Calibri"/>
                  <w:color w:val="000000"/>
                  <w:sz w:val="22"/>
                </w:rPr>
                <w:delText>cosplaying</w:delText>
              </w:r>
            </w:del>
          </w:p>
        </w:tc>
        <w:tc>
          <w:tcPr>
            <w:tcW w:w="5348" w:type="dxa"/>
            <w:noWrap/>
            <w:hideMark/>
          </w:tcPr>
          <w:p w14:paraId="349B8213" w14:textId="33F94B4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83" w:author="Nate Bachmeier [AWS-SA]" w:date="2023-05-04T18:11:00Z"/>
                <w:rFonts w:ascii="Calibri" w:eastAsia="Times New Roman" w:hAnsi="Calibri" w:cs="Calibri"/>
                <w:color w:val="000000"/>
                <w:sz w:val="22"/>
              </w:rPr>
            </w:pPr>
            <w:del w:id="984" w:author="Nate Bachmeier [AWS-SA]" w:date="2023-05-04T18:11:00Z">
              <w:r w:rsidRPr="00E16572" w:rsidDel="009C19DC">
                <w:rPr>
                  <w:rFonts w:ascii="Calibri" w:eastAsia="Times New Roman" w:hAnsi="Calibri" w:cs="Calibri"/>
                  <w:color w:val="000000"/>
                  <w:sz w:val="22"/>
                </w:rPr>
                <w:delText>585</w:delText>
              </w:r>
            </w:del>
          </w:p>
        </w:tc>
      </w:tr>
      <w:tr w:rsidR="00E16572" w:rsidRPr="00E16572" w:rsidDel="009C19DC" w14:paraId="3BF6AE14" w14:textId="680FC7D9" w:rsidTr="00B21582">
        <w:trPr>
          <w:trHeight w:val="300"/>
          <w:del w:id="9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46B54979" w:rsidR="00E16572" w:rsidRPr="00B21582" w:rsidDel="009C19DC" w:rsidRDefault="00E16572" w:rsidP="00E16572">
            <w:pPr>
              <w:spacing w:line="240" w:lineRule="auto"/>
              <w:ind w:firstLine="0"/>
              <w:rPr>
                <w:del w:id="986" w:author="Nate Bachmeier [AWS-SA]" w:date="2023-05-04T18:11:00Z"/>
                <w:rFonts w:ascii="Calibri" w:eastAsia="Times New Roman" w:hAnsi="Calibri" w:cs="Calibri"/>
                <w:b w:val="0"/>
                <w:bCs w:val="0"/>
                <w:color w:val="000000"/>
                <w:sz w:val="22"/>
              </w:rPr>
            </w:pPr>
            <w:del w:id="987" w:author="Nate Bachmeier [AWS-SA]" w:date="2023-05-04T18:11:00Z">
              <w:r w:rsidRPr="00E16572" w:rsidDel="009C19DC">
                <w:rPr>
                  <w:rFonts w:ascii="Calibri" w:eastAsia="Times New Roman" w:hAnsi="Calibri" w:cs="Calibri"/>
                  <w:color w:val="000000"/>
                  <w:sz w:val="22"/>
                </w:rPr>
                <w:delText>coughing</w:delText>
              </w:r>
            </w:del>
          </w:p>
        </w:tc>
        <w:tc>
          <w:tcPr>
            <w:tcW w:w="5348" w:type="dxa"/>
            <w:noWrap/>
            <w:hideMark/>
          </w:tcPr>
          <w:p w14:paraId="5168C913" w14:textId="627971C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88" w:author="Nate Bachmeier [AWS-SA]" w:date="2023-05-04T18:11:00Z"/>
                <w:rFonts w:ascii="Calibri" w:eastAsia="Times New Roman" w:hAnsi="Calibri" w:cs="Calibri"/>
                <w:color w:val="000000"/>
                <w:sz w:val="22"/>
              </w:rPr>
            </w:pPr>
            <w:del w:id="989" w:author="Nate Bachmeier [AWS-SA]" w:date="2023-05-04T18:11:00Z">
              <w:r w:rsidRPr="00E16572" w:rsidDel="009C19DC">
                <w:rPr>
                  <w:rFonts w:ascii="Calibri" w:eastAsia="Times New Roman" w:hAnsi="Calibri" w:cs="Calibri"/>
                  <w:color w:val="000000"/>
                  <w:sz w:val="22"/>
                </w:rPr>
                <w:delText>444</w:delText>
              </w:r>
            </w:del>
          </w:p>
        </w:tc>
      </w:tr>
      <w:tr w:rsidR="00E16572" w:rsidRPr="00E16572" w:rsidDel="009C19DC" w14:paraId="71B0D827" w14:textId="454C9674" w:rsidTr="00B21582">
        <w:trPr>
          <w:cnfStyle w:val="000000100000" w:firstRow="0" w:lastRow="0" w:firstColumn="0" w:lastColumn="0" w:oddVBand="0" w:evenVBand="0" w:oddHBand="1" w:evenHBand="0" w:firstRowFirstColumn="0" w:firstRowLastColumn="0" w:lastRowFirstColumn="0" w:lastRowLastColumn="0"/>
          <w:trHeight w:val="300"/>
          <w:del w:id="9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0A34798A" w:rsidR="00E16572" w:rsidRPr="00B21582" w:rsidDel="009C19DC" w:rsidRDefault="00E16572" w:rsidP="00E16572">
            <w:pPr>
              <w:spacing w:line="240" w:lineRule="auto"/>
              <w:ind w:firstLine="0"/>
              <w:rPr>
                <w:del w:id="991" w:author="Nate Bachmeier [AWS-SA]" w:date="2023-05-04T18:11:00Z"/>
                <w:rFonts w:ascii="Calibri" w:eastAsia="Times New Roman" w:hAnsi="Calibri" w:cs="Calibri"/>
                <w:b w:val="0"/>
                <w:bCs w:val="0"/>
                <w:color w:val="000000"/>
                <w:sz w:val="22"/>
              </w:rPr>
            </w:pPr>
            <w:del w:id="992" w:author="Nate Bachmeier [AWS-SA]" w:date="2023-05-04T18:11:00Z">
              <w:r w:rsidRPr="00E16572" w:rsidDel="009C19DC">
                <w:rPr>
                  <w:rFonts w:ascii="Calibri" w:eastAsia="Times New Roman" w:hAnsi="Calibri" w:cs="Calibri"/>
                  <w:color w:val="000000"/>
                  <w:sz w:val="22"/>
                </w:rPr>
                <w:delText>counting money</w:delText>
              </w:r>
            </w:del>
          </w:p>
        </w:tc>
        <w:tc>
          <w:tcPr>
            <w:tcW w:w="5348" w:type="dxa"/>
            <w:noWrap/>
            <w:hideMark/>
          </w:tcPr>
          <w:p w14:paraId="4B78BB28" w14:textId="7215B1A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93" w:author="Nate Bachmeier [AWS-SA]" w:date="2023-05-04T18:11:00Z"/>
                <w:rFonts w:ascii="Calibri" w:eastAsia="Times New Roman" w:hAnsi="Calibri" w:cs="Calibri"/>
                <w:color w:val="000000"/>
                <w:sz w:val="22"/>
              </w:rPr>
            </w:pPr>
            <w:del w:id="994" w:author="Nate Bachmeier [AWS-SA]" w:date="2023-05-04T18:11:00Z">
              <w:r w:rsidRPr="00E16572" w:rsidDel="009C19DC">
                <w:rPr>
                  <w:rFonts w:ascii="Calibri" w:eastAsia="Times New Roman" w:hAnsi="Calibri" w:cs="Calibri"/>
                  <w:color w:val="000000"/>
                  <w:sz w:val="22"/>
                </w:rPr>
                <w:delText>624</w:delText>
              </w:r>
            </w:del>
          </w:p>
        </w:tc>
      </w:tr>
      <w:tr w:rsidR="00E16572" w:rsidRPr="00E16572" w:rsidDel="009C19DC" w14:paraId="3C8EAF05" w14:textId="04E88258" w:rsidTr="00B21582">
        <w:trPr>
          <w:trHeight w:val="300"/>
          <w:del w:id="9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4D853E3D" w:rsidR="00E16572" w:rsidRPr="00B21582" w:rsidDel="009C19DC" w:rsidRDefault="00E16572" w:rsidP="00E16572">
            <w:pPr>
              <w:spacing w:line="240" w:lineRule="auto"/>
              <w:ind w:firstLine="0"/>
              <w:rPr>
                <w:del w:id="996" w:author="Nate Bachmeier [AWS-SA]" w:date="2023-05-04T18:11:00Z"/>
                <w:rFonts w:ascii="Calibri" w:eastAsia="Times New Roman" w:hAnsi="Calibri" w:cs="Calibri"/>
                <w:b w:val="0"/>
                <w:bCs w:val="0"/>
                <w:color w:val="000000"/>
                <w:sz w:val="22"/>
              </w:rPr>
            </w:pPr>
            <w:del w:id="997" w:author="Nate Bachmeier [AWS-SA]" w:date="2023-05-04T18:11:00Z">
              <w:r w:rsidRPr="00E16572" w:rsidDel="009C19DC">
                <w:rPr>
                  <w:rFonts w:ascii="Calibri" w:eastAsia="Times New Roman" w:hAnsi="Calibri" w:cs="Calibri"/>
                  <w:color w:val="000000"/>
                  <w:sz w:val="22"/>
                </w:rPr>
                <w:delText>country line dancing</w:delText>
              </w:r>
            </w:del>
          </w:p>
        </w:tc>
        <w:tc>
          <w:tcPr>
            <w:tcW w:w="5348" w:type="dxa"/>
            <w:noWrap/>
            <w:hideMark/>
          </w:tcPr>
          <w:p w14:paraId="3707AD43" w14:textId="33920C2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98" w:author="Nate Bachmeier [AWS-SA]" w:date="2023-05-04T18:11:00Z"/>
                <w:rFonts w:ascii="Calibri" w:eastAsia="Times New Roman" w:hAnsi="Calibri" w:cs="Calibri"/>
                <w:color w:val="000000"/>
                <w:sz w:val="22"/>
              </w:rPr>
            </w:pPr>
            <w:del w:id="999" w:author="Nate Bachmeier [AWS-SA]" w:date="2023-05-04T18:11:00Z">
              <w:r w:rsidRPr="00E16572" w:rsidDel="009C19DC">
                <w:rPr>
                  <w:rFonts w:ascii="Calibri" w:eastAsia="Times New Roman" w:hAnsi="Calibri" w:cs="Calibri"/>
                  <w:color w:val="000000"/>
                  <w:sz w:val="22"/>
                </w:rPr>
                <w:delText>257</w:delText>
              </w:r>
            </w:del>
          </w:p>
        </w:tc>
      </w:tr>
      <w:tr w:rsidR="00E16572" w:rsidRPr="00E16572" w:rsidDel="009C19DC" w14:paraId="2E55A72D" w14:textId="6E2C3B40" w:rsidTr="00B21582">
        <w:trPr>
          <w:cnfStyle w:val="000000100000" w:firstRow="0" w:lastRow="0" w:firstColumn="0" w:lastColumn="0" w:oddVBand="0" w:evenVBand="0" w:oddHBand="1" w:evenHBand="0" w:firstRowFirstColumn="0" w:firstRowLastColumn="0" w:lastRowFirstColumn="0" w:lastRowLastColumn="0"/>
          <w:trHeight w:val="300"/>
          <w:del w:id="10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4CF3023F" w:rsidR="00E16572" w:rsidRPr="00B21582" w:rsidDel="009C19DC" w:rsidRDefault="00E16572" w:rsidP="00E16572">
            <w:pPr>
              <w:spacing w:line="240" w:lineRule="auto"/>
              <w:ind w:firstLine="0"/>
              <w:rPr>
                <w:del w:id="1001" w:author="Nate Bachmeier [AWS-SA]" w:date="2023-05-04T18:11:00Z"/>
                <w:rFonts w:ascii="Calibri" w:eastAsia="Times New Roman" w:hAnsi="Calibri" w:cs="Calibri"/>
                <w:b w:val="0"/>
                <w:bCs w:val="0"/>
                <w:color w:val="000000"/>
                <w:sz w:val="22"/>
              </w:rPr>
            </w:pPr>
            <w:del w:id="1002" w:author="Nate Bachmeier [AWS-SA]" w:date="2023-05-04T18:11:00Z">
              <w:r w:rsidRPr="00E16572" w:rsidDel="009C19DC">
                <w:rPr>
                  <w:rFonts w:ascii="Calibri" w:eastAsia="Times New Roman" w:hAnsi="Calibri" w:cs="Calibri"/>
                  <w:color w:val="000000"/>
                  <w:sz w:val="22"/>
                </w:rPr>
                <w:delText>cracking back</w:delText>
              </w:r>
            </w:del>
          </w:p>
        </w:tc>
        <w:tc>
          <w:tcPr>
            <w:tcW w:w="5348" w:type="dxa"/>
            <w:noWrap/>
            <w:hideMark/>
          </w:tcPr>
          <w:p w14:paraId="64E7DEA7" w14:textId="155B648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03" w:author="Nate Bachmeier [AWS-SA]" w:date="2023-05-04T18:11:00Z"/>
                <w:rFonts w:ascii="Calibri" w:eastAsia="Times New Roman" w:hAnsi="Calibri" w:cs="Calibri"/>
                <w:color w:val="000000"/>
                <w:sz w:val="22"/>
              </w:rPr>
            </w:pPr>
            <w:del w:id="1004" w:author="Nate Bachmeier [AWS-SA]" w:date="2023-05-04T18:11:00Z">
              <w:r w:rsidRPr="00E16572" w:rsidDel="009C19DC">
                <w:rPr>
                  <w:rFonts w:ascii="Calibri" w:eastAsia="Times New Roman" w:hAnsi="Calibri" w:cs="Calibri"/>
                  <w:color w:val="000000"/>
                  <w:sz w:val="22"/>
                </w:rPr>
                <w:delText>470</w:delText>
              </w:r>
            </w:del>
          </w:p>
        </w:tc>
      </w:tr>
      <w:tr w:rsidR="00E16572" w:rsidRPr="00E16572" w:rsidDel="009C19DC" w14:paraId="220D048C" w14:textId="6D222C69" w:rsidTr="00B21582">
        <w:trPr>
          <w:trHeight w:val="300"/>
          <w:del w:id="10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53DD8FA" w:rsidR="00E16572" w:rsidRPr="00B21582" w:rsidDel="009C19DC" w:rsidRDefault="00E16572" w:rsidP="00E16572">
            <w:pPr>
              <w:spacing w:line="240" w:lineRule="auto"/>
              <w:ind w:firstLine="0"/>
              <w:rPr>
                <w:del w:id="1006" w:author="Nate Bachmeier [AWS-SA]" w:date="2023-05-04T18:11:00Z"/>
                <w:rFonts w:ascii="Calibri" w:eastAsia="Times New Roman" w:hAnsi="Calibri" w:cs="Calibri"/>
                <w:b w:val="0"/>
                <w:bCs w:val="0"/>
                <w:color w:val="000000"/>
                <w:sz w:val="22"/>
              </w:rPr>
            </w:pPr>
            <w:del w:id="1007" w:author="Nate Bachmeier [AWS-SA]" w:date="2023-05-04T18:11:00Z">
              <w:r w:rsidRPr="00E16572" w:rsidDel="009C19DC">
                <w:rPr>
                  <w:rFonts w:ascii="Calibri" w:eastAsia="Times New Roman" w:hAnsi="Calibri" w:cs="Calibri"/>
                  <w:color w:val="000000"/>
                  <w:sz w:val="22"/>
                </w:rPr>
                <w:delText>cracking knuckles</w:delText>
              </w:r>
            </w:del>
          </w:p>
        </w:tc>
        <w:tc>
          <w:tcPr>
            <w:tcW w:w="5348" w:type="dxa"/>
            <w:noWrap/>
            <w:hideMark/>
          </w:tcPr>
          <w:p w14:paraId="10337B47" w14:textId="57AEEF6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08" w:author="Nate Bachmeier [AWS-SA]" w:date="2023-05-04T18:11:00Z"/>
                <w:rFonts w:ascii="Calibri" w:eastAsia="Times New Roman" w:hAnsi="Calibri" w:cs="Calibri"/>
                <w:color w:val="000000"/>
                <w:sz w:val="22"/>
              </w:rPr>
            </w:pPr>
            <w:del w:id="1009" w:author="Nate Bachmeier [AWS-SA]" w:date="2023-05-04T18:11:00Z">
              <w:r w:rsidRPr="00E16572" w:rsidDel="009C19DC">
                <w:rPr>
                  <w:rFonts w:ascii="Calibri" w:eastAsia="Times New Roman" w:hAnsi="Calibri" w:cs="Calibri"/>
                  <w:color w:val="000000"/>
                  <w:sz w:val="22"/>
                </w:rPr>
                <w:delText>502</w:delText>
              </w:r>
            </w:del>
          </w:p>
        </w:tc>
      </w:tr>
      <w:tr w:rsidR="00E16572" w:rsidRPr="00E16572" w:rsidDel="009C19DC" w14:paraId="48580E49" w14:textId="631B4ECA" w:rsidTr="00B21582">
        <w:trPr>
          <w:cnfStyle w:val="000000100000" w:firstRow="0" w:lastRow="0" w:firstColumn="0" w:lastColumn="0" w:oddVBand="0" w:evenVBand="0" w:oddHBand="1" w:evenHBand="0" w:firstRowFirstColumn="0" w:firstRowLastColumn="0" w:lastRowFirstColumn="0" w:lastRowLastColumn="0"/>
          <w:trHeight w:val="300"/>
          <w:del w:id="10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30E6AC1" w:rsidR="00E16572" w:rsidRPr="00B21582" w:rsidDel="009C19DC" w:rsidRDefault="00E16572" w:rsidP="00E16572">
            <w:pPr>
              <w:spacing w:line="240" w:lineRule="auto"/>
              <w:ind w:firstLine="0"/>
              <w:rPr>
                <w:del w:id="1011" w:author="Nate Bachmeier [AWS-SA]" w:date="2023-05-04T18:11:00Z"/>
                <w:rFonts w:ascii="Calibri" w:eastAsia="Times New Roman" w:hAnsi="Calibri" w:cs="Calibri"/>
                <w:b w:val="0"/>
                <w:bCs w:val="0"/>
                <w:color w:val="000000"/>
                <w:sz w:val="22"/>
              </w:rPr>
            </w:pPr>
            <w:del w:id="1012" w:author="Nate Bachmeier [AWS-SA]" w:date="2023-05-04T18:11:00Z">
              <w:r w:rsidRPr="00E16572" w:rsidDel="009C19DC">
                <w:rPr>
                  <w:rFonts w:ascii="Calibri" w:eastAsia="Times New Roman" w:hAnsi="Calibri" w:cs="Calibri"/>
                  <w:color w:val="000000"/>
                  <w:sz w:val="22"/>
                </w:rPr>
                <w:delText>cracking neck</w:delText>
              </w:r>
            </w:del>
          </w:p>
        </w:tc>
        <w:tc>
          <w:tcPr>
            <w:tcW w:w="5348" w:type="dxa"/>
            <w:noWrap/>
            <w:hideMark/>
          </w:tcPr>
          <w:p w14:paraId="4DD6E690" w14:textId="40BE645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13" w:author="Nate Bachmeier [AWS-SA]" w:date="2023-05-04T18:11:00Z"/>
                <w:rFonts w:ascii="Calibri" w:eastAsia="Times New Roman" w:hAnsi="Calibri" w:cs="Calibri"/>
                <w:color w:val="000000"/>
                <w:sz w:val="22"/>
              </w:rPr>
            </w:pPr>
            <w:del w:id="1014" w:author="Nate Bachmeier [AWS-SA]" w:date="2023-05-04T18:11:00Z">
              <w:r w:rsidRPr="00E16572" w:rsidDel="009C19DC">
                <w:rPr>
                  <w:rFonts w:ascii="Calibri" w:eastAsia="Times New Roman" w:hAnsi="Calibri" w:cs="Calibri"/>
                  <w:color w:val="000000"/>
                  <w:sz w:val="22"/>
                </w:rPr>
                <w:delText>396</w:delText>
              </w:r>
            </w:del>
          </w:p>
        </w:tc>
      </w:tr>
      <w:tr w:rsidR="00E16572" w:rsidRPr="00E16572" w:rsidDel="009C19DC" w14:paraId="432C7182" w14:textId="585D810B" w:rsidTr="00B21582">
        <w:trPr>
          <w:trHeight w:val="300"/>
          <w:del w:id="10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0FEEE8E0" w:rsidR="00E16572" w:rsidRPr="00B21582" w:rsidDel="009C19DC" w:rsidRDefault="00E16572" w:rsidP="00E16572">
            <w:pPr>
              <w:spacing w:line="240" w:lineRule="auto"/>
              <w:ind w:firstLine="0"/>
              <w:rPr>
                <w:del w:id="1016" w:author="Nate Bachmeier [AWS-SA]" w:date="2023-05-04T18:11:00Z"/>
                <w:rFonts w:ascii="Calibri" w:eastAsia="Times New Roman" w:hAnsi="Calibri" w:cs="Calibri"/>
                <w:b w:val="0"/>
                <w:bCs w:val="0"/>
                <w:color w:val="000000"/>
                <w:sz w:val="22"/>
              </w:rPr>
            </w:pPr>
            <w:del w:id="1017" w:author="Nate Bachmeier [AWS-SA]" w:date="2023-05-04T18:11:00Z">
              <w:r w:rsidRPr="00E16572" w:rsidDel="009C19DC">
                <w:rPr>
                  <w:rFonts w:ascii="Calibri" w:eastAsia="Times New Roman" w:hAnsi="Calibri" w:cs="Calibri"/>
                  <w:color w:val="000000"/>
                  <w:sz w:val="22"/>
                </w:rPr>
                <w:delText>crawling baby</w:delText>
              </w:r>
            </w:del>
          </w:p>
        </w:tc>
        <w:tc>
          <w:tcPr>
            <w:tcW w:w="5348" w:type="dxa"/>
            <w:noWrap/>
            <w:hideMark/>
          </w:tcPr>
          <w:p w14:paraId="3ABB6C09" w14:textId="5718400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18" w:author="Nate Bachmeier [AWS-SA]" w:date="2023-05-04T18:11:00Z"/>
                <w:rFonts w:ascii="Calibri" w:eastAsia="Times New Roman" w:hAnsi="Calibri" w:cs="Calibri"/>
                <w:color w:val="000000"/>
                <w:sz w:val="22"/>
              </w:rPr>
            </w:pPr>
            <w:del w:id="1019" w:author="Nate Bachmeier [AWS-SA]" w:date="2023-05-04T18:11:00Z">
              <w:r w:rsidRPr="00E16572" w:rsidDel="009C19DC">
                <w:rPr>
                  <w:rFonts w:ascii="Calibri" w:eastAsia="Times New Roman" w:hAnsi="Calibri" w:cs="Calibri"/>
                  <w:color w:val="000000"/>
                  <w:sz w:val="22"/>
                </w:rPr>
                <w:delText>867</w:delText>
              </w:r>
            </w:del>
          </w:p>
        </w:tc>
      </w:tr>
      <w:tr w:rsidR="00E16572" w:rsidRPr="00E16572" w:rsidDel="009C19DC" w14:paraId="2A774DA3" w14:textId="3FBCB286" w:rsidTr="00B21582">
        <w:trPr>
          <w:cnfStyle w:val="000000100000" w:firstRow="0" w:lastRow="0" w:firstColumn="0" w:lastColumn="0" w:oddVBand="0" w:evenVBand="0" w:oddHBand="1" w:evenHBand="0" w:firstRowFirstColumn="0" w:firstRowLastColumn="0" w:lastRowFirstColumn="0" w:lastRowLastColumn="0"/>
          <w:trHeight w:val="300"/>
          <w:del w:id="10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423C8986" w:rsidR="00E16572" w:rsidRPr="00B21582" w:rsidDel="009C19DC" w:rsidRDefault="00E16572" w:rsidP="00E16572">
            <w:pPr>
              <w:spacing w:line="240" w:lineRule="auto"/>
              <w:ind w:firstLine="0"/>
              <w:rPr>
                <w:del w:id="1021" w:author="Nate Bachmeier [AWS-SA]" w:date="2023-05-04T18:11:00Z"/>
                <w:rFonts w:ascii="Calibri" w:eastAsia="Times New Roman" w:hAnsi="Calibri" w:cs="Calibri"/>
                <w:b w:val="0"/>
                <w:bCs w:val="0"/>
                <w:color w:val="000000"/>
                <w:sz w:val="22"/>
              </w:rPr>
            </w:pPr>
            <w:del w:id="1022" w:author="Nate Bachmeier [AWS-SA]" w:date="2023-05-04T18:11:00Z">
              <w:r w:rsidRPr="00E16572" w:rsidDel="009C19DC">
                <w:rPr>
                  <w:rFonts w:ascii="Calibri" w:eastAsia="Times New Roman" w:hAnsi="Calibri" w:cs="Calibri"/>
                  <w:color w:val="000000"/>
                  <w:sz w:val="22"/>
                </w:rPr>
                <w:delText>crocheting</w:delText>
              </w:r>
            </w:del>
          </w:p>
        </w:tc>
        <w:tc>
          <w:tcPr>
            <w:tcW w:w="5348" w:type="dxa"/>
            <w:noWrap/>
            <w:hideMark/>
          </w:tcPr>
          <w:p w14:paraId="1C70B25D" w14:textId="404C073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23" w:author="Nate Bachmeier [AWS-SA]" w:date="2023-05-04T18:11:00Z"/>
                <w:rFonts w:ascii="Calibri" w:eastAsia="Times New Roman" w:hAnsi="Calibri" w:cs="Calibri"/>
                <w:color w:val="000000"/>
                <w:sz w:val="22"/>
              </w:rPr>
            </w:pPr>
            <w:del w:id="1024" w:author="Nate Bachmeier [AWS-SA]" w:date="2023-05-04T18:11:00Z">
              <w:r w:rsidRPr="00E16572" w:rsidDel="009C19DC">
                <w:rPr>
                  <w:rFonts w:ascii="Calibri" w:eastAsia="Times New Roman" w:hAnsi="Calibri" w:cs="Calibri"/>
                  <w:color w:val="000000"/>
                  <w:sz w:val="22"/>
                </w:rPr>
                <w:delText>477</w:delText>
              </w:r>
            </w:del>
          </w:p>
        </w:tc>
      </w:tr>
      <w:tr w:rsidR="00E16572" w:rsidRPr="00E16572" w:rsidDel="009C19DC" w14:paraId="4194A6EC" w14:textId="2729C077" w:rsidTr="00B21582">
        <w:trPr>
          <w:trHeight w:val="300"/>
          <w:del w:id="10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0383E667" w:rsidR="00E16572" w:rsidRPr="00B21582" w:rsidDel="009C19DC" w:rsidRDefault="00E16572" w:rsidP="00E16572">
            <w:pPr>
              <w:spacing w:line="240" w:lineRule="auto"/>
              <w:ind w:firstLine="0"/>
              <w:rPr>
                <w:del w:id="1026" w:author="Nate Bachmeier [AWS-SA]" w:date="2023-05-04T18:11:00Z"/>
                <w:rFonts w:ascii="Calibri" w:eastAsia="Times New Roman" w:hAnsi="Calibri" w:cs="Calibri"/>
                <w:b w:val="0"/>
                <w:bCs w:val="0"/>
                <w:color w:val="000000"/>
                <w:sz w:val="22"/>
              </w:rPr>
            </w:pPr>
            <w:del w:id="1027" w:author="Nate Bachmeier [AWS-SA]" w:date="2023-05-04T18:11:00Z">
              <w:r w:rsidRPr="00E16572" w:rsidDel="009C19DC">
                <w:rPr>
                  <w:rFonts w:ascii="Calibri" w:eastAsia="Times New Roman" w:hAnsi="Calibri" w:cs="Calibri"/>
                  <w:color w:val="000000"/>
                  <w:sz w:val="22"/>
                </w:rPr>
                <w:delText>crossing eyes</w:delText>
              </w:r>
            </w:del>
          </w:p>
        </w:tc>
        <w:tc>
          <w:tcPr>
            <w:tcW w:w="5348" w:type="dxa"/>
            <w:noWrap/>
            <w:hideMark/>
          </w:tcPr>
          <w:p w14:paraId="5CE7BEEE" w14:textId="60FEB9C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28" w:author="Nate Bachmeier [AWS-SA]" w:date="2023-05-04T18:11:00Z"/>
                <w:rFonts w:ascii="Calibri" w:eastAsia="Times New Roman" w:hAnsi="Calibri" w:cs="Calibri"/>
                <w:color w:val="000000"/>
                <w:sz w:val="22"/>
              </w:rPr>
            </w:pPr>
            <w:del w:id="1029" w:author="Nate Bachmeier [AWS-SA]" w:date="2023-05-04T18:11:00Z">
              <w:r w:rsidRPr="00E16572" w:rsidDel="009C19DC">
                <w:rPr>
                  <w:rFonts w:ascii="Calibri" w:eastAsia="Times New Roman" w:hAnsi="Calibri" w:cs="Calibri"/>
                  <w:color w:val="000000"/>
                  <w:sz w:val="22"/>
                </w:rPr>
                <w:delText>664</w:delText>
              </w:r>
            </w:del>
          </w:p>
        </w:tc>
      </w:tr>
      <w:tr w:rsidR="00E16572" w:rsidRPr="00E16572" w:rsidDel="009C19DC" w14:paraId="2F76C4A3" w14:textId="39686646" w:rsidTr="00B21582">
        <w:trPr>
          <w:cnfStyle w:val="000000100000" w:firstRow="0" w:lastRow="0" w:firstColumn="0" w:lastColumn="0" w:oddVBand="0" w:evenVBand="0" w:oddHBand="1" w:evenHBand="0" w:firstRowFirstColumn="0" w:firstRowLastColumn="0" w:lastRowFirstColumn="0" w:lastRowLastColumn="0"/>
          <w:trHeight w:val="300"/>
          <w:del w:id="10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535E123D" w:rsidR="00E16572" w:rsidRPr="00B21582" w:rsidDel="009C19DC" w:rsidRDefault="00E16572" w:rsidP="00E16572">
            <w:pPr>
              <w:spacing w:line="240" w:lineRule="auto"/>
              <w:ind w:firstLine="0"/>
              <w:rPr>
                <w:del w:id="1031" w:author="Nate Bachmeier [AWS-SA]" w:date="2023-05-04T18:11:00Z"/>
                <w:rFonts w:ascii="Calibri" w:eastAsia="Times New Roman" w:hAnsi="Calibri" w:cs="Calibri"/>
                <w:b w:val="0"/>
                <w:bCs w:val="0"/>
                <w:color w:val="000000"/>
                <w:sz w:val="22"/>
              </w:rPr>
            </w:pPr>
            <w:del w:id="1032" w:author="Nate Bachmeier [AWS-SA]" w:date="2023-05-04T18:11:00Z">
              <w:r w:rsidRPr="00E16572" w:rsidDel="009C19DC">
                <w:rPr>
                  <w:rFonts w:ascii="Calibri" w:eastAsia="Times New Roman" w:hAnsi="Calibri" w:cs="Calibri"/>
                  <w:color w:val="000000"/>
                  <w:sz w:val="22"/>
                </w:rPr>
                <w:delText>crossing river</w:delText>
              </w:r>
            </w:del>
          </w:p>
        </w:tc>
        <w:tc>
          <w:tcPr>
            <w:tcW w:w="5348" w:type="dxa"/>
            <w:noWrap/>
            <w:hideMark/>
          </w:tcPr>
          <w:p w14:paraId="3B14FE91" w14:textId="0E6AFC9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33" w:author="Nate Bachmeier [AWS-SA]" w:date="2023-05-04T18:11:00Z"/>
                <w:rFonts w:ascii="Calibri" w:eastAsia="Times New Roman" w:hAnsi="Calibri" w:cs="Calibri"/>
                <w:color w:val="000000"/>
                <w:sz w:val="22"/>
              </w:rPr>
            </w:pPr>
            <w:del w:id="1034" w:author="Nate Bachmeier [AWS-SA]" w:date="2023-05-04T18:11:00Z">
              <w:r w:rsidRPr="00E16572" w:rsidDel="009C19DC">
                <w:rPr>
                  <w:rFonts w:ascii="Calibri" w:eastAsia="Times New Roman" w:hAnsi="Calibri" w:cs="Calibri"/>
                  <w:color w:val="000000"/>
                  <w:sz w:val="22"/>
                </w:rPr>
                <w:delText>844</w:delText>
              </w:r>
            </w:del>
          </w:p>
        </w:tc>
      </w:tr>
      <w:tr w:rsidR="00E16572" w:rsidRPr="00E16572" w:rsidDel="009C19DC" w14:paraId="25F7250C" w14:textId="6440511A" w:rsidTr="00B21582">
        <w:trPr>
          <w:trHeight w:val="300"/>
          <w:del w:id="10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2926A0B9" w:rsidR="00E16572" w:rsidRPr="00B21582" w:rsidDel="009C19DC" w:rsidRDefault="00E16572" w:rsidP="00E16572">
            <w:pPr>
              <w:spacing w:line="240" w:lineRule="auto"/>
              <w:ind w:firstLine="0"/>
              <w:rPr>
                <w:del w:id="1036" w:author="Nate Bachmeier [AWS-SA]" w:date="2023-05-04T18:11:00Z"/>
                <w:rFonts w:ascii="Calibri" w:eastAsia="Times New Roman" w:hAnsi="Calibri" w:cs="Calibri"/>
                <w:b w:val="0"/>
                <w:bCs w:val="0"/>
                <w:color w:val="000000"/>
                <w:sz w:val="22"/>
              </w:rPr>
            </w:pPr>
            <w:del w:id="1037" w:author="Nate Bachmeier [AWS-SA]" w:date="2023-05-04T18:11:00Z">
              <w:r w:rsidRPr="00E16572" w:rsidDel="009C19DC">
                <w:rPr>
                  <w:rFonts w:ascii="Calibri" w:eastAsia="Times New Roman" w:hAnsi="Calibri" w:cs="Calibri"/>
                  <w:color w:val="000000"/>
                  <w:sz w:val="22"/>
                </w:rPr>
                <w:delText>crying</w:delText>
              </w:r>
            </w:del>
          </w:p>
        </w:tc>
        <w:tc>
          <w:tcPr>
            <w:tcW w:w="5348" w:type="dxa"/>
            <w:noWrap/>
            <w:hideMark/>
          </w:tcPr>
          <w:p w14:paraId="2DA4CA71" w14:textId="30DB330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38" w:author="Nate Bachmeier [AWS-SA]" w:date="2023-05-04T18:11:00Z"/>
                <w:rFonts w:ascii="Calibri" w:eastAsia="Times New Roman" w:hAnsi="Calibri" w:cs="Calibri"/>
                <w:color w:val="000000"/>
                <w:sz w:val="22"/>
              </w:rPr>
            </w:pPr>
            <w:del w:id="1039" w:author="Nate Bachmeier [AWS-SA]" w:date="2023-05-04T18:11:00Z">
              <w:r w:rsidRPr="00E16572" w:rsidDel="009C19DC">
                <w:rPr>
                  <w:rFonts w:ascii="Calibri" w:eastAsia="Times New Roman" w:hAnsi="Calibri" w:cs="Calibri"/>
                  <w:color w:val="000000"/>
                  <w:sz w:val="22"/>
                </w:rPr>
                <w:delText>583</w:delText>
              </w:r>
            </w:del>
          </w:p>
        </w:tc>
      </w:tr>
      <w:tr w:rsidR="00E16572" w:rsidRPr="00E16572" w:rsidDel="009C19DC" w14:paraId="362EC23D" w14:textId="79529DB1" w:rsidTr="00B21582">
        <w:trPr>
          <w:cnfStyle w:val="000000100000" w:firstRow="0" w:lastRow="0" w:firstColumn="0" w:lastColumn="0" w:oddVBand="0" w:evenVBand="0" w:oddHBand="1" w:evenHBand="0" w:firstRowFirstColumn="0" w:firstRowLastColumn="0" w:lastRowFirstColumn="0" w:lastRowLastColumn="0"/>
          <w:trHeight w:val="300"/>
          <w:del w:id="10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118573A5" w:rsidR="00E16572" w:rsidRPr="00B21582" w:rsidDel="009C19DC" w:rsidRDefault="00E16572" w:rsidP="00E16572">
            <w:pPr>
              <w:spacing w:line="240" w:lineRule="auto"/>
              <w:ind w:firstLine="0"/>
              <w:rPr>
                <w:del w:id="1041" w:author="Nate Bachmeier [AWS-SA]" w:date="2023-05-04T18:11:00Z"/>
                <w:rFonts w:ascii="Calibri" w:eastAsia="Times New Roman" w:hAnsi="Calibri" w:cs="Calibri"/>
                <w:b w:val="0"/>
                <w:bCs w:val="0"/>
                <w:color w:val="000000"/>
                <w:sz w:val="22"/>
              </w:rPr>
            </w:pPr>
            <w:del w:id="1042" w:author="Nate Bachmeier [AWS-SA]" w:date="2023-05-04T18:11:00Z">
              <w:r w:rsidRPr="00E16572" w:rsidDel="009C19DC">
                <w:rPr>
                  <w:rFonts w:ascii="Calibri" w:eastAsia="Times New Roman" w:hAnsi="Calibri" w:cs="Calibri"/>
                  <w:color w:val="000000"/>
                  <w:sz w:val="22"/>
                </w:rPr>
                <w:delText>cumbia</w:delText>
              </w:r>
            </w:del>
          </w:p>
        </w:tc>
        <w:tc>
          <w:tcPr>
            <w:tcW w:w="5348" w:type="dxa"/>
            <w:noWrap/>
            <w:hideMark/>
          </w:tcPr>
          <w:p w14:paraId="7A374A6A" w14:textId="1E4933B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43" w:author="Nate Bachmeier [AWS-SA]" w:date="2023-05-04T18:11:00Z"/>
                <w:rFonts w:ascii="Calibri" w:eastAsia="Times New Roman" w:hAnsi="Calibri" w:cs="Calibri"/>
                <w:color w:val="000000"/>
                <w:sz w:val="22"/>
              </w:rPr>
            </w:pPr>
            <w:del w:id="1044" w:author="Nate Bachmeier [AWS-SA]" w:date="2023-05-04T18:11:00Z">
              <w:r w:rsidRPr="00E16572" w:rsidDel="009C19DC">
                <w:rPr>
                  <w:rFonts w:ascii="Calibri" w:eastAsia="Times New Roman" w:hAnsi="Calibri" w:cs="Calibri"/>
                  <w:color w:val="000000"/>
                  <w:sz w:val="22"/>
                </w:rPr>
                <w:delText>558</w:delText>
              </w:r>
            </w:del>
          </w:p>
        </w:tc>
      </w:tr>
      <w:tr w:rsidR="00E16572" w:rsidRPr="00E16572" w:rsidDel="009C19DC" w14:paraId="087DC040" w14:textId="1112CED4" w:rsidTr="00B21582">
        <w:trPr>
          <w:trHeight w:val="300"/>
          <w:del w:id="10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38BE9E44" w:rsidR="00E16572" w:rsidRPr="00B21582" w:rsidDel="009C19DC" w:rsidRDefault="00E16572" w:rsidP="00E16572">
            <w:pPr>
              <w:spacing w:line="240" w:lineRule="auto"/>
              <w:ind w:firstLine="0"/>
              <w:rPr>
                <w:del w:id="1046" w:author="Nate Bachmeier [AWS-SA]" w:date="2023-05-04T18:11:00Z"/>
                <w:rFonts w:ascii="Calibri" w:eastAsia="Times New Roman" w:hAnsi="Calibri" w:cs="Calibri"/>
                <w:b w:val="0"/>
                <w:bCs w:val="0"/>
                <w:color w:val="000000"/>
                <w:sz w:val="22"/>
              </w:rPr>
            </w:pPr>
            <w:del w:id="1047" w:author="Nate Bachmeier [AWS-SA]" w:date="2023-05-04T18:11:00Z">
              <w:r w:rsidRPr="00E16572" w:rsidDel="009C19DC">
                <w:rPr>
                  <w:rFonts w:ascii="Calibri" w:eastAsia="Times New Roman" w:hAnsi="Calibri" w:cs="Calibri"/>
                  <w:color w:val="000000"/>
                  <w:sz w:val="22"/>
                </w:rPr>
                <w:delText>curling (sport)</w:delText>
              </w:r>
            </w:del>
          </w:p>
        </w:tc>
        <w:tc>
          <w:tcPr>
            <w:tcW w:w="5348" w:type="dxa"/>
            <w:noWrap/>
            <w:hideMark/>
          </w:tcPr>
          <w:p w14:paraId="02837720" w14:textId="0885D39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48" w:author="Nate Bachmeier [AWS-SA]" w:date="2023-05-04T18:11:00Z"/>
                <w:rFonts w:ascii="Calibri" w:eastAsia="Times New Roman" w:hAnsi="Calibri" w:cs="Calibri"/>
                <w:color w:val="000000"/>
                <w:sz w:val="22"/>
              </w:rPr>
            </w:pPr>
            <w:del w:id="1049" w:author="Nate Bachmeier [AWS-SA]" w:date="2023-05-04T18:11:00Z">
              <w:r w:rsidRPr="00E16572" w:rsidDel="009C19DC">
                <w:rPr>
                  <w:rFonts w:ascii="Calibri" w:eastAsia="Times New Roman" w:hAnsi="Calibri" w:cs="Calibri"/>
                  <w:color w:val="000000"/>
                  <w:sz w:val="22"/>
                </w:rPr>
                <w:delText>580</w:delText>
              </w:r>
            </w:del>
          </w:p>
        </w:tc>
      </w:tr>
      <w:tr w:rsidR="00E16572" w:rsidRPr="00E16572" w:rsidDel="009C19DC" w14:paraId="6757FB05" w14:textId="07FFD059" w:rsidTr="00B21582">
        <w:trPr>
          <w:cnfStyle w:val="000000100000" w:firstRow="0" w:lastRow="0" w:firstColumn="0" w:lastColumn="0" w:oddVBand="0" w:evenVBand="0" w:oddHBand="1" w:evenHBand="0" w:firstRowFirstColumn="0" w:firstRowLastColumn="0" w:lastRowFirstColumn="0" w:lastRowLastColumn="0"/>
          <w:trHeight w:val="300"/>
          <w:del w:id="10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0F52F090" w:rsidR="00E16572" w:rsidRPr="00B21582" w:rsidDel="009C19DC" w:rsidRDefault="00E16572" w:rsidP="00E16572">
            <w:pPr>
              <w:spacing w:line="240" w:lineRule="auto"/>
              <w:ind w:firstLine="0"/>
              <w:rPr>
                <w:del w:id="1051" w:author="Nate Bachmeier [AWS-SA]" w:date="2023-05-04T18:11:00Z"/>
                <w:rFonts w:ascii="Calibri" w:eastAsia="Times New Roman" w:hAnsi="Calibri" w:cs="Calibri"/>
                <w:b w:val="0"/>
                <w:bCs w:val="0"/>
                <w:color w:val="000000"/>
                <w:sz w:val="22"/>
              </w:rPr>
            </w:pPr>
            <w:del w:id="1052" w:author="Nate Bachmeier [AWS-SA]" w:date="2023-05-04T18:11:00Z">
              <w:r w:rsidRPr="00E16572" w:rsidDel="009C19DC">
                <w:rPr>
                  <w:rFonts w:ascii="Calibri" w:eastAsia="Times New Roman" w:hAnsi="Calibri" w:cs="Calibri"/>
                  <w:color w:val="000000"/>
                  <w:sz w:val="22"/>
                </w:rPr>
                <w:delText>curling eyelashes</w:delText>
              </w:r>
            </w:del>
          </w:p>
        </w:tc>
        <w:tc>
          <w:tcPr>
            <w:tcW w:w="5348" w:type="dxa"/>
            <w:noWrap/>
            <w:hideMark/>
          </w:tcPr>
          <w:p w14:paraId="00E4DF52" w14:textId="5FDEF8E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53" w:author="Nate Bachmeier [AWS-SA]" w:date="2023-05-04T18:11:00Z"/>
                <w:rFonts w:ascii="Calibri" w:eastAsia="Times New Roman" w:hAnsi="Calibri" w:cs="Calibri"/>
                <w:color w:val="000000"/>
                <w:sz w:val="22"/>
              </w:rPr>
            </w:pPr>
            <w:del w:id="1054" w:author="Nate Bachmeier [AWS-SA]" w:date="2023-05-04T18:11:00Z">
              <w:r w:rsidRPr="00E16572" w:rsidDel="009C19DC">
                <w:rPr>
                  <w:rFonts w:ascii="Calibri" w:eastAsia="Times New Roman" w:hAnsi="Calibri" w:cs="Calibri"/>
                  <w:color w:val="000000"/>
                  <w:sz w:val="22"/>
                </w:rPr>
                <w:delText>494</w:delText>
              </w:r>
            </w:del>
          </w:p>
        </w:tc>
      </w:tr>
      <w:tr w:rsidR="00E16572" w:rsidRPr="00E16572" w:rsidDel="009C19DC" w14:paraId="1E003AF3" w14:textId="20FE36DA" w:rsidTr="00B21582">
        <w:trPr>
          <w:trHeight w:val="300"/>
          <w:del w:id="10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277533F3" w:rsidR="00E16572" w:rsidRPr="00B21582" w:rsidDel="009C19DC" w:rsidRDefault="00E16572" w:rsidP="00E16572">
            <w:pPr>
              <w:spacing w:line="240" w:lineRule="auto"/>
              <w:ind w:firstLine="0"/>
              <w:rPr>
                <w:del w:id="1056" w:author="Nate Bachmeier [AWS-SA]" w:date="2023-05-04T18:11:00Z"/>
                <w:rFonts w:ascii="Calibri" w:eastAsia="Times New Roman" w:hAnsi="Calibri" w:cs="Calibri"/>
                <w:b w:val="0"/>
                <w:bCs w:val="0"/>
                <w:color w:val="000000"/>
                <w:sz w:val="22"/>
              </w:rPr>
            </w:pPr>
            <w:del w:id="1057" w:author="Nate Bachmeier [AWS-SA]" w:date="2023-05-04T18:11:00Z">
              <w:r w:rsidRPr="00E16572" w:rsidDel="009C19DC">
                <w:rPr>
                  <w:rFonts w:ascii="Calibri" w:eastAsia="Times New Roman" w:hAnsi="Calibri" w:cs="Calibri"/>
                  <w:color w:val="000000"/>
                  <w:sz w:val="22"/>
                </w:rPr>
                <w:delText>curling hair</w:delText>
              </w:r>
            </w:del>
          </w:p>
        </w:tc>
        <w:tc>
          <w:tcPr>
            <w:tcW w:w="5348" w:type="dxa"/>
            <w:noWrap/>
            <w:hideMark/>
          </w:tcPr>
          <w:p w14:paraId="519A0D62" w14:textId="55A7CA0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58" w:author="Nate Bachmeier [AWS-SA]" w:date="2023-05-04T18:11:00Z"/>
                <w:rFonts w:ascii="Calibri" w:eastAsia="Times New Roman" w:hAnsi="Calibri" w:cs="Calibri"/>
                <w:color w:val="000000"/>
                <w:sz w:val="22"/>
              </w:rPr>
            </w:pPr>
            <w:del w:id="1059" w:author="Nate Bachmeier [AWS-SA]" w:date="2023-05-04T18:11:00Z">
              <w:r w:rsidRPr="00E16572" w:rsidDel="009C19DC">
                <w:rPr>
                  <w:rFonts w:ascii="Calibri" w:eastAsia="Times New Roman" w:hAnsi="Calibri" w:cs="Calibri"/>
                  <w:color w:val="000000"/>
                  <w:sz w:val="22"/>
                </w:rPr>
                <w:delText>674</w:delText>
              </w:r>
            </w:del>
          </w:p>
        </w:tc>
      </w:tr>
      <w:tr w:rsidR="00E16572" w:rsidRPr="00E16572" w:rsidDel="009C19DC" w14:paraId="656A7B87" w14:textId="0D0FC7A1" w:rsidTr="00B21582">
        <w:trPr>
          <w:cnfStyle w:val="000000100000" w:firstRow="0" w:lastRow="0" w:firstColumn="0" w:lastColumn="0" w:oddVBand="0" w:evenVBand="0" w:oddHBand="1" w:evenHBand="0" w:firstRowFirstColumn="0" w:firstRowLastColumn="0" w:lastRowFirstColumn="0" w:lastRowLastColumn="0"/>
          <w:trHeight w:val="300"/>
          <w:del w:id="10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17ACF168" w:rsidR="00E16572" w:rsidRPr="00B21582" w:rsidDel="009C19DC" w:rsidRDefault="00E16572" w:rsidP="00E16572">
            <w:pPr>
              <w:spacing w:line="240" w:lineRule="auto"/>
              <w:ind w:firstLine="0"/>
              <w:rPr>
                <w:del w:id="1061" w:author="Nate Bachmeier [AWS-SA]" w:date="2023-05-04T18:11:00Z"/>
                <w:rFonts w:ascii="Calibri" w:eastAsia="Times New Roman" w:hAnsi="Calibri" w:cs="Calibri"/>
                <w:b w:val="0"/>
                <w:bCs w:val="0"/>
                <w:color w:val="000000"/>
                <w:sz w:val="22"/>
              </w:rPr>
            </w:pPr>
            <w:del w:id="1062" w:author="Nate Bachmeier [AWS-SA]" w:date="2023-05-04T18:11:00Z">
              <w:r w:rsidRPr="00E16572" w:rsidDel="009C19DC">
                <w:rPr>
                  <w:rFonts w:ascii="Calibri" w:eastAsia="Times New Roman" w:hAnsi="Calibri" w:cs="Calibri"/>
                  <w:color w:val="000000"/>
                  <w:sz w:val="22"/>
                </w:rPr>
                <w:delText>cutting apple</w:delText>
              </w:r>
            </w:del>
          </w:p>
        </w:tc>
        <w:tc>
          <w:tcPr>
            <w:tcW w:w="5348" w:type="dxa"/>
            <w:noWrap/>
            <w:hideMark/>
          </w:tcPr>
          <w:p w14:paraId="48E3C788" w14:textId="3D47F85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63" w:author="Nate Bachmeier [AWS-SA]" w:date="2023-05-04T18:11:00Z"/>
                <w:rFonts w:ascii="Calibri" w:eastAsia="Times New Roman" w:hAnsi="Calibri" w:cs="Calibri"/>
                <w:color w:val="000000"/>
                <w:sz w:val="22"/>
              </w:rPr>
            </w:pPr>
            <w:del w:id="1064" w:author="Nate Bachmeier [AWS-SA]" w:date="2023-05-04T18:11:00Z">
              <w:r w:rsidRPr="00E16572" w:rsidDel="009C19DC">
                <w:rPr>
                  <w:rFonts w:ascii="Calibri" w:eastAsia="Times New Roman" w:hAnsi="Calibri" w:cs="Calibri"/>
                  <w:color w:val="000000"/>
                  <w:sz w:val="22"/>
                </w:rPr>
                <w:delText>485</w:delText>
              </w:r>
            </w:del>
          </w:p>
        </w:tc>
      </w:tr>
      <w:tr w:rsidR="00E16572" w:rsidRPr="00E16572" w:rsidDel="009C19DC" w14:paraId="4C6F45D6" w14:textId="76E4A597" w:rsidTr="00B21582">
        <w:trPr>
          <w:trHeight w:val="300"/>
          <w:del w:id="10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4DCE4B70" w:rsidR="00E16572" w:rsidRPr="00B21582" w:rsidDel="009C19DC" w:rsidRDefault="00E16572" w:rsidP="00E16572">
            <w:pPr>
              <w:spacing w:line="240" w:lineRule="auto"/>
              <w:ind w:firstLine="0"/>
              <w:rPr>
                <w:del w:id="1066" w:author="Nate Bachmeier [AWS-SA]" w:date="2023-05-04T18:11:00Z"/>
                <w:rFonts w:ascii="Calibri" w:eastAsia="Times New Roman" w:hAnsi="Calibri" w:cs="Calibri"/>
                <w:b w:val="0"/>
                <w:bCs w:val="0"/>
                <w:color w:val="000000"/>
                <w:sz w:val="22"/>
              </w:rPr>
            </w:pPr>
            <w:del w:id="1067" w:author="Nate Bachmeier [AWS-SA]" w:date="2023-05-04T18:11:00Z">
              <w:r w:rsidRPr="00E16572" w:rsidDel="009C19DC">
                <w:rPr>
                  <w:rFonts w:ascii="Calibri" w:eastAsia="Times New Roman" w:hAnsi="Calibri" w:cs="Calibri"/>
                  <w:color w:val="000000"/>
                  <w:sz w:val="22"/>
                </w:rPr>
                <w:delText>cutting cake</w:delText>
              </w:r>
            </w:del>
          </w:p>
        </w:tc>
        <w:tc>
          <w:tcPr>
            <w:tcW w:w="5348" w:type="dxa"/>
            <w:noWrap/>
            <w:hideMark/>
          </w:tcPr>
          <w:p w14:paraId="664050F9" w14:textId="360EF54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68" w:author="Nate Bachmeier [AWS-SA]" w:date="2023-05-04T18:11:00Z"/>
                <w:rFonts w:ascii="Calibri" w:eastAsia="Times New Roman" w:hAnsi="Calibri" w:cs="Calibri"/>
                <w:color w:val="000000"/>
                <w:sz w:val="22"/>
              </w:rPr>
            </w:pPr>
            <w:del w:id="1069" w:author="Nate Bachmeier [AWS-SA]" w:date="2023-05-04T18:11:00Z">
              <w:r w:rsidRPr="00E16572" w:rsidDel="009C19DC">
                <w:rPr>
                  <w:rFonts w:ascii="Calibri" w:eastAsia="Times New Roman" w:hAnsi="Calibri" w:cs="Calibri"/>
                  <w:color w:val="000000"/>
                  <w:sz w:val="22"/>
                </w:rPr>
                <w:delText>511</w:delText>
              </w:r>
            </w:del>
          </w:p>
        </w:tc>
      </w:tr>
      <w:tr w:rsidR="00E16572" w:rsidRPr="00E16572" w:rsidDel="009C19DC" w14:paraId="5270FE4F" w14:textId="0650B0BD" w:rsidTr="00B21582">
        <w:trPr>
          <w:cnfStyle w:val="000000100000" w:firstRow="0" w:lastRow="0" w:firstColumn="0" w:lastColumn="0" w:oddVBand="0" w:evenVBand="0" w:oddHBand="1" w:evenHBand="0" w:firstRowFirstColumn="0" w:firstRowLastColumn="0" w:lastRowFirstColumn="0" w:lastRowLastColumn="0"/>
          <w:trHeight w:val="300"/>
          <w:del w:id="10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049EAB5E" w:rsidR="00E16572" w:rsidRPr="00B21582" w:rsidDel="009C19DC" w:rsidRDefault="00E16572" w:rsidP="00E16572">
            <w:pPr>
              <w:spacing w:line="240" w:lineRule="auto"/>
              <w:ind w:firstLine="0"/>
              <w:rPr>
                <w:del w:id="1071" w:author="Nate Bachmeier [AWS-SA]" w:date="2023-05-04T18:11:00Z"/>
                <w:rFonts w:ascii="Calibri" w:eastAsia="Times New Roman" w:hAnsi="Calibri" w:cs="Calibri"/>
                <w:b w:val="0"/>
                <w:bCs w:val="0"/>
                <w:color w:val="000000"/>
                <w:sz w:val="22"/>
              </w:rPr>
            </w:pPr>
            <w:del w:id="1072" w:author="Nate Bachmeier [AWS-SA]" w:date="2023-05-04T18:11:00Z">
              <w:r w:rsidRPr="00E16572" w:rsidDel="009C19DC">
                <w:rPr>
                  <w:rFonts w:ascii="Calibri" w:eastAsia="Times New Roman" w:hAnsi="Calibri" w:cs="Calibri"/>
                  <w:color w:val="000000"/>
                  <w:sz w:val="22"/>
                </w:rPr>
                <w:delText>cutting nails</w:delText>
              </w:r>
            </w:del>
          </w:p>
        </w:tc>
        <w:tc>
          <w:tcPr>
            <w:tcW w:w="5348" w:type="dxa"/>
            <w:noWrap/>
            <w:hideMark/>
          </w:tcPr>
          <w:p w14:paraId="484321B5" w14:textId="48552A9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73" w:author="Nate Bachmeier [AWS-SA]" w:date="2023-05-04T18:11:00Z"/>
                <w:rFonts w:ascii="Calibri" w:eastAsia="Times New Roman" w:hAnsi="Calibri" w:cs="Calibri"/>
                <w:color w:val="000000"/>
                <w:sz w:val="22"/>
              </w:rPr>
            </w:pPr>
            <w:del w:id="1074" w:author="Nate Bachmeier [AWS-SA]" w:date="2023-05-04T18:11:00Z">
              <w:r w:rsidRPr="00E16572" w:rsidDel="009C19DC">
                <w:rPr>
                  <w:rFonts w:ascii="Calibri" w:eastAsia="Times New Roman" w:hAnsi="Calibri" w:cs="Calibri"/>
                  <w:color w:val="000000"/>
                  <w:sz w:val="22"/>
                </w:rPr>
                <w:delText>735</w:delText>
              </w:r>
            </w:del>
          </w:p>
        </w:tc>
      </w:tr>
      <w:tr w:rsidR="00E16572" w:rsidRPr="00E16572" w:rsidDel="009C19DC" w14:paraId="66051174" w14:textId="53C59812" w:rsidTr="00B21582">
        <w:trPr>
          <w:trHeight w:val="300"/>
          <w:del w:id="10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69665485" w:rsidR="00E16572" w:rsidRPr="00B21582" w:rsidDel="009C19DC" w:rsidRDefault="00E16572" w:rsidP="00E16572">
            <w:pPr>
              <w:spacing w:line="240" w:lineRule="auto"/>
              <w:ind w:firstLine="0"/>
              <w:rPr>
                <w:del w:id="1076" w:author="Nate Bachmeier [AWS-SA]" w:date="2023-05-04T18:11:00Z"/>
                <w:rFonts w:ascii="Calibri" w:eastAsia="Times New Roman" w:hAnsi="Calibri" w:cs="Calibri"/>
                <w:b w:val="0"/>
                <w:bCs w:val="0"/>
                <w:color w:val="000000"/>
                <w:sz w:val="22"/>
              </w:rPr>
            </w:pPr>
            <w:del w:id="1077" w:author="Nate Bachmeier [AWS-SA]" w:date="2023-05-04T18:11:00Z">
              <w:r w:rsidRPr="00E16572" w:rsidDel="009C19DC">
                <w:rPr>
                  <w:rFonts w:ascii="Calibri" w:eastAsia="Times New Roman" w:hAnsi="Calibri" w:cs="Calibri"/>
                  <w:color w:val="000000"/>
                  <w:sz w:val="22"/>
                </w:rPr>
                <w:delText>cutting orange</w:delText>
              </w:r>
            </w:del>
          </w:p>
        </w:tc>
        <w:tc>
          <w:tcPr>
            <w:tcW w:w="5348" w:type="dxa"/>
            <w:noWrap/>
            <w:hideMark/>
          </w:tcPr>
          <w:p w14:paraId="4850FCF5" w14:textId="4FED0AD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78" w:author="Nate Bachmeier [AWS-SA]" w:date="2023-05-04T18:11:00Z"/>
                <w:rFonts w:ascii="Calibri" w:eastAsia="Times New Roman" w:hAnsi="Calibri" w:cs="Calibri"/>
                <w:color w:val="000000"/>
                <w:sz w:val="22"/>
              </w:rPr>
            </w:pPr>
            <w:del w:id="1079" w:author="Nate Bachmeier [AWS-SA]" w:date="2023-05-04T18:11:00Z">
              <w:r w:rsidRPr="00E16572" w:rsidDel="009C19DC">
                <w:rPr>
                  <w:rFonts w:ascii="Calibri" w:eastAsia="Times New Roman" w:hAnsi="Calibri" w:cs="Calibri"/>
                  <w:color w:val="000000"/>
                  <w:sz w:val="22"/>
                </w:rPr>
                <w:delText>470</w:delText>
              </w:r>
            </w:del>
          </w:p>
        </w:tc>
      </w:tr>
      <w:tr w:rsidR="00E16572" w:rsidRPr="00E16572" w:rsidDel="009C19DC" w14:paraId="4387ED13" w14:textId="276C0AD9" w:rsidTr="00B21582">
        <w:trPr>
          <w:cnfStyle w:val="000000100000" w:firstRow="0" w:lastRow="0" w:firstColumn="0" w:lastColumn="0" w:oddVBand="0" w:evenVBand="0" w:oddHBand="1" w:evenHBand="0" w:firstRowFirstColumn="0" w:firstRowLastColumn="0" w:lastRowFirstColumn="0" w:lastRowLastColumn="0"/>
          <w:trHeight w:val="300"/>
          <w:del w:id="10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4F24A08E" w:rsidR="00E16572" w:rsidRPr="00B21582" w:rsidDel="009C19DC" w:rsidRDefault="00E16572" w:rsidP="00E16572">
            <w:pPr>
              <w:spacing w:line="240" w:lineRule="auto"/>
              <w:ind w:firstLine="0"/>
              <w:rPr>
                <w:del w:id="1081" w:author="Nate Bachmeier [AWS-SA]" w:date="2023-05-04T18:11:00Z"/>
                <w:rFonts w:ascii="Calibri" w:eastAsia="Times New Roman" w:hAnsi="Calibri" w:cs="Calibri"/>
                <w:b w:val="0"/>
                <w:bCs w:val="0"/>
                <w:color w:val="000000"/>
                <w:sz w:val="22"/>
              </w:rPr>
            </w:pPr>
            <w:del w:id="1082" w:author="Nate Bachmeier [AWS-SA]" w:date="2023-05-04T18:11:00Z">
              <w:r w:rsidRPr="00E16572" w:rsidDel="009C19DC">
                <w:rPr>
                  <w:rFonts w:ascii="Calibri" w:eastAsia="Times New Roman" w:hAnsi="Calibri" w:cs="Calibri"/>
                  <w:color w:val="000000"/>
                  <w:sz w:val="22"/>
                </w:rPr>
                <w:delText>cutting pineapple</w:delText>
              </w:r>
            </w:del>
          </w:p>
        </w:tc>
        <w:tc>
          <w:tcPr>
            <w:tcW w:w="5348" w:type="dxa"/>
            <w:noWrap/>
            <w:hideMark/>
          </w:tcPr>
          <w:p w14:paraId="797CCB15" w14:textId="15A9A00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83" w:author="Nate Bachmeier [AWS-SA]" w:date="2023-05-04T18:11:00Z"/>
                <w:rFonts w:ascii="Calibri" w:eastAsia="Times New Roman" w:hAnsi="Calibri" w:cs="Calibri"/>
                <w:color w:val="000000"/>
                <w:sz w:val="22"/>
              </w:rPr>
            </w:pPr>
            <w:del w:id="1084" w:author="Nate Bachmeier [AWS-SA]" w:date="2023-05-04T18:11:00Z">
              <w:r w:rsidRPr="00E16572" w:rsidDel="009C19DC">
                <w:rPr>
                  <w:rFonts w:ascii="Calibri" w:eastAsia="Times New Roman" w:hAnsi="Calibri" w:cs="Calibri"/>
                  <w:color w:val="000000"/>
                  <w:sz w:val="22"/>
                </w:rPr>
                <w:delText>749</w:delText>
              </w:r>
            </w:del>
          </w:p>
        </w:tc>
      </w:tr>
      <w:tr w:rsidR="00E16572" w:rsidRPr="00E16572" w:rsidDel="009C19DC" w14:paraId="433AFBF5" w14:textId="419B78CF" w:rsidTr="00B21582">
        <w:trPr>
          <w:trHeight w:val="300"/>
          <w:del w:id="10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63E856DC" w:rsidR="00E16572" w:rsidRPr="00B21582" w:rsidDel="009C19DC" w:rsidRDefault="00E16572" w:rsidP="00E16572">
            <w:pPr>
              <w:spacing w:line="240" w:lineRule="auto"/>
              <w:ind w:firstLine="0"/>
              <w:rPr>
                <w:del w:id="1086" w:author="Nate Bachmeier [AWS-SA]" w:date="2023-05-04T18:11:00Z"/>
                <w:rFonts w:ascii="Calibri" w:eastAsia="Times New Roman" w:hAnsi="Calibri" w:cs="Calibri"/>
                <w:b w:val="0"/>
                <w:bCs w:val="0"/>
                <w:color w:val="000000"/>
                <w:sz w:val="22"/>
              </w:rPr>
            </w:pPr>
            <w:del w:id="1087" w:author="Nate Bachmeier [AWS-SA]" w:date="2023-05-04T18:11:00Z">
              <w:r w:rsidRPr="00E16572" w:rsidDel="009C19DC">
                <w:rPr>
                  <w:rFonts w:ascii="Calibri" w:eastAsia="Times New Roman" w:hAnsi="Calibri" w:cs="Calibri"/>
                  <w:color w:val="000000"/>
                  <w:sz w:val="22"/>
                </w:rPr>
                <w:delText>cutting watermelon</w:delText>
              </w:r>
            </w:del>
          </w:p>
        </w:tc>
        <w:tc>
          <w:tcPr>
            <w:tcW w:w="5348" w:type="dxa"/>
            <w:noWrap/>
            <w:hideMark/>
          </w:tcPr>
          <w:p w14:paraId="75A7D8F4" w14:textId="6FFFC0F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88" w:author="Nate Bachmeier [AWS-SA]" w:date="2023-05-04T18:11:00Z"/>
                <w:rFonts w:ascii="Calibri" w:eastAsia="Times New Roman" w:hAnsi="Calibri" w:cs="Calibri"/>
                <w:color w:val="000000"/>
                <w:sz w:val="22"/>
              </w:rPr>
            </w:pPr>
            <w:del w:id="1089" w:author="Nate Bachmeier [AWS-SA]" w:date="2023-05-04T18:11:00Z">
              <w:r w:rsidRPr="00E16572" w:rsidDel="009C19DC">
                <w:rPr>
                  <w:rFonts w:ascii="Calibri" w:eastAsia="Times New Roman" w:hAnsi="Calibri" w:cs="Calibri"/>
                  <w:color w:val="000000"/>
                  <w:sz w:val="22"/>
                </w:rPr>
                <w:delText>681</w:delText>
              </w:r>
            </w:del>
          </w:p>
        </w:tc>
      </w:tr>
      <w:tr w:rsidR="00E16572" w:rsidRPr="00E16572" w:rsidDel="009C19DC" w14:paraId="6645AED5" w14:textId="57E49CC8" w:rsidTr="00B21582">
        <w:trPr>
          <w:cnfStyle w:val="000000100000" w:firstRow="0" w:lastRow="0" w:firstColumn="0" w:lastColumn="0" w:oddVBand="0" w:evenVBand="0" w:oddHBand="1" w:evenHBand="0" w:firstRowFirstColumn="0" w:firstRowLastColumn="0" w:lastRowFirstColumn="0" w:lastRowLastColumn="0"/>
          <w:trHeight w:val="300"/>
          <w:del w:id="10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514E3A75" w:rsidR="00E16572" w:rsidRPr="00B21582" w:rsidDel="009C19DC" w:rsidRDefault="00E16572" w:rsidP="00E16572">
            <w:pPr>
              <w:spacing w:line="240" w:lineRule="auto"/>
              <w:ind w:firstLine="0"/>
              <w:rPr>
                <w:del w:id="1091" w:author="Nate Bachmeier [AWS-SA]" w:date="2023-05-04T18:11:00Z"/>
                <w:rFonts w:ascii="Calibri" w:eastAsia="Times New Roman" w:hAnsi="Calibri" w:cs="Calibri"/>
                <w:b w:val="0"/>
                <w:bCs w:val="0"/>
                <w:color w:val="000000"/>
                <w:sz w:val="22"/>
              </w:rPr>
            </w:pPr>
            <w:del w:id="1092" w:author="Nate Bachmeier [AWS-SA]" w:date="2023-05-04T18:11:00Z">
              <w:r w:rsidRPr="00E16572" w:rsidDel="009C19DC">
                <w:rPr>
                  <w:rFonts w:ascii="Calibri" w:eastAsia="Times New Roman" w:hAnsi="Calibri" w:cs="Calibri"/>
                  <w:color w:val="000000"/>
                  <w:sz w:val="22"/>
                </w:rPr>
                <w:delText>dancing ballet</w:delText>
              </w:r>
            </w:del>
          </w:p>
        </w:tc>
        <w:tc>
          <w:tcPr>
            <w:tcW w:w="5348" w:type="dxa"/>
            <w:noWrap/>
            <w:hideMark/>
          </w:tcPr>
          <w:p w14:paraId="6E91B124" w14:textId="55DE9AC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93" w:author="Nate Bachmeier [AWS-SA]" w:date="2023-05-04T18:11:00Z"/>
                <w:rFonts w:ascii="Calibri" w:eastAsia="Times New Roman" w:hAnsi="Calibri" w:cs="Calibri"/>
                <w:color w:val="000000"/>
                <w:sz w:val="22"/>
              </w:rPr>
            </w:pPr>
            <w:del w:id="1094" w:author="Nate Bachmeier [AWS-SA]" w:date="2023-05-04T18:11:00Z">
              <w:r w:rsidRPr="00E16572" w:rsidDel="009C19DC">
                <w:rPr>
                  <w:rFonts w:ascii="Calibri" w:eastAsia="Times New Roman" w:hAnsi="Calibri" w:cs="Calibri"/>
                  <w:color w:val="000000"/>
                  <w:sz w:val="22"/>
                </w:rPr>
                <w:delText>502</w:delText>
              </w:r>
            </w:del>
          </w:p>
        </w:tc>
      </w:tr>
      <w:tr w:rsidR="00E16572" w:rsidRPr="00E16572" w:rsidDel="009C19DC" w14:paraId="70B9F791" w14:textId="1455080F" w:rsidTr="00B21582">
        <w:trPr>
          <w:trHeight w:val="300"/>
          <w:del w:id="10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057E5D8B" w:rsidR="00E16572" w:rsidRPr="00B21582" w:rsidDel="009C19DC" w:rsidRDefault="00E16572" w:rsidP="00E16572">
            <w:pPr>
              <w:spacing w:line="240" w:lineRule="auto"/>
              <w:ind w:firstLine="0"/>
              <w:rPr>
                <w:del w:id="1096" w:author="Nate Bachmeier [AWS-SA]" w:date="2023-05-04T18:11:00Z"/>
                <w:rFonts w:ascii="Calibri" w:eastAsia="Times New Roman" w:hAnsi="Calibri" w:cs="Calibri"/>
                <w:b w:val="0"/>
                <w:bCs w:val="0"/>
                <w:color w:val="000000"/>
                <w:sz w:val="22"/>
              </w:rPr>
            </w:pPr>
            <w:del w:id="1097" w:author="Nate Bachmeier [AWS-SA]" w:date="2023-05-04T18:11:00Z">
              <w:r w:rsidRPr="00E16572" w:rsidDel="009C19DC">
                <w:rPr>
                  <w:rFonts w:ascii="Calibri" w:eastAsia="Times New Roman" w:hAnsi="Calibri" w:cs="Calibri"/>
                  <w:color w:val="000000"/>
                  <w:sz w:val="22"/>
                </w:rPr>
                <w:delText>dancing charleston</w:delText>
              </w:r>
            </w:del>
          </w:p>
        </w:tc>
        <w:tc>
          <w:tcPr>
            <w:tcW w:w="5348" w:type="dxa"/>
            <w:noWrap/>
            <w:hideMark/>
          </w:tcPr>
          <w:p w14:paraId="3240884E" w14:textId="6B8CD1A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98" w:author="Nate Bachmeier [AWS-SA]" w:date="2023-05-04T18:11:00Z"/>
                <w:rFonts w:ascii="Calibri" w:eastAsia="Times New Roman" w:hAnsi="Calibri" w:cs="Calibri"/>
                <w:color w:val="000000"/>
                <w:sz w:val="22"/>
              </w:rPr>
            </w:pPr>
            <w:del w:id="1099" w:author="Nate Bachmeier [AWS-SA]" w:date="2023-05-04T18:11:00Z">
              <w:r w:rsidRPr="00E16572" w:rsidDel="009C19DC">
                <w:rPr>
                  <w:rFonts w:ascii="Calibri" w:eastAsia="Times New Roman" w:hAnsi="Calibri" w:cs="Calibri"/>
                  <w:color w:val="000000"/>
                  <w:sz w:val="22"/>
                </w:rPr>
                <w:delText>616</w:delText>
              </w:r>
            </w:del>
          </w:p>
        </w:tc>
      </w:tr>
      <w:tr w:rsidR="00E16572" w:rsidRPr="00E16572" w:rsidDel="009C19DC" w14:paraId="73956CD1" w14:textId="2DC6AEF7" w:rsidTr="00B21582">
        <w:trPr>
          <w:cnfStyle w:val="000000100000" w:firstRow="0" w:lastRow="0" w:firstColumn="0" w:lastColumn="0" w:oddVBand="0" w:evenVBand="0" w:oddHBand="1" w:evenHBand="0" w:firstRowFirstColumn="0" w:firstRowLastColumn="0" w:lastRowFirstColumn="0" w:lastRowLastColumn="0"/>
          <w:trHeight w:val="300"/>
          <w:del w:id="11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5F0732D1" w:rsidR="00E16572" w:rsidRPr="00B21582" w:rsidDel="009C19DC" w:rsidRDefault="00E16572" w:rsidP="00E16572">
            <w:pPr>
              <w:spacing w:line="240" w:lineRule="auto"/>
              <w:ind w:firstLine="0"/>
              <w:rPr>
                <w:del w:id="1101" w:author="Nate Bachmeier [AWS-SA]" w:date="2023-05-04T18:11:00Z"/>
                <w:rFonts w:ascii="Calibri" w:eastAsia="Times New Roman" w:hAnsi="Calibri" w:cs="Calibri"/>
                <w:b w:val="0"/>
                <w:bCs w:val="0"/>
                <w:color w:val="000000"/>
                <w:sz w:val="22"/>
              </w:rPr>
            </w:pPr>
            <w:del w:id="1102" w:author="Nate Bachmeier [AWS-SA]" w:date="2023-05-04T18:11:00Z">
              <w:r w:rsidRPr="00E16572" w:rsidDel="009C19DC">
                <w:rPr>
                  <w:rFonts w:ascii="Calibri" w:eastAsia="Times New Roman" w:hAnsi="Calibri" w:cs="Calibri"/>
                  <w:color w:val="000000"/>
                  <w:sz w:val="22"/>
                </w:rPr>
                <w:delText>dancing gangnam style</w:delText>
              </w:r>
            </w:del>
          </w:p>
        </w:tc>
        <w:tc>
          <w:tcPr>
            <w:tcW w:w="5348" w:type="dxa"/>
            <w:noWrap/>
            <w:hideMark/>
          </w:tcPr>
          <w:p w14:paraId="33FFB37C" w14:textId="46866B1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03" w:author="Nate Bachmeier [AWS-SA]" w:date="2023-05-04T18:11:00Z"/>
                <w:rFonts w:ascii="Calibri" w:eastAsia="Times New Roman" w:hAnsi="Calibri" w:cs="Calibri"/>
                <w:color w:val="000000"/>
                <w:sz w:val="22"/>
              </w:rPr>
            </w:pPr>
            <w:del w:id="1104" w:author="Nate Bachmeier [AWS-SA]" w:date="2023-05-04T18:11:00Z">
              <w:r w:rsidRPr="00E16572" w:rsidDel="009C19DC">
                <w:rPr>
                  <w:rFonts w:ascii="Calibri" w:eastAsia="Times New Roman" w:hAnsi="Calibri" w:cs="Calibri"/>
                  <w:color w:val="000000"/>
                  <w:sz w:val="22"/>
                </w:rPr>
                <w:delText>505</w:delText>
              </w:r>
            </w:del>
          </w:p>
        </w:tc>
      </w:tr>
      <w:tr w:rsidR="00E16572" w:rsidRPr="00E16572" w:rsidDel="009C19DC" w14:paraId="1B3BD85F" w14:textId="2A26577E" w:rsidTr="00B21582">
        <w:trPr>
          <w:trHeight w:val="300"/>
          <w:del w:id="11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525D9269" w:rsidR="00E16572" w:rsidRPr="00B21582" w:rsidDel="009C19DC" w:rsidRDefault="00E16572" w:rsidP="00E16572">
            <w:pPr>
              <w:spacing w:line="240" w:lineRule="auto"/>
              <w:ind w:firstLine="0"/>
              <w:rPr>
                <w:del w:id="1106" w:author="Nate Bachmeier [AWS-SA]" w:date="2023-05-04T18:11:00Z"/>
                <w:rFonts w:ascii="Calibri" w:eastAsia="Times New Roman" w:hAnsi="Calibri" w:cs="Calibri"/>
                <w:b w:val="0"/>
                <w:bCs w:val="0"/>
                <w:color w:val="000000"/>
                <w:sz w:val="22"/>
              </w:rPr>
            </w:pPr>
            <w:del w:id="1107" w:author="Nate Bachmeier [AWS-SA]" w:date="2023-05-04T18:11:00Z">
              <w:r w:rsidRPr="00E16572" w:rsidDel="009C19DC">
                <w:rPr>
                  <w:rFonts w:ascii="Calibri" w:eastAsia="Times New Roman" w:hAnsi="Calibri" w:cs="Calibri"/>
                  <w:color w:val="000000"/>
                  <w:sz w:val="22"/>
                </w:rPr>
                <w:delText>dancing macarena</w:delText>
              </w:r>
            </w:del>
          </w:p>
        </w:tc>
        <w:tc>
          <w:tcPr>
            <w:tcW w:w="5348" w:type="dxa"/>
            <w:noWrap/>
            <w:hideMark/>
          </w:tcPr>
          <w:p w14:paraId="324BA669" w14:textId="63DCD6B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08" w:author="Nate Bachmeier [AWS-SA]" w:date="2023-05-04T18:11:00Z"/>
                <w:rFonts w:ascii="Calibri" w:eastAsia="Times New Roman" w:hAnsi="Calibri" w:cs="Calibri"/>
                <w:color w:val="000000"/>
                <w:sz w:val="22"/>
              </w:rPr>
            </w:pPr>
            <w:del w:id="1109"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61F50017" w14:textId="7AE206CE" w:rsidTr="00B21582">
        <w:trPr>
          <w:cnfStyle w:val="000000100000" w:firstRow="0" w:lastRow="0" w:firstColumn="0" w:lastColumn="0" w:oddVBand="0" w:evenVBand="0" w:oddHBand="1" w:evenHBand="0" w:firstRowFirstColumn="0" w:firstRowLastColumn="0" w:lastRowFirstColumn="0" w:lastRowLastColumn="0"/>
          <w:trHeight w:val="300"/>
          <w:del w:id="11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5B9DE4" w:rsidR="00E16572" w:rsidRPr="00B21582" w:rsidDel="009C19DC" w:rsidRDefault="00E16572" w:rsidP="00E16572">
            <w:pPr>
              <w:spacing w:line="240" w:lineRule="auto"/>
              <w:ind w:firstLine="0"/>
              <w:rPr>
                <w:del w:id="1111" w:author="Nate Bachmeier [AWS-SA]" w:date="2023-05-04T18:11:00Z"/>
                <w:rFonts w:ascii="Calibri" w:eastAsia="Times New Roman" w:hAnsi="Calibri" w:cs="Calibri"/>
                <w:b w:val="0"/>
                <w:bCs w:val="0"/>
                <w:color w:val="000000"/>
                <w:sz w:val="22"/>
              </w:rPr>
            </w:pPr>
            <w:del w:id="1112" w:author="Nate Bachmeier [AWS-SA]" w:date="2023-05-04T18:11:00Z">
              <w:r w:rsidRPr="00E16572" w:rsidDel="009C19DC">
                <w:rPr>
                  <w:rFonts w:ascii="Calibri" w:eastAsia="Times New Roman" w:hAnsi="Calibri" w:cs="Calibri"/>
                  <w:color w:val="000000"/>
                  <w:sz w:val="22"/>
                </w:rPr>
                <w:delText>deadlifting</w:delText>
              </w:r>
            </w:del>
          </w:p>
        </w:tc>
        <w:tc>
          <w:tcPr>
            <w:tcW w:w="5348" w:type="dxa"/>
            <w:noWrap/>
            <w:hideMark/>
          </w:tcPr>
          <w:p w14:paraId="2F8D7CAF" w14:textId="75C0A76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13" w:author="Nate Bachmeier [AWS-SA]" w:date="2023-05-04T18:11:00Z"/>
                <w:rFonts w:ascii="Calibri" w:eastAsia="Times New Roman" w:hAnsi="Calibri" w:cs="Calibri"/>
                <w:color w:val="000000"/>
                <w:sz w:val="22"/>
              </w:rPr>
            </w:pPr>
            <w:del w:id="1114" w:author="Nate Bachmeier [AWS-SA]" w:date="2023-05-04T18:11:00Z">
              <w:r w:rsidRPr="00E16572" w:rsidDel="009C19DC">
                <w:rPr>
                  <w:rFonts w:ascii="Calibri" w:eastAsia="Times New Roman" w:hAnsi="Calibri" w:cs="Calibri"/>
                  <w:color w:val="000000"/>
                  <w:sz w:val="22"/>
                </w:rPr>
                <w:delText>797</w:delText>
              </w:r>
            </w:del>
          </w:p>
        </w:tc>
      </w:tr>
      <w:tr w:rsidR="00E16572" w:rsidRPr="00E16572" w:rsidDel="009C19DC" w14:paraId="3A44B3EA" w14:textId="6A60529C" w:rsidTr="00B21582">
        <w:trPr>
          <w:trHeight w:val="300"/>
          <w:del w:id="11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51F9FF00" w:rsidR="00E16572" w:rsidRPr="00B21582" w:rsidDel="009C19DC" w:rsidRDefault="00E16572" w:rsidP="00E16572">
            <w:pPr>
              <w:spacing w:line="240" w:lineRule="auto"/>
              <w:ind w:firstLine="0"/>
              <w:rPr>
                <w:del w:id="1116" w:author="Nate Bachmeier [AWS-SA]" w:date="2023-05-04T18:11:00Z"/>
                <w:rFonts w:ascii="Calibri" w:eastAsia="Times New Roman" w:hAnsi="Calibri" w:cs="Calibri"/>
                <w:b w:val="0"/>
                <w:bCs w:val="0"/>
                <w:color w:val="000000"/>
                <w:sz w:val="22"/>
              </w:rPr>
            </w:pPr>
            <w:del w:id="1117" w:author="Nate Bachmeier [AWS-SA]" w:date="2023-05-04T18:11:00Z">
              <w:r w:rsidRPr="00E16572" w:rsidDel="009C19DC">
                <w:rPr>
                  <w:rFonts w:ascii="Calibri" w:eastAsia="Times New Roman" w:hAnsi="Calibri" w:cs="Calibri"/>
                  <w:color w:val="000000"/>
                  <w:sz w:val="22"/>
                </w:rPr>
                <w:delText>dealing cards</w:delText>
              </w:r>
            </w:del>
          </w:p>
        </w:tc>
        <w:tc>
          <w:tcPr>
            <w:tcW w:w="5348" w:type="dxa"/>
            <w:noWrap/>
            <w:hideMark/>
          </w:tcPr>
          <w:p w14:paraId="2A9892CE" w14:textId="04F9488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18" w:author="Nate Bachmeier [AWS-SA]" w:date="2023-05-04T18:11:00Z"/>
                <w:rFonts w:ascii="Calibri" w:eastAsia="Times New Roman" w:hAnsi="Calibri" w:cs="Calibri"/>
                <w:color w:val="000000"/>
                <w:sz w:val="22"/>
              </w:rPr>
            </w:pPr>
            <w:del w:id="1119" w:author="Nate Bachmeier [AWS-SA]" w:date="2023-05-04T18:11:00Z">
              <w:r w:rsidRPr="00E16572" w:rsidDel="009C19DC">
                <w:rPr>
                  <w:rFonts w:ascii="Calibri" w:eastAsia="Times New Roman" w:hAnsi="Calibri" w:cs="Calibri"/>
                  <w:color w:val="000000"/>
                  <w:sz w:val="22"/>
                </w:rPr>
                <w:delText>476</w:delText>
              </w:r>
            </w:del>
          </w:p>
        </w:tc>
      </w:tr>
      <w:tr w:rsidR="00E16572" w:rsidRPr="00E16572" w:rsidDel="009C19DC" w14:paraId="38797909" w14:textId="4C9E1519" w:rsidTr="00B21582">
        <w:trPr>
          <w:cnfStyle w:val="000000100000" w:firstRow="0" w:lastRow="0" w:firstColumn="0" w:lastColumn="0" w:oddVBand="0" w:evenVBand="0" w:oddHBand="1" w:evenHBand="0" w:firstRowFirstColumn="0" w:firstRowLastColumn="0" w:lastRowFirstColumn="0" w:lastRowLastColumn="0"/>
          <w:trHeight w:val="300"/>
          <w:del w:id="11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2AB9289D" w:rsidR="00E16572" w:rsidRPr="00B21582" w:rsidDel="009C19DC" w:rsidRDefault="00E16572" w:rsidP="00E16572">
            <w:pPr>
              <w:spacing w:line="240" w:lineRule="auto"/>
              <w:ind w:firstLine="0"/>
              <w:rPr>
                <w:del w:id="1121" w:author="Nate Bachmeier [AWS-SA]" w:date="2023-05-04T18:11:00Z"/>
                <w:rFonts w:ascii="Calibri" w:eastAsia="Times New Roman" w:hAnsi="Calibri" w:cs="Calibri"/>
                <w:b w:val="0"/>
                <w:bCs w:val="0"/>
                <w:color w:val="000000"/>
                <w:sz w:val="22"/>
              </w:rPr>
            </w:pPr>
            <w:del w:id="1122" w:author="Nate Bachmeier [AWS-SA]" w:date="2023-05-04T18:11:00Z">
              <w:r w:rsidRPr="00E16572" w:rsidDel="009C19DC">
                <w:rPr>
                  <w:rFonts w:ascii="Calibri" w:eastAsia="Times New Roman" w:hAnsi="Calibri" w:cs="Calibri"/>
                  <w:color w:val="000000"/>
                  <w:sz w:val="22"/>
                </w:rPr>
                <w:delText>decorating the christmas tree</w:delText>
              </w:r>
            </w:del>
          </w:p>
        </w:tc>
        <w:tc>
          <w:tcPr>
            <w:tcW w:w="5348" w:type="dxa"/>
            <w:noWrap/>
            <w:hideMark/>
          </w:tcPr>
          <w:p w14:paraId="1D6EA33F" w14:textId="70D8EA3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23" w:author="Nate Bachmeier [AWS-SA]" w:date="2023-05-04T18:11:00Z"/>
                <w:rFonts w:ascii="Calibri" w:eastAsia="Times New Roman" w:hAnsi="Calibri" w:cs="Calibri"/>
                <w:color w:val="000000"/>
                <w:sz w:val="22"/>
              </w:rPr>
            </w:pPr>
            <w:del w:id="1124" w:author="Nate Bachmeier [AWS-SA]" w:date="2023-05-04T18:11:00Z">
              <w:r w:rsidRPr="00E16572" w:rsidDel="009C19DC">
                <w:rPr>
                  <w:rFonts w:ascii="Calibri" w:eastAsia="Times New Roman" w:hAnsi="Calibri" w:cs="Calibri"/>
                  <w:color w:val="000000"/>
                  <w:sz w:val="22"/>
                </w:rPr>
                <w:delText>624</w:delText>
              </w:r>
            </w:del>
          </w:p>
        </w:tc>
      </w:tr>
      <w:tr w:rsidR="00E16572" w:rsidRPr="00E16572" w:rsidDel="009C19DC" w14:paraId="039FBCB7" w14:textId="74447D2E" w:rsidTr="00B21582">
        <w:trPr>
          <w:trHeight w:val="300"/>
          <w:del w:id="11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160CDA4" w:rsidR="00E16572" w:rsidRPr="00B21582" w:rsidDel="009C19DC" w:rsidRDefault="00E16572" w:rsidP="00E16572">
            <w:pPr>
              <w:spacing w:line="240" w:lineRule="auto"/>
              <w:ind w:firstLine="0"/>
              <w:rPr>
                <w:del w:id="1126" w:author="Nate Bachmeier [AWS-SA]" w:date="2023-05-04T18:11:00Z"/>
                <w:rFonts w:ascii="Calibri" w:eastAsia="Times New Roman" w:hAnsi="Calibri" w:cs="Calibri"/>
                <w:b w:val="0"/>
                <w:bCs w:val="0"/>
                <w:color w:val="000000"/>
                <w:sz w:val="22"/>
              </w:rPr>
            </w:pPr>
            <w:del w:id="1127" w:author="Nate Bachmeier [AWS-SA]" w:date="2023-05-04T18:11:00Z">
              <w:r w:rsidRPr="00E16572" w:rsidDel="009C19DC">
                <w:rPr>
                  <w:rFonts w:ascii="Calibri" w:eastAsia="Times New Roman" w:hAnsi="Calibri" w:cs="Calibri"/>
                  <w:color w:val="000000"/>
                  <w:sz w:val="22"/>
                </w:rPr>
                <w:delText>decoupage</w:delText>
              </w:r>
            </w:del>
          </w:p>
        </w:tc>
        <w:tc>
          <w:tcPr>
            <w:tcW w:w="5348" w:type="dxa"/>
            <w:noWrap/>
            <w:hideMark/>
          </w:tcPr>
          <w:p w14:paraId="55DFBE98" w14:textId="7B75E0F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28" w:author="Nate Bachmeier [AWS-SA]" w:date="2023-05-04T18:11:00Z"/>
                <w:rFonts w:ascii="Calibri" w:eastAsia="Times New Roman" w:hAnsi="Calibri" w:cs="Calibri"/>
                <w:color w:val="000000"/>
                <w:sz w:val="22"/>
              </w:rPr>
            </w:pPr>
            <w:del w:id="1129" w:author="Nate Bachmeier [AWS-SA]" w:date="2023-05-04T18:11:00Z">
              <w:r w:rsidRPr="00E16572" w:rsidDel="009C19DC">
                <w:rPr>
                  <w:rFonts w:ascii="Calibri" w:eastAsia="Times New Roman" w:hAnsi="Calibri" w:cs="Calibri"/>
                  <w:color w:val="000000"/>
                  <w:sz w:val="22"/>
                </w:rPr>
                <w:delText>528</w:delText>
              </w:r>
            </w:del>
          </w:p>
        </w:tc>
      </w:tr>
      <w:tr w:rsidR="00E16572" w:rsidRPr="00E16572" w:rsidDel="009C19DC" w14:paraId="4152C17E" w14:textId="2ADEAB62" w:rsidTr="00B21582">
        <w:trPr>
          <w:cnfStyle w:val="000000100000" w:firstRow="0" w:lastRow="0" w:firstColumn="0" w:lastColumn="0" w:oddVBand="0" w:evenVBand="0" w:oddHBand="1" w:evenHBand="0" w:firstRowFirstColumn="0" w:firstRowLastColumn="0" w:lastRowFirstColumn="0" w:lastRowLastColumn="0"/>
          <w:trHeight w:val="300"/>
          <w:del w:id="11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0250DBC2" w:rsidR="00E16572" w:rsidRPr="00B21582" w:rsidDel="009C19DC" w:rsidRDefault="00E16572" w:rsidP="00E16572">
            <w:pPr>
              <w:spacing w:line="240" w:lineRule="auto"/>
              <w:ind w:firstLine="0"/>
              <w:rPr>
                <w:del w:id="1131" w:author="Nate Bachmeier [AWS-SA]" w:date="2023-05-04T18:11:00Z"/>
                <w:rFonts w:ascii="Calibri" w:eastAsia="Times New Roman" w:hAnsi="Calibri" w:cs="Calibri"/>
                <w:b w:val="0"/>
                <w:bCs w:val="0"/>
                <w:color w:val="000000"/>
                <w:sz w:val="22"/>
              </w:rPr>
            </w:pPr>
            <w:del w:id="1132" w:author="Nate Bachmeier [AWS-SA]" w:date="2023-05-04T18:11:00Z">
              <w:r w:rsidRPr="00E16572" w:rsidDel="009C19DC">
                <w:rPr>
                  <w:rFonts w:ascii="Calibri" w:eastAsia="Times New Roman" w:hAnsi="Calibri" w:cs="Calibri"/>
                  <w:color w:val="000000"/>
                  <w:sz w:val="22"/>
                </w:rPr>
                <w:delText>delivering mail</w:delText>
              </w:r>
            </w:del>
          </w:p>
        </w:tc>
        <w:tc>
          <w:tcPr>
            <w:tcW w:w="5348" w:type="dxa"/>
            <w:noWrap/>
            <w:hideMark/>
          </w:tcPr>
          <w:p w14:paraId="7933550D" w14:textId="15C1121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33" w:author="Nate Bachmeier [AWS-SA]" w:date="2023-05-04T18:11:00Z"/>
                <w:rFonts w:ascii="Calibri" w:eastAsia="Times New Roman" w:hAnsi="Calibri" w:cs="Calibri"/>
                <w:color w:val="000000"/>
                <w:sz w:val="22"/>
              </w:rPr>
            </w:pPr>
            <w:del w:id="1134"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5DA4DF3D" w14:textId="5ED3B268" w:rsidTr="00B21582">
        <w:trPr>
          <w:trHeight w:val="300"/>
          <w:del w:id="11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291B102B" w:rsidR="00E16572" w:rsidRPr="00B21582" w:rsidDel="009C19DC" w:rsidRDefault="00E16572" w:rsidP="00E16572">
            <w:pPr>
              <w:spacing w:line="240" w:lineRule="auto"/>
              <w:ind w:firstLine="0"/>
              <w:rPr>
                <w:del w:id="1136" w:author="Nate Bachmeier [AWS-SA]" w:date="2023-05-04T18:11:00Z"/>
                <w:rFonts w:ascii="Calibri" w:eastAsia="Times New Roman" w:hAnsi="Calibri" w:cs="Calibri"/>
                <w:b w:val="0"/>
                <w:bCs w:val="0"/>
                <w:color w:val="000000"/>
                <w:sz w:val="22"/>
              </w:rPr>
            </w:pPr>
            <w:del w:id="1137" w:author="Nate Bachmeier [AWS-SA]" w:date="2023-05-04T18:11:00Z">
              <w:r w:rsidRPr="00E16572" w:rsidDel="009C19DC">
                <w:rPr>
                  <w:rFonts w:ascii="Calibri" w:eastAsia="Times New Roman" w:hAnsi="Calibri" w:cs="Calibri"/>
                  <w:color w:val="000000"/>
                  <w:sz w:val="22"/>
                </w:rPr>
                <w:delText>digging</w:delText>
              </w:r>
            </w:del>
          </w:p>
        </w:tc>
        <w:tc>
          <w:tcPr>
            <w:tcW w:w="5348" w:type="dxa"/>
            <w:noWrap/>
            <w:hideMark/>
          </w:tcPr>
          <w:p w14:paraId="0D7F09BA" w14:textId="7DE53FF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38" w:author="Nate Bachmeier [AWS-SA]" w:date="2023-05-04T18:11:00Z"/>
                <w:rFonts w:ascii="Calibri" w:eastAsia="Times New Roman" w:hAnsi="Calibri" w:cs="Calibri"/>
                <w:color w:val="000000"/>
                <w:sz w:val="22"/>
              </w:rPr>
            </w:pPr>
            <w:del w:id="1139" w:author="Nate Bachmeier [AWS-SA]" w:date="2023-05-04T18:11:00Z">
              <w:r w:rsidRPr="00E16572" w:rsidDel="009C19DC">
                <w:rPr>
                  <w:rFonts w:ascii="Calibri" w:eastAsia="Times New Roman" w:hAnsi="Calibri" w:cs="Calibri"/>
                  <w:color w:val="000000"/>
                  <w:sz w:val="22"/>
                </w:rPr>
                <w:delText>563</w:delText>
              </w:r>
            </w:del>
          </w:p>
        </w:tc>
      </w:tr>
      <w:tr w:rsidR="00E16572" w:rsidRPr="00E16572" w:rsidDel="009C19DC" w14:paraId="51B0E74D" w14:textId="145B9160" w:rsidTr="00B21582">
        <w:trPr>
          <w:cnfStyle w:val="000000100000" w:firstRow="0" w:lastRow="0" w:firstColumn="0" w:lastColumn="0" w:oddVBand="0" w:evenVBand="0" w:oddHBand="1" w:evenHBand="0" w:firstRowFirstColumn="0" w:firstRowLastColumn="0" w:lastRowFirstColumn="0" w:lastRowLastColumn="0"/>
          <w:trHeight w:val="300"/>
          <w:del w:id="11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3C3A1BEA" w:rsidR="00E16572" w:rsidRPr="00B21582" w:rsidDel="009C19DC" w:rsidRDefault="00E16572" w:rsidP="00E16572">
            <w:pPr>
              <w:spacing w:line="240" w:lineRule="auto"/>
              <w:ind w:firstLine="0"/>
              <w:rPr>
                <w:del w:id="1141" w:author="Nate Bachmeier [AWS-SA]" w:date="2023-05-04T18:11:00Z"/>
                <w:rFonts w:ascii="Calibri" w:eastAsia="Times New Roman" w:hAnsi="Calibri" w:cs="Calibri"/>
                <w:b w:val="0"/>
                <w:bCs w:val="0"/>
                <w:color w:val="000000"/>
                <w:sz w:val="22"/>
              </w:rPr>
            </w:pPr>
            <w:del w:id="1142" w:author="Nate Bachmeier [AWS-SA]" w:date="2023-05-04T18:11:00Z">
              <w:r w:rsidRPr="00E16572" w:rsidDel="009C19DC">
                <w:rPr>
                  <w:rFonts w:ascii="Calibri" w:eastAsia="Times New Roman" w:hAnsi="Calibri" w:cs="Calibri"/>
                  <w:color w:val="000000"/>
                  <w:sz w:val="22"/>
                </w:rPr>
                <w:delText>dining</w:delText>
              </w:r>
            </w:del>
          </w:p>
        </w:tc>
        <w:tc>
          <w:tcPr>
            <w:tcW w:w="5348" w:type="dxa"/>
            <w:noWrap/>
            <w:hideMark/>
          </w:tcPr>
          <w:p w14:paraId="571EBFCC" w14:textId="6ACEA34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43" w:author="Nate Bachmeier [AWS-SA]" w:date="2023-05-04T18:11:00Z"/>
                <w:rFonts w:ascii="Calibri" w:eastAsia="Times New Roman" w:hAnsi="Calibri" w:cs="Calibri"/>
                <w:color w:val="000000"/>
                <w:sz w:val="22"/>
              </w:rPr>
            </w:pPr>
            <w:del w:id="1144" w:author="Nate Bachmeier [AWS-SA]" w:date="2023-05-04T18:11:00Z">
              <w:r w:rsidRPr="00E16572" w:rsidDel="009C19DC">
                <w:rPr>
                  <w:rFonts w:ascii="Calibri" w:eastAsia="Times New Roman" w:hAnsi="Calibri" w:cs="Calibri"/>
                  <w:color w:val="000000"/>
                  <w:sz w:val="22"/>
                </w:rPr>
                <w:delText>620</w:delText>
              </w:r>
            </w:del>
          </w:p>
        </w:tc>
      </w:tr>
      <w:tr w:rsidR="00E16572" w:rsidRPr="00E16572" w:rsidDel="009C19DC" w14:paraId="3679F03F" w14:textId="6986F0DF" w:rsidTr="00B21582">
        <w:trPr>
          <w:trHeight w:val="300"/>
          <w:del w:id="11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3D976BD5" w:rsidR="00E16572" w:rsidRPr="00B21582" w:rsidDel="009C19DC" w:rsidRDefault="00E16572" w:rsidP="00E16572">
            <w:pPr>
              <w:spacing w:line="240" w:lineRule="auto"/>
              <w:ind w:firstLine="0"/>
              <w:rPr>
                <w:del w:id="1146" w:author="Nate Bachmeier [AWS-SA]" w:date="2023-05-04T18:11:00Z"/>
                <w:rFonts w:ascii="Calibri" w:eastAsia="Times New Roman" w:hAnsi="Calibri" w:cs="Calibri"/>
                <w:b w:val="0"/>
                <w:bCs w:val="0"/>
                <w:color w:val="000000"/>
                <w:sz w:val="22"/>
              </w:rPr>
            </w:pPr>
            <w:del w:id="1147" w:author="Nate Bachmeier [AWS-SA]" w:date="2023-05-04T18:11:00Z">
              <w:r w:rsidRPr="00E16572" w:rsidDel="009C19DC">
                <w:rPr>
                  <w:rFonts w:ascii="Calibri" w:eastAsia="Times New Roman" w:hAnsi="Calibri" w:cs="Calibri"/>
                  <w:color w:val="000000"/>
                  <w:sz w:val="22"/>
                </w:rPr>
                <w:delText>directing traffic</w:delText>
              </w:r>
            </w:del>
          </w:p>
        </w:tc>
        <w:tc>
          <w:tcPr>
            <w:tcW w:w="5348" w:type="dxa"/>
            <w:noWrap/>
            <w:hideMark/>
          </w:tcPr>
          <w:p w14:paraId="2821DF22" w14:textId="1C89B23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48" w:author="Nate Bachmeier [AWS-SA]" w:date="2023-05-04T18:11:00Z"/>
                <w:rFonts w:ascii="Calibri" w:eastAsia="Times New Roman" w:hAnsi="Calibri" w:cs="Calibri"/>
                <w:color w:val="000000"/>
                <w:sz w:val="22"/>
              </w:rPr>
            </w:pPr>
            <w:del w:id="1149" w:author="Nate Bachmeier [AWS-SA]" w:date="2023-05-04T18:11:00Z">
              <w:r w:rsidRPr="00E16572" w:rsidDel="009C19DC">
                <w:rPr>
                  <w:rFonts w:ascii="Calibri" w:eastAsia="Times New Roman" w:hAnsi="Calibri" w:cs="Calibri"/>
                  <w:color w:val="000000"/>
                  <w:sz w:val="22"/>
                </w:rPr>
                <w:delText>515</w:delText>
              </w:r>
            </w:del>
          </w:p>
        </w:tc>
      </w:tr>
      <w:tr w:rsidR="00E16572" w:rsidRPr="00E16572" w:rsidDel="009C19DC" w14:paraId="37D3A040" w14:textId="1D52278E" w:rsidTr="00B21582">
        <w:trPr>
          <w:cnfStyle w:val="000000100000" w:firstRow="0" w:lastRow="0" w:firstColumn="0" w:lastColumn="0" w:oddVBand="0" w:evenVBand="0" w:oddHBand="1" w:evenHBand="0" w:firstRowFirstColumn="0" w:firstRowLastColumn="0" w:lastRowFirstColumn="0" w:lastRowLastColumn="0"/>
          <w:trHeight w:val="300"/>
          <w:del w:id="11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68248817" w:rsidR="00E16572" w:rsidRPr="00B21582" w:rsidDel="009C19DC" w:rsidRDefault="00E16572" w:rsidP="00E16572">
            <w:pPr>
              <w:spacing w:line="240" w:lineRule="auto"/>
              <w:ind w:firstLine="0"/>
              <w:rPr>
                <w:del w:id="1151" w:author="Nate Bachmeier [AWS-SA]" w:date="2023-05-04T18:11:00Z"/>
                <w:rFonts w:ascii="Calibri" w:eastAsia="Times New Roman" w:hAnsi="Calibri" w:cs="Calibri"/>
                <w:b w:val="0"/>
                <w:bCs w:val="0"/>
                <w:color w:val="000000"/>
                <w:sz w:val="22"/>
              </w:rPr>
            </w:pPr>
            <w:del w:id="1152" w:author="Nate Bachmeier [AWS-SA]" w:date="2023-05-04T18:11:00Z">
              <w:r w:rsidRPr="00E16572" w:rsidDel="009C19DC">
                <w:rPr>
                  <w:rFonts w:ascii="Calibri" w:eastAsia="Times New Roman" w:hAnsi="Calibri" w:cs="Calibri"/>
                  <w:color w:val="000000"/>
                  <w:sz w:val="22"/>
                </w:rPr>
                <w:delText>disc golfing</w:delText>
              </w:r>
            </w:del>
          </w:p>
        </w:tc>
        <w:tc>
          <w:tcPr>
            <w:tcW w:w="5348" w:type="dxa"/>
            <w:noWrap/>
            <w:hideMark/>
          </w:tcPr>
          <w:p w14:paraId="1C02F091" w14:textId="15273CB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53" w:author="Nate Bachmeier [AWS-SA]" w:date="2023-05-04T18:11:00Z"/>
                <w:rFonts w:ascii="Calibri" w:eastAsia="Times New Roman" w:hAnsi="Calibri" w:cs="Calibri"/>
                <w:color w:val="000000"/>
                <w:sz w:val="22"/>
              </w:rPr>
            </w:pPr>
            <w:del w:id="1154" w:author="Nate Bachmeier [AWS-SA]" w:date="2023-05-04T18:11:00Z">
              <w:r w:rsidRPr="00E16572" w:rsidDel="009C19DC">
                <w:rPr>
                  <w:rFonts w:ascii="Calibri" w:eastAsia="Times New Roman" w:hAnsi="Calibri" w:cs="Calibri"/>
                  <w:color w:val="000000"/>
                  <w:sz w:val="22"/>
                </w:rPr>
                <w:delText>583</w:delText>
              </w:r>
            </w:del>
          </w:p>
        </w:tc>
      </w:tr>
      <w:tr w:rsidR="00E16572" w:rsidRPr="00E16572" w:rsidDel="009C19DC" w14:paraId="4B5B900A" w14:textId="24DF8EA4" w:rsidTr="00B21582">
        <w:trPr>
          <w:trHeight w:val="300"/>
          <w:del w:id="11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4BE2ECB6" w:rsidR="00E16572" w:rsidRPr="00B21582" w:rsidDel="009C19DC" w:rsidRDefault="00E16572" w:rsidP="00E16572">
            <w:pPr>
              <w:spacing w:line="240" w:lineRule="auto"/>
              <w:ind w:firstLine="0"/>
              <w:rPr>
                <w:del w:id="1156" w:author="Nate Bachmeier [AWS-SA]" w:date="2023-05-04T18:11:00Z"/>
                <w:rFonts w:ascii="Calibri" w:eastAsia="Times New Roman" w:hAnsi="Calibri" w:cs="Calibri"/>
                <w:b w:val="0"/>
                <w:bCs w:val="0"/>
                <w:color w:val="000000"/>
                <w:sz w:val="22"/>
              </w:rPr>
            </w:pPr>
            <w:del w:id="1157" w:author="Nate Bachmeier [AWS-SA]" w:date="2023-05-04T18:11:00Z">
              <w:r w:rsidRPr="00E16572" w:rsidDel="009C19DC">
                <w:rPr>
                  <w:rFonts w:ascii="Calibri" w:eastAsia="Times New Roman" w:hAnsi="Calibri" w:cs="Calibri"/>
                  <w:color w:val="000000"/>
                  <w:sz w:val="22"/>
                </w:rPr>
                <w:delText>diving cliff</w:delText>
              </w:r>
            </w:del>
          </w:p>
        </w:tc>
        <w:tc>
          <w:tcPr>
            <w:tcW w:w="5348" w:type="dxa"/>
            <w:noWrap/>
            <w:hideMark/>
          </w:tcPr>
          <w:p w14:paraId="388B196F" w14:textId="1DCEE2C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58" w:author="Nate Bachmeier [AWS-SA]" w:date="2023-05-04T18:11:00Z"/>
                <w:rFonts w:ascii="Calibri" w:eastAsia="Times New Roman" w:hAnsi="Calibri" w:cs="Calibri"/>
                <w:color w:val="000000"/>
                <w:sz w:val="22"/>
              </w:rPr>
            </w:pPr>
            <w:del w:id="1159" w:author="Nate Bachmeier [AWS-SA]" w:date="2023-05-04T18:11:00Z">
              <w:r w:rsidRPr="00E16572" w:rsidDel="009C19DC">
                <w:rPr>
                  <w:rFonts w:ascii="Calibri" w:eastAsia="Times New Roman" w:hAnsi="Calibri" w:cs="Calibri"/>
                  <w:color w:val="000000"/>
                  <w:sz w:val="22"/>
                </w:rPr>
                <w:delText>628</w:delText>
              </w:r>
            </w:del>
          </w:p>
        </w:tc>
      </w:tr>
      <w:tr w:rsidR="00E16572" w:rsidRPr="00E16572" w:rsidDel="009C19DC" w14:paraId="44852E61" w14:textId="3329BC31" w:rsidTr="00B21582">
        <w:trPr>
          <w:cnfStyle w:val="000000100000" w:firstRow="0" w:lastRow="0" w:firstColumn="0" w:lastColumn="0" w:oddVBand="0" w:evenVBand="0" w:oddHBand="1" w:evenHBand="0" w:firstRowFirstColumn="0" w:firstRowLastColumn="0" w:lastRowFirstColumn="0" w:lastRowLastColumn="0"/>
          <w:trHeight w:val="300"/>
          <w:del w:id="11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66E1AFB" w:rsidR="00E16572" w:rsidRPr="00B21582" w:rsidDel="009C19DC" w:rsidRDefault="00E16572" w:rsidP="00E16572">
            <w:pPr>
              <w:spacing w:line="240" w:lineRule="auto"/>
              <w:ind w:firstLine="0"/>
              <w:rPr>
                <w:del w:id="1161" w:author="Nate Bachmeier [AWS-SA]" w:date="2023-05-04T18:11:00Z"/>
                <w:rFonts w:ascii="Calibri" w:eastAsia="Times New Roman" w:hAnsi="Calibri" w:cs="Calibri"/>
                <w:b w:val="0"/>
                <w:bCs w:val="0"/>
                <w:color w:val="000000"/>
                <w:sz w:val="22"/>
              </w:rPr>
            </w:pPr>
            <w:del w:id="1162" w:author="Nate Bachmeier [AWS-SA]" w:date="2023-05-04T18:11:00Z">
              <w:r w:rsidRPr="00E16572" w:rsidDel="009C19DC">
                <w:rPr>
                  <w:rFonts w:ascii="Calibri" w:eastAsia="Times New Roman" w:hAnsi="Calibri" w:cs="Calibri"/>
                  <w:color w:val="000000"/>
                  <w:sz w:val="22"/>
                </w:rPr>
                <w:delText>docking boat</w:delText>
              </w:r>
            </w:del>
          </w:p>
        </w:tc>
        <w:tc>
          <w:tcPr>
            <w:tcW w:w="5348" w:type="dxa"/>
            <w:noWrap/>
            <w:hideMark/>
          </w:tcPr>
          <w:p w14:paraId="451B547E" w14:textId="2A7705E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63" w:author="Nate Bachmeier [AWS-SA]" w:date="2023-05-04T18:11:00Z"/>
                <w:rFonts w:ascii="Calibri" w:eastAsia="Times New Roman" w:hAnsi="Calibri" w:cs="Calibri"/>
                <w:color w:val="000000"/>
                <w:sz w:val="22"/>
              </w:rPr>
            </w:pPr>
            <w:del w:id="1164"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1A511308" w14:textId="71697C1F" w:rsidTr="00B21582">
        <w:trPr>
          <w:trHeight w:val="300"/>
          <w:del w:id="11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307CEC50" w:rsidR="00E16572" w:rsidRPr="00B21582" w:rsidDel="009C19DC" w:rsidRDefault="00E16572" w:rsidP="00E16572">
            <w:pPr>
              <w:spacing w:line="240" w:lineRule="auto"/>
              <w:ind w:firstLine="0"/>
              <w:rPr>
                <w:del w:id="1166" w:author="Nate Bachmeier [AWS-SA]" w:date="2023-05-04T18:11:00Z"/>
                <w:rFonts w:ascii="Calibri" w:eastAsia="Times New Roman" w:hAnsi="Calibri" w:cs="Calibri"/>
                <w:b w:val="0"/>
                <w:bCs w:val="0"/>
                <w:color w:val="000000"/>
                <w:sz w:val="22"/>
              </w:rPr>
            </w:pPr>
            <w:del w:id="1167" w:author="Nate Bachmeier [AWS-SA]" w:date="2023-05-04T18:11:00Z">
              <w:r w:rsidRPr="00E16572" w:rsidDel="009C19DC">
                <w:rPr>
                  <w:rFonts w:ascii="Calibri" w:eastAsia="Times New Roman" w:hAnsi="Calibri" w:cs="Calibri"/>
                  <w:color w:val="000000"/>
                  <w:sz w:val="22"/>
                </w:rPr>
                <w:delText>dodgeball</w:delText>
              </w:r>
            </w:del>
          </w:p>
        </w:tc>
        <w:tc>
          <w:tcPr>
            <w:tcW w:w="5348" w:type="dxa"/>
            <w:noWrap/>
            <w:hideMark/>
          </w:tcPr>
          <w:p w14:paraId="764A454A" w14:textId="7FB582D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68" w:author="Nate Bachmeier [AWS-SA]" w:date="2023-05-04T18:11:00Z"/>
                <w:rFonts w:ascii="Calibri" w:eastAsia="Times New Roman" w:hAnsi="Calibri" w:cs="Calibri"/>
                <w:color w:val="000000"/>
                <w:sz w:val="22"/>
              </w:rPr>
            </w:pPr>
            <w:del w:id="1169" w:author="Nate Bachmeier [AWS-SA]" w:date="2023-05-04T18:11:00Z">
              <w:r w:rsidRPr="00E16572" w:rsidDel="009C19DC">
                <w:rPr>
                  <w:rFonts w:ascii="Calibri" w:eastAsia="Times New Roman" w:hAnsi="Calibri" w:cs="Calibri"/>
                  <w:color w:val="000000"/>
                  <w:sz w:val="22"/>
                </w:rPr>
                <w:delText>720</w:delText>
              </w:r>
            </w:del>
          </w:p>
        </w:tc>
      </w:tr>
      <w:tr w:rsidR="00E16572" w:rsidRPr="00E16572" w:rsidDel="009C19DC" w14:paraId="10FEFED6" w14:textId="17CA5197" w:rsidTr="00B21582">
        <w:trPr>
          <w:cnfStyle w:val="000000100000" w:firstRow="0" w:lastRow="0" w:firstColumn="0" w:lastColumn="0" w:oddVBand="0" w:evenVBand="0" w:oddHBand="1" w:evenHBand="0" w:firstRowFirstColumn="0" w:firstRowLastColumn="0" w:lastRowFirstColumn="0" w:lastRowLastColumn="0"/>
          <w:trHeight w:val="300"/>
          <w:del w:id="11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D028F64" w:rsidR="00E16572" w:rsidRPr="00B21582" w:rsidDel="009C19DC" w:rsidRDefault="00E16572" w:rsidP="00E16572">
            <w:pPr>
              <w:spacing w:line="240" w:lineRule="auto"/>
              <w:ind w:firstLine="0"/>
              <w:rPr>
                <w:del w:id="1171" w:author="Nate Bachmeier [AWS-SA]" w:date="2023-05-04T18:11:00Z"/>
                <w:rFonts w:ascii="Calibri" w:eastAsia="Times New Roman" w:hAnsi="Calibri" w:cs="Calibri"/>
                <w:b w:val="0"/>
                <w:bCs w:val="0"/>
                <w:color w:val="000000"/>
                <w:sz w:val="22"/>
              </w:rPr>
            </w:pPr>
            <w:del w:id="1172" w:author="Nate Bachmeier [AWS-SA]" w:date="2023-05-04T18:11:00Z">
              <w:r w:rsidRPr="00E16572" w:rsidDel="009C19DC">
                <w:rPr>
                  <w:rFonts w:ascii="Calibri" w:eastAsia="Times New Roman" w:hAnsi="Calibri" w:cs="Calibri"/>
                  <w:color w:val="000000"/>
                  <w:sz w:val="22"/>
                </w:rPr>
                <w:delText>doing aerobics</w:delText>
              </w:r>
            </w:del>
          </w:p>
        </w:tc>
        <w:tc>
          <w:tcPr>
            <w:tcW w:w="5348" w:type="dxa"/>
            <w:noWrap/>
            <w:hideMark/>
          </w:tcPr>
          <w:p w14:paraId="354AC89D" w14:textId="56F889C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73" w:author="Nate Bachmeier [AWS-SA]" w:date="2023-05-04T18:11:00Z"/>
                <w:rFonts w:ascii="Calibri" w:eastAsia="Times New Roman" w:hAnsi="Calibri" w:cs="Calibri"/>
                <w:color w:val="000000"/>
                <w:sz w:val="22"/>
              </w:rPr>
            </w:pPr>
            <w:del w:id="1174" w:author="Nate Bachmeier [AWS-SA]" w:date="2023-05-04T18:11:00Z">
              <w:r w:rsidRPr="00E16572" w:rsidDel="009C19DC">
                <w:rPr>
                  <w:rFonts w:ascii="Calibri" w:eastAsia="Times New Roman" w:hAnsi="Calibri" w:cs="Calibri"/>
                  <w:color w:val="000000"/>
                  <w:sz w:val="22"/>
                </w:rPr>
                <w:delText>642</w:delText>
              </w:r>
            </w:del>
          </w:p>
        </w:tc>
      </w:tr>
      <w:tr w:rsidR="00E16572" w:rsidRPr="00E16572" w:rsidDel="009C19DC" w14:paraId="00C56CCF" w14:textId="05CBA1E0" w:rsidTr="00B21582">
        <w:trPr>
          <w:trHeight w:val="300"/>
          <w:del w:id="11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31DF569A" w:rsidR="00E16572" w:rsidRPr="00B21582" w:rsidDel="009C19DC" w:rsidRDefault="00E16572" w:rsidP="00E16572">
            <w:pPr>
              <w:spacing w:line="240" w:lineRule="auto"/>
              <w:ind w:firstLine="0"/>
              <w:rPr>
                <w:del w:id="1176" w:author="Nate Bachmeier [AWS-SA]" w:date="2023-05-04T18:11:00Z"/>
                <w:rFonts w:ascii="Calibri" w:eastAsia="Times New Roman" w:hAnsi="Calibri" w:cs="Calibri"/>
                <w:b w:val="0"/>
                <w:bCs w:val="0"/>
                <w:color w:val="000000"/>
                <w:sz w:val="22"/>
              </w:rPr>
            </w:pPr>
            <w:del w:id="1177" w:author="Nate Bachmeier [AWS-SA]" w:date="2023-05-04T18:11:00Z">
              <w:r w:rsidRPr="00E16572" w:rsidDel="009C19DC">
                <w:rPr>
                  <w:rFonts w:ascii="Calibri" w:eastAsia="Times New Roman" w:hAnsi="Calibri" w:cs="Calibri"/>
                  <w:color w:val="000000"/>
                  <w:sz w:val="22"/>
                </w:rPr>
                <w:delText>doing jigsaw puzzle</w:delText>
              </w:r>
            </w:del>
          </w:p>
        </w:tc>
        <w:tc>
          <w:tcPr>
            <w:tcW w:w="5348" w:type="dxa"/>
            <w:noWrap/>
            <w:hideMark/>
          </w:tcPr>
          <w:p w14:paraId="3DE47767" w14:textId="7EDD2B1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78" w:author="Nate Bachmeier [AWS-SA]" w:date="2023-05-04T18:11:00Z"/>
                <w:rFonts w:ascii="Calibri" w:eastAsia="Times New Roman" w:hAnsi="Calibri" w:cs="Calibri"/>
                <w:color w:val="000000"/>
                <w:sz w:val="22"/>
              </w:rPr>
            </w:pPr>
            <w:del w:id="1179"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3B745CED" w14:textId="516E6F91" w:rsidTr="00B21582">
        <w:trPr>
          <w:cnfStyle w:val="000000100000" w:firstRow="0" w:lastRow="0" w:firstColumn="0" w:lastColumn="0" w:oddVBand="0" w:evenVBand="0" w:oddHBand="1" w:evenHBand="0" w:firstRowFirstColumn="0" w:firstRowLastColumn="0" w:lastRowFirstColumn="0" w:lastRowLastColumn="0"/>
          <w:trHeight w:val="300"/>
          <w:del w:id="11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58B07270" w:rsidR="00E16572" w:rsidRPr="00B21582" w:rsidDel="009C19DC" w:rsidRDefault="00E16572" w:rsidP="00E16572">
            <w:pPr>
              <w:spacing w:line="240" w:lineRule="auto"/>
              <w:ind w:firstLine="0"/>
              <w:rPr>
                <w:del w:id="1181" w:author="Nate Bachmeier [AWS-SA]" w:date="2023-05-04T18:11:00Z"/>
                <w:rFonts w:ascii="Calibri" w:eastAsia="Times New Roman" w:hAnsi="Calibri" w:cs="Calibri"/>
                <w:b w:val="0"/>
                <w:bCs w:val="0"/>
                <w:color w:val="000000"/>
                <w:sz w:val="22"/>
              </w:rPr>
            </w:pPr>
            <w:del w:id="1182" w:author="Nate Bachmeier [AWS-SA]" w:date="2023-05-04T18:11:00Z">
              <w:r w:rsidRPr="00E16572" w:rsidDel="009C19DC">
                <w:rPr>
                  <w:rFonts w:ascii="Calibri" w:eastAsia="Times New Roman" w:hAnsi="Calibri" w:cs="Calibri"/>
                  <w:color w:val="000000"/>
                  <w:sz w:val="22"/>
                </w:rPr>
                <w:delText>doing laundry</w:delText>
              </w:r>
            </w:del>
          </w:p>
        </w:tc>
        <w:tc>
          <w:tcPr>
            <w:tcW w:w="5348" w:type="dxa"/>
            <w:noWrap/>
            <w:hideMark/>
          </w:tcPr>
          <w:p w14:paraId="66B4A6EA" w14:textId="51EECE5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83" w:author="Nate Bachmeier [AWS-SA]" w:date="2023-05-04T18:11:00Z"/>
                <w:rFonts w:ascii="Calibri" w:eastAsia="Times New Roman" w:hAnsi="Calibri" w:cs="Calibri"/>
                <w:color w:val="000000"/>
                <w:sz w:val="22"/>
              </w:rPr>
            </w:pPr>
            <w:del w:id="1184" w:author="Nate Bachmeier [AWS-SA]" w:date="2023-05-04T18:11:00Z">
              <w:r w:rsidRPr="00E16572" w:rsidDel="009C19DC">
                <w:rPr>
                  <w:rFonts w:ascii="Calibri" w:eastAsia="Times New Roman" w:hAnsi="Calibri" w:cs="Calibri"/>
                  <w:color w:val="000000"/>
                  <w:sz w:val="22"/>
                </w:rPr>
                <w:delText>464</w:delText>
              </w:r>
            </w:del>
          </w:p>
        </w:tc>
      </w:tr>
      <w:tr w:rsidR="00E16572" w:rsidRPr="00E16572" w:rsidDel="009C19DC" w14:paraId="7DE2EE7D" w14:textId="34ABA9DE" w:rsidTr="00B21582">
        <w:trPr>
          <w:trHeight w:val="300"/>
          <w:del w:id="11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5F877930" w:rsidR="00E16572" w:rsidRPr="00B21582" w:rsidDel="009C19DC" w:rsidRDefault="00E16572" w:rsidP="00E16572">
            <w:pPr>
              <w:spacing w:line="240" w:lineRule="auto"/>
              <w:ind w:firstLine="0"/>
              <w:rPr>
                <w:del w:id="1186" w:author="Nate Bachmeier [AWS-SA]" w:date="2023-05-04T18:11:00Z"/>
                <w:rFonts w:ascii="Calibri" w:eastAsia="Times New Roman" w:hAnsi="Calibri" w:cs="Calibri"/>
                <w:b w:val="0"/>
                <w:bCs w:val="0"/>
                <w:color w:val="000000"/>
                <w:sz w:val="22"/>
              </w:rPr>
            </w:pPr>
            <w:del w:id="1187" w:author="Nate Bachmeier [AWS-SA]" w:date="2023-05-04T18:11:00Z">
              <w:r w:rsidRPr="00E16572" w:rsidDel="009C19DC">
                <w:rPr>
                  <w:rFonts w:ascii="Calibri" w:eastAsia="Times New Roman" w:hAnsi="Calibri" w:cs="Calibri"/>
                  <w:color w:val="000000"/>
                  <w:sz w:val="22"/>
                </w:rPr>
                <w:delText>doing nails</w:delText>
              </w:r>
            </w:del>
          </w:p>
        </w:tc>
        <w:tc>
          <w:tcPr>
            <w:tcW w:w="5348" w:type="dxa"/>
            <w:noWrap/>
            <w:hideMark/>
          </w:tcPr>
          <w:p w14:paraId="6265FE8A" w14:textId="381910F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88" w:author="Nate Bachmeier [AWS-SA]" w:date="2023-05-04T18:11:00Z"/>
                <w:rFonts w:ascii="Calibri" w:eastAsia="Times New Roman" w:hAnsi="Calibri" w:cs="Calibri"/>
                <w:color w:val="000000"/>
                <w:sz w:val="22"/>
              </w:rPr>
            </w:pPr>
            <w:del w:id="1189" w:author="Nate Bachmeier [AWS-SA]" w:date="2023-05-04T18:11:00Z">
              <w:r w:rsidRPr="00E16572" w:rsidDel="009C19DC">
                <w:rPr>
                  <w:rFonts w:ascii="Calibri" w:eastAsia="Times New Roman" w:hAnsi="Calibri" w:cs="Calibri"/>
                  <w:color w:val="000000"/>
                  <w:sz w:val="22"/>
                </w:rPr>
                <w:delText>749</w:delText>
              </w:r>
            </w:del>
          </w:p>
        </w:tc>
      </w:tr>
      <w:tr w:rsidR="00E16572" w:rsidRPr="00E16572" w:rsidDel="009C19DC" w14:paraId="0420C178" w14:textId="43661A70" w:rsidTr="00B21582">
        <w:trPr>
          <w:cnfStyle w:val="000000100000" w:firstRow="0" w:lastRow="0" w:firstColumn="0" w:lastColumn="0" w:oddVBand="0" w:evenVBand="0" w:oddHBand="1" w:evenHBand="0" w:firstRowFirstColumn="0" w:firstRowLastColumn="0" w:lastRowFirstColumn="0" w:lastRowLastColumn="0"/>
          <w:trHeight w:val="300"/>
          <w:del w:id="11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0225F579" w:rsidR="00E16572" w:rsidRPr="00B21582" w:rsidDel="009C19DC" w:rsidRDefault="00E16572" w:rsidP="00E16572">
            <w:pPr>
              <w:spacing w:line="240" w:lineRule="auto"/>
              <w:ind w:firstLine="0"/>
              <w:rPr>
                <w:del w:id="1191" w:author="Nate Bachmeier [AWS-SA]" w:date="2023-05-04T18:11:00Z"/>
                <w:rFonts w:ascii="Calibri" w:eastAsia="Times New Roman" w:hAnsi="Calibri" w:cs="Calibri"/>
                <w:b w:val="0"/>
                <w:bCs w:val="0"/>
                <w:color w:val="000000"/>
                <w:sz w:val="22"/>
              </w:rPr>
            </w:pPr>
            <w:del w:id="1192" w:author="Nate Bachmeier [AWS-SA]" w:date="2023-05-04T18:11:00Z">
              <w:r w:rsidRPr="00E16572" w:rsidDel="009C19DC">
                <w:rPr>
                  <w:rFonts w:ascii="Calibri" w:eastAsia="Times New Roman" w:hAnsi="Calibri" w:cs="Calibri"/>
                  <w:color w:val="000000"/>
                  <w:sz w:val="22"/>
                </w:rPr>
                <w:delText>doing sudoku</w:delText>
              </w:r>
            </w:del>
          </w:p>
        </w:tc>
        <w:tc>
          <w:tcPr>
            <w:tcW w:w="5348" w:type="dxa"/>
            <w:noWrap/>
            <w:hideMark/>
          </w:tcPr>
          <w:p w14:paraId="1C1F9EEE" w14:textId="08BFDBF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93" w:author="Nate Bachmeier [AWS-SA]" w:date="2023-05-04T18:11:00Z"/>
                <w:rFonts w:ascii="Calibri" w:eastAsia="Times New Roman" w:hAnsi="Calibri" w:cs="Calibri"/>
                <w:color w:val="000000"/>
                <w:sz w:val="22"/>
              </w:rPr>
            </w:pPr>
            <w:del w:id="1194" w:author="Nate Bachmeier [AWS-SA]" w:date="2023-05-04T18:11:00Z">
              <w:r w:rsidRPr="00E16572" w:rsidDel="009C19DC">
                <w:rPr>
                  <w:rFonts w:ascii="Calibri" w:eastAsia="Times New Roman" w:hAnsi="Calibri" w:cs="Calibri"/>
                  <w:color w:val="000000"/>
                  <w:sz w:val="22"/>
                </w:rPr>
                <w:delText>501</w:delText>
              </w:r>
            </w:del>
          </w:p>
        </w:tc>
      </w:tr>
      <w:tr w:rsidR="00E16572" w:rsidRPr="00E16572" w:rsidDel="009C19DC" w14:paraId="55DE3898" w14:textId="09B40060" w:rsidTr="00B21582">
        <w:trPr>
          <w:trHeight w:val="300"/>
          <w:del w:id="11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0F17701E" w:rsidR="00E16572" w:rsidRPr="00B21582" w:rsidDel="009C19DC" w:rsidRDefault="00E16572" w:rsidP="00E16572">
            <w:pPr>
              <w:spacing w:line="240" w:lineRule="auto"/>
              <w:ind w:firstLine="0"/>
              <w:rPr>
                <w:del w:id="1196" w:author="Nate Bachmeier [AWS-SA]" w:date="2023-05-04T18:11:00Z"/>
                <w:rFonts w:ascii="Calibri" w:eastAsia="Times New Roman" w:hAnsi="Calibri" w:cs="Calibri"/>
                <w:b w:val="0"/>
                <w:bCs w:val="0"/>
                <w:color w:val="000000"/>
                <w:sz w:val="22"/>
              </w:rPr>
            </w:pPr>
            <w:del w:id="1197" w:author="Nate Bachmeier [AWS-SA]" w:date="2023-05-04T18:11:00Z">
              <w:r w:rsidRPr="00E16572" w:rsidDel="009C19DC">
                <w:rPr>
                  <w:rFonts w:ascii="Calibri" w:eastAsia="Times New Roman" w:hAnsi="Calibri" w:cs="Calibri"/>
                  <w:color w:val="000000"/>
                  <w:sz w:val="22"/>
                </w:rPr>
                <w:delText>drawing</w:delText>
              </w:r>
            </w:del>
          </w:p>
        </w:tc>
        <w:tc>
          <w:tcPr>
            <w:tcW w:w="5348" w:type="dxa"/>
            <w:noWrap/>
            <w:hideMark/>
          </w:tcPr>
          <w:p w14:paraId="6D32EDEB" w14:textId="343C55C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98" w:author="Nate Bachmeier [AWS-SA]" w:date="2023-05-04T18:11:00Z"/>
                <w:rFonts w:ascii="Calibri" w:eastAsia="Times New Roman" w:hAnsi="Calibri" w:cs="Calibri"/>
                <w:color w:val="000000"/>
                <w:sz w:val="22"/>
              </w:rPr>
            </w:pPr>
            <w:del w:id="1199" w:author="Nate Bachmeier [AWS-SA]" w:date="2023-05-04T18:11:00Z">
              <w:r w:rsidRPr="00E16572" w:rsidDel="009C19DC">
                <w:rPr>
                  <w:rFonts w:ascii="Calibri" w:eastAsia="Times New Roman" w:hAnsi="Calibri" w:cs="Calibri"/>
                  <w:color w:val="000000"/>
                  <w:sz w:val="22"/>
                </w:rPr>
                <w:delText>578</w:delText>
              </w:r>
            </w:del>
          </w:p>
        </w:tc>
      </w:tr>
      <w:tr w:rsidR="00E16572" w:rsidRPr="00E16572" w:rsidDel="009C19DC" w14:paraId="4E82CF7A" w14:textId="39BA4B54" w:rsidTr="00B21582">
        <w:trPr>
          <w:cnfStyle w:val="000000100000" w:firstRow="0" w:lastRow="0" w:firstColumn="0" w:lastColumn="0" w:oddVBand="0" w:evenVBand="0" w:oddHBand="1" w:evenHBand="0" w:firstRowFirstColumn="0" w:firstRowLastColumn="0" w:lastRowFirstColumn="0" w:lastRowLastColumn="0"/>
          <w:trHeight w:val="300"/>
          <w:del w:id="12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C66A268" w:rsidR="00E16572" w:rsidRPr="00B21582" w:rsidDel="009C19DC" w:rsidRDefault="00E16572" w:rsidP="00E16572">
            <w:pPr>
              <w:spacing w:line="240" w:lineRule="auto"/>
              <w:ind w:firstLine="0"/>
              <w:rPr>
                <w:del w:id="1201" w:author="Nate Bachmeier [AWS-SA]" w:date="2023-05-04T18:11:00Z"/>
                <w:rFonts w:ascii="Calibri" w:eastAsia="Times New Roman" w:hAnsi="Calibri" w:cs="Calibri"/>
                <w:b w:val="0"/>
                <w:bCs w:val="0"/>
                <w:color w:val="000000"/>
                <w:sz w:val="22"/>
              </w:rPr>
            </w:pPr>
            <w:del w:id="1202" w:author="Nate Bachmeier [AWS-SA]" w:date="2023-05-04T18:11:00Z">
              <w:r w:rsidRPr="00E16572" w:rsidDel="009C19DC">
                <w:rPr>
                  <w:rFonts w:ascii="Calibri" w:eastAsia="Times New Roman" w:hAnsi="Calibri" w:cs="Calibri"/>
                  <w:color w:val="000000"/>
                  <w:sz w:val="22"/>
                </w:rPr>
                <w:delText>dribbling basketball</w:delText>
              </w:r>
            </w:del>
          </w:p>
        </w:tc>
        <w:tc>
          <w:tcPr>
            <w:tcW w:w="5348" w:type="dxa"/>
            <w:noWrap/>
            <w:hideMark/>
          </w:tcPr>
          <w:p w14:paraId="0789DA27" w14:textId="01411B2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03" w:author="Nate Bachmeier [AWS-SA]" w:date="2023-05-04T18:11:00Z"/>
                <w:rFonts w:ascii="Calibri" w:eastAsia="Times New Roman" w:hAnsi="Calibri" w:cs="Calibri"/>
                <w:color w:val="000000"/>
                <w:sz w:val="22"/>
              </w:rPr>
            </w:pPr>
            <w:del w:id="1204" w:author="Nate Bachmeier [AWS-SA]" w:date="2023-05-04T18:11:00Z">
              <w:r w:rsidRPr="00E16572" w:rsidDel="009C19DC">
                <w:rPr>
                  <w:rFonts w:ascii="Calibri" w:eastAsia="Times New Roman" w:hAnsi="Calibri" w:cs="Calibri"/>
                  <w:color w:val="000000"/>
                  <w:sz w:val="22"/>
                </w:rPr>
                <w:delText>828</w:delText>
              </w:r>
            </w:del>
          </w:p>
        </w:tc>
      </w:tr>
      <w:tr w:rsidR="00E16572" w:rsidRPr="00E16572" w:rsidDel="009C19DC" w14:paraId="1ED56815" w14:textId="51B19E8F" w:rsidTr="00B21582">
        <w:trPr>
          <w:trHeight w:val="300"/>
          <w:del w:id="12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0BFDCECD" w:rsidR="00E16572" w:rsidRPr="00B21582" w:rsidDel="009C19DC" w:rsidRDefault="00E16572" w:rsidP="00E16572">
            <w:pPr>
              <w:spacing w:line="240" w:lineRule="auto"/>
              <w:ind w:firstLine="0"/>
              <w:rPr>
                <w:del w:id="1206" w:author="Nate Bachmeier [AWS-SA]" w:date="2023-05-04T18:11:00Z"/>
                <w:rFonts w:ascii="Calibri" w:eastAsia="Times New Roman" w:hAnsi="Calibri" w:cs="Calibri"/>
                <w:b w:val="0"/>
                <w:bCs w:val="0"/>
                <w:color w:val="000000"/>
                <w:sz w:val="22"/>
              </w:rPr>
            </w:pPr>
            <w:del w:id="1207" w:author="Nate Bachmeier [AWS-SA]" w:date="2023-05-04T18:11:00Z">
              <w:r w:rsidRPr="00E16572" w:rsidDel="009C19DC">
                <w:rPr>
                  <w:rFonts w:ascii="Calibri" w:eastAsia="Times New Roman" w:hAnsi="Calibri" w:cs="Calibri"/>
                  <w:color w:val="000000"/>
                  <w:sz w:val="22"/>
                </w:rPr>
                <w:delText>drinking shots</w:delText>
              </w:r>
            </w:del>
          </w:p>
        </w:tc>
        <w:tc>
          <w:tcPr>
            <w:tcW w:w="5348" w:type="dxa"/>
            <w:noWrap/>
            <w:hideMark/>
          </w:tcPr>
          <w:p w14:paraId="3D0FB667" w14:textId="69F0B08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08" w:author="Nate Bachmeier [AWS-SA]" w:date="2023-05-04T18:11:00Z"/>
                <w:rFonts w:ascii="Calibri" w:eastAsia="Times New Roman" w:hAnsi="Calibri" w:cs="Calibri"/>
                <w:color w:val="000000"/>
                <w:sz w:val="22"/>
              </w:rPr>
            </w:pPr>
            <w:del w:id="1209" w:author="Nate Bachmeier [AWS-SA]" w:date="2023-05-04T18:11:00Z">
              <w:r w:rsidRPr="00E16572" w:rsidDel="009C19DC">
                <w:rPr>
                  <w:rFonts w:ascii="Calibri" w:eastAsia="Times New Roman" w:hAnsi="Calibri" w:cs="Calibri"/>
                  <w:color w:val="000000"/>
                  <w:sz w:val="22"/>
                </w:rPr>
                <w:delText>649</w:delText>
              </w:r>
            </w:del>
          </w:p>
        </w:tc>
      </w:tr>
      <w:tr w:rsidR="00E16572" w:rsidRPr="00E16572" w:rsidDel="009C19DC" w14:paraId="00B14220" w14:textId="3CB97B57" w:rsidTr="00B21582">
        <w:trPr>
          <w:cnfStyle w:val="000000100000" w:firstRow="0" w:lastRow="0" w:firstColumn="0" w:lastColumn="0" w:oddVBand="0" w:evenVBand="0" w:oddHBand="1" w:evenHBand="0" w:firstRowFirstColumn="0" w:firstRowLastColumn="0" w:lastRowFirstColumn="0" w:lastRowLastColumn="0"/>
          <w:trHeight w:val="300"/>
          <w:del w:id="12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372C9A12" w:rsidR="00E16572" w:rsidRPr="00B21582" w:rsidDel="009C19DC" w:rsidRDefault="00E16572" w:rsidP="00E16572">
            <w:pPr>
              <w:spacing w:line="240" w:lineRule="auto"/>
              <w:ind w:firstLine="0"/>
              <w:rPr>
                <w:del w:id="1211" w:author="Nate Bachmeier [AWS-SA]" w:date="2023-05-04T18:11:00Z"/>
                <w:rFonts w:ascii="Calibri" w:eastAsia="Times New Roman" w:hAnsi="Calibri" w:cs="Calibri"/>
                <w:b w:val="0"/>
                <w:bCs w:val="0"/>
                <w:color w:val="000000"/>
                <w:sz w:val="22"/>
              </w:rPr>
            </w:pPr>
            <w:del w:id="1212" w:author="Nate Bachmeier [AWS-SA]" w:date="2023-05-04T18:11:00Z">
              <w:r w:rsidRPr="00E16572" w:rsidDel="009C19DC">
                <w:rPr>
                  <w:rFonts w:ascii="Calibri" w:eastAsia="Times New Roman" w:hAnsi="Calibri" w:cs="Calibri"/>
                  <w:color w:val="000000"/>
                  <w:sz w:val="22"/>
                </w:rPr>
                <w:delText>driving car</w:delText>
              </w:r>
            </w:del>
          </w:p>
        </w:tc>
        <w:tc>
          <w:tcPr>
            <w:tcW w:w="5348" w:type="dxa"/>
            <w:noWrap/>
            <w:hideMark/>
          </w:tcPr>
          <w:p w14:paraId="29E2E67E" w14:textId="62ADB30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13" w:author="Nate Bachmeier [AWS-SA]" w:date="2023-05-04T18:11:00Z"/>
                <w:rFonts w:ascii="Calibri" w:eastAsia="Times New Roman" w:hAnsi="Calibri" w:cs="Calibri"/>
                <w:color w:val="000000"/>
                <w:sz w:val="22"/>
              </w:rPr>
            </w:pPr>
            <w:del w:id="1214" w:author="Nate Bachmeier [AWS-SA]" w:date="2023-05-04T18:11:00Z">
              <w:r w:rsidRPr="00E16572" w:rsidDel="009C19DC">
                <w:rPr>
                  <w:rFonts w:ascii="Calibri" w:eastAsia="Times New Roman" w:hAnsi="Calibri" w:cs="Calibri"/>
                  <w:color w:val="000000"/>
                  <w:sz w:val="22"/>
                </w:rPr>
                <w:delText>696</w:delText>
              </w:r>
            </w:del>
          </w:p>
        </w:tc>
      </w:tr>
      <w:tr w:rsidR="00E16572" w:rsidRPr="00E16572" w:rsidDel="009C19DC" w14:paraId="19BE0AE5" w14:textId="6A72E933" w:rsidTr="00B21582">
        <w:trPr>
          <w:trHeight w:val="300"/>
          <w:del w:id="12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2F8DBB3B" w:rsidR="00E16572" w:rsidRPr="00B21582" w:rsidDel="009C19DC" w:rsidRDefault="00E16572" w:rsidP="00E16572">
            <w:pPr>
              <w:spacing w:line="240" w:lineRule="auto"/>
              <w:ind w:firstLine="0"/>
              <w:rPr>
                <w:del w:id="1216" w:author="Nate Bachmeier [AWS-SA]" w:date="2023-05-04T18:11:00Z"/>
                <w:rFonts w:ascii="Calibri" w:eastAsia="Times New Roman" w:hAnsi="Calibri" w:cs="Calibri"/>
                <w:b w:val="0"/>
                <w:bCs w:val="0"/>
                <w:color w:val="000000"/>
                <w:sz w:val="22"/>
              </w:rPr>
            </w:pPr>
            <w:del w:id="1217" w:author="Nate Bachmeier [AWS-SA]" w:date="2023-05-04T18:11:00Z">
              <w:r w:rsidRPr="00E16572" w:rsidDel="009C19DC">
                <w:rPr>
                  <w:rFonts w:ascii="Calibri" w:eastAsia="Times New Roman" w:hAnsi="Calibri" w:cs="Calibri"/>
                  <w:color w:val="000000"/>
                  <w:sz w:val="22"/>
                </w:rPr>
                <w:delText>driving tractor</w:delText>
              </w:r>
            </w:del>
          </w:p>
        </w:tc>
        <w:tc>
          <w:tcPr>
            <w:tcW w:w="5348" w:type="dxa"/>
            <w:noWrap/>
            <w:hideMark/>
          </w:tcPr>
          <w:p w14:paraId="2E01E514" w14:textId="27A11A1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18" w:author="Nate Bachmeier [AWS-SA]" w:date="2023-05-04T18:11:00Z"/>
                <w:rFonts w:ascii="Calibri" w:eastAsia="Times New Roman" w:hAnsi="Calibri" w:cs="Calibri"/>
                <w:color w:val="000000"/>
                <w:sz w:val="22"/>
              </w:rPr>
            </w:pPr>
            <w:del w:id="1219" w:author="Nate Bachmeier [AWS-SA]" w:date="2023-05-04T18:11:00Z">
              <w:r w:rsidRPr="00E16572" w:rsidDel="009C19DC">
                <w:rPr>
                  <w:rFonts w:ascii="Calibri" w:eastAsia="Times New Roman" w:hAnsi="Calibri" w:cs="Calibri"/>
                  <w:color w:val="000000"/>
                  <w:sz w:val="22"/>
                </w:rPr>
                <w:delText>803</w:delText>
              </w:r>
            </w:del>
          </w:p>
        </w:tc>
      </w:tr>
      <w:tr w:rsidR="00E16572" w:rsidRPr="00E16572" w:rsidDel="009C19DC" w14:paraId="49AAD042" w14:textId="7A88C596" w:rsidTr="00B21582">
        <w:trPr>
          <w:cnfStyle w:val="000000100000" w:firstRow="0" w:lastRow="0" w:firstColumn="0" w:lastColumn="0" w:oddVBand="0" w:evenVBand="0" w:oddHBand="1" w:evenHBand="0" w:firstRowFirstColumn="0" w:firstRowLastColumn="0" w:lastRowFirstColumn="0" w:lastRowLastColumn="0"/>
          <w:trHeight w:val="300"/>
          <w:del w:id="12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4386395F" w:rsidR="00E16572" w:rsidRPr="00B21582" w:rsidDel="009C19DC" w:rsidRDefault="00E16572" w:rsidP="00E16572">
            <w:pPr>
              <w:spacing w:line="240" w:lineRule="auto"/>
              <w:ind w:firstLine="0"/>
              <w:rPr>
                <w:del w:id="1221" w:author="Nate Bachmeier [AWS-SA]" w:date="2023-05-04T18:11:00Z"/>
                <w:rFonts w:ascii="Calibri" w:eastAsia="Times New Roman" w:hAnsi="Calibri" w:cs="Calibri"/>
                <w:b w:val="0"/>
                <w:bCs w:val="0"/>
                <w:color w:val="000000"/>
                <w:sz w:val="22"/>
              </w:rPr>
            </w:pPr>
            <w:del w:id="1222" w:author="Nate Bachmeier [AWS-SA]" w:date="2023-05-04T18:11:00Z">
              <w:r w:rsidRPr="00E16572" w:rsidDel="009C19DC">
                <w:rPr>
                  <w:rFonts w:ascii="Calibri" w:eastAsia="Times New Roman" w:hAnsi="Calibri" w:cs="Calibri"/>
                  <w:color w:val="000000"/>
                  <w:sz w:val="22"/>
                </w:rPr>
                <w:delText>drooling</w:delText>
              </w:r>
            </w:del>
          </w:p>
        </w:tc>
        <w:tc>
          <w:tcPr>
            <w:tcW w:w="5348" w:type="dxa"/>
            <w:noWrap/>
            <w:hideMark/>
          </w:tcPr>
          <w:p w14:paraId="7088C2EC" w14:textId="1E6A995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23" w:author="Nate Bachmeier [AWS-SA]" w:date="2023-05-04T18:11:00Z"/>
                <w:rFonts w:ascii="Calibri" w:eastAsia="Times New Roman" w:hAnsi="Calibri" w:cs="Calibri"/>
                <w:color w:val="000000"/>
                <w:sz w:val="22"/>
              </w:rPr>
            </w:pPr>
            <w:del w:id="1224" w:author="Nate Bachmeier [AWS-SA]" w:date="2023-05-04T18:11:00Z">
              <w:r w:rsidRPr="00E16572" w:rsidDel="009C19DC">
                <w:rPr>
                  <w:rFonts w:ascii="Calibri" w:eastAsia="Times New Roman" w:hAnsi="Calibri" w:cs="Calibri"/>
                  <w:color w:val="000000"/>
                  <w:sz w:val="22"/>
                </w:rPr>
                <w:delText>569</w:delText>
              </w:r>
            </w:del>
          </w:p>
        </w:tc>
      </w:tr>
      <w:tr w:rsidR="00E16572" w:rsidRPr="00E16572" w:rsidDel="009C19DC" w14:paraId="0D627558" w14:textId="72A10F1C" w:rsidTr="00B21582">
        <w:trPr>
          <w:trHeight w:val="300"/>
          <w:del w:id="12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6630EF71" w:rsidR="00E16572" w:rsidRPr="00B21582" w:rsidDel="009C19DC" w:rsidRDefault="00E16572" w:rsidP="00E16572">
            <w:pPr>
              <w:spacing w:line="240" w:lineRule="auto"/>
              <w:ind w:firstLine="0"/>
              <w:rPr>
                <w:del w:id="1226" w:author="Nate Bachmeier [AWS-SA]" w:date="2023-05-04T18:11:00Z"/>
                <w:rFonts w:ascii="Calibri" w:eastAsia="Times New Roman" w:hAnsi="Calibri" w:cs="Calibri"/>
                <w:b w:val="0"/>
                <w:bCs w:val="0"/>
                <w:color w:val="000000"/>
                <w:sz w:val="22"/>
              </w:rPr>
            </w:pPr>
            <w:del w:id="1227" w:author="Nate Bachmeier [AWS-SA]" w:date="2023-05-04T18:11:00Z">
              <w:r w:rsidRPr="00E16572" w:rsidDel="009C19DC">
                <w:rPr>
                  <w:rFonts w:ascii="Calibri" w:eastAsia="Times New Roman" w:hAnsi="Calibri" w:cs="Calibri"/>
                  <w:color w:val="000000"/>
                  <w:sz w:val="22"/>
                </w:rPr>
                <w:delText>drop kicking</w:delText>
              </w:r>
            </w:del>
          </w:p>
        </w:tc>
        <w:tc>
          <w:tcPr>
            <w:tcW w:w="5348" w:type="dxa"/>
            <w:noWrap/>
            <w:hideMark/>
          </w:tcPr>
          <w:p w14:paraId="73473252" w14:textId="11D6A5B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28" w:author="Nate Bachmeier [AWS-SA]" w:date="2023-05-04T18:11:00Z"/>
                <w:rFonts w:ascii="Calibri" w:eastAsia="Times New Roman" w:hAnsi="Calibri" w:cs="Calibri"/>
                <w:color w:val="000000"/>
                <w:sz w:val="22"/>
              </w:rPr>
            </w:pPr>
            <w:del w:id="1229" w:author="Nate Bachmeier [AWS-SA]" w:date="2023-05-04T18:11:00Z">
              <w:r w:rsidRPr="00E16572" w:rsidDel="009C19DC">
                <w:rPr>
                  <w:rFonts w:ascii="Calibri" w:eastAsia="Times New Roman" w:hAnsi="Calibri" w:cs="Calibri"/>
                  <w:color w:val="000000"/>
                  <w:sz w:val="22"/>
                </w:rPr>
                <w:delText>715</w:delText>
              </w:r>
            </w:del>
          </w:p>
        </w:tc>
      </w:tr>
      <w:tr w:rsidR="00E16572" w:rsidRPr="00E16572" w:rsidDel="009C19DC" w14:paraId="2FB5FD1A" w14:textId="1514B6E0" w:rsidTr="00B21582">
        <w:trPr>
          <w:cnfStyle w:val="000000100000" w:firstRow="0" w:lastRow="0" w:firstColumn="0" w:lastColumn="0" w:oddVBand="0" w:evenVBand="0" w:oddHBand="1" w:evenHBand="0" w:firstRowFirstColumn="0" w:firstRowLastColumn="0" w:lastRowFirstColumn="0" w:lastRowLastColumn="0"/>
          <w:trHeight w:val="300"/>
          <w:del w:id="12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16CCCB85" w:rsidR="00E16572" w:rsidRPr="00B21582" w:rsidDel="009C19DC" w:rsidRDefault="00E16572" w:rsidP="00E16572">
            <w:pPr>
              <w:spacing w:line="240" w:lineRule="auto"/>
              <w:ind w:firstLine="0"/>
              <w:rPr>
                <w:del w:id="1231" w:author="Nate Bachmeier [AWS-SA]" w:date="2023-05-04T18:11:00Z"/>
                <w:rFonts w:ascii="Calibri" w:eastAsia="Times New Roman" w:hAnsi="Calibri" w:cs="Calibri"/>
                <w:b w:val="0"/>
                <w:bCs w:val="0"/>
                <w:color w:val="000000"/>
                <w:sz w:val="22"/>
              </w:rPr>
            </w:pPr>
            <w:del w:id="1232" w:author="Nate Bachmeier [AWS-SA]" w:date="2023-05-04T18:11:00Z">
              <w:r w:rsidRPr="00E16572" w:rsidDel="009C19DC">
                <w:rPr>
                  <w:rFonts w:ascii="Calibri" w:eastAsia="Times New Roman" w:hAnsi="Calibri" w:cs="Calibri"/>
                  <w:color w:val="000000"/>
                  <w:sz w:val="22"/>
                </w:rPr>
                <w:delText>drumming fingers</w:delText>
              </w:r>
            </w:del>
          </w:p>
        </w:tc>
        <w:tc>
          <w:tcPr>
            <w:tcW w:w="5348" w:type="dxa"/>
            <w:noWrap/>
            <w:hideMark/>
          </w:tcPr>
          <w:p w14:paraId="493C7735" w14:textId="5CA7312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33" w:author="Nate Bachmeier [AWS-SA]" w:date="2023-05-04T18:11:00Z"/>
                <w:rFonts w:ascii="Calibri" w:eastAsia="Times New Roman" w:hAnsi="Calibri" w:cs="Calibri"/>
                <w:color w:val="000000"/>
                <w:sz w:val="22"/>
              </w:rPr>
            </w:pPr>
            <w:del w:id="1234" w:author="Nate Bachmeier [AWS-SA]" w:date="2023-05-04T18:11:00Z">
              <w:r w:rsidRPr="00E16572" w:rsidDel="009C19DC">
                <w:rPr>
                  <w:rFonts w:ascii="Calibri" w:eastAsia="Times New Roman" w:hAnsi="Calibri" w:cs="Calibri"/>
                  <w:color w:val="000000"/>
                  <w:sz w:val="22"/>
                </w:rPr>
                <w:delText>584</w:delText>
              </w:r>
            </w:del>
          </w:p>
        </w:tc>
      </w:tr>
      <w:tr w:rsidR="00E16572" w:rsidRPr="00E16572" w:rsidDel="009C19DC" w14:paraId="138081D1" w14:textId="1DF2CEA0" w:rsidTr="00B21582">
        <w:trPr>
          <w:trHeight w:val="300"/>
          <w:del w:id="12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E4CED7B" w:rsidR="00E16572" w:rsidRPr="00B21582" w:rsidDel="009C19DC" w:rsidRDefault="00E16572" w:rsidP="00E16572">
            <w:pPr>
              <w:spacing w:line="240" w:lineRule="auto"/>
              <w:ind w:firstLine="0"/>
              <w:rPr>
                <w:del w:id="1236" w:author="Nate Bachmeier [AWS-SA]" w:date="2023-05-04T18:11:00Z"/>
                <w:rFonts w:ascii="Calibri" w:eastAsia="Times New Roman" w:hAnsi="Calibri" w:cs="Calibri"/>
                <w:b w:val="0"/>
                <w:bCs w:val="0"/>
                <w:color w:val="000000"/>
                <w:sz w:val="22"/>
              </w:rPr>
            </w:pPr>
            <w:del w:id="1237" w:author="Nate Bachmeier [AWS-SA]" w:date="2023-05-04T18:11:00Z">
              <w:r w:rsidRPr="00E16572" w:rsidDel="009C19DC">
                <w:rPr>
                  <w:rFonts w:ascii="Calibri" w:eastAsia="Times New Roman" w:hAnsi="Calibri" w:cs="Calibri"/>
                  <w:color w:val="000000"/>
                  <w:sz w:val="22"/>
                </w:rPr>
                <w:delText>dumpster diving</w:delText>
              </w:r>
            </w:del>
          </w:p>
        </w:tc>
        <w:tc>
          <w:tcPr>
            <w:tcW w:w="5348" w:type="dxa"/>
            <w:noWrap/>
            <w:hideMark/>
          </w:tcPr>
          <w:p w14:paraId="01256AD8" w14:textId="6613BAD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38" w:author="Nate Bachmeier [AWS-SA]" w:date="2023-05-04T18:11:00Z"/>
                <w:rFonts w:ascii="Calibri" w:eastAsia="Times New Roman" w:hAnsi="Calibri" w:cs="Calibri"/>
                <w:color w:val="000000"/>
                <w:sz w:val="22"/>
              </w:rPr>
            </w:pPr>
            <w:del w:id="1239" w:author="Nate Bachmeier [AWS-SA]" w:date="2023-05-04T18:11:00Z">
              <w:r w:rsidRPr="00E16572" w:rsidDel="009C19DC">
                <w:rPr>
                  <w:rFonts w:ascii="Calibri" w:eastAsia="Times New Roman" w:hAnsi="Calibri" w:cs="Calibri"/>
                  <w:color w:val="000000"/>
                  <w:sz w:val="22"/>
                </w:rPr>
                <w:delText>536</w:delText>
              </w:r>
            </w:del>
          </w:p>
        </w:tc>
      </w:tr>
      <w:tr w:rsidR="00E16572" w:rsidRPr="00E16572" w:rsidDel="009C19DC" w14:paraId="57509A71" w14:textId="3B8A6168" w:rsidTr="00B21582">
        <w:trPr>
          <w:cnfStyle w:val="000000100000" w:firstRow="0" w:lastRow="0" w:firstColumn="0" w:lastColumn="0" w:oddVBand="0" w:evenVBand="0" w:oddHBand="1" w:evenHBand="0" w:firstRowFirstColumn="0" w:firstRowLastColumn="0" w:lastRowFirstColumn="0" w:lastRowLastColumn="0"/>
          <w:trHeight w:val="300"/>
          <w:del w:id="12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64A45129" w:rsidR="00E16572" w:rsidRPr="00B21582" w:rsidDel="009C19DC" w:rsidRDefault="00E16572" w:rsidP="00E16572">
            <w:pPr>
              <w:spacing w:line="240" w:lineRule="auto"/>
              <w:ind w:firstLine="0"/>
              <w:rPr>
                <w:del w:id="1241" w:author="Nate Bachmeier [AWS-SA]" w:date="2023-05-04T18:11:00Z"/>
                <w:rFonts w:ascii="Calibri" w:eastAsia="Times New Roman" w:hAnsi="Calibri" w:cs="Calibri"/>
                <w:b w:val="0"/>
                <w:bCs w:val="0"/>
                <w:color w:val="000000"/>
                <w:sz w:val="22"/>
              </w:rPr>
            </w:pPr>
            <w:del w:id="1242" w:author="Nate Bachmeier [AWS-SA]" w:date="2023-05-04T18:11:00Z">
              <w:r w:rsidRPr="00E16572" w:rsidDel="009C19DC">
                <w:rPr>
                  <w:rFonts w:ascii="Calibri" w:eastAsia="Times New Roman" w:hAnsi="Calibri" w:cs="Calibri"/>
                  <w:color w:val="000000"/>
                  <w:sz w:val="22"/>
                </w:rPr>
                <w:delText>dunking basketball</w:delText>
              </w:r>
            </w:del>
          </w:p>
        </w:tc>
        <w:tc>
          <w:tcPr>
            <w:tcW w:w="5348" w:type="dxa"/>
            <w:noWrap/>
            <w:hideMark/>
          </w:tcPr>
          <w:p w14:paraId="700051D7" w14:textId="0BB861B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43" w:author="Nate Bachmeier [AWS-SA]" w:date="2023-05-04T18:11:00Z"/>
                <w:rFonts w:ascii="Calibri" w:eastAsia="Times New Roman" w:hAnsi="Calibri" w:cs="Calibri"/>
                <w:color w:val="000000"/>
                <w:sz w:val="22"/>
              </w:rPr>
            </w:pPr>
            <w:del w:id="1244" w:author="Nate Bachmeier [AWS-SA]" w:date="2023-05-04T18:11:00Z">
              <w:r w:rsidRPr="00E16572" w:rsidDel="009C19DC">
                <w:rPr>
                  <w:rFonts w:ascii="Calibri" w:eastAsia="Times New Roman" w:hAnsi="Calibri" w:cs="Calibri"/>
                  <w:color w:val="000000"/>
                  <w:sz w:val="22"/>
                </w:rPr>
                <w:delText>808</w:delText>
              </w:r>
            </w:del>
          </w:p>
        </w:tc>
      </w:tr>
      <w:tr w:rsidR="00E16572" w:rsidRPr="00E16572" w:rsidDel="009C19DC" w14:paraId="7E569485" w14:textId="4BD5669C" w:rsidTr="00B21582">
        <w:trPr>
          <w:trHeight w:val="300"/>
          <w:del w:id="12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630362E" w:rsidR="00E16572" w:rsidRPr="00B21582" w:rsidDel="009C19DC" w:rsidRDefault="00E16572" w:rsidP="00E16572">
            <w:pPr>
              <w:spacing w:line="240" w:lineRule="auto"/>
              <w:ind w:firstLine="0"/>
              <w:rPr>
                <w:del w:id="1246" w:author="Nate Bachmeier [AWS-SA]" w:date="2023-05-04T18:11:00Z"/>
                <w:rFonts w:ascii="Calibri" w:eastAsia="Times New Roman" w:hAnsi="Calibri" w:cs="Calibri"/>
                <w:b w:val="0"/>
                <w:bCs w:val="0"/>
                <w:color w:val="000000"/>
                <w:sz w:val="22"/>
              </w:rPr>
            </w:pPr>
            <w:del w:id="1247" w:author="Nate Bachmeier [AWS-SA]" w:date="2023-05-04T18:11:00Z">
              <w:r w:rsidRPr="00E16572" w:rsidDel="009C19DC">
                <w:rPr>
                  <w:rFonts w:ascii="Calibri" w:eastAsia="Times New Roman" w:hAnsi="Calibri" w:cs="Calibri"/>
                  <w:color w:val="000000"/>
                  <w:sz w:val="22"/>
                </w:rPr>
                <w:delText>dyeing eyebrows</w:delText>
              </w:r>
            </w:del>
          </w:p>
        </w:tc>
        <w:tc>
          <w:tcPr>
            <w:tcW w:w="5348" w:type="dxa"/>
            <w:noWrap/>
            <w:hideMark/>
          </w:tcPr>
          <w:p w14:paraId="5946707F" w14:textId="10EC145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48" w:author="Nate Bachmeier [AWS-SA]" w:date="2023-05-04T18:11:00Z"/>
                <w:rFonts w:ascii="Calibri" w:eastAsia="Times New Roman" w:hAnsi="Calibri" w:cs="Calibri"/>
                <w:color w:val="000000"/>
                <w:sz w:val="22"/>
              </w:rPr>
            </w:pPr>
            <w:del w:id="1249" w:author="Nate Bachmeier [AWS-SA]" w:date="2023-05-04T18:11:00Z">
              <w:r w:rsidRPr="00E16572" w:rsidDel="009C19DC">
                <w:rPr>
                  <w:rFonts w:ascii="Calibri" w:eastAsia="Times New Roman" w:hAnsi="Calibri" w:cs="Calibri"/>
                  <w:color w:val="000000"/>
                  <w:sz w:val="22"/>
                </w:rPr>
                <w:delText>441</w:delText>
              </w:r>
            </w:del>
          </w:p>
        </w:tc>
      </w:tr>
      <w:tr w:rsidR="00E16572" w:rsidRPr="00E16572" w:rsidDel="009C19DC" w14:paraId="691A0C60" w14:textId="44E383AC" w:rsidTr="00B21582">
        <w:trPr>
          <w:cnfStyle w:val="000000100000" w:firstRow="0" w:lastRow="0" w:firstColumn="0" w:lastColumn="0" w:oddVBand="0" w:evenVBand="0" w:oddHBand="1" w:evenHBand="0" w:firstRowFirstColumn="0" w:firstRowLastColumn="0" w:lastRowFirstColumn="0" w:lastRowLastColumn="0"/>
          <w:trHeight w:val="300"/>
          <w:del w:id="12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083C6137" w:rsidR="00E16572" w:rsidRPr="00B21582" w:rsidDel="009C19DC" w:rsidRDefault="00E16572" w:rsidP="00E16572">
            <w:pPr>
              <w:spacing w:line="240" w:lineRule="auto"/>
              <w:ind w:firstLine="0"/>
              <w:rPr>
                <w:del w:id="1251" w:author="Nate Bachmeier [AWS-SA]" w:date="2023-05-04T18:11:00Z"/>
                <w:rFonts w:ascii="Calibri" w:eastAsia="Times New Roman" w:hAnsi="Calibri" w:cs="Calibri"/>
                <w:b w:val="0"/>
                <w:bCs w:val="0"/>
                <w:color w:val="000000"/>
                <w:sz w:val="22"/>
              </w:rPr>
            </w:pPr>
            <w:del w:id="1252" w:author="Nate Bachmeier [AWS-SA]" w:date="2023-05-04T18:11:00Z">
              <w:r w:rsidRPr="00E16572" w:rsidDel="009C19DC">
                <w:rPr>
                  <w:rFonts w:ascii="Calibri" w:eastAsia="Times New Roman" w:hAnsi="Calibri" w:cs="Calibri"/>
                  <w:color w:val="000000"/>
                  <w:sz w:val="22"/>
                </w:rPr>
                <w:delText>dyeing hair</w:delText>
              </w:r>
            </w:del>
          </w:p>
        </w:tc>
        <w:tc>
          <w:tcPr>
            <w:tcW w:w="5348" w:type="dxa"/>
            <w:noWrap/>
            <w:hideMark/>
          </w:tcPr>
          <w:p w14:paraId="6272CC72" w14:textId="771D94D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53" w:author="Nate Bachmeier [AWS-SA]" w:date="2023-05-04T18:11:00Z"/>
                <w:rFonts w:ascii="Calibri" w:eastAsia="Times New Roman" w:hAnsi="Calibri" w:cs="Calibri"/>
                <w:color w:val="000000"/>
                <w:sz w:val="22"/>
              </w:rPr>
            </w:pPr>
            <w:del w:id="1254" w:author="Nate Bachmeier [AWS-SA]" w:date="2023-05-04T18:11:00Z">
              <w:r w:rsidRPr="00E16572" w:rsidDel="009C19DC">
                <w:rPr>
                  <w:rFonts w:ascii="Calibri" w:eastAsia="Times New Roman" w:hAnsi="Calibri" w:cs="Calibri"/>
                  <w:color w:val="000000"/>
                  <w:sz w:val="22"/>
                </w:rPr>
                <w:delText>507</w:delText>
              </w:r>
            </w:del>
          </w:p>
        </w:tc>
      </w:tr>
      <w:tr w:rsidR="00E16572" w:rsidRPr="00E16572" w:rsidDel="009C19DC" w14:paraId="4085EEE9" w14:textId="51E8A9A4" w:rsidTr="00B21582">
        <w:trPr>
          <w:trHeight w:val="300"/>
          <w:del w:id="12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0139E5CF" w:rsidR="00E16572" w:rsidRPr="00B21582" w:rsidDel="009C19DC" w:rsidRDefault="00E16572" w:rsidP="00E16572">
            <w:pPr>
              <w:spacing w:line="240" w:lineRule="auto"/>
              <w:ind w:firstLine="0"/>
              <w:rPr>
                <w:del w:id="1256" w:author="Nate Bachmeier [AWS-SA]" w:date="2023-05-04T18:11:00Z"/>
                <w:rFonts w:ascii="Calibri" w:eastAsia="Times New Roman" w:hAnsi="Calibri" w:cs="Calibri"/>
                <w:b w:val="0"/>
                <w:bCs w:val="0"/>
                <w:color w:val="000000"/>
                <w:sz w:val="22"/>
              </w:rPr>
            </w:pPr>
            <w:del w:id="1257" w:author="Nate Bachmeier [AWS-SA]" w:date="2023-05-04T18:11:00Z">
              <w:r w:rsidRPr="00E16572" w:rsidDel="009C19DC">
                <w:rPr>
                  <w:rFonts w:ascii="Calibri" w:eastAsia="Times New Roman" w:hAnsi="Calibri" w:cs="Calibri"/>
                  <w:color w:val="000000"/>
                  <w:sz w:val="22"/>
                </w:rPr>
                <w:delText>eating burger</w:delText>
              </w:r>
            </w:del>
          </w:p>
        </w:tc>
        <w:tc>
          <w:tcPr>
            <w:tcW w:w="5348" w:type="dxa"/>
            <w:noWrap/>
            <w:hideMark/>
          </w:tcPr>
          <w:p w14:paraId="36359445" w14:textId="061AEC5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58" w:author="Nate Bachmeier [AWS-SA]" w:date="2023-05-04T18:11:00Z"/>
                <w:rFonts w:ascii="Calibri" w:eastAsia="Times New Roman" w:hAnsi="Calibri" w:cs="Calibri"/>
                <w:color w:val="000000"/>
                <w:sz w:val="22"/>
              </w:rPr>
            </w:pPr>
            <w:del w:id="1259" w:author="Nate Bachmeier [AWS-SA]" w:date="2023-05-04T18:11:00Z">
              <w:r w:rsidRPr="00E16572" w:rsidDel="009C19DC">
                <w:rPr>
                  <w:rFonts w:ascii="Calibri" w:eastAsia="Times New Roman" w:hAnsi="Calibri" w:cs="Calibri"/>
                  <w:color w:val="000000"/>
                  <w:sz w:val="22"/>
                </w:rPr>
                <w:delText>742</w:delText>
              </w:r>
            </w:del>
          </w:p>
        </w:tc>
      </w:tr>
      <w:tr w:rsidR="00E16572" w:rsidRPr="00E16572" w:rsidDel="009C19DC" w14:paraId="737F33FB" w14:textId="1125C2DE" w:rsidTr="00B21582">
        <w:trPr>
          <w:cnfStyle w:val="000000100000" w:firstRow="0" w:lastRow="0" w:firstColumn="0" w:lastColumn="0" w:oddVBand="0" w:evenVBand="0" w:oddHBand="1" w:evenHBand="0" w:firstRowFirstColumn="0" w:firstRowLastColumn="0" w:lastRowFirstColumn="0" w:lastRowLastColumn="0"/>
          <w:trHeight w:val="300"/>
          <w:del w:id="12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33B7F906" w:rsidR="00E16572" w:rsidRPr="00B21582" w:rsidDel="009C19DC" w:rsidRDefault="00E16572" w:rsidP="00E16572">
            <w:pPr>
              <w:spacing w:line="240" w:lineRule="auto"/>
              <w:ind w:firstLine="0"/>
              <w:rPr>
                <w:del w:id="1261" w:author="Nate Bachmeier [AWS-SA]" w:date="2023-05-04T18:11:00Z"/>
                <w:rFonts w:ascii="Calibri" w:eastAsia="Times New Roman" w:hAnsi="Calibri" w:cs="Calibri"/>
                <w:b w:val="0"/>
                <w:bCs w:val="0"/>
                <w:color w:val="000000"/>
                <w:sz w:val="22"/>
              </w:rPr>
            </w:pPr>
            <w:del w:id="1262" w:author="Nate Bachmeier [AWS-SA]" w:date="2023-05-04T18:11:00Z">
              <w:r w:rsidRPr="00E16572" w:rsidDel="009C19DC">
                <w:rPr>
                  <w:rFonts w:ascii="Calibri" w:eastAsia="Times New Roman" w:hAnsi="Calibri" w:cs="Calibri"/>
                  <w:color w:val="000000"/>
                  <w:sz w:val="22"/>
                </w:rPr>
                <w:delText>eating cake</w:delText>
              </w:r>
            </w:del>
          </w:p>
        </w:tc>
        <w:tc>
          <w:tcPr>
            <w:tcW w:w="5348" w:type="dxa"/>
            <w:noWrap/>
            <w:hideMark/>
          </w:tcPr>
          <w:p w14:paraId="2FE807C7" w14:textId="2F3B4DD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63" w:author="Nate Bachmeier [AWS-SA]" w:date="2023-05-04T18:11:00Z"/>
                <w:rFonts w:ascii="Calibri" w:eastAsia="Times New Roman" w:hAnsi="Calibri" w:cs="Calibri"/>
                <w:color w:val="000000"/>
                <w:sz w:val="22"/>
              </w:rPr>
            </w:pPr>
            <w:del w:id="1264" w:author="Nate Bachmeier [AWS-SA]" w:date="2023-05-04T18:11:00Z">
              <w:r w:rsidRPr="00E16572" w:rsidDel="009C19DC">
                <w:rPr>
                  <w:rFonts w:ascii="Calibri" w:eastAsia="Times New Roman" w:hAnsi="Calibri" w:cs="Calibri"/>
                  <w:color w:val="000000"/>
                  <w:sz w:val="22"/>
                </w:rPr>
                <w:delText>853</w:delText>
              </w:r>
            </w:del>
          </w:p>
        </w:tc>
      </w:tr>
      <w:tr w:rsidR="00E16572" w:rsidRPr="00E16572" w:rsidDel="009C19DC" w14:paraId="793CB6D2" w14:textId="6E18CCF0" w:rsidTr="00B21582">
        <w:trPr>
          <w:trHeight w:val="300"/>
          <w:del w:id="12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62BBE410" w:rsidR="00E16572" w:rsidRPr="00B21582" w:rsidDel="009C19DC" w:rsidRDefault="00E16572" w:rsidP="00E16572">
            <w:pPr>
              <w:spacing w:line="240" w:lineRule="auto"/>
              <w:ind w:firstLine="0"/>
              <w:rPr>
                <w:del w:id="1266" w:author="Nate Bachmeier [AWS-SA]" w:date="2023-05-04T18:11:00Z"/>
                <w:rFonts w:ascii="Calibri" w:eastAsia="Times New Roman" w:hAnsi="Calibri" w:cs="Calibri"/>
                <w:b w:val="0"/>
                <w:bCs w:val="0"/>
                <w:color w:val="000000"/>
                <w:sz w:val="22"/>
              </w:rPr>
            </w:pPr>
            <w:del w:id="1267" w:author="Nate Bachmeier [AWS-SA]" w:date="2023-05-04T18:11:00Z">
              <w:r w:rsidRPr="00E16572" w:rsidDel="009C19DC">
                <w:rPr>
                  <w:rFonts w:ascii="Calibri" w:eastAsia="Times New Roman" w:hAnsi="Calibri" w:cs="Calibri"/>
                  <w:color w:val="000000"/>
                  <w:sz w:val="22"/>
                </w:rPr>
                <w:delText>eating carrots</w:delText>
              </w:r>
            </w:del>
          </w:p>
        </w:tc>
        <w:tc>
          <w:tcPr>
            <w:tcW w:w="5348" w:type="dxa"/>
            <w:noWrap/>
            <w:hideMark/>
          </w:tcPr>
          <w:p w14:paraId="253B912A" w14:textId="0DA42B2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68" w:author="Nate Bachmeier [AWS-SA]" w:date="2023-05-04T18:11:00Z"/>
                <w:rFonts w:ascii="Calibri" w:eastAsia="Times New Roman" w:hAnsi="Calibri" w:cs="Calibri"/>
                <w:color w:val="000000"/>
                <w:sz w:val="22"/>
              </w:rPr>
            </w:pPr>
            <w:del w:id="1269"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5E9F9405" w14:textId="7B6CB31B" w:rsidTr="00B21582">
        <w:trPr>
          <w:cnfStyle w:val="000000100000" w:firstRow="0" w:lastRow="0" w:firstColumn="0" w:lastColumn="0" w:oddVBand="0" w:evenVBand="0" w:oddHBand="1" w:evenHBand="0" w:firstRowFirstColumn="0" w:firstRowLastColumn="0" w:lastRowFirstColumn="0" w:lastRowLastColumn="0"/>
          <w:trHeight w:val="300"/>
          <w:del w:id="12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3028C89A" w:rsidR="00E16572" w:rsidRPr="00B21582" w:rsidDel="009C19DC" w:rsidRDefault="00E16572" w:rsidP="00E16572">
            <w:pPr>
              <w:spacing w:line="240" w:lineRule="auto"/>
              <w:ind w:firstLine="0"/>
              <w:rPr>
                <w:del w:id="1271" w:author="Nate Bachmeier [AWS-SA]" w:date="2023-05-04T18:11:00Z"/>
                <w:rFonts w:ascii="Calibri" w:eastAsia="Times New Roman" w:hAnsi="Calibri" w:cs="Calibri"/>
                <w:b w:val="0"/>
                <w:bCs w:val="0"/>
                <w:color w:val="000000"/>
                <w:sz w:val="22"/>
              </w:rPr>
            </w:pPr>
            <w:del w:id="1272" w:author="Nate Bachmeier [AWS-SA]" w:date="2023-05-04T18:11:00Z">
              <w:r w:rsidRPr="00E16572" w:rsidDel="009C19DC">
                <w:rPr>
                  <w:rFonts w:ascii="Calibri" w:eastAsia="Times New Roman" w:hAnsi="Calibri" w:cs="Calibri"/>
                  <w:color w:val="000000"/>
                  <w:sz w:val="22"/>
                </w:rPr>
                <w:delText>eating chips</w:delText>
              </w:r>
            </w:del>
          </w:p>
        </w:tc>
        <w:tc>
          <w:tcPr>
            <w:tcW w:w="5348" w:type="dxa"/>
            <w:noWrap/>
            <w:hideMark/>
          </w:tcPr>
          <w:p w14:paraId="5F3A6773" w14:textId="6F35BBA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73" w:author="Nate Bachmeier [AWS-SA]" w:date="2023-05-04T18:11:00Z"/>
                <w:rFonts w:ascii="Calibri" w:eastAsia="Times New Roman" w:hAnsi="Calibri" w:cs="Calibri"/>
                <w:color w:val="000000"/>
                <w:sz w:val="22"/>
              </w:rPr>
            </w:pPr>
            <w:del w:id="1274" w:author="Nate Bachmeier [AWS-SA]" w:date="2023-05-04T18:11:00Z">
              <w:r w:rsidRPr="00E16572" w:rsidDel="009C19DC">
                <w:rPr>
                  <w:rFonts w:ascii="Calibri" w:eastAsia="Times New Roman" w:hAnsi="Calibri" w:cs="Calibri"/>
                  <w:color w:val="000000"/>
                  <w:sz w:val="22"/>
                </w:rPr>
                <w:delText>708</w:delText>
              </w:r>
            </w:del>
          </w:p>
        </w:tc>
      </w:tr>
      <w:tr w:rsidR="00E16572" w:rsidRPr="00E16572" w:rsidDel="009C19DC" w14:paraId="0C355335" w14:textId="69BECB17" w:rsidTr="00B21582">
        <w:trPr>
          <w:trHeight w:val="300"/>
          <w:del w:id="12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2D35AF76" w:rsidR="00E16572" w:rsidRPr="00B21582" w:rsidDel="009C19DC" w:rsidRDefault="00E16572" w:rsidP="00E16572">
            <w:pPr>
              <w:spacing w:line="240" w:lineRule="auto"/>
              <w:ind w:firstLine="0"/>
              <w:rPr>
                <w:del w:id="1276" w:author="Nate Bachmeier [AWS-SA]" w:date="2023-05-04T18:11:00Z"/>
                <w:rFonts w:ascii="Calibri" w:eastAsia="Times New Roman" w:hAnsi="Calibri" w:cs="Calibri"/>
                <w:b w:val="0"/>
                <w:bCs w:val="0"/>
                <w:color w:val="000000"/>
                <w:sz w:val="22"/>
              </w:rPr>
            </w:pPr>
            <w:del w:id="1277" w:author="Nate Bachmeier [AWS-SA]" w:date="2023-05-04T18:11:00Z">
              <w:r w:rsidRPr="00E16572" w:rsidDel="009C19DC">
                <w:rPr>
                  <w:rFonts w:ascii="Calibri" w:eastAsia="Times New Roman" w:hAnsi="Calibri" w:cs="Calibri"/>
                  <w:color w:val="000000"/>
                  <w:sz w:val="22"/>
                </w:rPr>
                <w:delText>eating doughnuts</w:delText>
              </w:r>
            </w:del>
          </w:p>
        </w:tc>
        <w:tc>
          <w:tcPr>
            <w:tcW w:w="5348" w:type="dxa"/>
            <w:noWrap/>
            <w:hideMark/>
          </w:tcPr>
          <w:p w14:paraId="0024509D" w14:textId="2B0E96E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78" w:author="Nate Bachmeier [AWS-SA]" w:date="2023-05-04T18:11:00Z"/>
                <w:rFonts w:ascii="Calibri" w:eastAsia="Times New Roman" w:hAnsi="Calibri" w:cs="Calibri"/>
                <w:color w:val="000000"/>
                <w:sz w:val="22"/>
              </w:rPr>
            </w:pPr>
            <w:del w:id="1279" w:author="Nate Bachmeier [AWS-SA]" w:date="2023-05-04T18:11:00Z">
              <w:r w:rsidRPr="00E16572" w:rsidDel="009C19DC">
                <w:rPr>
                  <w:rFonts w:ascii="Calibri" w:eastAsia="Times New Roman" w:hAnsi="Calibri" w:cs="Calibri"/>
                  <w:color w:val="000000"/>
                  <w:sz w:val="22"/>
                </w:rPr>
                <w:delText>670</w:delText>
              </w:r>
            </w:del>
          </w:p>
        </w:tc>
      </w:tr>
      <w:tr w:rsidR="00E16572" w:rsidRPr="00E16572" w:rsidDel="009C19DC" w14:paraId="4422EAEA" w14:textId="402B3089" w:rsidTr="00B21582">
        <w:trPr>
          <w:cnfStyle w:val="000000100000" w:firstRow="0" w:lastRow="0" w:firstColumn="0" w:lastColumn="0" w:oddVBand="0" w:evenVBand="0" w:oddHBand="1" w:evenHBand="0" w:firstRowFirstColumn="0" w:firstRowLastColumn="0" w:lastRowFirstColumn="0" w:lastRowLastColumn="0"/>
          <w:trHeight w:val="300"/>
          <w:del w:id="12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375DFC03" w:rsidR="00E16572" w:rsidRPr="00B21582" w:rsidDel="009C19DC" w:rsidRDefault="00E16572" w:rsidP="00E16572">
            <w:pPr>
              <w:spacing w:line="240" w:lineRule="auto"/>
              <w:ind w:firstLine="0"/>
              <w:rPr>
                <w:del w:id="1281" w:author="Nate Bachmeier [AWS-SA]" w:date="2023-05-04T18:11:00Z"/>
                <w:rFonts w:ascii="Calibri" w:eastAsia="Times New Roman" w:hAnsi="Calibri" w:cs="Calibri"/>
                <w:b w:val="0"/>
                <w:bCs w:val="0"/>
                <w:color w:val="000000"/>
                <w:sz w:val="22"/>
              </w:rPr>
            </w:pPr>
            <w:del w:id="1282" w:author="Nate Bachmeier [AWS-SA]" w:date="2023-05-04T18:11:00Z">
              <w:r w:rsidRPr="00E16572" w:rsidDel="009C19DC">
                <w:rPr>
                  <w:rFonts w:ascii="Calibri" w:eastAsia="Times New Roman" w:hAnsi="Calibri" w:cs="Calibri"/>
                  <w:color w:val="000000"/>
                  <w:sz w:val="22"/>
                </w:rPr>
                <w:delText>eating hotdog</w:delText>
              </w:r>
            </w:del>
          </w:p>
        </w:tc>
        <w:tc>
          <w:tcPr>
            <w:tcW w:w="5348" w:type="dxa"/>
            <w:noWrap/>
            <w:hideMark/>
          </w:tcPr>
          <w:p w14:paraId="6253CE6C" w14:textId="46D3A34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83" w:author="Nate Bachmeier [AWS-SA]" w:date="2023-05-04T18:11:00Z"/>
                <w:rFonts w:ascii="Calibri" w:eastAsia="Times New Roman" w:hAnsi="Calibri" w:cs="Calibri"/>
                <w:color w:val="000000"/>
                <w:sz w:val="22"/>
              </w:rPr>
            </w:pPr>
            <w:del w:id="1284" w:author="Nate Bachmeier [AWS-SA]" w:date="2023-05-04T18:11:00Z">
              <w:r w:rsidRPr="00E16572" w:rsidDel="009C19DC">
                <w:rPr>
                  <w:rFonts w:ascii="Calibri" w:eastAsia="Times New Roman" w:hAnsi="Calibri" w:cs="Calibri"/>
                  <w:color w:val="000000"/>
                  <w:sz w:val="22"/>
                </w:rPr>
                <w:delText>650</w:delText>
              </w:r>
            </w:del>
          </w:p>
        </w:tc>
      </w:tr>
      <w:tr w:rsidR="00E16572" w:rsidRPr="00E16572" w:rsidDel="009C19DC" w14:paraId="32E4EF02" w14:textId="2E5942E0" w:rsidTr="00B21582">
        <w:trPr>
          <w:trHeight w:val="300"/>
          <w:del w:id="12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C73BCD4" w:rsidR="00E16572" w:rsidRPr="00B21582" w:rsidDel="009C19DC" w:rsidRDefault="00E16572" w:rsidP="00E16572">
            <w:pPr>
              <w:spacing w:line="240" w:lineRule="auto"/>
              <w:ind w:firstLine="0"/>
              <w:rPr>
                <w:del w:id="1286" w:author="Nate Bachmeier [AWS-SA]" w:date="2023-05-04T18:11:00Z"/>
                <w:rFonts w:ascii="Calibri" w:eastAsia="Times New Roman" w:hAnsi="Calibri" w:cs="Calibri"/>
                <w:b w:val="0"/>
                <w:bCs w:val="0"/>
                <w:color w:val="000000"/>
                <w:sz w:val="22"/>
              </w:rPr>
            </w:pPr>
            <w:del w:id="1287" w:author="Nate Bachmeier [AWS-SA]" w:date="2023-05-04T18:11:00Z">
              <w:r w:rsidRPr="00E16572" w:rsidDel="009C19DC">
                <w:rPr>
                  <w:rFonts w:ascii="Calibri" w:eastAsia="Times New Roman" w:hAnsi="Calibri" w:cs="Calibri"/>
                  <w:color w:val="000000"/>
                  <w:sz w:val="22"/>
                </w:rPr>
                <w:delText>eating ice cream</w:delText>
              </w:r>
            </w:del>
          </w:p>
        </w:tc>
        <w:tc>
          <w:tcPr>
            <w:tcW w:w="5348" w:type="dxa"/>
            <w:noWrap/>
            <w:hideMark/>
          </w:tcPr>
          <w:p w14:paraId="71891484" w14:textId="0944C57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88" w:author="Nate Bachmeier [AWS-SA]" w:date="2023-05-04T18:11:00Z"/>
                <w:rFonts w:ascii="Calibri" w:eastAsia="Times New Roman" w:hAnsi="Calibri" w:cs="Calibri"/>
                <w:color w:val="000000"/>
                <w:sz w:val="22"/>
              </w:rPr>
            </w:pPr>
            <w:del w:id="1289" w:author="Nate Bachmeier [AWS-SA]" w:date="2023-05-04T18:11:00Z">
              <w:r w:rsidRPr="00E16572" w:rsidDel="009C19DC">
                <w:rPr>
                  <w:rFonts w:ascii="Calibri" w:eastAsia="Times New Roman" w:hAnsi="Calibri" w:cs="Calibri"/>
                  <w:color w:val="000000"/>
                  <w:sz w:val="22"/>
                </w:rPr>
                <w:delText>850</w:delText>
              </w:r>
            </w:del>
          </w:p>
        </w:tc>
      </w:tr>
      <w:tr w:rsidR="00E16572" w:rsidRPr="00E16572" w:rsidDel="009C19DC" w14:paraId="04B4AD4A" w14:textId="06133485" w:rsidTr="00B21582">
        <w:trPr>
          <w:cnfStyle w:val="000000100000" w:firstRow="0" w:lastRow="0" w:firstColumn="0" w:lastColumn="0" w:oddVBand="0" w:evenVBand="0" w:oddHBand="1" w:evenHBand="0" w:firstRowFirstColumn="0" w:firstRowLastColumn="0" w:lastRowFirstColumn="0" w:lastRowLastColumn="0"/>
          <w:trHeight w:val="300"/>
          <w:del w:id="12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61E2D75B" w:rsidR="00E16572" w:rsidRPr="00B21582" w:rsidDel="009C19DC" w:rsidRDefault="00E16572" w:rsidP="00E16572">
            <w:pPr>
              <w:spacing w:line="240" w:lineRule="auto"/>
              <w:ind w:firstLine="0"/>
              <w:rPr>
                <w:del w:id="1291" w:author="Nate Bachmeier [AWS-SA]" w:date="2023-05-04T18:11:00Z"/>
                <w:rFonts w:ascii="Calibri" w:eastAsia="Times New Roman" w:hAnsi="Calibri" w:cs="Calibri"/>
                <w:b w:val="0"/>
                <w:bCs w:val="0"/>
                <w:color w:val="000000"/>
                <w:sz w:val="22"/>
              </w:rPr>
            </w:pPr>
            <w:del w:id="1292" w:author="Nate Bachmeier [AWS-SA]" w:date="2023-05-04T18:11:00Z">
              <w:r w:rsidRPr="00E16572" w:rsidDel="009C19DC">
                <w:rPr>
                  <w:rFonts w:ascii="Calibri" w:eastAsia="Times New Roman" w:hAnsi="Calibri" w:cs="Calibri"/>
                  <w:color w:val="000000"/>
                  <w:sz w:val="22"/>
                </w:rPr>
                <w:delText>eating nachos</w:delText>
              </w:r>
            </w:del>
          </w:p>
        </w:tc>
        <w:tc>
          <w:tcPr>
            <w:tcW w:w="5348" w:type="dxa"/>
            <w:noWrap/>
            <w:hideMark/>
          </w:tcPr>
          <w:p w14:paraId="2E83788E" w14:textId="2181A7E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93" w:author="Nate Bachmeier [AWS-SA]" w:date="2023-05-04T18:11:00Z"/>
                <w:rFonts w:ascii="Calibri" w:eastAsia="Times New Roman" w:hAnsi="Calibri" w:cs="Calibri"/>
                <w:color w:val="000000"/>
                <w:sz w:val="22"/>
              </w:rPr>
            </w:pPr>
            <w:del w:id="1294"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791E41E1" w14:textId="73218B6E" w:rsidTr="00B21582">
        <w:trPr>
          <w:trHeight w:val="300"/>
          <w:del w:id="12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0B721949" w:rsidR="00E16572" w:rsidRPr="00B21582" w:rsidDel="009C19DC" w:rsidRDefault="00E16572" w:rsidP="00E16572">
            <w:pPr>
              <w:spacing w:line="240" w:lineRule="auto"/>
              <w:ind w:firstLine="0"/>
              <w:rPr>
                <w:del w:id="1296" w:author="Nate Bachmeier [AWS-SA]" w:date="2023-05-04T18:11:00Z"/>
                <w:rFonts w:ascii="Calibri" w:eastAsia="Times New Roman" w:hAnsi="Calibri" w:cs="Calibri"/>
                <w:b w:val="0"/>
                <w:bCs w:val="0"/>
                <w:color w:val="000000"/>
                <w:sz w:val="22"/>
              </w:rPr>
            </w:pPr>
            <w:del w:id="1297" w:author="Nate Bachmeier [AWS-SA]" w:date="2023-05-04T18:11:00Z">
              <w:r w:rsidRPr="00E16572" w:rsidDel="009C19DC">
                <w:rPr>
                  <w:rFonts w:ascii="Calibri" w:eastAsia="Times New Roman" w:hAnsi="Calibri" w:cs="Calibri"/>
                  <w:color w:val="000000"/>
                  <w:sz w:val="22"/>
                </w:rPr>
                <w:delText>eating spaghetti</w:delText>
              </w:r>
            </w:del>
          </w:p>
        </w:tc>
        <w:tc>
          <w:tcPr>
            <w:tcW w:w="5348" w:type="dxa"/>
            <w:noWrap/>
            <w:hideMark/>
          </w:tcPr>
          <w:p w14:paraId="25639A2C" w14:textId="55171F8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98" w:author="Nate Bachmeier [AWS-SA]" w:date="2023-05-04T18:11:00Z"/>
                <w:rFonts w:ascii="Calibri" w:eastAsia="Times New Roman" w:hAnsi="Calibri" w:cs="Calibri"/>
                <w:color w:val="000000"/>
                <w:sz w:val="22"/>
              </w:rPr>
            </w:pPr>
            <w:del w:id="1299" w:author="Nate Bachmeier [AWS-SA]" w:date="2023-05-04T18:11:00Z">
              <w:r w:rsidRPr="00E16572" w:rsidDel="009C19DC">
                <w:rPr>
                  <w:rFonts w:ascii="Calibri" w:eastAsia="Times New Roman" w:hAnsi="Calibri" w:cs="Calibri"/>
                  <w:color w:val="000000"/>
                  <w:sz w:val="22"/>
                </w:rPr>
                <w:delText>859</w:delText>
              </w:r>
            </w:del>
          </w:p>
        </w:tc>
      </w:tr>
      <w:tr w:rsidR="00E16572" w:rsidRPr="00E16572" w:rsidDel="009C19DC" w14:paraId="46A3FABD" w14:textId="26CCB945" w:rsidTr="00B21582">
        <w:trPr>
          <w:cnfStyle w:val="000000100000" w:firstRow="0" w:lastRow="0" w:firstColumn="0" w:lastColumn="0" w:oddVBand="0" w:evenVBand="0" w:oddHBand="1" w:evenHBand="0" w:firstRowFirstColumn="0" w:firstRowLastColumn="0" w:lastRowFirstColumn="0" w:lastRowLastColumn="0"/>
          <w:trHeight w:val="300"/>
          <w:del w:id="13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31BEFC3F" w:rsidR="00E16572" w:rsidRPr="00B21582" w:rsidDel="009C19DC" w:rsidRDefault="00E16572" w:rsidP="00E16572">
            <w:pPr>
              <w:spacing w:line="240" w:lineRule="auto"/>
              <w:ind w:firstLine="0"/>
              <w:rPr>
                <w:del w:id="1301" w:author="Nate Bachmeier [AWS-SA]" w:date="2023-05-04T18:11:00Z"/>
                <w:rFonts w:ascii="Calibri" w:eastAsia="Times New Roman" w:hAnsi="Calibri" w:cs="Calibri"/>
                <w:b w:val="0"/>
                <w:bCs w:val="0"/>
                <w:color w:val="000000"/>
                <w:sz w:val="22"/>
              </w:rPr>
            </w:pPr>
            <w:del w:id="1302" w:author="Nate Bachmeier [AWS-SA]" w:date="2023-05-04T18:11:00Z">
              <w:r w:rsidRPr="00E16572" w:rsidDel="009C19DC">
                <w:rPr>
                  <w:rFonts w:ascii="Calibri" w:eastAsia="Times New Roman" w:hAnsi="Calibri" w:cs="Calibri"/>
                  <w:color w:val="000000"/>
                  <w:sz w:val="22"/>
                </w:rPr>
                <w:delText>eating watermelon</w:delText>
              </w:r>
            </w:del>
          </w:p>
        </w:tc>
        <w:tc>
          <w:tcPr>
            <w:tcW w:w="5348" w:type="dxa"/>
            <w:noWrap/>
            <w:hideMark/>
          </w:tcPr>
          <w:p w14:paraId="55375425" w14:textId="52F89DD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03" w:author="Nate Bachmeier [AWS-SA]" w:date="2023-05-04T18:11:00Z"/>
                <w:rFonts w:ascii="Calibri" w:eastAsia="Times New Roman" w:hAnsi="Calibri" w:cs="Calibri"/>
                <w:color w:val="000000"/>
                <w:sz w:val="22"/>
              </w:rPr>
            </w:pPr>
            <w:del w:id="1304" w:author="Nate Bachmeier [AWS-SA]" w:date="2023-05-04T18:11:00Z">
              <w:r w:rsidRPr="00E16572" w:rsidDel="009C19DC">
                <w:rPr>
                  <w:rFonts w:ascii="Calibri" w:eastAsia="Times New Roman" w:hAnsi="Calibri" w:cs="Calibri"/>
                  <w:color w:val="000000"/>
                  <w:sz w:val="22"/>
                </w:rPr>
                <w:delText>631</w:delText>
              </w:r>
            </w:del>
          </w:p>
        </w:tc>
      </w:tr>
      <w:tr w:rsidR="00E16572" w:rsidRPr="00E16572" w:rsidDel="009C19DC" w14:paraId="6C6E0940" w14:textId="02A4DC5B" w:rsidTr="00B21582">
        <w:trPr>
          <w:trHeight w:val="300"/>
          <w:del w:id="13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03B861DB" w:rsidR="00E16572" w:rsidRPr="00B21582" w:rsidDel="009C19DC" w:rsidRDefault="00E16572" w:rsidP="00E16572">
            <w:pPr>
              <w:spacing w:line="240" w:lineRule="auto"/>
              <w:ind w:firstLine="0"/>
              <w:rPr>
                <w:del w:id="1306" w:author="Nate Bachmeier [AWS-SA]" w:date="2023-05-04T18:11:00Z"/>
                <w:rFonts w:ascii="Calibri" w:eastAsia="Times New Roman" w:hAnsi="Calibri" w:cs="Calibri"/>
                <w:b w:val="0"/>
                <w:bCs w:val="0"/>
                <w:color w:val="000000"/>
                <w:sz w:val="22"/>
              </w:rPr>
            </w:pPr>
            <w:del w:id="1307" w:author="Nate Bachmeier [AWS-SA]" w:date="2023-05-04T18:11:00Z">
              <w:r w:rsidRPr="00E16572" w:rsidDel="009C19DC">
                <w:rPr>
                  <w:rFonts w:ascii="Calibri" w:eastAsia="Times New Roman" w:hAnsi="Calibri" w:cs="Calibri"/>
                  <w:color w:val="000000"/>
                  <w:sz w:val="22"/>
                </w:rPr>
                <w:delText>egg hunting</w:delText>
              </w:r>
            </w:del>
          </w:p>
        </w:tc>
        <w:tc>
          <w:tcPr>
            <w:tcW w:w="5348" w:type="dxa"/>
            <w:noWrap/>
            <w:hideMark/>
          </w:tcPr>
          <w:p w14:paraId="228F3EEF" w14:textId="289F4EF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08" w:author="Nate Bachmeier [AWS-SA]" w:date="2023-05-04T18:11:00Z"/>
                <w:rFonts w:ascii="Calibri" w:eastAsia="Times New Roman" w:hAnsi="Calibri" w:cs="Calibri"/>
                <w:color w:val="000000"/>
                <w:sz w:val="22"/>
              </w:rPr>
            </w:pPr>
            <w:del w:id="1309" w:author="Nate Bachmeier [AWS-SA]" w:date="2023-05-04T18:11:00Z">
              <w:r w:rsidRPr="00E16572" w:rsidDel="009C19DC">
                <w:rPr>
                  <w:rFonts w:ascii="Calibri" w:eastAsia="Times New Roman" w:hAnsi="Calibri" w:cs="Calibri"/>
                  <w:color w:val="000000"/>
                  <w:sz w:val="22"/>
                </w:rPr>
                <w:delText>738</w:delText>
              </w:r>
            </w:del>
          </w:p>
        </w:tc>
      </w:tr>
      <w:tr w:rsidR="00E16572" w:rsidRPr="00E16572" w:rsidDel="009C19DC" w14:paraId="57AA3444" w14:textId="4116CF51" w:rsidTr="00B21582">
        <w:trPr>
          <w:cnfStyle w:val="000000100000" w:firstRow="0" w:lastRow="0" w:firstColumn="0" w:lastColumn="0" w:oddVBand="0" w:evenVBand="0" w:oddHBand="1" w:evenHBand="0" w:firstRowFirstColumn="0" w:firstRowLastColumn="0" w:lastRowFirstColumn="0" w:lastRowLastColumn="0"/>
          <w:trHeight w:val="300"/>
          <w:del w:id="13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4C615BC7" w:rsidR="00E16572" w:rsidRPr="00B21582" w:rsidDel="009C19DC" w:rsidRDefault="00E16572" w:rsidP="00E16572">
            <w:pPr>
              <w:spacing w:line="240" w:lineRule="auto"/>
              <w:ind w:firstLine="0"/>
              <w:rPr>
                <w:del w:id="1311" w:author="Nate Bachmeier [AWS-SA]" w:date="2023-05-04T18:11:00Z"/>
                <w:rFonts w:ascii="Calibri" w:eastAsia="Times New Roman" w:hAnsi="Calibri" w:cs="Calibri"/>
                <w:b w:val="0"/>
                <w:bCs w:val="0"/>
                <w:color w:val="000000"/>
                <w:sz w:val="22"/>
              </w:rPr>
            </w:pPr>
            <w:del w:id="1312" w:author="Nate Bachmeier [AWS-SA]" w:date="2023-05-04T18:11:00Z">
              <w:r w:rsidRPr="00E16572" w:rsidDel="009C19DC">
                <w:rPr>
                  <w:rFonts w:ascii="Calibri" w:eastAsia="Times New Roman" w:hAnsi="Calibri" w:cs="Calibri"/>
                  <w:color w:val="000000"/>
                  <w:sz w:val="22"/>
                </w:rPr>
                <w:delText>embroidering</w:delText>
              </w:r>
            </w:del>
          </w:p>
        </w:tc>
        <w:tc>
          <w:tcPr>
            <w:tcW w:w="5348" w:type="dxa"/>
            <w:noWrap/>
            <w:hideMark/>
          </w:tcPr>
          <w:p w14:paraId="5E6EB1DC" w14:textId="0C5201A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13" w:author="Nate Bachmeier [AWS-SA]" w:date="2023-05-04T18:11:00Z"/>
                <w:rFonts w:ascii="Calibri" w:eastAsia="Times New Roman" w:hAnsi="Calibri" w:cs="Calibri"/>
                <w:color w:val="000000"/>
                <w:sz w:val="22"/>
              </w:rPr>
            </w:pPr>
            <w:del w:id="1314" w:author="Nate Bachmeier [AWS-SA]" w:date="2023-05-04T18:11:00Z">
              <w:r w:rsidRPr="00E16572" w:rsidDel="009C19DC">
                <w:rPr>
                  <w:rFonts w:ascii="Calibri" w:eastAsia="Times New Roman" w:hAnsi="Calibri" w:cs="Calibri"/>
                  <w:color w:val="000000"/>
                  <w:sz w:val="22"/>
                </w:rPr>
                <w:delText>745</w:delText>
              </w:r>
            </w:del>
          </w:p>
        </w:tc>
      </w:tr>
      <w:tr w:rsidR="00E16572" w:rsidRPr="00E16572" w:rsidDel="009C19DC" w14:paraId="25CF179B" w14:textId="1DD2F64B" w:rsidTr="00B21582">
        <w:trPr>
          <w:trHeight w:val="300"/>
          <w:del w:id="13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0CF2C12E" w:rsidR="00E16572" w:rsidRPr="00B21582" w:rsidDel="009C19DC" w:rsidRDefault="00E16572" w:rsidP="00E16572">
            <w:pPr>
              <w:spacing w:line="240" w:lineRule="auto"/>
              <w:ind w:firstLine="0"/>
              <w:rPr>
                <w:del w:id="1316" w:author="Nate Bachmeier [AWS-SA]" w:date="2023-05-04T18:11:00Z"/>
                <w:rFonts w:ascii="Calibri" w:eastAsia="Times New Roman" w:hAnsi="Calibri" w:cs="Calibri"/>
                <w:b w:val="0"/>
                <w:bCs w:val="0"/>
                <w:color w:val="000000"/>
                <w:sz w:val="22"/>
              </w:rPr>
            </w:pPr>
            <w:del w:id="1317" w:author="Nate Bachmeier [AWS-SA]" w:date="2023-05-04T18:11:00Z">
              <w:r w:rsidRPr="00E16572" w:rsidDel="009C19DC">
                <w:rPr>
                  <w:rFonts w:ascii="Calibri" w:eastAsia="Times New Roman" w:hAnsi="Calibri" w:cs="Calibri"/>
                  <w:color w:val="000000"/>
                  <w:sz w:val="22"/>
                </w:rPr>
                <w:delText>entering church</w:delText>
              </w:r>
            </w:del>
          </w:p>
        </w:tc>
        <w:tc>
          <w:tcPr>
            <w:tcW w:w="5348" w:type="dxa"/>
            <w:noWrap/>
            <w:hideMark/>
          </w:tcPr>
          <w:p w14:paraId="268A619A" w14:textId="3A20F7E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18" w:author="Nate Bachmeier [AWS-SA]" w:date="2023-05-04T18:11:00Z"/>
                <w:rFonts w:ascii="Calibri" w:eastAsia="Times New Roman" w:hAnsi="Calibri" w:cs="Calibri"/>
                <w:color w:val="000000"/>
                <w:sz w:val="22"/>
              </w:rPr>
            </w:pPr>
            <w:del w:id="1319"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5000E59E" w14:textId="1AA7811C" w:rsidTr="00B21582">
        <w:trPr>
          <w:cnfStyle w:val="000000100000" w:firstRow="0" w:lastRow="0" w:firstColumn="0" w:lastColumn="0" w:oddVBand="0" w:evenVBand="0" w:oddHBand="1" w:evenHBand="0" w:firstRowFirstColumn="0" w:firstRowLastColumn="0" w:lastRowFirstColumn="0" w:lastRowLastColumn="0"/>
          <w:trHeight w:val="300"/>
          <w:del w:id="13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35E6D36E" w:rsidR="00E16572" w:rsidRPr="00B21582" w:rsidDel="009C19DC" w:rsidRDefault="00E16572" w:rsidP="00E16572">
            <w:pPr>
              <w:spacing w:line="240" w:lineRule="auto"/>
              <w:ind w:firstLine="0"/>
              <w:rPr>
                <w:del w:id="1321" w:author="Nate Bachmeier [AWS-SA]" w:date="2023-05-04T18:11:00Z"/>
                <w:rFonts w:ascii="Calibri" w:eastAsia="Times New Roman" w:hAnsi="Calibri" w:cs="Calibri"/>
                <w:b w:val="0"/>
                <w:bCs w:val="0"/>
                <w:color w:val="000000"/>
                <w:sz w:val="22"/>
              </w:rPr>
            </w:pPr>
            <w:del w:id="1322" w:author="Nate Bachmeier [AWS-SA]" w:date="2023-05-04T18:11:00Z">
              <w:r w:rsidRPr="00E16572" w:rsidDel="009C19DC">
                <w:rPr>
                  <w:rFonts w:ascii="Calibri" w:eastAsia="Times New Roman" w:hAnsi="Calibri" w:cs="Calibri"/>
                  <w:color w:val="000000"/>
                  <w:sz w:val="22"/>
                </w:rPr>
                <w:delText>exercising arm</w:delText>
              </w:r>
            </w:del>
          </w:p>
        </w:tc>
        <w:tc>
          <w:tcPr>
            <w:tcW w:w="5348" w:type="dxa"/>
            <w:noWrap/>
            <w:hideMark/>
          </w:tcPr>
          <w:p w14:paraId="0AA0A5AF" w14:textId="7765E24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23" w:author="Nate Bachmeier [AWS-SA]" w:date="2023-05-04T18:11:00Z"/>
                <w:rFonts w:ascii="Calibri" w:eastAsia="Times New Roman" w:hAnsi="Calibri" w:cs="Calibri"/>
                <w:color w:val="000000"/>
                <w:sz w:val="22"/>
              </w:rPr>
            </w:pPr>
            <w:del w:id="1324" w:author="Nate Bachmeier [AWS-SA]" w:date="2023-05-04T18:11:00Z">
              <w:r w:rsidRPr="00E16572" w:rsidDel="009C19DC">
                <w:rPr>
                  <w:rFonts w:ascii="Calibri" w:eastAsia="Times New Roman" w:hAnsi="Calibri" w:cs="Calibri"/>
                  <w:color w:val="000000"/>
                  <w:sz w:val="22"/>
                </w:rPr>
                <w:delText>602</w:delText>
              </w:r>
            </w:del>
          </w:p>
        </w:tc>
      </w:tr>
      <w:tr w:rsidR="00E16572" w:rsidRPr="00E16572" w:rsidDel="009C19DC" w14:paraId="017E5E56" w14:textId="566485D2" w:rsidTr="00B21582">
        <w:trPr>
          <w:trHeight w:val="300"/>
          <w:del w:id="13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4D85F83F" w:rsidR="00E16572" w:rsidRPr="00B21582" w:rsidDel="009C19DC" w:rsidRDefault="00E16572" w:rsidP="00E16572">
            <w:pPr>
              <w:spacing w:line="240" w:lineRule="auto"/>
              <w:ind w:firstLine="0"/>
              <w:rPr>
                <w:del w:id="1326" w:author="Nate Bachmeier [AWS-SA]" w:date="2023-05-04T18:11:00Z"/>
                <w:rFonts w:ascii="Calibri" w:eastAsia="Times New Roman" w:hAnsi="Calibri" w:cs="Calibri"/>
                <w:b w:val="0"/>
                <w:bCs w:val="0"/>
                <w:color w:val="000000"/>
                <w:sz w:val="22"/>
              </w:rPr>
            </w:pPr>
            <w:del w:id="1327" w:author="Nate Bachmeier [AWS-SA]" w:date="2023-05-04T18:11:00Z">
              <w:r w:rsidRPr="00E16572" w:rsidDel="009C19DC">
                <w:rPr>
                  <w:rFonts w:ascii="Calibri" w:eastAsia="Times New Roman" w:hAnsi="Calibri" w:cs="Calibri"/>
                  <w:color w:val="000000"/>
                  <w:sz w:val="22"/>
                </w:rPr>
                <w:delText>exercising with an exercise ball</w:delText>
              </w:r>
            </w:del>
          </w:p>
        </w:tc>
        <w:tc>
          <w:tcPr>
            <w:tcW w:w="5348" w:type="dxa"/>
            <w:noWrap/>
            <w:hideMark/>
          </w:tcPr>
          <w:p w14:paraId="38ED450A" w14:textId="0FA209F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28" w:author="Nate Bachmeier [AWS-SA]" w:date="2023-05-04T18:11:00Z"/>
                <w:rFonts w:ascii="Calibri" w:eastAsia="Times New Roman" w:hAnsi="Calibri" w:cs="Calibri"/>
                <w:color w:val="000000"/>
                <w:sz w:val="22"/>
              </w:rPr>
            </w:pPr>
            <w:del w:id="1329" w:author="Nate Bachmeier [AWS-SA]" w:date="2023-05-04T18:11:00Z">
              <w:r w:rsidRPr="00E16572" w:rsidDel="009C19DC">
                <w:rPr>
                  <w:rFonts w:ascii="Calibri" w:eastAsia="Times New Roman" w:hAnsi="Calibri" w:cs="Calibri"/>
                  <w:color w:val="000000"/>
                  <w:sz w:val="22"/>
                </w:rPr>
                <w:delText>807</w:delText>
              </w:r>
            </w:del>
          </w:p>
        </w:tc>
      </w:tr>
      <w:tr w:rsidR="00E16572" w:rsidRPr="00E16572" w:rsidDel="009C19DC" w14:paraId="78442294" w14:textId="0BF16DF9" w:rsidTr="00B21582">
        <w:trPr>
          <w:cnfStyle w:val="000000100000" w:firstRow="0" w:lastRow="0" w:firstColumn="0" w:lastColumn="0" w:oddVBand="0" w:evenVBand="0" w:oddHBand="1" w:evenHBand="0" w:firstRowFirstColumn="0" w:firstRowLastColumn="0" w:lastRowFirstColumn="0" w:lastRowLastColumn="0"/>
          <w:trHeight w:val="300"/>
          <w:del w:id="13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5347283D" w:rsidR="00E16572" w:rsidRPr="00B21582" w:rsidDel="009C19DC" w:rsidRDefault="00E16572" w:rsidP="00E16572">
            <w:pPr>
              <w:spacing w:line="240" w:lineRule="auto"/>
              <w:ind w:firstLine="0"/>
              <w:rPr>
                <w:del w:id="1331" w:author="Nate Bachmeier [AWS-SA]" w:date="2023-05-04T18:11:00Z"/>
                <w:rFonts w:ascii="Calibri" w:eastAsia="Times New Roman" w:hAnsi="Calibri" w:cs="Calibri"/>
                <w:b w:val="0"/>
                <w:bCs w:val="0"/>
                <w:color w:val="000000"/>
                <w:sz w:val="22"/>
              </w:rPr>
            </w:pPr>
            <w:del w:id="1332" w:author="Nate Bachmeier [AWS-SA]" w:date="2023-05-04T18:11:00Z">
              <w:r w:rsidRPr="00E16572" w:rsidDel="009C19DC">
                <w:rPr>
                  <w:rFonts w:ascii="Calibri" w:eastAsia="Times New Roman" w:hAnsi="Calibri" w:cs="Calibri"/>
                  <w:color w:val="000000"/>
                  <w:sz w:val="22"/>
                </w:rPr>
                <w:delText>extinguishing fire</w:delText>
              </w:r>
            </w:del>
          </w:p>
        </w:tc>
        <w:tc>
          <w:tcPr>
            <w:tcW w:w="5348" w:type="dxa"/>
            <w:noWrap/>
            <w:hideMark/>
          </w:tcPr>
          <w:p w14:paraId="5B697897" w14:textId="7AAE4DF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33" w:author="Nate Bachmeier [AWS-SA]" w:date="2023-05-04T18:11:00Z"/>
                <w:rFonts w:ascii="Calibri" w:eastAsia="Times New Roman" w:hAnsi="Calibri" w:cs="Calibri"/>
                <w:color w:val="000000"/>
                <w:sz w:val="22"/>
              </w:rPr>
            </w:pPr>
            <w:del w:id="1334" w:author="Nate Bachmeier [AWS-SA]" w:date="2023-05-04T18:11:00Z">
              <w:r w:rsidRPr="00E16572" w:rsidDel="009C19DC">
                <w:rPr>
                  <w:rFonts w:ascii="Calibri" w:eastAsia="Times New Roman" w:hAnsi="Calibri" w:cs="Calibri"/>
                  <w:color w:val="000000"/>
                  <w:sz w:val="22"/>
                </w:rPr>
                <w:delText>550</w:delText>
              </w:r>
            </w:del>
          </w:p>
        </w:tc>
      </w:tr>
      <w:tr w:rsidR="00E16572" w:rsidRPr="00E16572" w:rsidDel="009C19DC" w14:paraId="5A0AD3CE" w14:textId="280AD026" w:rsidTr="00B21582">
        <w:trPr>
          <w:trHeight w:val="300"/>
          <w:del w:id="13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5B174003" w:rsidR="00E16572" w:rsidRPr="00B21582" w:rsidDel="009C19DC" w:rsidRDefault="00E16572" w:rsidP="00E16572">
            <w:pPr>
              <w:spacing w:line="240" w:lineRule="auto"/>
              <w:ind w:firstLine="0"/>
              <w:rPr>
                <w:del w:id="1336" w:author="Nate Bachmeier [AWS-SA]" w:date="2023-05-04T18:11:00Z"/>
                <w:rFonts w:ascii="Calibri" w:eastAsia="Times New Roman" w:hAnsi="Calibri" w:cs="Calibri"/>
                <w:b w:val="0"/>
                <w:bCs w:val="0"/>
                <w:color w:val="000000"/>
                <w:sz w:val="22"/>
              </w:rPr>
            </w:pPr>
            <w:del w:id="1337" w:author="Nate Bachmeier [AWS-SA]" w:date="2023-05-04T18:11:00Z">
              <w:r w:rsidRPr="00E16572" w:rsidDel="009C19DC">
                <w:rPr>
                  <w:rFonts w:ascii="Calibri" w:eastAsia="Times New Roman" w:hAnsi="Calibri" w:cs="Calibri"/>
                  <w:color w:val="000000"/>
                  <w:sz w:val="22"/>
                </w:rPr>
                <w:delText>faceplanting</w:delText>
              </w:r>
            </w:del>
          </w:p>
        </w:tc>
        <w:tc>
          <w:tcPr>
            <w:tcW w:w="5348" w:type="dxa"/>
            <w:noWrap/>
            <w:hideMark/>
          </w:tcPr>
          <w:p w14:paraId="4432559A" w14:textId="578F1AF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38" w:author="Nate Bachmeier [AWS-SA]" w:date="2023-05-04T18:11:00Z"/>
                <w:rFonts w:ascii="Calibri" w:eastAsia="Times New Roman" w:hAnsi="Calibri" w:cs="Calibri"/>
                <w:color w:val="000000"/>
                <w:sz w:val="22"/>
              </w:rPr>
            </w:pPr>
            <w:del w:id="1339" w:author="Nate Bachmeier [AWS-SA]" w:date="2023-05-04T18:11:00Z">
              <w:r w:rsidRPr="00E16572" w:rsidDel="009C19DC">
                <w:rPr>
                  <w:rFonts w:ascii="Calibri" w:eastAsia="Times New Roman" w:hAnsi="Calibri" w:cs="Calibri"/>
                  <w:color w:val="000000"/>
                  <w:sz w:val="22"/>
                </w:rPr>
                <w:delText>769</w:delText>
              </w:r>
            </w:del>
          </w:p>
        </w:tc>
      </w:tr>
      <w:tr w:rsidR="00E16572" w:rsidRPr="00E16572" w:rsidDel="009C19DC" w14:paraId="42944B1D" w14:textId="760B529E" w:rsidTr="00B21582">
        <w:trPr>
          <w:cnfStyle w:val="000000100000" w:firstRow="0" w:lastRow="0" w:firstColumn="0" w:lastColumn="0" w:oddVBand="0" w:evenVBand="0" w:oddHBand="1" w:evenHBand="0" w:firstRowFirstColumn="0" w:firstRowLastColumn="0" w:lastRowFirstColumn="0" w:lastRowLastColumn="0"/>
          <w:trHeight w:val="300"/>
          <w:del w:id="13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4A979CE2" w:rsidR="00E16572" w:rsidRPr="00B21582" w:rsidDel="009C19DC" w:rsidRDefault="00E16572" w:rsidP="00E16572">
            <w:pPr>
              <w:spacing w:line="240" w:lineRule="auto"/>
              <w:ind w:firstLine="0"/>
              <w:rPr>
                <w:del w:id="1341" w:author="Nate Bachmeier [AWS-SA]" w:date="2023-05-04T18:11:00Z"/>
                <w:rFonts w:ascii="Calibri" w:eastAsia="Times New Roman" w:hAnsi="Calibri" w:cs="Calibri"/>
                <w:b w:val="0"/>
                <w:bCs w:val="0"/>
                <w:color w:val="000000"/>
                <w:sz w:val="22"/>
              </w:rPr>
            </w:pPr>
            <w:del w:id="1342" w:author="Nate Bachmeier [AWS-SA]" w:date="2023-05-04T18:11:00Z">
              <w:r w:rsidRPr="00E16572" w:rsidDel="009C19DC">
                <w:rPr>
                  <w:rFonts w:ascii="Calibri" w:eastAsia="Times New Roman" w:hAnsi="Calibri" w:cs="Calibri"/>
                  <w:color w:val="000000"/>
                  <w:sz w:val="22"/>
                </w:rPr>
                <w:delText>falling off bike</w:delText>
              </w:r>
            </w:del>
          </w:p>
        </w:tc>
        <w:tc>
          <w:tcPr>
            <w:tcW w:w="5348" w:type="dxa"/>
            <w:noWrap/>
            <w:hideMark/>
          </w:tcPr>
          <w:p w14:paraId="1460045E" w14:textId="5026A81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43" w:author="Nate Bachmeier [AWS-SA]" w:date="2023-05-04T18:11:00Z"/>
                <w:rFonts w:ascii="Calibri" w:eastAsia="Times New Roman" w:hAnsi="Calibri" w:cs="Calibri"/>
                <w:color w:val="000000"/>
                <w:sz w:val="22"/>
              </w:rPr>
            </w:pPr>
            <w:del w:id="1344"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0FBFD43A" w14:textId="76927288" w:rsidTr="00B21582">
        <w:trPr>
          <w:trHeight w:val="300"/>
          <w:del w:id="13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2169E281" w:rsidR="00E16572" w:rsidRPr="00B21582" w:rsidDel="009C19DC" w:rsidRDefault="00E16572" w:rsidP="00E16572">
            <w:pPr>
              <w:spacing w:line="240" w:lineRule="auto"/>
              <w:ind w:firstLine="0"/>
              <w:rPr>
                <w:del w:id="1346" w:author="Nate Bachmeier [AWS-SA]" w:date="2023-05-04T18:11:00Z"/>
                <w:rFonts w:ascii="Calibri" w:eastAsia="Times New Roman" w:hAnsi="Calibri" w:cs="Calibri"/>
                <w:b w:val="0"/>
                <w:bCs w:val="0"/>
                <w:color w:val="000000"/>
                <w:sz w:val="22"/>
              </w:rPr>
            </w:pPr>
            <w:del w:id="1347" w:author="Nate Bachmeier [AWS-SA]" w:date="2023-05-04T18:11:00Z">
              <w:r w:rsidRPr="00E16572" w:rsidDel="009C19DC">
                <w:rPr>
                  <w:rFonts w:ascii="Calibri" w:eastAsia="Times New Roman" w:hAnsi="Calibri" w:cs="Calibri"/>
                  <w:color w:val="000000"/>
                  <w:sz w:val="22"/>
                </w:rPr>
                <w:delText>falling off chair</w:delText>
              </w:r>
            </w:del>
          </w:p>
        </w:tc>
        <w:tc>
          <w:tcPr>
            <w:tcW w:w="5348" w:type="dxa"/>
            <w:noWrap/>
            <w:hideMark/>
          </w:tcPr>
          <w:p w14:paraId="319A83D2" w14:textId="40C8E8A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48" w:author="Nate Bachmeier [AWS-SA]" w:date="2023-05-04T18:11:00Z"/>
                <w:rFonts w:ascii="Calibri" w:eastAsia="Times New Roman" w:hAnsi="Calibri" w:cs="Calibri"/>
                <w:color w:val="000000"/>
                <w:sz w:val="22"/>
              </w:rPr>
            </w:pPr>
            <w:del w:id="1349" w:author="Nate Bachmeier [AWS-SA]" w:date="2023-05-04T18:11:00Z">
              <w:r w:rsidRPr="00E16572" w:rsidDel="009C19DC">
                <w:rPr>
                  <w:rFonts w:ascii="Calibri" w:eastAsia="Times New Roman" w:hAnsi="Calibri" w:cs="Calibri"/>
                  <w:color w:val="000000"/>
                  <w:sz w:val="22"/>
                </w:rPr>
                <w:delText>684</w:delText>
              </w:r>
            </w:del>
          </w:p>
        </w:tc>
      </w:tr>
      <w:tr w:rsidR="00E16572" w:rsidRPr="00E16572" w:rsidDel="009C19DC" w14:paraId="2D1628AD" w14:textId="62502F37" w:rsidTr="00B21582">
        <w:trPr>
          <w:cnfStyle w:val="000000100000" w:firstRow="0" w:lastRow="0" w:firstColumn="0" w:lastColumn="0" w:oddVBand="0" w:evenVBand="0" w:oddHBand="1" w:evenHBand="0" w:firstRowFirstColumn="0" w:firstRowLastColumn="0" w:lastRowFirstColumn="0" w:lastRowLastColumn="0"/>
          <w:trHeight w:val="300"/>
          <w:del w:id="13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313D0112" w:rsidR="00E16572" w:rsidRPr="00B21582" w:rsidDel="009C19DC" w:rsidRDefault="00E16572" w:rsidP="00E16572">
            <w:pPr>
              <w:spacing w:line="240" w:lineRule="auto"/>
              <w:ind w:firstLine="0"/>
              <w:rPr>
                <w:del w:id="1351" w:author="Nate Bachmeier [AWS-SA]" w:date="2023-05-04T18:11:00Z"/>
                <w:rFonts w:ascii="Calibri" w:eastAsia="Times New Roman" w:hAnsi="Calibri" w:cs="Calibri"/>
                <w:b w:val="0"/>
                <w:bCs w:val="0"/>
                <w:color w:val="000000"/>
                <w:sz w:val="22"/>
              </w:rPr>
            </w:pPr>
            <w:del w:id="1352" w:author="Nate Bachmeier [AWS-SA]" w:date="2023-05-04T18:11:00Z">
              <w:r w:rsidRPr="00E16572" w:rsidDel="009C19DC">
                <w:rPr>
                  <w:rFonts w:ascii="Calibri" w:eastAsia="Times New Roman" w:hAnsi="Calibri" w:cs="Calibri"/>
                  <w:color w:val="000000"/>
                  <w:sz w:val="22"/>
                </w:rPr>
                <w:delText>feeding birds</w:delText>
              </w:r>
            </w:del>
          </w:p>
        </w:tc>
        <w:tc>
          <w:tcPr>
            <w:tcW w:w="5348" w:type="dxa"/>
            <w:noWrap/>
            <w:hideMark/>
          </w:tcPr>
          <w:p w14:paraId="48818D4A" w14:textId="2E82930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53" w:author="Nate Bachmeier [AWS-SA]" w:date="2023-05-04T18:11:00Z"/>
                <w:rFonts w:ascii="Calibri" w:eastAsia="Times New Roman" w:hAnsi="Calibri" w:cs="Calibri"/>
                <w:color w:val="000000"/>
                <w:sz w:val="22"/>
              </w:rPr>
            </w:pPr>
            <w:del w:id="1354" w:author="Nate Bachmeier [AWS-SA]" w:date="2023-05-04T18:11:00Z">
              <w:r w:rsidRPr="00E16572" w:rsidDel="009C19DC">
                <w:rPr>
                  <w:rFonts w:ascii="Calibri" w:eastAsia="Times New Roman" w:hAnsi="Calibri" w:cs="Calibri"/>
                  <w:color w:val="000000"/>
                  <w:sz w:val="22"/>
                </w:rPr>
                <w:delText>838</w:delText>
              </w:r>
            </w:del>
          </w:p>
        </w:tc>
      </w:tr>
      <w:tr w:rsidR="00E16572" w:rsidRPr="00E16572" w:rsidDel="009C19DC" w14:paraId="6983315F" w14:textId="7C2E48BD" w:rsidTr="00B21582">
        <w:trPr>
          <w:trHeight w:val="300"/>
          <w:del w:id="13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095A5B48" w:rsidR="00E16572" w:rsidRPr="00B21582" w:rsidDel="009C19DC" w:rsidRDefault="00E16572" w:rsidP="00E16572">
            <w:pPr>
              <w:spacing w:line="240" w:lineRule="auto"/>
              <w:ind w:firstLine="0"/>
              <w:rPr>
                <w:del w:id="1356" w:author="Nate Bachmeier [AWS-SA]" w:date="2023-05-04T18:11:00Z"/>
                <w:rFonts w:ascii="Calibri" w:eastAsia="Times New Roman" w:hAnsi="Calibri" w:cs="Calibri"/>
                <w:b w:val="0"/>
                <w:bCs w:val="0"/>
                <w:color w:val="000000"/>
                <w:sz w:val="22"/>
              </w:rPr>
            </w:pPr>
            <w:del w:id="1357" w:author="Nate Bachmeier [AWS-SA]" w:date="2023-05-04T18:11:00Z">
              <w:r w:rsidRPr="00E16572" w:rsidDel="009C19DC">
                <w:rPr>
                  <w:rFonts w:ascii="Calibri" w:eastAsia="Times New Roman" w:hAnsi="Calibri" w:cs="Calibri"/>
                  <w:color w:val="000000"/>
                  <w:sz w:val="22"/>
                </w:rPr>
                <w:delText>feeding fish</w:delText>
              </w:r>
            </w:del>
          </w:p>
        </w:tc>
        <w:tc>
          <w:tcPr>
            <w:tcW w:w="5348" w:type="dxa"/>
            <w:noWrap/>
            <w:hideMark/>
          </w:tcPr>
          <w:p w14:paraId="4F3619A8" w14:textId="621C8BD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58" w:author="Nate Bachmeier [AWS-SA]" w:date="2023-05-04T18:11:00Z"/>
                <w:rFonts w:ascii="Calibri" w:eastAsia="Times New Roman" w:hAnsi="Calibri" w:cs="Calibri"/>
                <w:color w:val="000000"/>
                <w:sz w:val="22"/>
              </w:rPr>
            </w:pPr>
            <w:del w:id="1359" w:author="Nate Bachmeier [AWS-SA]" w:date="2023-05-04T18:11:00Z">
              <w:r w:rsidRPr="00E16572" w:rsidDel="009C19DC">
                <w:rPr>
                  <w:rFonts w:ascii="Calibri" w:eastAsia="Times New Roman" w:hAnsi="Calibri" w:cs="Calibri"/>
                  <w:color w:val="000000"/>
                  <w:sz w:val="22"/>
                </w:rPr>
                <w:delText>836</w:delText>
              </w:r>
            </w:del>
          </w:p>
        </w:tc>
      </w:tr>
      <w:tr w:rsidR="00E16572" w:rsidRPr="00E16572" w:rsidDel="009C19DC" w14:paraId="72DDE926" w14:textId="7FA45235" w:rsidTr="00B21582">
        <w:trPr>
          <w:cnfStyle w:val="000000100000" w:firstRow="0" w:lastRow="0" w:firstColumn="0" w:lastColumn="0" w:oddVBand="0" w:evenVBand="0" w:oddHBand="1" w:evenHBand="0" w:firstRowFirstColumn="0" w:firstRowLastColumn="0" w:lastRowFirstColumn="0" w:lastRowLastColumn="0"/>
          <w:trHeight w:val="300"/>
          <w:del w:id="13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00E0AAC2" w:rsidR="00E16572" w:rsidRPr="00B21582" w:rsidDel="009C19DC" w:rsidRDefault="00E16572" w:rsidP="00E16572">
            <w:pPr>
              <w:spacing w:line="240" w:lineRule="auto"/>
              <w:ind w:firstLine="0"/>
              <w:rPr>
                <w:del w:id="1361" w:author="Nate Bachmeier [AWS-SA]" w:date="2023-05-04T18:11:00Z"/>
                <w:rFonts w:ascii="Calibri" w:eastAsia="Times New Roman" w:hAnsi="Calibri" w:cs="Calibri"/>
                <w:b w:val="0"/>
                <w:bCs w:val="0"/>
                <w:color w:val="000000"/>
                <w:sz w:val="22"/>
              </w:rPr>
            </w:pPr>
            <w:del w:id="1362" w:author="Nate Bachmeier [AWS-SA]" w:date="2023-05-04T18:11:00Z">
              <w:r w:rsidRPr="00E16572" w:rsidDel="009C19DC">
                <w:rPr>
                  <w:rFonts w:ascii="Calibri" w:eastAsia="Times New Roman" w:hAnsi="Calibri" w:cs="Calibri"/>
                  <w:color w:val="000000"/>
                  <w:sz w:val="22"/>
                </w:rPr>
                <w:delText>feeding goats</w:delText>
              </w:r>
            </w:del>
          </w:p>
        </w:tc>
        <w:tc>
          <w:tcPr>
            <w:tcW w:w="5348" w:type="dxa"/>
            <w:noWrap/>
            <w:hideMark/>
          </w:tcPr>
          <w:p w14:paraId="40AAC896" w14:textId="0F8F184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63" w:author="Nate Bachmeier [AWS-SA]" w:date="2023-05-04T18:11:00Z"/>
                <w:rFonts w:ascii="Calibri" w:eastAsia="Times New Roman" w:hAnsi="Calibri" w:cs="Calibri"/>
                <w:color w:val="000000"/>
                <w:sz w:val="22"/>
              </w:rPr>
            </w:pPr>
            <w:del w:id="1364" w:author="Nate Bachmeier [AWS-SA]" w:date="2023-05-04T18:11:00Z">
              <w:r w:rsidRPr="00E16572" w:rsidDel="009C19DC">
                <w:rPr>
                  <w:rFonts w:ascii="Calibri" w:eastAsia="Times New Roman" w:hAnsi="Calibri" w:cs="Calibri"/>
                  <w:color w:val="000000"/>
                  <w:sz w:val="22"/>
                </w:rPr>
                <w:delText>747</w:delText>
              </w:r>
            </w:del>
          </w:p>
        </w:tc>
      </w:tr>
      <w:tr w:rsidR="00E16572" w:rsidRPr="00E16572" w:rsidDel="009C19DC" w14:paraId="2B6A1D18" w14:textId="161832A5" w:rsidTr="00B21582">
        <w:trPr>
          <w:trHeight w:val="300"/>
          <w:del w:id="13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42173FCF" w:rsidR="00E16572" w:rsidRPr="00B21582" w:rsidDel="009C19DC" w:rsidRDefault="00E16572" w:rsidP="00E16572">
            <w:pPr>
              <w:spacing w:line="240" w:lineRule="auto"/>
              <w:ind w:firstLine="0"/>
              <w:rPr>
                <w:del w:id="1366" w:author="Nate Bachmeier [AWS-SA]" w:date="2023-05-04T18:11:00Z"/>
                <w:rFonts w:ascii="Calibri" w:eastAsia="Times New Roman" w:hAnsi="Calibri" w:cs="Calibri"/>
                <w:b w:val="0"/>
                <w:bCs w:val="0"/>
                <w:color w:val="000000"/>
                <w:sz w:val="22"/>
              </w:rPr>
            </w:pPr>
            <w:del w:id="1367" w:author="Nate Bachmeier [AWS-SA]" w:date="2023-05-04T18:11:00Z">
              <w:r w:rsidRPr="00E16572" w:rsidDel="009C19DC">
                <w:rPr>
                  <w:rFonts w:ascii="Calibri" w:eastAsia="Times New Roman" w:hAnsi="Calibri" w:cs="Calibri"/>
                  <w:color w:val="000000"/>
                  <w:sz w:val="22"/>
                </w:rPr>
                <w:delText>fencing (sport)</w:delText>
              </w:r>
            </w:del>
          </w:p>
        </w:tc>
        <w:tc>
          <w:tcPr>
            <w:tcW w:w="5348" w:type="dxa"/>
            <w:noWrap/>
            <w:hideMark/>
          </w:tcPr>
          <w:p w14:paraId="0F6B88C1" w14:textId="0AA2796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68" w:author="Nate Bachmeier [AWS-SA]" w:date="2023-05-04T18:11:00Z"/>
                <w:rFonts w:ascii="Calibri" w:eastAsia="Times New Roman" w:hAnsi="Calibri" w:cs="Calibri"/>
                <w:color w:val="000000"/>
                <w:sz w:val="22"/>
              </w:rPr>
            </w:pPr>
            <w:del w:id="1369" w:author="Nate Bachmeier [AWS-SA]" w:date="2023-05-04T18:11:00Z">
              <w:r w:rsidRPr="00E16572" w:rsidDel="009C19DC">
                <w:rPr>
                  <w:rFonts w:ascii="Calibri" w:eastAsia="Times New Roman" w:hAnsi="Calibri" w:cs="Calibri"/>
                  <w:color w:val="000000"/>
                  <w:sz w:val="22"/>
                </w:rPr>
                <w:delText>655</w:delText>
              </w:r>
            </w:del>
          </w:p>
        </w:tc>
      </w:tr>
      <w:tr w:rsidR="00E16572" w:rsidRPr="00E16572" w:rsidDel="009C19DC" w14:paraId="0D3043BF" w14:textId="5C778D9B" w:rsidTr="00B21582">
        <w:trPr>
          <w:cnfStyle w:val="000000100000" w:firstRow="0" w:lastRow="0" w:firstColumn="0" w:lastColumn="0" w:oddVBand="0" w:evenVBand="0" w:oddHBand="1" w:evenHBand="0" w:firstRowFirstColumn="0" w:firstRowLastColumn="0" w:lastRowFirstColumn="0" w:lastRowLastColumn="0"/>
          <w:trHeight w:val="300"/>
          <w:del w:id="13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0D700BA5" w:rsidR="00E16572" w:rsidRPr="00B21582" w:rsidDel="009C19DC" w:rsidRDefault="00E16572" w:rsidP="00E16572">
            <w:pPr>
              <w:spacing w:line="240" w:lineRule="auto"/>
              <w:ind w:firstLine="0"/>
              <w:rPr>
                <w:del w:id="1371" w:author="Nate Bachmeier [AWS-SA]" w:date="2023-05-04T18:11:00Z"/>
                <w:rFonts w:ascii="Calibri" w:eastAsia="Times New Roman" w:hAnsi="Calibri" w:cs="Calibri"/>
                <w:b w:val="0"/>
                <w:bCs w:val="0"/>
                <w:color w:val="000000"/>
                <w:sz w:val="22"/>
              </w:rPr>
            </w:pPr>
            <w:del w:id="1372" w:author="Nate Bachmeier [AWS-SA]" w:date="2023-05-04T18:11:00Z">
              <w:r w:rsidRPr="00E16572" w:rsidDel="009C19DC">
                <w:rPr>
                  <w:rFonts w:ascii="Calibri" w:eastAsia="Times New Roman" w:hAnsi="Calibri" w:cs="Calibri"/>
                  <w:color w:val="000000"/>
                  <w:sz w:val="22"/>
                </w:rPr>
                <w:delText>fidgeting</w:delText>
              </w:r>
            </w:del>
          </w:p>
        </w:tc>
        <w:tc>
          <w:tcPr>
            <w:tcW w:w="5348" w:type="dxa"/>
            <w:noWrap/>
            <w:hideMark/>
          </w:tcPr>
          <w:p w14:paraId="7148B40D" w14:textId="01094A6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73" w:author="Nate Bachmeier [AWS-SA]" w:date="2023-05-04T18:11:00Z"/>
                <w:rFonts w:ascii="Calibri" w:eastAsia="Times New Roman" w:hAnsi="Calibri" w:cs="Calibri"/>
                <w:color w:val="000000"/>
                <w:sz w:val="22"/>
              </w:rPr>
            </w:pPr>
            <w:del w:id="1374" w:author="Nate Bachmeier [AWS-SA]" w:date="2023-05-04T18:11:00Z">
              <w:r w:rsidRPr="00E16572" w:rsidDel="009C19DC">
                <w:rPr>
                  <w:rFonts w:ascii="Calibri" w:eastAsia="Times New Roman" w:hAnsi="Calibri" w:cs="Calibri"/>
                  <w:color w:val="000000"/>
                  <w:sz w:val="22"/>
                </w:rPr>
                <w:delText>539</w:delText>
              </w:r>
            </w:del>
          </w:p>
        </w:tc>
      </w:tr>
      <w:tr w:rsidR="00E16572" w:rsidRPr="00E16572" w:rsidDel="009C19DC" w14:paraId="3F554C36" w14:textId="2DEF58C3" w:rsidTr="00B21582">
        <w:trPr>
          <w:trHeight w:val="300"/>
          <w:del w:id="13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65A5FF33" w:rsidR="00E16572" w:rsidRPr="00B21582" w:rsidDel="009C19DC" w:rsidRDefault="00E16572" w:rsidP="00E16572">
            <w:pPr>
              <w:spacing w:line="240" w:lineRule="auto"/>
              <w:ind w:firstLine="0"/>
              <w:rPr>
                <w:del w:id="1376" w:author="Nate Bachmeier [AWS-SA]" w:date="2023-05-04T18:11:00Z"/>
                <w:rFonts w:ascii="Calibri" w:eastAsia="Times New Roman" w:hAnsi="Calibri" w:cs="Calibri"/>
                <w:b w:val="0"/>
                <w:bCs w:val="0"/>
                <w:color w:val="000000"/>
                <w:sz w:val="22"/>
              </w:rPr>
            </w:pPr>
            <w:del w:id="1377" w:author="Nate Bachmeier [AWS-SA]" w:date="2023-05-04T18:11:00Z">
              <w:r w:rsidRPr="00E16572" w:rsidDel="009C19DC">
                <w:rPr>
                  <w:rFonts w:ascii="Calibri" w:eastAsia="Times New Roman" w:hAnsi="Calibri" w:cs="Calibri"/>
                  <w:color w:val="000000"/>
                  <w:sz w:val="22"/>
                </w:rPr>
                <w:delText>filling cake</w:delText>
              </w:r>
            </w:del>
          </w:p>
        </w:tc>
        <w:tc>
          <w:tcPr>
            <w:tcW w:w="5348" w:type="dxa"/>
            <w:noWrap/>
            <w:hideMark/>
          </w:tcPr>
          <w:p w14:paraId="1661C1D2" w14:textId="1F48263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78" w:author="Nate Bachmeier [AWS-SA]" w:date="2023-05-04T18:11:00Z"/>
                <w:rFonts w:ascii="Calibri" w:eastAsia="Times New Roman" w:hAnsi="Calibri" w:cs="Calibri"/>
                <w:color w:val="000000"/>
                <w:sz w:val="22"/>
              </w:rPr>
            </w:pPr>
            <w:del w:id="1379" w:author="Nate Bachmeier [AWS-SA]" w:date="2023-05-04T18:11:00Z">
              <w:r w:rsidRPr="00E16572" w:rsidDel="009C19DC">
                <w:rPr>
                  <w:rFonts w:ascii="Calibri" w:eastAsia="Times New Roman" w:hAnsi="Calibri" w:cs="Calibri"/>
                  <w:color w:val="000000"/>
                  <w:sz w:val="22"/>
                </w:rPr>
                <w:delText>517</w:delText>
              </w:r>
            </w:del>
          </w:p>
        </w:tc>
      </w:tr>
      <w:tr w:rsidR="00E16572" w:rsidRPr="00E16572" w:rsidDel="009C19DC" w14:paraId="74F330C1" w14:textId="2FCDDAE6" w:rsidTr="00B21582">
        <w:trPr>
          <w:cnfStyle w:val="000000100000" w:firstRow="0" w:lastRow="0" w:firstColumn="0" w:lastColumn="0" w:oddVBand="0" w:evenVBand="0" w:oddHBand="1" w:evenHBand="0" w:firstRowFirstColumn="0" w:firstRowLastColumn="0" w:lastRowFirstColumn="0" w:lastRowLastColumn="0"/>
          <w:trHeight w:val="300"/>
          <w:del w:id="13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21AF8D09" w:rsidR="00E16572" w:rsidRPr="00B21582" w:rsidDel="009C19DC" w:rsidRDefault="00E16572" w:rsidP="00E16572">
            <w:pPr>
              <w:spacing w:line="240" w:lineRule="auto"/>
              <w:ind w:firstLine="0"/>
              <w:rPr>
                <w:del w:id="1381" w:author="Nate Bachmeier [AWS-SA]" w:date="2023-05-04T18:11:00Z"/>
                <w:rFonts w:ascii="Calibri" w:eastAsia="Times New Roman" w:hAnsi="Calibri" w:cs="Calibri"/>
                <w:b w:val="0"/>
                <w:bCs w:val="0"/>
                <w:color w:val="000000"/>
                <w:sz w:val="22"/>
              </w:rPr>
            </w:pPr>
            <w:del w:id="1382" w:author="Nate Bachmeier [AWS-SA]" w:date="2023-05-04T18:11:00Z">
              <w:r w:rsidRPr="00E16572" w:rsidDel="009C19DC">
                <w:rPr>
                  <w:rFonts w:ascii="Calibri" w:eastAsia="Times New Roman" w:hAnsi="Calibri" w:cs="Calibri"/>
                  <w:color w:val="000000"/>
                  <w:sz w:val="22"/>
                </w:rPr>
                <w:delText>filling eyebrows</w:delText>
              </w:r>
            </w:del>
          </w:p>
        </w:tc>
        <w:tc>
          <w:tcPr>
            <w:tcW w:w="5348" w:type="dxa"/>
            <w:noWrap/>
            <w:hideMark/>
          </w:tcPr>
          <w:p w14:paraId="756669BB" w14:textId="49DFF52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83" w:author="Nate Bachmeier [AWS-SA]" w:date="2023-05-04T18:11:00Z"/>
                <w:rFonts w:ascii="Calibri" w:eastAsia="Times New Roman" w:hAnsi="Calibri" w:cs="Calibri"/>
                <w:color w:val="000000"/>
                <w:sz w:val="22"/>
              </w:rPr>
            </w:pPr>
            <w:del w:id="1384" w:author="Nate Bachmeier [AWS-SA]" w:date="2023-05-04T18:11:00Z">
              <w:r w:rsidRPr="00E16572" w:rsidDel="009C19DC">
                <w:rPr>
                  <w:rFonts w:ascii="Calibri" w:eastAsia="Times New Roman" w:hAnsi="Calibri" w:cs="Calibri"/>
                  <w:color w:val="000000"/>
                  <w:sz w:val="22"/>
                </w:rPr>
                <w:delText>488</w:delText>
              </w:r>
            </w:del>
          </w:p>
        </w:tc>
      </w:tr>
      <w:tr w:rsidR="00E16572" w:rsidRPr="00E16572" w:rsidDel="009C19DC" w14:paraId="1E649E25" w14:textId="70253B63" w:rsidTr="00B21582">
        <w:trPr>
          <w:trHeight w:val="300"/>
          <w:del w:id="13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2A6305AD" w:rsidR="00E16572" w:rsidRPr="00B21582" w:rsidDel="009C19DC" w:rsidRDefault="00E16572" w:rsidP="00E16572">
            <w:pPr>
              <w:spacing w:line="240" w:lineRule="auto"/>
              <w:ind w:firstLine="0"/>
              <w:rPr>
                <w:del w:id="1386" w:author="Nate Bachmeier [AWS-SA]" w:date="2023-05-04T18:11:00Z"/>
                <w:rFonts w:ascii="Calibri" w:eastAsia="Times New Roman" w:hAnsi="Calibri" w:cs="Calibri"/>
                <w:b w:val="0"/>
                <w:bCs w:val="0"/>
                <w:color w:val="000000"/>
                <w:sz w:val="22"/>
              </w:rPr>
            </w:pPr>
            <w:del w:id="1387" w:author="Nate Bachmeier [AWS-SA]" w:date="2023-05-04T18:11:00Z">
              <w:r w:rsidRPr="00E16572" w:rsidDel="009C19DC">
                <w:rPr>
                  <w:rFonts w:ascii="Calibri" w:eastAsia="Times New Roman" w:hAnsi="Calibri" w:cs="Calibri"/>
                  <w:color w:val="000000"/>
                  <w:sz w:val="22"/>
                </w:rPr>
                <w:delText>finger snapping</w:delText>
              </w:r>
            </w:del>
          </w:p>
        </w:tc>
        <w:tc>
          <w:tcPr>
            <w:tcW w:w="5348" w:type="dxa"/>
            <w:noWrap/>
            <w:hideMark/>
          </w:tcPr>
          <w:p w14:paraId="5C5E07F8" w14:textId="52D27D7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88" w:author="Nate Bachmeier [AWS-SA]" w:date="2023-05-04T18:11:00Z"/>
                <w:rFonts w:ascii="Calibri" w:eastAsia="Times New Roman" w:hAnsi="Calibri" w:cs="Calibri"/>
                <w:color w:val="000000"/>
                <w:sz w:val="22"/>
              </w:rPr>
            </w:pPr>
            <w:del w:id="1389" w:author="Nate Bachmeier [AWS-SA]" w:date="2023-05-04T18:11:00Z">
              <w:r w:rsidRPr="00E16572" w:rsidDel="009C19DC">
                <w:rPr>
                  <w:rFonts w:ascii="Calibri" w:eastAsia="Times New Roman" w:hAnsi="Calibri" w:cs="Calibri"/>
                  <w:color w:val="000000"/>
                  <w:sz w:val="22"/>
                </w:rPr>
                <w:delText>799</w:delText>
              </w:r>
            </w:del>
          </w:p>
        </w:tc>
      </w:tr>
      <w:tr w:rsidR="00E16572" w:rsidRPr="00E16572" w:rsidDel="009C19DC" w14:paraId="1E4F576F" w14:textId="36603A64" w:rsidTr="00B21582">
        <w:trPr>
          <w:cnfStyle w:val="000000100000" w:firstRow="0" w:lastRow="0" w:firstColumn="0" w:lastColumn="0" w:oddVBand="0" w:evenVBand="0" w:oddHBand="1" w:evenHBand="0" w:firstRowFirstColumn="0" w:firstRowLastColumn="0" w:lastRowFirstColumn="0" w:lastRowLastColumn="0"/>
          <w:trHeight w:val="300"/>
          <w:del w:id="13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24C6F40F" w:rsidR="00E16572" w:rsidRPr="00B21582" w:rsidDel="009C19DC" w:rsidRDefault="00E16572" w:rsidP="00E16572">
            <w:pPr>
              <w:spacing w:line="240" w:lineRule="auto"/>
              <w:ind w:firstLine="0"/>
              <w:rPr>
                <w:del w:id="1391" w:author="Nate Bachmeier [AWS-SA]" w:date="2023-05-04T18:11:00Z"/>
                <w:rFonts w:ascii="Calibri" w:eastAsia="Times New Roman" w:hAnsi="Calibri" w:cs="Calibri"/>
                <w:b w:val="0"/>
                <w:bCs w:val="0"/>
                <w:color w:val="000000"/>
                <w:sz w:val="22"/>
              </w:rPr>
            </w:pPr>
            <w:del w:id="1392" w:author="Nate Bachmeier [AWS-SA]" w:date="2023-05-04T18:11:00Z">
              <w:r w:rsidRPr="00E16572" w:rsidDel="009C19DC">
                <w:rPr>
                  <w:rFonts w:ascii="Calibri" w:eastAsia="Times New Roman" w:hAnsi="Calibri" w:cs="Calibri"/>
                  <w:color w:val="000000"/>
                  <w:sz w:val="22"/>
                </w:rPr>
                <w:delText>fixing bicycle</w:delText>
              </w:r>
            </w:del>
          </w:p>
        </w:tc>
        <w:tc>
          <w:tcPr>
            <w:tcW w:w="5348" w:type="dxa"/>
            <w:noWrap/>
            <w:hideMark/>
          </w:tcPr>
          <w:p w14:paraId="31763155" w14:textId="760EF1D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93" w:author="Nate Bachmeier [AWS-SA]" w:date="2023-05-04T18:11:00Z"/>
                <w:rFonts w:ascii="Calibri" w:eastAsia="Times New Roman" w:hAnsi="Calibri" w:cs="Calibri"/>
                <w:color w:val="000000"/>
                <w:sz w:val="22"/>
              </w:rPr>
            </w:pPr>
            <w:del w:id="1394" w:author="Nate Bachmeier [AWS-SA]" w:date="2023-05-04T18:11:00Z">
              <w:r w:rsidRPr="00E16572" w:rsidDel="009C19DC">
                <w:rPr>
                  <w:rFonts w:ascii="Calibri" w:eastAsia="Times New Roman" w:hAnsi="Calibri" w:cs="Calibri"/>
                  <w:color w:val="000000"/>
                  <w:sz w:val="22"/>
                </w:rPr>
                <w:delText>435</w:delText>
              </w:r>
            </w:del>
          </w:p>
        </w:tc>
      </w:tr>
      <w:tr w:rsidR="00E16572" w:rsidRPr="00E16572" w:rsidDel="009C19DC" w14:paraId="27668CF1" w14:textId="2292EDF9" w:rsidTr="00B21582">
        <w:trPr>
          <w:trHeight w:val="300"/>
          <w:del w:id="13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187BC97C" w:rsidR="00E16572" w:rsidRPr="00B21582" w:rsidDel="009C19DC" w:rsidRDefault="00E16572" w:rsidP="00E16572">
            <w:pPr>
              <w:spacing w:line="240" w:lineRule="auto"/>
              <w:ind w:firstLine="0"/>
              <w:rPr>
                <w:del w:id="1396" w:author="Nate Bachmeier [AWS-SA]" w:date="2023-05-04T18:11:00Z"/>
                <w:rFonts w:ascii="Calibri" w:eastAsia="Times New Roman" w:hAnsi="Calibri" w:cs="Calibri"/>
                <w:b w:val="0"/>
                <w:bCs w:val="0"/>
                <w:color w:val="000000"/>
                <w:sz w:val="22"/>
              </w:rPr>
            </w:pPr>
            <w:del w:id="1397" w:author="Nate Bachmeier [AWS-SA]" w:date="2023-05-04T18:11:00Z">
              <w:r w:rsidRPr="00E16572" w:rsidDel="009C19DC">
                <w:rPr>
                  <w:rFonts w:ascii="Calibri" w:eastAsia="Times New Roman" w:hAnsi="Calibri" w:cs="Calibri"/>
                  <w:color w:val="000000"/>
                  <w:sz w:val="22"/>
                </w:rPr>
                <w:delText>fixing hair</w:delText>
              </w:r>
            </w:del>
          </w:p>
        </w:tc>
        <w:tc>
          <w:tcPr>
            <w:tcW w:w="5348" w:type="dxa"/>
            <w:noWrap/>
            <w:hideMark/>
          </w:tcPr>
          <w:p w14:paraId="17F4DA47" w14:textId="308CBF4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98" w:author="Nate Bachmeier [AWS-SA]" w:date="2023-05-04T18:11:00Z"/>
                <w:rFonts w:ascii="Calibri" w:eastAsia="Times New Roman" w:hAnsi="Calibri" w:cs="Calibri"/>
                <w:color w:val="000000"/>
                <w:sz w:val="22"/>
              </w:rPr>
            </w:pPr>
            <w:del w:id="1399" w:author="Nate Bachmeier [AWS-SA]" w:date="2023-05-04T18:11:00Z">
              <w:r w:rsidRPr="00E16572" w:rsidDel="009C19DC">
                <w:rPr>
                  <w:rFonts w:ascii="Calibri" w:eastAsia="Times New Roman" w:hAnsi="Calibri" w:cs="Calibri"/>
                  <w:color w:val="000000"/>
                  <w:sz w:val="22"/>
                </w:rPr>
                <w:delText>491</w:delText>
              </w:r>
            </w:del>
          </w:p>
        </w:tc>
      </w:tr>
      <w:tr w:rsidR="00E16572" w:rsidRPr="00E16572" w:rsidDel="009C19DC" w14:paraId="37E62BE2" w14:textId="51C9D238" w:rsidTr="00B21582">
        <w:trPr>
          <w:cnfStyle w:val="000000100000" w:firstRow="0" w:lastRow="0" w:firstColumn="0" w:lastColumn="0" w:oddVBand="0" w:evenVBand="0" w:oddHBand="1" w:evenHBand="0" w:firstRowFirstColumn="0" w:firstRowLastColumn="0" w:lastRowFirstColumn="0" w:lastRowLastColumn="0"/>
          <w:trHeight w:val="300"/>
          <w:del w:id="14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5AD2269B" w:rsidR="00E16572" w:rsidRPr="00B21582" w:rsidDel="009C19DC" w:rsidRDefault="00E16572" w:rsidP="00E16572">
            <w:pPr>
              <w:spacing w:line="240" w:lineRule="auto"/>
              <w:ind w:firstLine="0"/>
              <w:rPr>
                <w:del w:id="1401" w:author="Nate Bachmeier [AWS-SA]" w:date="2023-05-04T18:11:00Z"/>
                <w:rFonts w:ascii="Calibri" w:eastAsia="Times New Roman" w:hAnsi="Calibri" w:cs="Calibri"/>
                <w:b w:val="0"/>
                <w:bCs w:val="0"/>
                <w:color w:val="000000"/>
                <w:sz w:val="22"/>
              </w:rPr>
            </w:pPr>
            <w:del w:id="1402" w:author="Nate Bachmeier [AWS-SA]" w:date="2023-05-04T18:11:00Z">
              <w:r w:rsidRPr="00E16572" w:rsidDel="009C19DC">
                <w:rPr>
                  <w:rFonts w:ascii="Calibri" w:eastAsia="Times New Roman" w:hAnsi="Calibri" w:cs="Calibri"/>
                  <w:color w:val="000000"/>
                  <w:sz w:val="22"/>
                </w:rPr>
                <w:delText>flint knapping</w:delText>
              </w:r>
            </w:del>
          </w:p>
        </w:tc>
        <w:tc>
          <w:tcPr>
            <w:tcW w:w="5348" w:type="dxa"/>
            <w:noWrap/>
            <w:hideMark/>
          </w:tcPr>
          <w:p w14:paraId="57A389B1" w14:textId="23B7808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03" w:author="Nate Bachmeier [AWS-SA]" w:date="2023-05-04T18:11:00Z"/>
                <w:rFonts w:ascii="Calibri" w:eastAsia="Times New Roman" w:hAnsi="Calibri" w:cs="Calibri"/>
                <w:color w:val="000000"/>
                <w:sz w:val="22"/>
              </w:rPr>
            </w:pPr>
            <w:del w:id="1404" w:author="Nate Bachmeier [AWS-SA]" w:date="2023-05-04T18:11:00Z">
              <w:r w:rsidRPr="00E16572" w:rsidDel="009C19DC">
                <w:rPr>
                  <w:rFonts w:ascii="Calibri" w:eastAsia="Times New Roman" w:hAnsi="Calibri" w:cs="Calibri"/>
                  <w:color w:val="000000"/>
                  <w:sz w:val="22"/>
                </w:rPr>
                <w:delText>491</w:delText>
              </w:r>
            </w:del>
          </w:p>
        </w:tc>
      </w:tr>
      <w:tr w:rsidR="00E16572" w:rsidRPr="00E16572" w:rsidDel="009C19DC" w14:paraId="3030478E" w14:textId="3114830A" w:rsidTr="00B21582">
        <w:trPr>
          <w:trHeight w:val="300"/>
          <w:del w:id="14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DD5AC5F" w:rsidR="00E16572" w:rsidRPr="00B21582" w:rsidDel="009C19DC" w:rsidRDefault="00E16572" w:rsidP="00E16572">
            <w:pPr>
              <w:spacing w:line="240" w:lineRule="auto"/>
              <w:ind w:firstLine="0"/>
              <w:rPr>
                <w:del w:id="1406" w:author="Nate Bachmeier [AWS-SA]" w:date="2023-05-04T18:11:00Z"/>
                <w:rFonts w:ascii="Calibri" w:eastAsia="Times New Roman" w:hAnsi="Calibri" w:cs="Calibri"/>
                <w:b w:val="0"/>
                <w:bCs w:val="0"/>
                <w:color w:val="000000"/>
                <w:sz w:val="22"/>
              </w:rPr>
            </w:pPr>
            <w:del w:id="1407" w:author="Nate Bachmeier [AWS-SA]" w:date="2023-05-04T18:11:00Z">
              <w:r w:rsidRPr="00E16572" w:rsidDel="009C19DC">
                <w:rPr>
                  <w:rFonts w:ascii="Calibri" w:eastAsia="Times New Roman" w:hAnsi="Calibri" w:cs="Calibri"/>
                  <w:color w:val="000000"/>
                  <w:sz w:val="22"/>
                </w:rPr>
                <w:delText>flipping bottle</w:delText>
              </w:r>
            </w:del>
          </w:p>
        </w:tc>
        <w:tc>
          <w:tcPr>
            <w:tcW w:w="5348" w:type="dxa"/>
            <w:noWrap/>
            <w:hideMark/>
          </w:tcPr>
          <w:p w14:paraId="5190844C" w14:textId="619520B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08" w:author="Nate Bachmeier [AWS-SA]" w:date="2023-05-04T18:11:00Z"/>
                <w:rFonts w:ascii="Calibri" w:eastAsia="Times New Roman" w:hAnsi="Calibri" w:cs="Calibri"/>
                <w:color w:val="000000"/>
                <w:sz w:val="22"/>
              </w:rPr>
            </w:pPr>
            <w:del w:id="1409" w:author="Nate Bachmeier [AWS-SA]" w:date="2023-05-04T18:11:00Z">
              <w:r w:rsidRPr="00E16572" w:rsidDel="009C19DC">
                <w:rPr>
                  <w:rFonts w:ascii="Calibri" w:eastAsia="Times New Roman" w:hAnsi="Calibri" w:cs="Calibri"/>
                  <w:color w:val="000000"/>
                  <w:sz w:val="22"/>
                </w:rPr>
                <w:delText>393</w:delText>
              </w:r>
            </w:del>
          </w:p>
        </w:tc>
      </w:tr>
      <w:tr w:rsidR="00E16572" w:rsidRPr="00E16572" w:rsidDel="009C19DC" w14:paraId="607976A9" w14:textId="4B4FFBC1" w:rsidTr="00B21582">
        <w:trPr>
          <w:cnfStyle w:val="000000100000" w:firstRow="0" w:lastRow="0" w:firstColumn="0" w:lastColumn="0" w:oddVBand="0" w:evenVBand="0" w:oddHBand="1" w:evenHBand="0" w:firstRowFirstColumn="0" w:firstRowLastColumn="0" w:lastRowFirstColumn="0" w:lastRowLastColumn="0"/>
          <w:trHeight w:val="300"/>
          <w:del w:id="14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C03DC20" w:rsidR="00E16572" w:rsidRPr="00B21582" w:rsidDel="009C19DC" w:rsidRDefault="00E16572" w:rsidP="00E16572">
            <w:pPr>
              <w:spacing w:line="240" w:lineRule="auto"/>
              <w:ind w:firstLine="0"/>
              <w:rPr>
                <w:del w:id="1411" w:author="Nate Bachmeier [AWS-SA]" w:date="2023-05-04T18:11:00Z"/>
                <w:rFonts w:ascii="Calibri" w:eastAsia="Times New Roman" w:hAnsi="Calibri" w:cs="Calibri"/>
                <w:b w:val="0"/>
                <w:bCs w:val="0"/>
                <w:color w:val="000000"/>
                <w:sz w:val="22"/>
              </w:rPr>
            </w:pPr>
            <w:del w:id="1412" w:author="Nate Bachmeier [AWS-SA]" w:date="2023-05-04T18:11:00Z">
              <w:r w:rsidRPr="00E16572" w:rsidDel="009C19DC">
                <w:rPr>
                  <w:rFonts w:ascii="Calibri" w:eastAsia="Times New Roman" w:hAnsi="Calibri" w:cs="Calibri"/>
                  <w:color w:val="000000"/>
                  <w:sz w:val="22"/>
                </w:rPr>
                <w:delText>flipping pancake</w:delText>
              </w:r>
            </w:del>
          </w:p>
        </w:tc>
        <w:tc>
          <w:tcPr>
            <w:tcW w:w="5348" w:type="dxa"/>
            <w:noWrap/>
            <w:hideMark/>
          </w:tcPr>
          <w:p w14:paraId="771E4CE9" w14:textId="6FD4A1C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13" w:author="Nate Bachmeier [AWS-SA]" w:date="2023-05-04T18:11:00Z"/>
                <w:rFonts w:ascii="Calibri" w:eastAsia="Times New Roman" w:hAnsi="Calibri" w:cs="Calibri"/>
                <w:color w:val="000000"/>
                <w:sz w:val="22"/>
              </w:rPr>
            </w:pPr>
            <w:del w:id="1414" w:author="Nate Bachmeier [AWS-SA]" w:date="2023-05-04T18:11:00Z">
              <w:r w:rsidRPr="00E16572" w:rsidDel="009C19DC">
                <w:rPr>
                  <w:rFonts w:ascii="Calibri" w:eastAsia="Times New Roman" w:hAnsi="Calibri" w:cs="Calibri"/>
                  <w:color w:val="000000"/>
                  <w:sz w:val="22"/>
                </w:rPr>
                <w:delText>830</w:delText>
              </w:r>
            </w:del>
          </w:p>
        </w:tc>
      </w:tr>
      <w:tr w:rsidR="00E16572" w:rsidRPr="00E16572" w:rsidDel="009C19DC" w14:paraId="20A423EF" w14:textId="57185A39" w:rsidTr="00B21582">
        <w:trPr>
          <w:trHeight w:val="300"/>
          <w:del w:id="14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21EA6CF7" w:rsidR="00E16572" w:rsidRPr="00B21582" w:rsidDel="009C19DC" w:rsidRDefault="00E16572" w:rsidP="00E16572">
            <w:pPr>
              <w:spacing w:line="240" w:lineRule="auto"/>
              <w:ind w:firstLine="0"/>
              <w:rPr>
                <w:del w:id="1416" w:author="Nate Bachmeier [AWS-SA]" w:date="2023-05-04T18:11:00Z"/>
                <w:rFonts w:ascii="Calibri" w:eastAsia="Times New Roman" w:hAnsi="Calibri" w:cs="Calibri"/>
                <w:b w:val="0"/>
                <w:bCs w:val="0"/>
                <w:color w:val="000000"/>
                <w:sz w:val="22"/>
              </w:rPr>
            </w:pPr>
            <w:del w:id="1417" w:author="Nate Bachmeier [AWS-SA]" w:date="2023-05-04T18:11:00Z">
              <w:r w:rsidRPr="00E16572" w:rsidDel="009C19DC">
                <w:rPr>
                  <w:rFonts w:ascii="Calibri" w:eastAsia="Times New Roman" w:hAnsi="Calibri" w:cs="Calibri"/>
                  <w:color w:val="000000"/>
                  <w:sz w:val="22"/>
                </w:rPr>
                <w:delText>fly tying</w:delText>
              </w:r>
            </w:del>
          </w:p>
        </w:tc>
        <w:tc>
          <w:tcPr>
            <w:tcW w:w="5348" w:type="dxa"/>
            <w:noWrap/>
            <w:hideMark/>
          </w:tcPr>
          <w:p w14:paraId="1B4E29BE" w14:textId="29770C1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18" w:author="Nate Bachmeier [AWS-SA]" w:date="2023-05-04T18:11:00Z"/>
                <w:rFonts w:ascii="Calibri" w:eastAsia="Times New Roman" w:hAnsi="Calibri" w:cs="Calibri"/>
                <w:color w:val="000000"/>
                <w:sz w:val="22"/>
              </w:rPr>
            </w:pPr>
            <w:del w:id="1419" w:author="Nate Bachmeier [AWS-SA]" w:date="2023-05-04T18:11:00Z">
              <w:r w:rsidRPr="00E16572" w:rsidDel="009C19DC">
                <w:rPr>
                  <w:rFonts w:ascii="Calibri" w:eastAsia="Times New Roman" w:hAnsi="Calibri" w:cs="Calibri"/>
                  <w:color w:val="000000"/>
                  <w:sz w:val="22"/>
                </w:rPr>
                <w:delText>750</w:delText>
              </w:r>
            </w:del>
          </w:p>
        </w:tc>
      </w:tr>
      <w:tr w:rsidR="00E16572" w:rsidRPr="00E16572" w:rsidDel="009C19DC" w14:paraId="3EE2A4FB" w14:textId="56E05CFF" w:rsidTr="00B21582">
        <w:trPr>
          <w:cnfStyle w:val="000000100000" w:firstRow="0" w:lastRow="0" w:firstColumn="0" w:lastColumn="0" w:oddVBand="0" w:evenVBand="0" w:oddHBand="1" w:evenHBand="0" w:firstRowFirstColumn="0" w:firstRowLastColumn="0" w:lastRowFirstColumn="0" w:lastRowLastColumn="0"/>
          <w:trHeight w:val="300"/>
          <w:del w:id="14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23695259" w:rsidR="00E16572" w:rsidRPr="00B21582" w:rsidDel="009C19DC" w:rsidRDefault="00E16572" w:rsidP="00E16572">
            <w:pPr>
              <w:spacing w:line="240" w:lineRule="auto"/>
              <w:ind w:firstLine="0"/>
              <w:rPr>
                <w:del w:id="1421" w:author="Nate Bachmeier [AWS-SA]" w:date="2023-05-04T18:11:00Z"/>
                <w:rFonts w:ascii="Calibri" w:eastAsia="Times New Roman" w:hAnsi="Calibri" w:cs="Calibri"/>
                <w:b w:val="0"/>
                <w:bCs w:val="0"/>
                <w:color w:val="000000"/>
                <w:sz w:val="22"/>
              </w:rPr>
            </w:pPr>
            <w:del w:id="1422" w:author="Nate Bachmeier [AWS-SA]" w:date="2023-05-04T18:11:00Z">
              <w:r w:rsidRPr="00E16572" w:rsidDel="009C19DC">
                <w:rPr>
                  <w:rFonts w:ascii="Calibri" w:eastAsia="Times New Roman" w:hAnsi="Calibri" w:cs="Calibri"/>
                  <w:color w:val="000000"/>
                  <w:sz w:val="22"/>
                </w:rPr>
                <w:delText>flying kite</w:delText>
              </w:r>
            </w:del>
          </w:p>
        </w:tc>
        <w:tc>
          <w:tcPr>
            <w:tcW w:w="5348" w:type="dxa"/>
            <w:noWrap/>
            <w:hideMark/>
          </w:tcPr>
          <w:p w14:paraId="1DBB8B7B" w14:textId="135FA24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23" w:author="Nate Bachmeier [AWS-SA]" w:date="2023-05-04T18:11:00Z"/>
                <w:rFonts w:ascii="Calibri" w:eastAsia="Times New Roman" w:hAnsi="Calibri" w:cs="Calibri"/>
                <w:color w:val="000000"/>
                <w:sz w:val="22"/>
              </w:rPr>
            </w:pPr>
            <w:del w:id="1424" w:author="Nate Bachmeier [AWS-SA]" w:date="2023-05-04T18:11:00Z">
              <w:r w:rsidRPr="00E16572" w:rsidDel="009C19DC">
                <w:rPr>
                  <w:rFonts w:ascii="Calibri" w:eastAsia="Times New Roman" w:hAnsi="Calibri" w:cs="Calibri"/>
                  <w:color w:val="000000"/>
                  <w:sz w:val="22"/>
                </w:rPr>
                <w:delText>704</w:delText>
              </w:r>
            </w:del>
          </w:p>
        </w:tc>
      </w:tr>
      <w:tr w:rsidR="00E16572" w:rsidRPr="00E16572" w:rsidDel="009C19DC" w14:paraId="078163BF" w14:textId="7A40D3EF" w:rsidTr="00B21582">
        <w:trPr>
          <w:trHeight w:val="300"/>
          <w:del w:id="14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104558CE" w:rsidR="00E16572" w:rsidRPr="00B21582" w:rsidDel="009C19DC" w:rsidRDefault="00E16572" w:rsidP="00E16572">
            <w:pPr>
              <w:spacing w:line="240" w:lineRule="auto"/>
              <w:ind w:firstLine="0"/>
              <w:rPr>
                <w:del w:id="1426" w:author="Nate Bachmeier [AWS-SA]" w:date="2023-05-04T18:11:00Z"/>
                <w:rFonts w:ascii="Calibri" w:eastAsia="Times New Roman" w:hAnsi="Calibri" w:cs="Calibri"/>
                <w:b w:val="0"/>
                <w:bCs w:val="0"/>
                <w:color w:val="000000"/>
                <w:sz w:val="22"/>
              </w:rPr>
            </w:pPr>
            <w:del w:id="1427" w:author="Nate Bachmeier [AWS-SA]" w:date="2023-05-04T18:11:00Z">
              <w:r w:rsidRPr="00E16572" w:rsidDel="009C19DC">
                <w:rPr>
                  <w:rFonts w:ascii="Calibri" w:eastAsia="Times New Roman" w:hAnsi="Calibri" w:cs="Calibri"/>
                  <w:color w:val="000000"/>
                  <w:sz w:val="22"/>
                </w:rPr>
                <w:delText>folding clothes</w:delText>
              </w:r>
            </w:del>
          </w:p>
        </w:tc>
        <w:tc>
          <w:tcPr>
            <w:tcW w:w="5348" w:type="dxa"/>
            <w:noWrap/>
            <w:hideMark/>
          </w:tcPr>
          <w:p w14:paraId="095E737E" w14:textId="1230EEA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28" w:author="Nate Bachmeier [AWS-SA]" w:date="2023-05-04T18:11:00Z"/>
                <w:rFonts w:ascii="Calibri" w:eastAsia="Times New Roman" w:hAnsi="Calibri" w:cs="Calibri"/>
                <w:color w:val="000000"/>
                <w:sz w:val="22"/>
              </w:rPr>
            </w:pPr>
            <w:del w:id="1429" w:author="Nate Bachmeier [AWS-SA]" w:date="2023-05-04T18:11:00Z">
              <w:r w:rsidRPr="00E16572" w:rsidDel="009C19DC">
                <w:rPr>
                  <w:rFonts w:ascii="Calibri" w:eastAsia="Times New Roman" w:hAnsi="Calibri" w:cs="Calibri"/>
                  <w:color w:val="000000"/>
                  <w:sz w:val="22"/>
                </w:rPr>
                <w:delText>705</w:delText>
              </w:r>
            </w:del>
          </w:p>
        </w:tc>
      </w:tr>
      <w:tr w:rsidR="00E16572" w:rsidRPr="00E16572" w:rsidDel="009C19DC" w14:paraId="5E555D20" w14:textId="0586C48F" w:rsidTr="00B21582">
        <w:trPr>
          <w:cnfStyle w:val="000000100000" w:firstRow="0" w:lastRow="0" w:firstColumn="0" w:lastColumn="0" w:oddVBand="0" w:evenVBand="0" w:oddHBand="1" w:evenHBand="0" w:firstRowFirstColumn="0" w:firstRowLastColumn="0" w:lastRowFirstColumn="0" w:lastRowLastColumn="0"/>
          <w:trHeight w:val="300"/>
          <w:del w:id="14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FA4DFE9" w:rsidR="00E16572" w:rsidRPr="00B21582" w:rsidDel="009C19DC" w:rsidRDefault="00E16572" w:rsidP="00E16572">
            <w:pPr>
              <w:spacing w:line="240" w:lineRule="auto"/>
              <w:ind w:firstLine="0"/>
              <w:rPr>
                <w:del w:id="1431" w:author="Nate Bachmeier [AWS-SA]" w:date="2023-05-04T18:11:00Z"/>
                <w:rFonts w:ascii="Calibri" w:eastAsia="Times New Roman" w:hAnsi="Calibri" w:cs="Calibri"/>
                <w:b w:val="0"/>
                <w:bCs w:val="0"/>
                <w:color w:val="000000"/>
                <w:sz w:val="22"/>
              </w:rPr>
            </w:pPr>
            <w:del w:id="1432" w:author="Nate Bachmeier [AWS-SA]" w:date="2023-05-04T18:11:00Z">
              <w:r w:rsidRPr="00E16572" w:rsidDel="009C19DC">
                <w:rPr>
                  <w:rFonts w:ascii="Calibri" w:eastAsia="Times New Roman" w:hAnsi="Calibri" w:cs="Calibri"/>
                  <w:color w:val="000000"/>
                  <w:sz w:val="22"/>
                </w:rPr>
                <w:delText>folding napkins</w:delText>
              </w:r>
            </w:del>
          </w:p>
        </w:tc>
        <w:tc>
          <w:tcPr>
            <w:tcW w:w="5348" w:type="dxa"/>
            <w:noWrap/>
            <w:hideMark/>
          </w:tcPr>
          <w:p w14:paraId="62C29830" w14:textId="6AA98CA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33" w:author="Nate Bachmeier [AWS-SA]" w:date="2023-05-04T18:11:00Z"/>
                <w:rFonts w:ascii="Calibri" w:eastAsia="Times New Roman" w:hAnsi="Calibri" w:cs="Calibri"/>
                <w:color w:val="000000"/>
                <w:sz w:val="22"/>
              </w:rPr>
            </w:pPr>
            <w:del w:id="1434" w:author="Nate Bachmeier [AWS-SA]" w:date="2023-05-04T18:11:00Z">
              <w:r w:rsidRPr="00E16572" w:rsidDel="009C19DC">
                <w:rPr>
                  <w:rFonts w:ascii="Calibri" w:eastAsia="Times New Roman" w:hAnsi="Calibri" w:cs="Calibri"/>
                  <w:color w:val="000000"/>
                  <w:sz w:val="22"/>
                </w:rPr>
                <w:delText>749</w:delText>
              </w:r>
            </w:del>
          </w:p>
        </w:tc>
      </w:tr>
      <w:tr w:rsidR="00E16572" w:rsidRPr="00E16572" w:rsidDel="009C19DC" w14:paraId="03C419F2" w14:textId="72A7F3A7" w:rsidTr="00B21582">
        <w:trPr>
          <w:trHeight w:val="300"/>
          <w:del w:id="14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18492FA5" w:rsidR="00E16572" w:rsidRPr="00B21582" w:rsidDel="009C19DC" w:rsidRDefault="00E16572" w:rsidP="00E16572">
            <w:pPr>
              <w:spacing w:line="240" w:lineRule="auto"/>
              <w:ind w:firstLine="0"/>
              <w:rPr>
                <w:del w:id="1436" w:author="Nate Bachmeier [AWS-SA]" w:date="2023-05-04T18:11:00Z"/>
                <w:rFonts w:ascii="Calibri" w:eastAsia="Times New Roman" w:hAnsi="Calibri" w:cs="Calibri"/>
                <w:b w:val="0"/>
                <w:bCs w:val="0"/>
                <w:color w:val="000000"/>
                <w:sz w:val="22"/>
              </w:rPr>
            </w:pPr>
            <w:del w:id="1437" w:author="Nate Bachmeier [AWS-SA]" w:date="2023-05-04T18:11:00Z">
              <w:r w:rsidRPr="00E16572" w:rsidDel="009C19DC">
                <w:rPr>
                  <w:rFonts w:ascii="Calibri" w:eastAsia="Times New Roman" w:hAnsi="Calibri" w:cs="Calibri"/>
                  <w:color w:val="000000"/>
                  <w:sz w:val="22"/>
                </w:rPr>
                <w:delText>folding paper</w:delText>
              </w:r>
            </w:del>
          </w:p>
        </w:tc>
        <w:tc>
          <w:tcPr>
            <w:tcW w:w="5348" w:type="dxa"/>
            <w:noWrap/>
            <w:hideMark/>
          </w:tcPr>
          <w:p w14:paraId="0B4F7EE7" w14:textId="30B0332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38" w:author="Nate Bachmeier [AWS-SA]" w:date="2023-05-04T18:11:00Z"/>
                <w:rFonts w:ascii="Calibri" w:eastAsia="Times New Roman" w:hAnsi="Calibri" w:cs="Calibri"/>
                <w:color w:val="000000"/>
                <w:sz w:val="22"/>
              </w:rPr>
            </w:pPr>
            <w:del w:id="1439" w:author="Nate Bachmeier [AWS-SA]" w:date="2023-05-04T18:11:00Z">
              <w:r w:rsidRPr="00E16572" w:rsidDel="009C19DC">
                <w:rPr>
                  <w:rFonts w:ascii="Calibri" w:eastAsia="Times New Roman" w:hAnsi="Calibri" w:cs="Calibri"/>
                  <w:color w:val="000000"/>
                  <w:sz w:val="22"/>
                </w:rPr>
                <w:delText>791</w:delText>
              </w:r>
            </w:del>
          </w:p>
        </w:tc>
      </w:tr>
      <w:tr w:rsidR="00E16572" w:rsidRPr="00E16572" w:rsidDel="009C19DC" w14:paraId="0FAA3F78" w14:textId="0FBE8C02" w:rsidTr="00B21582">
        <w:trPr>
          <w:cnfStyle w:val="000000100000" w:firstRow="0" w:lastRow="0" w:firstColumn="0" w:lastColumn="0" w:oddVBand="0" w:evenVBand="0" w:oddHBand="1" w:evenHBand="0" w:firstRowFirstColumn="0" w:firstRowLastColumn="0" w:lastRowFirstColumn="0" w:lastRowLastColumn="0"/>
          <w:trHeight w:val="300"/>
          <w:del w:id="14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69DD2729" w:rsidR="00E16572" w:rsidRPr="00B21582" w:rsidDel="009C19DC" w:rsidRDefault="00E16572" w:rsidP="00E16572">
            <w:pPr>
              <w:spacing w:line="240" w:lineRule="auto"/>
              <w:ind w:firstLine="0"/>
              <w:rPr>
                <w:del w:id="1441" w:author="Nate Bachmeier [AWS-SA]" w:date="2023-05-04T18:11:00Z"/>
                <w:rFonts w:ascii="Calibri" w:eastAsia="Times New Roman" w:hAnsi="Calibri" w:cs="Calibri"/>
                <w:b w:val="0"/>
                <w:bCs w:val="0"/>
                <w:color w:val="000000"/>
                <w:sz w:val="22"/>
              </w:rPr>
            </w:pPr>
            <w:del w:id="1442" w:author="Nate Bachmeier [AWS-SA]" w:date="2023-05-04T18:11:00Z">
              <w:r w:rsidRPr="00E16572" w:rsidDel="009C19DC">
                <w:rPr>
                  <w:rFonts w:ascii="Calibri" w:eastAsia="Times New Roman" w:hAnsi="Calibri" w:cs="Calibri"/>
                  <w:color w:val="000000"/>
                  <w:sz w:val="22"/>
                </w:rPr>
                <w:delText>front raises</w:delText>
              </w:r>
            </w:del>
          </w:p>
        </w:tc>
        <w:tc>
          <w:tcPr>
            <w:tcW w:w="5348" w:type="dxa"/>
            <w:noWrap/>
            <w:hideMark/>
          </w:tcPr>
          <w:p w14:paraId="22C58C76" w14:textId="415FB56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43" w:author="Nate Bachmeier [AWS-SA]" w:date="2023-05-04T18:11:00Z"/>
                <w:rFonts w:ascii="Calibri" w:eastAsia="Times New Roman" w:hAnsi="Calibri" w:cs="Calibri"/>
                <w:color w:val="000000"/>
                <w:sz w:val="22"/>
              </w:rPr>
            </w:pPr>
            <w:del w:id="1444" w:author="Nate Bachmeier [AWS-SA]" w:date="2023-05-04T18:11:00Z">
              <w:r w:rsidRPr="00E16572" w:rsidDel="009C19DC">
                <w:rPr>
                  <w:rFonts w:ascii="Calibri" w:eastAsia="Times New Roman" w:hAnsi="Calibri" w:cs="Calibri"/>
                  <w:color w:val="000000"/>
                  <w:sz w:val="22"/>
                </w:rPr>
                <w:delText>825</w:delText>
              </w:r>
            </w:del>
          </w:p>
        </w:tc>
      </w:tr>
      <w:tr w:rsidR="00E16572" w:rsidRPr="00E16572" w:rsidDel="009C19DC" w14:paraId="5935E65C" w14:textId="6E868AC0" w:rsidTr="00B21582">
        <w:trPr>
          <w:trHeight w:val="300"/>
          <w:del w:id="14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592D5AED" w:rsidR="00E16572" w:rsidRPr="00B21582" w:rsidDel="009C19DC" w:rsidRDefault="00E16572" w:rsidP="00E16572">
            <w:pPr>
              <w:spacing w:line="240" w:lineRule="auto"/>
              <w:ind w:firstLine="0"/>
              <w:rPr>
                <w:del w:id="1446" w:author="Nate Bachmeier [AWS-SA]" w:date="2023-05-04T18:11:00Z"/>
                <w:rFonts w:ascii="Calibri" w:eastAsia="Times New Roman" w:hAnsi="Calibri" w:cs="Calibri"/>
                <w:b w:val="0"/>
                <w:bCs w:val="0"/>
                <w:color w:val="000000"/>
                <w:sz w:val="22"/>
              </w:rPr>
            </w:pPr>
            <w:del w:id="1447" w:author="Nate Bachmeier [AWS-SA]" w:date="2023-05-04T18:11:00Z">
              <w:r w:rsidRPr="00E16572" w:rsidDel="009C19DC">
                <w:rPr>
                  <w:rFonts w:ascii="Calibri" w:eastAsia="Times New Roman" w:hAnsi="Calibri" w:cs="Calibri"/>
                  <w:color w:val="000000"/>
                  <w:sz w:val="22"/>
                </w:rPr>
                <w:delText>frying vegetables</w:delText>
              </w:r>
            </w:del>
          </w:p>
        </w:tc>
        <w:tc>
          <w:tcPr>
            <w:tcW w:w="5348" w:type="dxa"/>
            <w:noWrap/>
            <w:hideMark/>
          </w:tcPr>
          <w:p w14:paraId="044EAC55" w14:textId="5102ABD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48" w:author="Nate Bachmeier [AWS-SA]" w:date="2023-05-04T18:11:00Z"/>
                <w:rFonts w:ascii="Calibri" w:eastAsia="Times New Roman" w:hAnsi="Calibri" w:cs="Calibri"/>
                <w:color w:val="000000"/>
                <w:sz w:val="22"/>
              </w:rPr>
            </w:pPr>
            <w:del w:id="1449" w:author="Nate Bachmeier [AWS-SA]" w:date="2023-05-04T18:11:00Z">
              <w:r w:rsidRPr="00E16572" w:rsidDel="009C19DC">
                <w:rPr>
                  <w:rFonts w:ascii="Calibri" w:eastAsia="Times New Roman" w:hAnsi="Calibri" w:cs="Calibri"/>
                  <w:color w:val="000000"/>
                  <w:sz w:val="22"/>
                </w:rPr>
                <w:delText>720</w:delText>
              </w:r>
            </w:del>
          </w:p>
        </w:tc>
      </w:tr>
      <w:tr w:rsidR="00E16572" w:rsidRPr="00E16572" w:rsidDel="009C19DC" w14:paraId="4009E128" w14:textId="68F24E8E" w:rsidTr="00B21582">
        <w:trPr>
          <w:cnfStyle w:val="000000100000" w:firstRow="0" w:lastRow="0" w:firstColumn="0" w:lastColumn="0" w:oddVBand="0" w:evenVBand="0" w:oddHBand="1" w:evenHBand="0" w:firstRowFirstColumn="0" w:firstRowLastColumn="0" w:lastRowFirstColumn="0" w:lastRowLastColumn="0"/>
          <w:trHeight w:val="300"/>
          <w:del w:id="14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3D993364" w:rsidR="00E16572" w:rsidRPr="00B21582" w:rsidDel="009C19DC" w:rsidRDefault="00E16572" w:rsidP="00E16572">
            <w:pPr>
              <w:spacing w:line="240" w:lineRule="auto"/>
              <w:ind w:firstLine="0"/>
              <w:rPr>
                <w:del w:id="1451" w:author="Nate Bachmeier [AWS-SA]" w:date="2023-05-04T18:11:00Z"/>
                <w:rFonts w:ascii="Calibri" w:eastAsia="Times New Roman" w:hAnsi="Calibri" w:cs="Calibri"/>
                <w:b w:val="0"/>
                <w:bCs w:val="0"/>
                <w:color w:val="000000"/>
                <w:sz w:val="22"/>
              </w:rPr>
            </w:pPr>
            <w:del w:id="1452" w:author="Nate Bachmeier [AWS-SA]" w:date="2023-05-04T18:11:00Z">
              <w:r w:rsidRPr="00E16572" w:rsidDel="009C19DC">
                <w:rPr>
                  <w:rFonts w:ascii="Calibri" w:eastAsia="Times New Roman" w:hAnsi="Calibri" w:cs="Calibri"/>
                  <w:color w:val="000000"/>
                  <w:sz w:val="22"/>
                </w:rPr>
                <w:delText>gargling</w:delText>
              </w:r>
            </w:del>
          </w:p>
        </w:tc>
        <w:tc>
          <w:tcPr>
            <w:tcW w:w="5348" w:type="dxa"/>
            <w:noWrap/>
            <w:hideMark/>
          </w:tcPr>
          <w:p w14:paraId="598E3812" w14:textId="1B1AA9D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53" w:author="Nate Bachmeier [AWS-SA]" w:date="2023-05-04T18:11:00Z"/>
                <w:rFonts w:ascii="Calibri" w:eastAsia="Times New Roman" w:hAnsi="Calibri" w:cs="Calibri"/>
                <w:color w:val="000000"/>
                <w:sz w:val="22"/>
              </w:rPr>
            </w:pPr>
            <w:del w:id="1454" w:author="Nate Bachmeier [AWS-SA]" w:date="2023-05-04T18:11:00Z">
              <w:r w:rsidRPr="00E16572" w:rsidDel="009C19DC">
                <w:rPr>
                  <w:rFonts w:ascii="Calibri" w:eastAsia="Times New Roman" w:hAnsi="Calibri" w:cs="Calibri"/>
                  <w:color w:val="000000"/>
                  <w:sz w:val="22"/>
                </w:rPr>
                <w:delText>493</w:delText>
              </w:r>
            </w:del>
          </w:p>
        </w:tc>
      </w:tr>
      <w:tr w:rsidR="00E16572" w:rsidRPr="00E16572" w:rsidDel="009C19DC" w14:paraId="0AEC00C7" w14:textId="705AEC78" w:rsidTr="00B21582">
        <w:trPr>
          <w:trHeight w:val="300"/>
          <w:del w:id="14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0851A7D1" w:rsidR="00E16572" w:rsidRPr="00B21582" w:rsidDel="009C19DC" w:rsidRDefault="00E16572" w:rsidP="00E16572">
            <w:pPr>
              <w:spacing w:line="240" w:lineRule="auto"/>
              <w:ind w:firstLine="0"/>
              <w:rPr>
                <w:del w:id="1456" w:author="Nate Bachmeier [AWS-SA]" w:date="2023-05-04T18:11:00Z"/>
                <w:rFonts w:ascii="Calibri" w:eastAsia="Times New Roman" w:hAnsi="Calibri" w:cs="Calibri"/>
                <w:b w:val="0"/>
                <w:bCs w:val="0"/>
                <w:color w:val="000000"/>
                <w:sz w:val="22"/>
              </w:rPr>
            </w:pPr>
            <w:del w:id="1457" w:author="Nate Bachmeier [AWS-SA]" w:date="2023-05-04T18:11:00Z">
              <w:r w:rsidRPr="00E16572" w:rsidDel="009C19DC">
                <w:rPr>
                  <w:rFonts w:ascii="Calibri" w:eastAsia="Times New Roman" w:hAnsi="Calibri" w:cs="Calibri"/>
                  <w:color w:val="000000"/>
                  <w:sz w:val="22"/>
                </w:rPr>
                <w:delText>geocaching</w:delText>
              </w:r>
            </w:del>
          </w:p>
        </w:tc>
        <w:tc>
          <w:tcPr>
            <w:tcW w:w="5348" w:type="dxa"/>
            <w:noWrap/>
            <w:hideMark/>
          </w:tcPr>
          <w:p w14:paraId="2EBFB0BD" w14:textId="6EBD546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58" w:author="Nate Bachmeier [AWS-SA]" w:date="2023-05-04T18:11:00Z"/>
                <w:rFonts w:ascii="Calibri" w:eastAsia="Times New Roman" w:hAnsi="Calibri" w:cs="Calibri"/>
                <w:color w:val="000000"/>
                <w:sz w:val="22"/>
              </w:rPr>
            </w:pPr>
            <w:del w:id="1459" w:author="Nate Bachmeier [AWS-SA]" w:date="2023-05-04T18:11:00Z">
              <w:r w:rsidRPr="00E16572" w:rsidDel="009C19DC">
                <w:rPr>
                  <w:rFonts w:ascii="Calibri" w:eastAsia="Times New Roman" w:hAnsi="Calibri" w:cs="Calibri"/>
                  <w:color w:val="000000"/>
                  <w:sz w:val="22"/>
                </w:rPr>
                <w:delText>515</w:delText>
              </w:r>
            </w:del>
          </w:p>
        </w:tc>
      </w:tr>
      <w:tr w:rsidR="00E16572" w:rsidRPr="00E16572" w:rsidDel="009C19DC" w14:paraId="3C41DF14" w14:textId="1BC7D51F" w:rsidTr="00B21582">
        <w:trPr>
          <w:cnfStyle w:val="000000100000" w:firstRow="0" w:lastRow="0" w:firstColumn="0" w:lastColumn="0" w:oddVBand="0" w:evenVBand="0" w:oddHBand="1" w:evenHBand="0" w:firstRowFirstColumn="0" w:firstRowLastColumn="0" w:lastRowFirstColumn="0" w:lastRowLastColumn="0"/>
          <w:trHeight w:val="300"/>
          <w:del w:id="14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98A67A6" w:rsidR="00E16572" w:rsidRPr="00B21582" w:rsidDel="009C19DC" w:rsidRDefault="00E16572" w:rsidP="00E16572">
            <w:pPr>
              <w:spacing w:line="240" w:lineRule="auto"/>
              <w:ind w:firstLine="0"/>
              <w:rPr>
                <w:del w:id="1461" w:author="Nate Bachmeier [AWS-SA]" w:date="2023-05-04T18:11:00Z"/>
                <w:rFonts w:ascii="Calibri" w:eastAsia="Times New Roman" w:hAnsi="Calibri" w:cs="Calibri"/>
                <w:b w:val="0"/>
                <w:bCs w:val="0"/>
                <w:color w:val="000000"/>
                <w:sz w:val="22"/>
              </w:rPr>
            </w:pPr>
            <w:del w:id="1462" w:author="Nate Bachmeier [AWS-SA]" w:date="2023-05-04T18:11:00Z">
              <w:r w:rsidRPr="00E16572" w:rsidDel="009C19DC">
                <w:rPr>
                  <w:rFonts w:ascii="Calibri" w:eastAsia="Times New Roman" w:hAnsi="Calibri" w:cs="Calibri"/>
                  <w:color w:val="000000"/>
                  <w:sz w:val="22"/>
                </w:rPr>
                <w:delText>getting a haircut</w:delText>
              </w:r>
            </w:del>
          </w:p>
        </w:tc>
        <w:tc>
          <w:tcPr>
            <w:tcW w:w="5348" w:type="dxa"/>
            <w:noWrap/>
            <w:hideMark/>
          </w:tcPr>
          <w:p w14:paraId="1BFC61D5" w14:textId="08D62EA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63" w:author="Nate Bachmeier [AWS-SA]" w:date="2023-05-04T18:11:00Z"/>
                <w:rFonts w:ascii="Calibri" w:eastAsia="Times New Roman" w:hAnsi="Calibri" w:cs="Calibri"/>
                <w:color w:val="000000"/>
                <w:sz w:val="22"/>
              </w:rPr>
            </w:pPr>
            <w:del w:id="1464" w:author="Nate Bachmeier [AWS-SA]" w:date="2023-05-04T18:11:00Z">
              <w:r w:rsidRPr="00E16572" w:rsidDel="009C19DC">
                <w:rPr>
                  <w:rFonts w:ascii="Calibri" w:eastAsia="Times New Roman" w:hAnsi="Calibri" w:cs="Calibri"/>
                  <w:color w:val="000000"/>
                  <w:sz w:val="22"/>
                </w:rPr>
                <w:delText>601</w:delText>
              </w:r>
            </w:del>
          </w:p>
        </w:tc>
      </w:tr>
      <w:tr w:rsidR="00E16572" w:rsidRPr="00E16572" w:rsidDel="009C19DC" w14:paraId="7E8C1798" w14:textId="43F235FC" w:rsidTr="00B21582">
        <w:trPr>
          <w:trHeight w:val="300"/>
          <w:del w:id="14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46851B24" w:rsidR="00E16572" w:rsidRPr="00B21582" w:rsidDel="009C19DC" w:rsidRDefault="00E16572" w:rsidP="00E16572">
            <w:pPr>
              <w:spacing w:line="240" w:lineRule="auto"/>
              <w:ind w:firstLine="0"/>
              <w:rPr>
                <w:del w:id="1466" w:author="Nate Bachmeier [AWS-SA]" w:date="2023-05-04T18:11:00Z"/>
                <w:rFonts w:ascii="Calibri" w:eastAsia="Times New Roman" w:hAnsi="Calibri" w:cs="Calibri"/>
                <w:b w:val="0"/>
                <w:bCs w:val="0"/>
                <w:color w:val="000000"/>
                <w:sz w:val="22"/>
              </w:rPr>
            </w:pPr>
            <w:del w:id="1467" w:author="Nate Bachmeier [AWS-SA]" w:date="2023-05-04T18:11:00Z">
              <w:r w:rsidRPr="00E16572" w:rsidDel="009C19DC">
                <w:rPr>
                  <w:rFonts w:ascii="Calibri" w:eastAsia="Times New Roman" w:hAnsi="Calibri" w:cs="Calibri"/>
                  <w:color w:val="000000"/>
                  <w:sz w:val="22"/>
                </w:rPr>
                <w:delText>getting a piercing</w:delText>
              </w:r>
            </w:del>
          </w:p>
        </w:tc>
        <w:tc>
          <w:tcPr>
            <w:tcW w:w="5348" w:type="dxa"/>
            <w:noWrap/>
            <w:hideMark/>
          </w:tcPr>
          <w:p w14:paraId="1A13A420" w14:textId="714A217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68" w:author="Nate Bachmeier [AWS-SA]" w:date="2023-05-04T18:11:00Z"/>
                <w:rFonts w:ascii="Calibri" w:eastAsia="Times New Roman" w:hAnsi="Calibri" w:cs="Calibri"/>
                <w:color w:val="000000"/>
                <w:sz w:val="22"/>
              </w:rPr>
            </w:pPr>
            <w:del w:id="1469" w:author="Nate Bachmeier [AWS-SA]" w:date="2023-05-04T18:11:00Z">
              <w:r w:rsidRPr="00E16572" w:rsidDel="009C19DC">
                <w:rPr>
                  <w:rFonts w:ascii="Calibri" w:eastAsia="Times New Roman" w:hAnsi="Calibri" w:cs="Calibri"/>
                  <w:color w:val="000000"/>
                  <w:sz w:val="22"/>
                </w:rPr>
                <w:delText>756</w:delText>
              </w:r>
            </w:del>
          </w:p>
        </w:tc>
      </w:tr>
      <w:tr w:rsidR="00E16572" w:rsidRPr="00E16572" w:rsidDel="009C19DC" w14:paraId="7A2C7703" w14:textId="52B36C7C" w:rsidTr="00B21582">
        <w:trPr>
          <w:cnfStyle w:val="000000100000" w:firstRow="0" w:lastRow="0" w:firstColumn="0" w:lastColumn="0" w:oddVBand="0" w:evenVBand="0" w:oddHBand="1" w:evenHBand="0" w:firstRowFirstColumn="0" w:firstRowLastColumn="0" w:lastRowFirstColumn="0" w:lastRowLastColumn="0"/>
          <w:trHeight w:val="300"/>
          <w:del w:id="14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325BED31" w:rsidR="00E16572" w:rsidRPr="00B21582" w:rsidDel="009C19DC" w:rsidRDefault="00E16572" w:rsidP="00E16572">
            <w:pPr>
              <w:spacing w:line="240" w:lineRule="auto"/>
              <w:ind w:firstLine="0"/>
              <w:rPr>
                <w:del w:id="1471" w:author="Nate Bachmeier [AWS-SA]" w:date="2023-05-04T18:11:00Z"/>
                <w:rFonts w:ascii="Calibri" w:eastAsia="Times New Roman" w:hAnsi="Calibri" w:cs="Calibri"/>
                <w:b w:val="0"/>
                <w:bCs w:val="0"/>
                <w:color w:val="000000"/>
                <w:sz w:val="22"/>
              </w:rPr>
            </w:pPr>
            <w:del w:id="1472" w:author="Nate Bachmeier [AWS-SA]" w:date="2023-05-04T18:11:00Z">
              <w:r w:rsidRPr="00E16572" w:rsidDel="009C19DC">
                <w:rPr>
                  <w:rFonts w:ascii="Calibri" w:eastAsia="Times New Roman" w:hAnsi="Calibri" w:cs="Calibri"/>
                  <w:color w:val="000000"/>
                  <w:sz w:val="22"/>
                </w:rPr>
                <w:delText>getting a tattoo</w:delText>
              </w:r>
            </w:del>
          </w:p>
        </w:tc>
        <w:tc>
          <w:tcPr>
            <w:tcW w:w="5348" w:type="dxa"/>
            <w:noWrap/>
            <w:hideMark/>
          </w:tcPr>
          <w:p w14:paraId="36D08FE1" w14:textId="2D0C7A0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73" w:author="Nate Bachmeier [AWS-SA]" w:date="2023-05-04T18:11:00Z"/>
                <w:rFonts w:ascii="Calibri" w:eastAsia="Times New Roman" w:hAnsi="Calibri" w:cs="Calibri"/>
                <w:color w:val="000000"/>
                <w:sz w:val="22"/>
              </w:rPr>
            </w:pPr>
            <w:del w:id="1474" w:author="Nate Bachmeier [AWS-SA]" w:date="2023-05-04T18:11:00Z">
              <w:r w:rsidRPr="00E16572" w:rsidDel="009C19DC">
                <w:rPr>
                  <w:rFonts w:ascii="Calibri" w:eastAsia="Times New Roman" w:hAnsi="Calibri" w:cs="Calibri"/>
                  <w:color w:val="000000"/>
                  <w:sz w:val="22"/>
                </w:rPr>
                <w:delText>775</w:delText>
              </w:r>
            </w:del>
          </w:p>
        </w:tc>
      </w:tr>
      <w:tr w:rsidR="00E16572" w:rsidRPr="00E16572" w:rsidDel="009C19DC" w14:paraId="61A99DA9" w14:textId="6CF0CF03" w:rsidTr="00B21582">
        <w:trPr>
          <w:trHeight w:val="300"/>
          <w:del w:id="14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1D860A3A" w:rsidR="00E16572" w:rsidRPr="00B21582" w:rsidDel="009C19DC" w:rsidRDefault="00E16572" w:rsidP="00E16572">
            <w:pPr>
              <w:spacing w:line="240" w:lineRule="auto"/>
              <w:ind w:firstLine="0"/>
              <w:rPr>
                <w:del w:id="1476" w:author="Nate Bachmeier [AWS-SA]" w:date="2023-05-04T18:11:00Z"/>
                <w:rFonts w:ascii="Calibri" w:eastAsia="Times New Roman" w:hAnsi="Calibri" w:cs="Calibri"/>
                <w:b w:val="0"/>
                <w:bCs w:val="0"/>
                <w:color w:val="000000"/>
                <w:sz w:val="22"/>
              </w:rPr>
            </w:pPr>
            <w:del w:id="1477" w:author="Nate Bachmeier [AWS-SA]" w:date="2023-05-04T18:11:00Z">
              <w:r w:rsidRPr="00E16572" w:rsidDel="009C19DC">
                <w:rPr>
                  <w:rFonts w:ascii="Calibri" w:eastAsia="Times New Roman" w:hAnsi="Calibri" w:cs="Calibri"/>
                  <w:color w:val="000000"/>
                  <w:sz w:val="22"/>
                </w:rPr>
                <w:delText>giving or receiving award</w:delText>
              </w:r>
            </w:del>
          </w:p>
        </w:tc>
        <w:tc>
          <w:tcPr>
            <w:tcW w:w="5348" w:type="dxa"/>
            <w:noWrap/>
            <w:hideMark/>
          </w:tcPr>
          <w:p w14:paraId="774D0AF0" w14:textId="3D47220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78" w:author="Nate Bachmeier [AWS-SA]" w:date="2023-05-04T18:11:00Z"/>
                <w:rFonts w:ascii="Calibri" w:eastAsia="Times New Roman" w:hAnsi="Calibri" w:cs="Calibri"/>
                <w:color w:val="000000"/>
                <w:sz w:val="22"/>
              </w:rPr>
            </w:pPr>
            <w:del w:id="1479" w:author="Nate Bachmeier [AWS-SA]" w:date="2023-05-04T18:11:00Z">
              <w:r w:rsidRPr="00E16572" w:rsidDel="009C19DC">
                <w:rPr>
                  <w:rFonts w:ascii="Calibri" w:eastAsia="Times New Roman" w:hAnsi="Calibri" w:cs="Calibri"/>
                  <w:color w:val="000000"/>
                  <w:sz w:val="22"/>
                </w:rPr>
                <w:delText>715</w:delText>
              </w:r>
            </w:del>
          </w:p>
        </w:tc>
      </w:tr>
      <w:tr w:rsidR="00E16572" w:rsidRPr="00E16572" w:rsidDel="009C19DC" w14:paraId="17BD361D" w14:textId="15C9D462" w:rsidTr="00B21582">
        <w:trPr>
          <w:cnfStyle w:val="000000100000" w:firstRow="0" w:lastRow="0" w:firstColumn="0" w:lastColumn="0" w:oddVBand="0" w:evenVBand="0" w:oddHBand="1" w:evenHBand="0" w:firstRowFirstColumn="0" w:firstRowLastColumn="0" w:lastRowFirstColumn="0" w:lastRowLastColumn="0"/>
          <w:trHeight w:val="300"/>
          <w:del w:id="14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30BE9F52" w:rsidR="00E16572" w:rsidRPr="00B21582" w:rsidDel="009C19DC" w:rsidRDefault="00E16572" w:rsidP="00E16572">
            <w:pPr>
              <w:spacing w:line="240" w:lineRule="auto"/>
              <w:ind w:firstLine="0"/>
              <w:rPr>
                <w:del w:id="1481" w:author="Nate Bachmeier [AWS-SA]" w:date="2023-05-04T18:11:00Z"/>
                <w:rFonts w:ascii="Calibri" w:eastAsia="Times New Roman" w:hAnsi="Calibri" w:cs="Calibri"/>
                <w:b w:val="0"/>
                <w:bCs w:val="0"/>
                <w:color w:val="000000"/>
                <w:sz w:val="22"/>
              </w:rPr>
            </w:pPr>
            <w:del w:id="1482" w:author="Nate Bachmeier [AWS-SA]" w:date="2023-05-04T18:11:00Z">
              <w:r w:rsidRPr="00E16572" w:rsidDel="009C19DC">
                <w:rPr>
                  <w:rFonts w:ascii="Calibri" w:eastAsia="Times New Roman" w:hAnsi="Calibri" w:cs="Calibri"/>
                  <w:color w:val="000000"/>
                  <w:sz w:val="22"/>
                </w:rPr>
                <w:delText>gold panning</w:delText>
              </w:r>
            </w:del>
          </w:p>
        </w:tc>
        <w:tc>
          <w:tcPr>
            <w:tcW w:w="5348" w:type="dxa"/>
            <w:noWrap/>
            <w:hideMark/>
          </w:tcPr>
          <w:p w14:paraId="2D866429" w14:textId="5121B92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83" w:author="Nate Bachmeier [AWS-SA]" w:date="2023-05-04T18:11:00Z"/>
                <w:rFonts w:ascii="Calibri" w:eastAsia="Times New Roman" w:hAnsi="Calibri" w:cs="Calibri"/>
                <w:color w:val="000000"/>
                <w:sz w:val="22"/>
              </w:rPr>
            </w:pPr>
            <w:del w:id="1484" w:author="Nate Bachmeier [AWS-SA]" w:date="2023-05-04T18:11:00Z">
              <w:r w:rsidRPr="00E16572" w:rsidDel="009C19DC">
                <w:rPr>
                  <w:rFonts w:ascii="Calibri" w:eastAsia="Times New Roman" w:hAnsi="Calibri" w:cs="Calibri"/>
                  <w:color w:val="000000"/>
                  <w:sz w:val="22"/>
                </w:rPr>
                <w:delText>610</w:delText>
              </w:r>
            </w:del>
          </w:p>
        </w:tc>
      </w:tr>
      <w:tr w:rsidR="00E16572" w:rsidRPr="00E16572" w:rsidDel="009C19DC" w14:paraId="4A970BD1" w14:textId="771DAB59" w:rsidTr="00B21582">
        <w:trPr>
          <w:trHeight w:val="300"/>
          <w:del w:id="14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4EFACD10" w:rsidR="00E16572" w:rsidRPr="00B21582" w:rsidDel="009C19DC" w:rsidRDefault="00E16572" w:rsidP="00E16572">
            <w:pPr>
              <w:spacing w:line="240" w:lineRule="auto"/>
              <w:ind w:firstLine="0"/>
              <w:rPr>
                <w:del w:id="1486" w:author="Nate Bachmeier [AWS-SA]" w:date="2023-05-04T18:11:00Z"/>
                <w:rFonts w:ascii="Calibri" w:eastAsia="Times New Roman" w:hAnsi="Calibri" w:cs="Calibri"/>
                <w:b w:val="0"/>
                <w:bCs w:val="0"/>
                <w:color w:val="000000"/>
                <w:sz w:val="22"/>
              </w:rPr>
            </w:pPr>
            <w:del w:id="1487" w:author="Nate Bachmeier [AWS-SA]" w:date="2023-05-04T18:11:00Z">
              <w:r w:rsidRPr="00E16572" w:rsidDel="009C19DC">
                <w:rPr>
                  <w:rFonts w:ascii="Calibri" w:eastAsia="Times New Roman" w:hAnsi="Calibri" w:cs="Calibri"/>
                  <w:color w:val="000000"/>
                  <w:sz w:val="22"/>
                </w:rPr>
                <w:delText>golf chipping</w:delText>
              </w:r>
            </w:del>
          </w:p>
        </w:tc>
        <w:tc>
          <w:tcPr>
            <w:tcW w:w="5348" w:type="dxa"/>
            <w:noWrap/>
            <w:hideMark/>
          </w:tcPr>
          <w:p w14:paraId="18C14C41" w14:textId="55F6C62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88" w:author="Nate Bachmeier [AWS-SA]" w:date="2023-05-04T18:11:00Z"/>
                <w:rFonts w:ascii="Calibri" w:eastAsia="Times New Roman" w:hAnsi="Calibri" w:cs="Calibri"/>
                <w:color w:val="000000"/>
                <w:sz w:val="22"/>
              </w:rPr>
            </w:pPr>
            <w:del w:id="1489" w:author="Nate Bachmeier [AWS-SA]" w:date="2023-05-04T18:11:00Z">
              <w:r w:rsidRPr="00E16572" w:rsidDel="009C19DC">
                <w:rPr>
                  <w:rFonts w:ascii="Calibri" w:eastAsia="Times New Roman" w:hAnsi="Calibri" w:cs="Calibri"/>
                  <w:color w:val="000000"/>
                  <w:sz w:val="22"/>
                </w:rPr>
                <w:delText>600</w:delText>
              </w:r>
            </w:del>
          </w:p>
        </w:tc>
      </w:tr>
      <w:tr w:rsidR="00E16572" w:rsidRPr="00E16572" w:rsidDel="009C19DC" w14:paraId="733E2199" w14:textId="0396B185" w:rsidTr="00B21582">
        <w:trPr>
          <w:cnfStyle w:val="000000100000" w:firstRow="0" w:lastRow="0" w:firstColumn="0" w:lastColumn="0" w:oddVBand="0" w:evenVBand="0" w:oddHBand="1" w:evenHBand="0" w:firstRowFirstColumn="0" w:firstRowLastColumn="0" w:lastRowFirstColumn="0" w:lastRowLastColumn="0"/>
          <w:trHeight w:val="300"/>
          <w:del w:id="14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5E51827B" w:rsidR="00E16572" w:rsidRPr="00B21582" w:rsidDel="009C19DC" w:rsidRDefault="00E16572" w:rsidP="00E16572">
            <w:pPr>
              <w:spacing w:line="240" w:lineRule="auto"/>
              <w:ind w:firstLine="0"/>
              <w:rPr>
                <w:del w:id="1491" w:author="Nate Bachmeier [AWS-SA]" w:date="2023-05-04T18:11:00Z"/>
                <w:rFonts w:ascii="Calibri" w:eastAsia="Times New Roman" w:hAnsi="Calibri" w:cs="Calibri"/>
                <w:b w:val="0"/>
                <w:bCs w:val="0"/>
                <w:color w:val="000000"/>
                <w:sz w:val="22"/>
              </w:rPr>
            </w:pPr>
            <w:del w:id="1492" w:author="Nate Bachmeier [AWS-SA]" w:date="2023-05-04T18:11:00Z">
              <w:r w:rsidRPr="00E16572" w:rsidDel="009C19DC">
                <w:rPr>
                  <w:rFonts w:ascii="Calibri" w:eastAsia="Times New Roman" w:hAnsi="Calibri" w:cs="Calibri"/>
                  <w:color w:val="000000"/>
                  <w:sz w:val="22"/>
                </w:rPr>
                <w:delText>golf driving</w:delText>
              </w:r>
            </w:del>
          </w:p>
        </w:tc>
        <w:tc>
          <w:tcPr>
            <w:tcW w:w="5348" w:type="dxa"/>
            <w:noWrap/>
            <w:hideMark/>
          </w:tcPr>
          <w:p w14:paraId="4F93C6CA" w14:textId="529A46B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93" w:author="Nate Bachmeier [AWS-SA]" w:date="2023-05-04T18:11:00Z"/>
                <w:rFonts w:ascii="Calibri" w:eastAsia="Times New Roman" w:hAnsi="Calibri" w:cs="Calibri"/>
                <w:color w:val="000000"/>
                <w:sz w:val="22"/>
              </w:rPr>
            </w:pPr>
            <w:del w:id="1494" w:author="Nate Bachmeier [AWS-SA]" w:date="2023-05-04T18:11:00Z">
              <w:r w:rsidRPr="00E16572" w:rsidDel="009C19DC">
                <w:rPr>
                  <w:rFonts w:ascii="Calibri" w:eastAsia="Times New Roman" w:hAnsi="Calibri" w:cs="Calibri"/>
                  <w:color w:val="000000"/>
                  <w:sz w:val="22"/>
                </w:rPr>
                <w:delText>845</w:delText>
              </w:r>
            </w:del>
          </w:p>
        </w:tc>
      </w:tr>
      <w:tr w:rsidR="00E16572" w:rsidRPr="00E16572" w:rsidDel="009C19DC" w14:paraId="23CDFC9C" w14:textId="274125D1" w:rsidTr="00B21582">
        <w:trPr>
          <w:trHeight w:val="300"/>
          <w:del w:id="14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136F8E7" w:rsidR="00E16572" w:rsidRPr="00B21582" w:rsidDel="009C19DC" w:rsidRDefault="00E16572" w:rsidP="00E16572">
            <w:pPr>
              <w:spacing w:line="240" w:lineRule="auto"/>
              <w:ind w:firstLine="0"/>
              <w:rPr>
                <w:del w:id="1496" w:author="Nate Bachmeier [AWS-SA]" w:date="2023-05-04T18:11:00Z"/>
                <w:rFonts w:ascii="Calibri" w:eastAsia="Times New Roman" w:hAnsi="Calibri" w:cs="Calibri"/>
                <w:b w:val="0"/>
                <w:bCs w:val="0"/>
                <w:color w:val="000000"/>
                <w:sz w:val="22"/>
              </w:rPr>
            </w:pPr>
            <w:del w:id="1497" w:author="Nate Bachmeier [AWS-SA]" w:date="2023-05-04T18:11:00Z">
              <w:r w:rsidRPr="00E16572" w:rsidDel="009C19DC">
                <w:rPr>
                  <w:rFonts w:ascii="Calibri" w:eastAsia="Times New Roman" w:hAnsi="Calibri" w:cs="Calibri"/>
                  <w:color w:val="000000"/>
                  <w:sz w:val="22"/>
                </w:rPr>
                <w:delText>golf putting</w:delText>
              </w:r>
            </w:del>
          </w:p>
        </w:tc>
        <w:tc>
          <w:tcPr>
            <w:tcW w:w="5348" w:type="dxa"/>
            <w:noWrap/>
            <w:hideMark/>
          </w:tcPr>
          <w:p w14:paraId="46A7860A" w14:textId="0DE1B74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98" w:author="Nate Bachmeier [AWS-SA]" w:date="2023-05-04T18:11:00Z"/>
                <w:rFonts w:ascii="Calibri" w:eastAsia="Times New Roman" w:hAnsi="Calibri" w:cs="Calibri"/>
                <w:color w:val="000000"/>
                <w:sz w:val="22"/>
              </w:rPr>
            </w:pPr>
            <w:del w:id="1499" w:author="Nate Bachmeier [AWS-SA]" w:date="2023-05-04T18:11:00Z">
              <w:r w:rsidRPr="00E16572" w:rsidDel="009C19DC">
                <w:rPr>
                  <w:rFonts w:ascii="Calibri" w:eastAsia="Times New Roman" w:hAnsi="Calibri" w:cs="Calibri"/>
                  <w:color w:val="000000"/>
                  <w:sz w:val="22"/>
                </w:rPr>
                <w:delText>548</w:delText>
              </w:r>
            </w:del>
          </w:p>
        </w:tc>
      </w:tr>
      <w:tr w:rsidR="00E16572" w:rsidRPr="00E16572" w:rsidDel="009C19DC" w14:paraId="758B7B8F" w14:textId="1414B391" w:rsidTr="00B21582">
        <w:trPr>
          <w:cnfStyle w:val="000000100000" w:firstRow="0" w:lastRow="0" w:firstColumn="0" w:lastColumn="0" w:oddVBand="0" w:evenVBand="0" w:oddHBand="1" w:evenHBand="0" w:firstRowFirstColumn="0" w:firstRowLastColumn="0" w:lastRowFirstColumn="0" w:lastRowLastColumn="0"/>
          <w:trHeight w:val="300"/>
          <w:del w:id="15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0A20CA25" w:rsidR="00E16572" w:rsidRPr="00B21582" w:rsidDel="009C19DC" w:rsidRDefault="00E16572" w:rsidP="00E16572">
            <w:pPr>
              <w:spacing w:line="240" w:lineRule="auto"/>
              <w:ind w:firstLine="0"/>
              <w:rPr>
                <w:del w:id="1501" w:author="Nate Bachmeier [AWS-SA]" w:date="2023-05-04T18:11:00Z"/>
                <w:rFonts w:ascii="Calibri" w:eastAsia="Times New Roman" w:hAnsi="Calibri" w:cs="Calibri"/>
                <w:b w:val="0"/>
                <w:bCs w:val="0"/>
                <w:color w:val="000000"/>
                <w:sz w:val="22"/>
              </w:rPr>
            </w:pPr>
            <w:del w:id="1502" w:author="Nate Bachmeier [AWS-SA]" w:date="2023-05-04T18:11:00Z">
              <w:r w:rsidRPr="00E16572" w:rsidDel="009C19DC">
                <w:rPr>
                  <w:rFonts w:ascii="Calibri" w:eastAsia="Times New Roman" w:hAnsi="Calibri" w:cs="Calibri"/>
                  <w:color w:val="000000"/>
                  <w:sz w:val="22"/>
                </w:rPr>
                <w:delText>gospel singing in church</w:delText>
              </w:r>
            </w:del>
          </w:p>
        </w:tc>
        <w:tc>
          <w:tcPr>
            <w:tcW w:w="5348" w:type="dxa"/>
            <w:noWrap/>
            <w:hideMark/>
          </w:tcPr>
          <w:p w14:paraId="0881C5BC" w14:textId="0283C47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03" w:author="Nate Bachmeier [AWS-SA]" w:date="2023-05-04T18:11:00Z"/>
                <w:rFonts w:ascii="Calibri" w:eastAsia="Times New Roman" w:hAnsi="Calibri" w:cs="Calibri"/>
                <w:color w:val="000000"/>
                <w:sz w:val="22"/>
              </w:rPr>
            </w:pPr>
            <w:del w:id="1504" w:author="Nate Bachmeier [AWS-SA]" w:date="2023-05-04T18:11:00Z">
              <w:r w:rsidRPr="00E16572" w:rsidDel="009C19DC">
                <w:rPr>
                  <w:rFonts w:ascii="Calibri" w:eastAsia="Times New Roman" w:hAnsi="Calibri" w:cs="Calibri"/>
                  <w:color w:val="000000"/>
                  <w:sz w:val="22"/>
                </w:rPr>
                <w:delText>565</w:delText>
              </w:r>
            </w:del>
          </w:p>
        </w:tc>
      </w:tr>
      <w:tr w:rsidR="00E16572" w:rsidRPr="00E16572" w:rsidDel="009C19DC" w14:paraId="2825FC69" w14:textId="377EB404" w:rsidTr="00B21582">
        <w:trPr>
          <w:trHeight w:val="300"/>
          <w:del w:id="15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2FEAF855" w:rsidR="00E16572" w:rsidRPr="00B21582" w:rsidDel="009C19DC" w:rsidRDefault="00E16572" w:rsidP="00E16572">
            <w:pPr>
              <w:spacing w:line="240" w:lineRule="auto"/>
              <w:ind w:firstLine="0"/>
              <w:rPr>
                <w:del w:id="1506" w:author="Nate Bachmeier [AWS-SA]" w:date="2023-05-04T18:11:00Z"/>
                <w:rFonts w:ascii="Calibri" w:eastAsia="Times New Roman" w:hAnsi="Calibri" w:cs="Calibri"/>
                <w:b w:val="0"/>
                <w:bCs w:val="0"/>
                <w:color w:val="000000"/>
                <w:sz w:val="22"/>
              </w:rPr>
            </w:pPr>
            <w:del w:id="1507" w:author="Nate Bachmeier [AWS-SA]" w:date="2023-05-04T18:11:00Z">
              <w:r w:rsidRPr="00E16572" w:rsidDel="009C19DC">
                <w:rPr>
                  <w:rFonts w:ascii="Calibri" w:eastAsia="Times New Roman" w:hAnsi="Calibri" w:cs="Calibri"/>
                  <w:color w:val="000000"/>
                  <w:sz w:val="22"/>
                </w:rPr>
                <w:delText>grinding meat</w:delText>
              </w:r>
            </w:del>
          </w:p>
        </w:tc>
        <w:tc>
          <w:tcPr>
            <w:tcW w:w="5348" w:type="dxa"/>
            <w:noWrap/>
            <w:hideMark/>
          </w:tcPr>
          <w:p w14:paraId="1BE7D6BE" w14:textId="5C1F4AA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08" w:author="Nate Bachmeier [AWS-SA]" w:date="2023-05-04T18:11:00Z"/>
                <w:rFonts w:ascii="Calibri" w:eastAsia="Times New Roman" w:hAnsi="Calibri" w:cs="Calibri"/>
                <w:color w:val="000000"/>
                <w:sz w:val="22"/>
              </w:rPr>
            </w:pPr>
            <w:del w:id="1509" w:author="Nate Bachmeier [AWS-SA]" w:date="2023-05-04T18:11:00Z">
              <w:r w:rsidRPr="00E16572" w:rsidDel="009C19DC">
                <w:rPr>
                  <w:rFonts w:ascii="Calibri" w:eastAsia="Times New Roman" w:hAnsi="Calibri" w:cs="Calibri"/>
                  <w:color w:val="000000"/>
                  <w:sz w:val="22"/>
                </w:rPr>
                <w:delText>465</w:delText>
              </w:r>
            </w:del>
          </w:p>
        </w:tc>
      </w:tr>
      <w:tr w:rsidR="00E16572" w:rsidRPr="00E16572" w:rsidDel="009C19DC" w14:paraId="584EACFE" w14:textId="55CB031B" w:rsidTr="00B21582">
        <w:trPr>
          <w:cnfStyle w:val="000000100000" w:firstRow="0" w:lastRow="0" w:firstColumn="0" w:lastColumn="0" w:oddVBand="0" w:evenVBand="0" w:oddHBand="1" w:evenHBand="0" w:firstRowFirstColumn="0" w:firstRowLastColumn="0" w:lastRowFirstColumn="0" w:lastRowLastColumn="0"/>
          <w:trHeight w:val="300"/>
          <w:del w:id="15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57CB05A6" w:rsidR="00E16572" w:rsidRPr="00B21582" w:rsidDel="009C19DC" w:rsidRDefault="00E16572" w:rsidP="00E16572">
            <w:pPr>
              <w:spacing w:line="240" w:lineRule="auto"/>
              <w:ind w:firstLine="0"/>
              <w:rPr>
                <w:del w:id="1511" w:author="Nate Bachmeier [AWS-SA]" w:date="2023-05-04T18:11:00Z"/>
                <w:rFonts w:ascii="Calibri" w:eastAsia="Times New Roman" w:hAnsi="Calibri" w:cs="Calibri"/>
                <w:b w:val="0"/>
                <w:bCs w:val="0"/>
                <w:color w:val="000000"/>
                <w:sz w:val="22"/>
              </w:rPr>
            </w:pPr>
            <w:del w:id="1512" w:author="Nate Bachmeier [AWS-SA]" w:date="2023-05-04T18:11:00Z">
              <w:r w:rsidRPr="00E16572" w:rsidDel="009C19DC">
                <w:rPr>
                  <w:rFonts w:ascii="Calibri" w:eastAsia="Times New Roman" w:hAnsi="Calibri" w:cs="Calibri"/>
                  <w:color w:val="000000"/>
                  <w:sz w:val="22"/>
                </w:rPr>
                <w:delText>grooming cat</w:delText>
              </w:r>
            </w:del>
          </w:p>
        </w:tc>
        <w:tc>
          <w:tcPr>
            <w:tcW w:w="5348" w:type="dxa"/>
            <w:noWrap/>
            <w:hideMark/>
          </w:tcPr>
          <w:p w14:paraId="46697F8A" w14:textId="20075EC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13" w:author="Nate Bachmeier [AWS-SA]" w:date="2023-05-04T18:11:00Z"/>
                <w:rFonts w:ascii="Calibri" w:eastAsia="Times New Roman" w:hAnsi="Calibri" w:cs="Calibri"/>
                <w:color w:val="000000"/>
                <w:sz w:val="22"/>
              </w:rPr>
            </w:pPr>
            <w:del w:id="1514"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75908FEF" w14:textId="06C937EF" w:rsidTr="00B21582">
        <w:trPr>
          <w:trHeight w:val="300"/>
          <w:del w:id="15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6C64C3AA" w:rsidR="00E16572" w:rsidRPr="00B21582" w:rsidDel="009C19DC" w:rsidRDefault="00E16572" w:rsidP="00E16572">
            <w:pPr>
              <w:spacing w:line="240" w:lineRule="auto"/>
              <w:ind w:firstLine="0"/>
              <w:rPr>
                <w:del w:id="1516" w:author="Nate Bachmeier [AWS-SA]" w:date="2023-05-04T18:11:00Z"/>
                <w:rFonts w:ascii="Calibri" w:eastAsia="Times New Roman" w:hAnsi="Calibri" w:cs="Calibri"/>
                <w:b w:val="0"/>
                <w:bCs w:val="0"/>
                <w:color w:val="000000"/>
                <w:sz w:val="22"/>
              </w:rPr>
            </w:pPr>
            <w:del w:id="1517" w:author="Nate Bachmeier [AWS-SA]" w:date="2023-05-04T18:11:00Z">
              <w:r w:rsidRPr="00E16572" w:rsidDel="009C19DC">
                <w:rPr>
                  <w:rFonts w:ascii="Calibri" w:eastAsia="Times New Roman" w:hAnsi="Calibri" w:cs="Calibri"/>
                  <w:color w:val="000000"/>
                  <w:sz w:val="22"/>
                </w:rPr>
                <w:delText>grooming dog</w:delText>
              </w:r>
            </w:del>
          </w:p>
        </w:tc>
        <w:tc>
          <w:tcPr>
            <w:tcW w:w="5348" w:type="dxa"/>
            <w:noWrap/>
            <w:hideMark/>
          </w:tcPr>
          <w:p w14:paraId="4E06CA6D" w14:textId="289211F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18" w:author="Nate Bachmeier [AWS-SA]" w:date="2023-05-04T18:11:00Z"/>
                <w:rFonts w:ascii="Calibri" w:eastAsia="Times New Roman" w:hAnsi="Calibri" w:cs="Calibri"/>
                <w:color w:val="000000"/>
                <w:sz w:val="22"/>
              </w:rPr>
            </w:pPr>
            <w:del w:id="1519" w:author="Nate Bachmeier [AWS-SA]" w:date="2023-05-04T18:11:00Z">
              <w:r w:rsidRPr="00E16572" w:rsidDel="009C19DC">
                <w:rPr>
                  <w:rFonts w:ascii="Calibri" w:eastAsia="Times New Roman" w:hAnsi="Calibri" w:cs="Calibri"/>
                  <w:color w:val="000000"/>
                  <w:sz w:val="22"/>
                </w:rPr>
                <w:delText>747</w:delText>
              </w:r>
            </w:del>
          </w:p>
        </w:tc>
      </w:tr>
      <w:tr w:rsidR="00E16572" w:rsidRPr="00E16572" w:rsidDel="009C19DC" w14:paraId="70FF0E79" w14:textId="327289C4" w:rsidTr="00B21582">
        <w:trPr>
          <w:cnfStyle w:val="000000100000" w:firstRow="0" w:lastRow="0" w:firstColumn="0" w:lastColumn="0" w:oddVBand="0" w:evenVBand="0" w:oddHBand="1" w:evenHBand="0" w:firstRowFirstColumn="0" w:firstRowLastColumn="0" w:lastRowFirstColumn="0" w:lastRowLastColumn="0"/>
          <w:trHeight w:val="300"/>
          <w:del w:id="15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1BE447C2" w:rsidR="00E16572" w:rsidRPr="00B21582" w:rsidDel="009C19DC" w:rsidRDefault="00E16572" w:rsidP="00E16572">
            <w:pPr>
              <w:spacing w:line="240" w:lineRule="auto"/>
              <w:ind w:firstLine="0"/>
              <w:rPr>
                <w:del w:id="1521" w:author="Nate Bachmeier [AWS-SA]" w:date="2023-05-04T18:11:00Z"/>
                <w:rFonts w:ascii="Calibri" w:eastAsia="Times New Roman" w:hAnsi="Calibri" w:cs="Calibri"/>
                <w:b w:val="0"/>
                <w:bCs w:val="0"/>
                <w:color w:val="000000"/>
                <w:sz w:val="22"/>
              </w:rPr>
            </w:pPr>
            <w:del w:id="1522" w:author="Nate Bachmeier [AWS-SA]" w:date="2023-05-04T18:11:00Z">
              <w:r w:rsidRPr="00E16572" w:rsidDel="009C19DC">
                <w:rPr>
                  <w:rFonts w:ascii="Calibri" w:eastAsia="Times New Roman" w:hAnsi="Calibri" w:cs="Calibri"/>
                  <w:color w:val="000000"/>
                  <w:sz w:val="22"/>
                </w:rPr>
                <w:delText>grooming horse</w:delText>
              </w:r>
            </w:del>
          </w:p>
        </w:tc>
        <w:tc>
          <w:tcPr>
            <w:tcW w:w="5348" w:type="dxa"/>
            <w:noWrap/>
            <w:hideMark/>
          </w:tcPr>
          <w:p w14:paraId="74C62825" w14:textId="142033D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23" w:author="Nate Bachmeier [AWS-SA]" w:date="2023-05-04T18:11:00Z"/>
                <w:rFonts w:ascii="Calibri" w:eastAsia="Times New Roman" w:hAnsi="Calibri" w:cs="Calibri"/>
                <w:color w:val="000000"/>
                <w:sz w:val="22"/>
              </w:rPr>
            </w:pPr>
            <w:del w:id="1524" w:author="Nate Bachmeier [AWS-SA]" w:date="2023-05-04T18:11:00Z">
              <w:r w:rsidRPr="00E16572" w:rsidDel="009C19DC">
                <w:rPr>
                  <w:rFonts w:ascii="Calibri" w:eastAsia="Times New Roman" w:hAnsi="Calibri" w:cs="Calibri"/>
                  <w:color w:val="000000"/>
                  <w:sz w:val="22"/>
                </w:rPr>
                <w:delText>701</w:delText>
              </w:r>
            </w:del>
          </w:p>
        </w:tc>
      </w:tr>
      <w:tr w:rsidR="00E16572" w:rsidRPr="00E16572" w:rsidDel="009C19DC" w14:paraId="387E9B7C" w14:textId="4576AC3C" w:rsidTr="00B21582">
        <w:trPr>
          <w:trHeight w:val="300"/>
          <w:del w:id="15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1D83B97A" w:rsidR="00E16572" w:rsidRPr="00B21582" w:rsidDel="009C19DC" w:rsidRDefault="00E16572" w:rsidP="00E16572">
            <w:pPr>
              <w:spacing w:line="240" w:lineRule="auto"/>
              <w:ind w:firstLine="0"/>
              <w:rPr>
                <w:del w:id="1526" w:author="Nate Bachmeier [AWS-SA]" w:date="2023-05-04T18:11:00Z"/>
                <w:rFonts w:ascii="Calibri" w:eastAsia="Times New Roman" w:hAnsi="Calibri" w:cs="Calibri"/>
                <w:b w:val="0"/>
                <w:bCs w:val="0"/>
                <w:color w:val="000000"/>
                <w:sz w:val="22"/>
              </w:rPr>
            </w:pPr>
            <w:del w:id="1527" w:author="Nate Bachmeier [AWS-SA]" w:date="2023-05-04T18:11:00Z">
              <w:r w:rsidRPr="00E16572" w:rsidDel="009C19DC">
                <w:rPr>
                  <w:rFonts w:ascii="Calibri" w:eastAsia="Times New Roman" w:hAnsi="Calibri" w:cs="Calibri"/>
                  <w:color w:val="000000"/>
                  <w:sz w:val="22"/>
                </w:rPr>
                <w:delText>gymnastics tumbling</w:delText>
              </w:r>
            </w:del>
          </w:p>
        </w:tc>
        <w:tc>
          <w:tcPr>
            <w:tcW w:w="5348" w:type="dxa"/>
            <w:noWrap/>
            <w:hideMark/>
          </w:tcPr>
          <w:p w14:paraId="07C1FFCA" w14:textId="022E4E1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28" w:author="Nate Bachmeier [AWS-SA]" w:date="2023-05-04T18:11:00Z"/>
                <w:rFonts w:ascii="Calibri" w:eastAsia="Times New Roman" w:hAnsi="Calibri" w:cs="Calibri"/>
                <w:color w:val="000000"/>
                <w:sz w:val="22"/>
              </w:rPr>
            </w:pPr>
            <w:del w:id="1529" w:author="Nate Bachmeier [AWS-SA]" w:date="2023-05-04T18:11:00Z">
              <w:r w:rsidRPr="00E16572" w:rsidDel="009C19DC">
                <w:rPr>
                  <w:rFonts w:ascii="Calibri" w:eastAsia="Times New Roman" w:hAnsi="Calibri" w:cs="Calibri"/>
                  <w:color w:val="000000"/>
                  <w:sz w:val="22"/>
                </w:rPr>
                <w:delText>699</w:delText>
              </w:r>
            </w:del>
          </w:p>
        </w:tc>
      </w:tr>
      <w:tr w:rsidR="00E16572" w:rsidRPr="00E16572" w:rsidDel="009C19DC" w14:paraId="104095E3" w14:textId="71E0DCC9" w:rsidTr="00B21582">
        <w:trPr>
          <w:cnfStyle w:val="000000100000" w:firstRow="0" w:lastRow="0" w:firstColumn="0" w:lastColumn="0" w:oddVBand="0" w:evenVBand="0" w:oddHBand="1" w:evenHBand="0" w:firstRowFirstColumn="0" w:firstRowLastColumn="0" w:lastRowFirstColumn="0" w:lastRowLastColumn="0"/>
          <w:trHeight w:val="300"/>
          <w:del w:id="15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2BE2547C" w:rsidR="00E16572" w:rsidRPr="00B21582" w:rsidDel="009C19DC" w:rsidRDefault="00E16572" w:rsidP="00E16572">
            <w:pPr>
              <w:spacing w:line="240" w:lineRule="auto"/>
              <w:ind w:firstLine="0"/>
              <w:rPr>
                <w:del w:id="1531" w:author="Nate Bachmeier [AWS-SA]" w:date="2023-05-04T18:11:00Z"/>
                <w:rFonts w:ascii="Calibri" w:eastAsia="Times New Roman" w:hAnsi="Calibri" w:cs="Calibri"/>
                <w:b w:val="0"/>
                <w:bCs w:val="0"/>
                <w:color w:val="000000"/>
                <w:sz w:val="22"/>
              </w:rPr>
            </w:pPr>
            <w:del w:id="1532" w:author="Nate Bachmeier [AWS-SA]" w:date="2023-05-04T18:11:00Z">
              <w:r w:rsidRPr="00E16572" w:rsidDel="009C19DC">
                <w:rPr>
                  <w:rFonts w:ascii="Calibri" w:eastAsia="Times New Roman" w:hAnsi="Calibri" w:cs="Calibri"/>
                  <w:color w:val="000000"/>
                  <w:sz w:val="22"/>
                </w:rPr>
                <w:delText>hammer throw</w:delText>
              </w:r>
            </w:del>
          </w:p>
        </w:tc>
        <w:tc>
          <w:tcPr>
            <w:tcW w:w="5348" w:type="dxa"/>
            <w:noWrap/>
            <w:hideMark/>
          </w:tcPr>
          <w:p w14:paraId="18124728" w14:textId="57584F2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33" w:author="Nate Bachmeier [AWS-SA]" w:date="2023-05-04T18:11:00Z"/>
                <w:rFonts w:ascii="Calibri" w:eastAsia="Times New Roman" w:hAnsi="Calibri" w:cs="Calibri"/>
                <w:color w:val="000000"/>
                <w:sz w:val="22"/>
              </w:rPr>
            </w:pPr>
            <w:del w:id="1534" w:author="Nate Bachmeier [AWS-SA]" w:date="2023-05-04T18:11:00Z">
              <w:r w:rsidRPr="00E16572" w:rsidDel="009C19DC">
                <w:rPr>
                  <w:rFonts w:ascii="Calibri" w:eastAsia="Times New Roman" w:hAnsi="Calibri" w:cs="Calibri"/>
                  <w:color w:val="000000"/>
                  <w:sz w:val="22"/>
                </w:rPr>
                <w:delText>849</w:delText>
              </w:r>
            </w:del>
          </w:p>
        </w:tc>
      </w:tr>
      <w:tr w:rsidR="00E16572" w:rsidRPr="00E16572" w:rsidDel="009C19DC" w14:paraId="70B73FF4" w14:textId="545E8BB0" w:rsidTr="00B21582">
        <w:trPr>
          <w:trHeight w:val="300"/>
          <w:del w:id="15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6DD15837" w:rsidR="00E16572" w:rsidRPr="00B21582" w:rsidDel="009C19DC" w:rsidRDefault="00E16572" w:rsidP="00E16572">
            <w:pPr>
              <w:spacing w:line="240" w:lineRule="auto"/>
              <w:ind w:firstLine="0"/>
              <w:rPr>
                <w:del w:id="1536" w:author="Nate Bachmeier [AWS-SA]" w:date="2023-05-04T18:11:00Z"/>
                <w:rFonts w:ascii="Calibri" w:eastAsia="Times New Roman" w:hAnsi="Calibri" w:cs="Calibri"/>
                <w:b w:val="0"/>
                <w:bCs w:val="0"/>
                <w:color w:val="000000"/>
                <w:sz w:val="22"/>
              </w:rPr>
            </w:pPr>
            <w:del w:id="1537" w:author="Nate Bachmeier [AWS-SA]" w:date="2023-05-04T18:11:00Z">
              <w:r w:rsidRPr="00E16572" w:rsidDel="009C19DC">
                <w:rPr>
                  <w:rFonts w:ascii="Calibri" w:eastAsia="Times New Roman" w:hAnsi="Calibri" w:cs="Calibri"/>
                  <w:color w:val="000000"/>
                  <w:sz w:val="22"/>
                </w:rPr>
                <w:delText>hand washing clothes</w:delText>
              </w:r>
            </w:del>
          </w:p>
        </w:tc>
        <w:tc>
          <w:tcPr>
            <w:tcW w:w="5348" w:type="dxa"/>
            <w:noWrap/>
            <w:hideMark/>
          </w:tcPr>
          <w:p w14:paraId="06908126" w14:textId="08021EA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38" w:author="Nate Bachmeier [AWS-SA]" w:date="2023-05-04T18:11:00Z"/>
                <w:rFonts w:ascii="Calibri" w:eastAsia="Times New Roman" w:hAnsi="Calibri" w:cs="Calibri"/>
                <w:color w:val="000000"/>
                <w:sz w:val="22"/>
              </w:rPr>
            </w:pPr>
            <w:del w:id="1539" w:author="Nate Bachmeier [AWS-SA]" w:date="2023-05-04T18:11:00Z">
              <w:r w:rsidRPr="00E16572" w:rsidDel="009C19DC">
                <w:rPr>
                  <w:rFonts w:ascii="Calibri" w:eastAsia="Times New Roman" w:hAnsi="Calibri" w:cs="Calibri"/>
                  <w:color w:val="000000"/>
                  <w:sz w:val="22"/>
                </w:rPr>
                <w:delText>548</w:delText>
              </w:r>
            </w:del>
          </w:p>
        </w:tc>
      </w:tr>
      <w:tr w:rsidR="00E16572" w:rsidRPr="00E16572" w:rsidDel="009C19DC" w14:paraId="50A6F097" w14:textId="7FAA09CC" w:rsidTr="00B21582">
        <w:trPr>
          <w:cnfStyle w:val="000000100000" w:firstRow="0" w:lastRow="0" w:firstColumn="0" w:lastColumn="0" w:oddVBand="0" w:evenVBand="0" w:oddHBand="1" w:evenHBand="0" w:firstRowFirstColumn="0" w:firstRowLastColumn="0" w:lastRowFirstColumn="0" w:lastRowLastColumn="0"/>
          <w:trHeight w:val="300"/>
          <w:del w:id="15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0BDFAEC7" w:rsidR="00E16572" w:rsidRPr="00B21582" w:rsidDel="009C19DC" w:rsidRDefault="00E16572" w:rsidP="00E16572">
            <w:pPr>
              <w:spacing w:line="240" w:lineRule="auto"/>
              <w:ind w:firstLine="0"/>
              <w:rPr>
                <w:del w:id="1541" w:author="Nate Bachmeier [AWS-SA]" w:date="2023-05-04T18:11:00Z"/>
                <w:rFonts w:ascii="Calibri" w:eastAsia="Times New Roman" w:hAnsi="Calibri" w:cs="Calibri"/>
                <w:b w:val="0"/>
                <w:bCs w:val="0"/>
                <w:color w:val="000000"/>
                <w:sz w:val="22"/>
              </w:rPr>
            </w:pPr>
            <w:del w:id="1542" w:author="Nate Bachmeier [AWS-SA]" w:date="2023-05-04T18:11:00Z">
              <w:r w:rsidRPr="00E16572" w:rsidDel="009C19DC">
                <w:rPr>
                  <w:rFonts w:ascii="Calibri" w:eastAsia="Times New Roman" w:hAnsi="Calibri" w:cs="Calibri"/>
                  <w:color w:val="000000"/>
                  <w:sz w:val="22"/>
                </w:rPr>
                <w:delText>head stand</w:delText>
              </w:r>
            </w:del>
          </w:p>
        </w:tc>
        <w:tc>
          <w:tcPr>
            <w:tcW w:w="5348" w:type="dxa"/>
            <w:noWrap/>
            <w:hideMark/>
          </w:tcPr>
          <w:p w14:paraId="22D7ECDF" w14:textId="119E442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43" w:author="Nate Bachmeier [AWS-SA]" w:date="2023-05-04T18:11:00Z"/>
                <w:rFonts w:ascii="Calibri" w:eastAsia="Times New Roman" w:hAnsi="Calibri" w:cs="Calibri"/>
                <w:color w:val="000000"/>
                <w:sz w:val="22"/>
              </w:rPr>
            </w:pPr>
            <w:del w:id="1544" w:author="Nate Bachmeier [AWS-SA]" w:date="2023-05-04T18:11:00Z">
              <w:r w:rsidRPr="00E16572" w:rsidDel="009C19DC">
                <w:rPr>
                  <w:rFonts w:ascii="Calibri" w:eastAsia="Times New Roman" w:hAnsi="Calibri" w:cs="Calibri"/>
                  <w:color w:val="000000"/>
                  <w:sz w:val="22"/>
                </w:rPr>
                <w:delText>734</w:delText>
              </w:r>
            </w:del>
          </w:p>
        </w:tc>
      </w:tr>
      <w:tr w:rsidR="00E16572" w:rsidRPr="00E16572" w:rsidDel="009C19DC" w14:paraId="021893DD" w14:textId="04B1EE15" w:rsidTr="00B21582">
        <w:trPr>
          <w:trHeight w:val="300"/>
          <w:del w:id="15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6CE7536E" w:rsidR="00E16572" w:rsidRPr="00B21582" w:rsidDel="009C19DC" w:rsidRDefault="00E16572" w:rsidP="00E16572">
            <w:pPr>
              <w:spacing w:line="240" w:lineRule="auto"/>
              <w:ind w:firstLine="0"/>
              <w:rPr>
                <w:del w:id="1546" w:author="Nate Bachmeier [AWS-SA]" w:date="2023-05-04T18:11:00Z"/>
                <w:rFonts w:ascii="Calibri" w:eastAsia="Times New Roman" w:hAnsi="Calibri" w:cs="Calibri"/>
                <w:b w:val="0"/>
                <w:bCs w:val="0"/>
                <w:color w:val="000000"/>
                <w:sz w:val="22"/>
              </w:rPr>
            </w:pPr>
            <w:del w:id="1547" w:author="Nate Bachmeier [AWS-SA]" w:date="2023-05-04T18:11:00Z">
              <w:r w:rsidRPr="00E16572" w:rsidDel="009C19DC">
                <w:rPr>
                  <w:rFonts w:ascii="Calibri" w:eastAsia="Times New Roman" w:hAnsi="Calibri" w:cs="Calibri"/>
                  <w:color w:val="000000"/>
                  <w:sz w:val="22"/>
                </w:rPr>
                <w:delText>headbanging</w:delText>
              </w:r>
            </w:del>
          </w:p>
        </w:tc>
        <w:tc>
          <w:tcPr>
            <w:tcW w:w="5348" w:type="dxa"/>
            <w:noWrap/>
            <w:hideMark/>
          </w:tcPr>
          <w:p w14:paraId="5F8B67C3" w14:textId="0C5A711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48" w:author="Nate Bachmeier [AWS-SA]" w:date="2023-05-04T18:11:00Z"/>
                <w:rFonts w:ascii="Calibri" w:eastAsia="Times New Roman" w:hAnsi="Calibri" w:cs="Calibri"/>
                <w:color w:val="000000"/>
                <w:sz w:val="22"/>
              </w:rPr>
            </w:pPr>
            <w:del w:id="1549" w:author="Nate Bachmeier [AWS-SA]" w:date="2023-05-04T18:11:00Z">
              <w:r w:rsidRPr="00E16572" w:rsidDel="009C19DC">
                <w:rPr>
                  <w:rFonts w:ascii="Calibri" w:eastAsia="Times New Roman" w:hAnsi="Calibri" w:cs="Calibri"/>
                  <w:color w:val="000000"/>
                  <w:sz w:val="22"/>
                </w:rPr>
                <w:delText>732</w:delText>
              </w:r>
            </w:del>
          </w:p>
        </w:tc>
      </w:tr>
      <w:tr w:rsidR="00E16572" w:rsidRPr="00E16572" w:rsidDel="009C19DC" w14:paraId="117E7304" w14:textId="790F7D95" w:rsidTr="00B21582">
        <w:trPr>
          <w:cnfStyle w:val="000000100000" w:firstRow="0" w:lastRow="0" w:firstColumn="0" w:lastColumn="0" w:oddVBand="0" w:evenVBand="0" w:oddHBand="1" w:evenHBand="0" w:firstRowFirstColumn="0" w:firstRowLastColumn="0" w:lastRowFirstColumn="0" w:lastRowLastColumn="0"/>
          <w:trHeight w:val="300"/>
          <w:del w:id="15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687CA007" w:rsidR="00E16572" w:rsidRPr="00B21582" w:rsidDel="009C19DC" w:rsidRDefault="00E16572" w:rsidP="00E16572">
            <w:pPr>
              <w:spacing w:line="240" w:lineRule="auto"/>
              <w:ind w:firstLine="0"/>
              <w:rPr>
                <w:del w:id="1551" w:author="Nate Bachmeier [AWS-SA]" w:date="2023-05-04T18:11:00Z"/>
                <w:rFonts w:ascii="Calibri" w:eastAsia="Times New Roman" w:hAnsi="Calibri" w:cs="Calibri"/>
                <w:b w:val="0"/>
                <w:bCs w:val="0"/>
                <w:color w:val="000000"/>
                <w:sz w:val="22"/>
              </w:rPr>
            </w:pPr>
            <w:del w:id="1552" w:author="Nate Bachmeier [AWS-SA]" w:date="2023-05-04T18:11:00Z">
              <w:r w:rsidRPr="00E16572" w:rsidDel="009C19DC">
                <w:rPr>
                  <w:rFonts w:ascii="Calibri" w:eastAsia="Times New Roman" w:hAnsi="Calibri" w:cs="Calibri"/>
                  <w:color w:val="000000"/>
                  <w:sz w:val="22"/>
                </w:rPr>
                <w:delText>headbutting</w:delText>
              </w:r>
            </w:del>
          </w:p>
        </w:tc>
        <w:tc>
          <w:tcPr>
            <w:tcW w:w="5348" w:type="dxa"/>
            <w:noWrap/>
            <w:hideMark/>
          </w:tcPr>
          <w:p w14:paraId="3C152021" w14:textId="6BE987E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53" w:author="Nate Bachmeier [AWS-SA]" w:date="2023-05-04T18:11:00Z"/>
                <w:rFonts w:ascii="Calibri" w:eastAsia="Times New Roman" w:hAnsi="Calibri" w:cs="Calibri"/>
                <w:color w:val="000000"/>
                <w:sz w:val="22"/>
              </w:rPr>
            </w:pPr>
            <w:del w:id="1554" w:author="Nate Bachmeier [AWS-SA]" w:date="2023-05-04T18:11:00Z">
              <w:r w:rsidRPr="00E16572" w:rsidDel="009C19DC">
                <w:rPr>
                  <w:rFonts w:ascii="Calibri" w:eastAsia="Times New Roman" w:hAnsi="Calibri" w:cs="Calibri"/>
                  <w:color w:val="000000"/>
                  <w:sz w:val="22"/>
                </w:rPr>
                <w:delText>695</w:delText>
              </w:r>
            </w:del>
          </w:p>
        </w:tc>
      </w:tr>
      <w:tr w:rsidR="00E16572" w:rsidRPr="00E16572" w:rsidDel="009C19DC" w14:paraId="0479187A" w14:textId="039E30BF" w:rsidTr="00B21582">
        <w:trPr>
          <w:trHeight w:val="300"/>
          <w:del w:id="15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654A68D" w:rsidR="00E16572" w:rsidRPr="00B21582" w:rsidDel="009C19DC" w:rsidRDefault="00E16572" w:rsidP="00E16572">
            <w:pPr>
              <w:spacing w:line="240" w:lineRule="auto"/>
              <w:ind w:firstLine="0"/>
              <w:rPr>
                <w:del w:id="1556" w:author="Nate Bachmeier [AWS-SA]" w:date="2023-05-04T18:11:00Z"/>
                <w:rFonts w:ascii="Calibri" w:eastAsia="Times New Roman" w:hAnsi="Calibri" w:cs="Calibri"/>
                <w:b w:val="0"/>
                <w:bCs w:val="0"/>
                <w:color w:val="000000"/>
                <w:sz w:val="22"/>
              </w:rPr>
            </w:pPr>
            <w:del w:id="1557" w:author="Nate Bachmeier [AWS-SA]" w:date="2023-05-04T18:11:00Z">
              <w:r w:rsidRPr="00E16572" w:rsidDel="009C19DC">
                <w:rPr>
                  <w:rFonts w:ascii="Calibri" w:eastAsia="Times New Roman" w:hAnsi="Calibri" w:cs="Calibri"/>
                  <w:color w:val="000000"/>
                  <w:sz w:val="22"/>
                </w:rPr>
                <w:delText>helmet diving</w:delText>
              </w:r>
            </w:del>
          </w:p>
        </w:tc>
        <w:tc>
          <w:tcPr>
            <w:tcW w:w="5348" w:type="dxa"/>
            <w:noWrap/>
            <w:hideMark/>
          </w:tcPr>
          <w:p w14:paraId="4B7C8EA4" w14:textId="485F1B1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58" w:author="Nate Bachmeier [AWS-SA]" w:date="2023-05-04T18:11:00Z"/>
                <w:rFonts w:ascii="Calibri" w:eastAsia="Times New Roman" w:hAnsi="Calibri" w:cs="Calibri"/>
                <w:color w:val="000000"/>
                <w:sz w:val="22"/>
              </w:rPr>
            </w:pPr>
            <w:del w:id="1559" w:author="Nate Bachmeier [AWS-SA]" w:date="2023-05-04T18:11:00Z">
              <w:r w:rsidRPr="00E16572" w:rsidDel="009C19DC">
                <w:rPr>
                  <w:rFonts w:ascii="Calibri" w:eastAsia="Times New Roman" w:hAnsi="Calibri" w:cs="Calibri"/>
                  <w:color w:val="000000"/>
                  <w:sz w:val="22"/>
                </w:rPr>
                <w:delText>652</w:delText>
              </w:r>
            </w:del>
          </w:p>
        </w:tc>
      </w:tr>
      <w:tr w:rsidR="00E16572" w:rsidRPr="00E16572" w:rsidDel="009C19DC" w14:paraId="6B2AEDAA" w14:textId="53B5140A" w:rsidTr="00B21582">
        <w:trPr>
          <w:cnfStyle w:val="000000100000" w:firstRow="0" w:lastRow="0" w:firstColumn="0" w:lastColumn="0" w:oddVBand="0" w:evenVBand="0" w:oddHBand="1" w:evenHBand="0" w:firstRowFirstColumn="0" w:firstRowLastColumn="0" w:lastRowFirstColumn="0" w:lastRowLastColumn="0"/>
          <w:trHeight w:val="300"/>
          <w:del w:id="15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0E7E8D40" w:rsidR="00E16572" w:rsidRPr="00B21582" w:rsidDel="009C19DC" w:rsidRDefault="00E16572" w:rsidP="00E16572">
            <w:pPr>
              <w:spacing w:line="240" w:lineRule="auto"/>
              <w:ind w:firstLine="0"/>
              <w:rPr>
                <w:del w:id="1561" w:author="Nate Bachmeier [AWS-SA]" w:date="2023-05-04T18:11:00Z"/>
                <w:rFonts w:ascii="Calibri" w:eastAsia="Times New Roman" w:hAnsi="Calibri" w:cs="Calibri"/>
                <w:b w:val="0"/>
                <w:bCs w:val="0"/>
                <w:color w:val="000000"/>
                <w:sz w:val="22"/>
              </w:rPr>
            </w:pPr>
            <w:del w:id="1562" w:author="Nate Bachmeier [AWS-SA]" w:date="2023-05-04T18:11:00Z">
              <w:r w:rsidRPr="00E16572" w:rsidDel="009C19DC">
                <w:rPr>
                  <w:rFonts w:ascii="Calibri" w:eastAsia="Times New Roman" w:hAnsi="Calibri" w:cs="Calibri"/>
                  <w:color w:val="000000"/>
                  <w:sz w:val="22"/>
                </w:rPr>
                <w:delText>herding cattle</w:delText>
              </w:r>
            </w:del>
          </w:p>
        </w:tc>
        <w:tc>
          <w:tcPr>
            <w:tcW w:w="5348" w:type="dxa"/>
            <w:noWrap/>
            <w:hideMark/>
          </w:tcPr>
          <w:p w14:paraId="5F7D7629" w14:textId="44823EE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63" w:author="Nate Bachmeier [AWS-SA]" w:date="2023-05-04T18:11:00Z"/>
                <w:rFonts w:ascii="Calibri" w:eastAsia="Times New Roman" w:hAnsi="Calibri" w:cs="Calibri"/>
                <w:color w:val="000000"/>
                <w:sz w:val="22"/>
              </w:rPr>
            </w:pPr>
            <w:del w:id="1564" w:author="Nate Bachmeier [AWS-SA]" w:date="2023-05-04T18:11:00Z">
              <w:r w:rsidRPr="00E16572" w:rsidDel="009C19DC">
                <w:rPr>
                  <w:rFonts w:ascii="Calibri" w:eastAsia="Times New Roman" w:hAnsi="Calibri" w:cs="Calibri"/>
                  <w:color w:val="000000"/>
                  <w:sz w:val="22"/>
                </w:rPr>
                <w:delText>502</w:delText>
              </w:r>
            </w:del>
          </w:p>
        </w:tc>
      </w:tr>
      <w:tr w:rsidR="00E16572" w:rsidRPr="00E16572" w:rsidDel="009C19DC" w14:paraId="12C9391A" w14:textId="20CB0421" w:rsidTr="00B21582">
        <w:trPr>
          <w:trHeight w:val="300"/>
          <w:del w:id="15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67C9421D" w:rsidR="00E16572" w:rsidRPr="00B21582" w:rsidDel="009C19DC" w:rsidRDefault="00E16572" w:rsidP="00E16572">
            <w:pPr>
              <w:spacing w:line="240" w:lineRule="auto"/>
              <w:ind w:firstLine="0"/>
              <w:rPr>
                <w:del w:id="1566" w:author="Nate Bachmeier [AWS-SA]" w:date="2023-05-04T18:11:00Z"/>
                <w:rFonts w:ascii="Calibri" w:eastAsia="Times New Roman" w:hAnsi="Calibri" w:cs="Calibri"/>
                <w:b w:val="0"/>
                <w:bCs w:val="0"/>
                <w:color w:val="000000"/>
                <w:sz w:val="22"/>
              </w:rPr>
            </w:pPr>
            <w:del w:id="1567" w:author="Nate Bachmeier [AWS-SA]" w:date="2023-05-04T18:11:00Z">
              <w:r w:rsidRPr="00E16572" w:rsidDel="009C19DC">
                <w:rPr>
                  <w:rFonts w:ascii="Calibri" w:eastAsia="Times New Roman" w:hAnsi="Calibri" w:cs="Calibri"/>
                  <w:color w:val="000000"/>
                  <w:sz w:val="22"/>
                </w:rPr>
                <w:delText>high fiving</w:delText>
              </w:r>
            </w:del>
          </w:p>
        </w:tc>
        <w:tc>
          <w:tcPr>
            <w:tcW w:w="5348" w:type="dxa"/>
            <w:noWrap/>
            <w:hideMark/>
          </w:tcPr>
          <w:p w14:paraId="55E023C6" w14:textId="5414108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68" w:author="Nate Bachmeier [AWS-SA]" w:date="2023-05-04T18:11:00Z"/>
                <w:rFonts w:ascii="Calibri" w:eastAsia="Times New Roman" w:hAnsi="Calibri" w:cs="Calibri"/>
                <w:color w:val="000000"/>
                <w:sz w:val="22"/>
              </w:rPr>
            </w:pPr>
            <w:del w:id="1569" w:author="Nate Bachmeier [AWS-SA]" w:date="2023-05-04T18:11:00Z">
              <w:r w:rsidRPr="00E16572" w:rsidDel="009C19DC">
                <w:rPr>
                  <w:rFonts w:ascii="Calibri" w:eastAsia="Times New Roman" w:hAnsi="Calibri" w:cs="Calibri"/>
                  <w:color w:val="000000"/>
                  <w:sz w:val="22"/>
                </w:rPr>
                <w:delText>584</w:delText>
              </w:r>
            </w:del>
          </w:p>
        </w:tc>
      </w:tr>
      <w:tr w:rsidR="00E16572" w:rsidRPr="00E16572" w:rsidDel="009C19DC" w14:paraId="1C58F984" w14:textId="1B76CE38" w:rsidTr="00B21582">
        <w:trPr>
          <w:cnfStyle w:val="000000100000" w:firstRow="0" w:lastRow="0" w:firstColumn="0" w:lastColumn="0" w:oddVBand="0" w:evenVBand="0" w:oddHBand="1" w:evenHBand="0" w:firstRowFirstColumn="0" w:firstRowLastColumn="0" w:lastRowFirstColumn="0" w:lastRowLastColumn="0"/>
          <w:trHeight w:val="300"/>
          <w:del w:id="15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2F6D98BA" w:rsidR="00E16572" w:rsidRPr="00B21582" w:rsidDel="009C19DC" w:rsidRDefault="00E16572" w:rsidP="00E16572">
            <w:pPr>
              <w:spacing w:line="240" w:lineRule="auto"/>
              <w:ind w:firstLine="0"/>
              <w:rPr>
                <w:del w:id="1571" w:author="Nate Bachmeier [AWS-SA]" w:date="2023-05-04T18:11:00Z"/>
                <w:rFonts w:ascii="Calibri" w:eastAsia="Times New Roman" w:hAnsi="Calibri" w:cs="Calibri"/>
                <w:b w:val="0"/>
                <w:bCs w:val="0"/>
                <w:color w:val="000000"/>
                <w:sz w:val="22"/>
              </w:rPr>
            </w:pPr>
            <w:del w:id="1572" w:author="Nate Bachmeier [AWS-SA]" w:date="2023-05-04T18:11:00Z">
              <w:r w:rsidRPr="00E16572" w:rsidDel="009C19DC">
                <w:rPr>
                  <w:rFonts w:ascii="Calibri" w:eastAsia="Times New Roman" w:hAnsi="Calibri" w:cs="Calibri"/>
                  <w:color w:val="000000"/>
                  <w:sz w:val="22"/>
                </w:rPr>
                <w:delText>high jump</w:delText>
              </w:r>
            </w:del>
          </w:p>
        </w:tc>
        <w:tc>
          <w:tcPr>
            <w:tcW w:w="5348" w:type="dxa"/>
            <w:noWrap/>
            <w:hideMark/>
          </w:tcPr>
          <w:p w14:paraId="3C336FE8" w14:textId="114EEA1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73" w:author="Nate Bachmeier [AWS-SA]" w:date="2023-05-04T18:11:00Z"/>
                <w:rFonts w:ascii="Calibri" w:eastAsia="Times New Roman" w:hAnsi="Calibri" w:cs="Calibri"/>
                <w:color w:val="000000"/>
                <w:sz w:val="22"/>
              </w:rPr>
            </w:pPr>
            <w:del w:id="1574" w:author="Nate Bachmeier [AWS-SA]" w:date="2023-05-04T18:11:00Z">
              <w:r w:rsidRPr="00E16572" w:rsidDel="009C19DC">
                <w:rPr>
                  <w:rFonts w:ascii="Calibri" w:eastAsia="Times New Roman" w:hAnsi="Calibri" w:cs="Calibri"/>
                  <w:color w:val="000000"/>
                  <w:sz w:val="22"/>
                </w:rPr>
                <w:delText>825</w:delText>
              </w:r>
            </w:del>
          </w:p>
        </w:tc>
      </w:tr>
      <w:tr w:rsidR="00E16572" w:rsidRPr="00E16572" w:rsidDel="009C19DC" w14:paraId="023A3FEB" w14:textId="35F1AD18" w:rsidTr="00B21582">
        <w:trPr>
          <w:trHeight w:val="300"/>
          <w:del w:id="15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0EBF5EE2" w:rsidR="00E16572" w:rsidRPr="00B21582" w:rsidDel="009C19DC" w:rsidRDefault="00E16572" w:rsidP="00E16572">
            <w:pPr>
              <w:spacing w:line="240" w:lineRule="auto"/>
              <w:ind w:firstLine="0"/>
              <w:rPr>
                <w:del w:id="1576" w:author="Nate Bachmeier [AWS-SA]" w:date="2023-05-04T18:11:00Z"/>
                <w:rFonts w:ascii="Calibri" w:eastAsia="Times New Roman" w:hAnsi="Calibri" w:cs="Calibri"/>
                <w:b w:val="0"/>
                <w:bCs w:val="0"/>
                <w:color w:val="000000"/>
                <w:sz w:val="22"/>
              </w:rPr>
            </w:pPr>
            <w:del w:id="1577" w:author="Nate Bachmeier [AWS-SA]" w:date="2023-05-04T18:11:00Z">
              <w:r w:rsidRPr="00E16572" w:rsidDel="009C19DC">
                <w:rPr>
                  <w:rFonts w:ascii="Calibri" w:eastAsia="Times New Roman" w:hAnsi="Calibri" w:cs="Calibri"/>
                  <w:color w:val="000000"/>
                  <w:sz w:val="22"/>
                </w:rPr>
                <w:delText>high kick</w:delText>
              </w:r>
            </w:del>
          </w:p>
        </w:tc>
        <w:tc>
          <w:tcPr>
            <w:tcW w:w="5348" w:type="dxa"/>
            <w:noWrap/>
            <w:hideMark/>
          </w:tcPr>
          <w:p w14:paraId="019D14F9" w14:textId="6354594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78" w:author="Nate Bachmeier [AWS-SA]" w:date="2023-05-04T18:11:00Z"/>
                <w:rFonts w:ascii="Calibri" w:eastAsia="Times New Roman" w:hAnsi="Calibri" w:cs="Calibri"/>
                <w:color w:val="000000"/>
                <w:sz w:val="22"/>
              </w:rPr>
            </w:pPr>
            <w:del w:id="1579" w:author="Nate Bachmeier [AWS-SA]" w:date="2023-05-04T18:11:00Z">
              <w:r w:rsidRPr="00E16572" w:rsidDel="009C19DC">
                <w:rPr>
                  <w:rFonts w:ascii="Calibri" w:eastAsia="Times New Roman" w:hAnsi="Calibri" w:cs="Calibri"/>
                  <w:color w:val="000000"/>
                  <w:sz w:val="22"/>
                </w:rPr>
                <w:delText>813</w:delText>
              </w:r>
            </w:del>
          </w:p>
        </w:tc>
      </w:tr>
      <w:tr w:rsidR="00E16572" w:rsidRPr="00E16572" w:rsidDel="009C19DC" w14:paraId="0853FAB9" w14:textId="00E5FCDC" w:rsidTr="00B21582">
        <w:trPr>
          <w:cnfStyle w:val="000000100000" w:firstRow="0" w:lastRow="0" w:firstColumn="0" w:lastColumn="0" w:oddVBand="0" w:evenVBand="0" w:oddHBand="1" w:evenHBand="0" w:firstRowFirstColumn="0" w:firstRowLastColumn="0" w:lastRowFirstColumn="0" w:lastRowLastColumn="0"/>
          <w:trHeight w:val="300"/>
          <w:del w:id="15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3A454CD9" w:rsidR="00E16572" w:rsidRPr="00B21582" w:rsidDel="009C19DC" w:rsidRDefault="00E16572" w:rsidP="00E16572">
            <w:pPr>
              <w:spacing w:line="240" w:lineRule="auto"/>
              <w:ind w:firstLine="0"/>
              <w:rPr>
                <w:del w:id="1581" w:author="Nate Bachmeier [AWS-SA]" w:date="2023-05-04T18:11:00Z"/>
                <w:rFonts w:ascii="Calibri" w:eastAsia="Times New Roman" w:hAnsi="Calibri" w:cs="Calibri"/>
                <w:b w:val="0"/>
                <w:bCs w:val="0"/>
                <w:color w:val="000000"/>
                <w:sz w:val="22"/>
              </w:rPr>
            </w:pPr>
            <w:del w:id="1582" w:author="Nate Bachmeier [AWS-SA]" w:date="2023-05-04T18:11:00Z">
              <w:r w:rsidRPr="00E16572" w:rsidDel="009C19DC">
                <w:rPr>
                  <w:rFonts w:ascii="Calibri" w:eastAsia="Times New Roman" w:hAnsi="Calibri" w:cs="Calibri"/>
                  <w:color w:val="000000"/>
                  <w:sz w:val="22"/>
                </w:rPr>
                <w:delText>historical reenactment</w:delText>
              </w:r>
            </w:del>
          </w:p>
        </w:tc>
        <w:tc>
          <w:tcPr>
            <w:tcW w:w="5348" w:type="dxa"/>
            <w:noWrap/>
            <w:hideMark/>
          </w:tcPr>
          <w:p w14:paraId="5B9543B9" w14:textId="52FAF71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83" w:author="Nate Bachmeier [AWS-SA]" w:date="2023-05-04T18:11:00Z"/>
                <w:rFonts w:ascii="Calibri" w:eastAsia="Times New Roman" w:hAnsi="Calibri" w:cs="Calibri"/>
                <w:color w:val="000000"/>
                <w:sz w:val="22"/>
              </w:rPr>
            </w:pPr>
            <w:del w:id="1584" w:author="Nate Bachmeier [AWS-SA]" w:date="2023-05-04T18:11:00Z">
              <w:r w:rsidRPr="00E16572" w:rsidDel="009C19DC">
                <w:rPr>
                  <w:rFonts w:ascii="Calibri" w:eastAsia="Times New Roman" w:hAnsi="Calibri" w:cs="Calibri"/>
                  <w:color w:val="000000"/>
                  <w:sz w:val="22"/>
                </w:rPr>
                <w:delText>743</w:delText>
              </w:r>
            </w:del>
          </w:p>
        </w:tc>
      </w:tr>
      <w:tr w:rsidR="00E16572" w:rsidRPr="00E16572" w:rsidDel="009C19DC" w14:paraId="6D3EAE01" w14:textId="4DAC537C" w:rsidTr="00B21582">
        <w:trPr>
          <w:trHeight w:val="300"/>
          <w:del w:id="15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44190839" w:rsidR="00E16572" w:rsidRPr="00B21582" w:rsidDel="009C19DC" w:rsidRDefault="00E16572" w:rsidP="00E16572">
            <w:pPr>
              <w:spacing w:line="240" w:lineRule="auto"/>
              <w:ind w:firstLine="0"/>
              <w:rPr>
                <w:del w:id="1586" w:author="Nate Bachmeier [AWS-SA]" w:date="2023-05-04T18:11:00Z"/>
                <w:rFonts w:ascii="Calibri" w:eastAsia="Times New Roman" w:hAnsi="Calibri" w:cs="Calibri"/>
                <w:b w:val="0"/>
                <w:bCs w:val="0"/>
                <w:color w:val="000000"/>
                <w:sz w:val="22"/>
              </w:rPr>
            </w:pPr>
            <w:del w:id="1587" w:author="Nate Bachmeier [AWS-SA]" w:date="2023-05-04T18:11:00Z">
              <w:r w:rsidRPr="00E16572" w:rsidDel="009C19DC">
                <w:rPr>
                  <w:rFonts w:ascii="Calibri" w:eastAsia="Times New Roman" w:hAnsi="Calibri" w:cs="Calibri"/>
                  <w:color w:val="000000"/>
                  <w:sz w:val="22"/>
                </w:rPr>
                <w:delText>hitting baseball</w:delText>
              </w:r>
            </w:del>
          </w:p>
        </w:tc>
        <w:tc>
          <w:tcPr>
            <w:tcW w:w="5348" w:type="dxa"/>
            <w:noWrap/>
            <w:hideMark/>
          </w:tcPr>
          <w:p w14:paraId="06A7C509" w14:textId="074A6FB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88" w:author="Nate Bachmeier [AWS-SA]" w:date="2023-05-04T18:11:00Z"/>
                <w:rFonts w:ascii="Calibri" w:eastAsia="Times New Roman" w:hAnsi="Calibri" w:cs="Calibri"/>
                <w:color w:val="000000"/>
                <w:sz w:val="22"/>
              </w:rPr>
            </w:pPr>
            <w:del w:id="1589" w:author="Nate Bachmeier [AWS-SA]" w:date="2023-05-04T18:11:00Z">
              <w:r w:rsidRPr="00E16572" w:rsidDel="009C19DC">
                <w:rPr>
                  <w:rFonts w:ascii="Calibri" w:eastAsia="Times New Roman" w:hAnsi="Calibri" w:cs="Calibri"/>
                  <w:color w:val="000000"/>
                  <w:sz w:val="22"/>
                </w:rPr>
                <w:delText>693</w:delText>
              </w:r>
            </w:del>
          </w:p>
        </w:tc>
      </w:tr>
      <w:tr w:rsidR="00E16572" w:rsidRPr="00E16572" w:rsidDel="009C19DC" w14:paraId="27C36434" w14:textId="7A2E891D" w:rsidTr="00B21582">
        <w:trPr>
          <w:cnfStyle w:val="000000100000" w:firstRow="0" w:lastRow="0" w:firstColumn="0" w:lastColumn="0" w:oddVBand="0" w:evenVBand="0" w:oddHBand="1" w:evenHBand="0" w:firstRowFirstColumn="0" w:firstRowLastColumn="0" w:lastRowFirstColumn="0" w:lastRowLastColumn="0"/>
          <w:trHeight w:val="300"/>
          <w:del w:id="15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455EF629" w:rsidR="00E16572" w:rsidRPr="00B21582" w:rsidDel="009C19DC" w:rsidRDefault="00E16572" w:rsidP="00E16572">
            <w:pPr>
              <w:spacing w:line="240" w:lineRule="auto"/>
              <w:ind w:firstLine="0"/>
              <w:rPr>
                <w:del w:id="1591" w:author="Nate Bachmeier [AWS-SA]" w:date="2023-05-04T18:11:00Z"/>
                <w:rFonts w:ascii="Calibri" w:eastAsia="Times New Roman" w:hAnsi="Calibri" w:cs="Calibri"/>
                <w:b w:val="0"/>
                <w:bCs w:val="0"/>
                <w:color w:val="000000"/>
                <w:sz w:val="22"/>
              </w:rPr>
            </w:pPr>
            <w:del w:id="1592" w:author="Nate Bachmeier [AWS-SA]" w:date="2023-05-04T18:11:00Z">
              <w:r w:rsidRPr="00E16572" w:rsidDel="009C19DC">
                <w:rPr>
                  <w:rFonts w:ascii="Calibri" w:eastAsia="Times New Roman" w:hAnsi="Calibri" w:cs="Calibri"/>
                  <w:color w:val="000000"/>
                  <w:sz w:val="22"/>
                </w:rPr>
                <w:delText>hockey stop</w:delText>
              </w:r>
            </w:del>
          </w:p>
        </w:tc>
        <w:tc>
          <w:tcPr>
            <w:tcW w:w="5348" w:type="dxa"/>
            <w:noWrap/>
            <w:hideMark/>
          </w:tcPr>
          <w:p w14:paraId="3CA52D30" w14:textId="5D9D64B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93" w:author="Nate Bachmeier [AWS-SA]" w:date="2023-05-04T18:11:00Z"/>
                <w:rFonts w:ascii="Calibri" w:eastAsia="Times New Roman" w:hAnsi="Calibri" w:cs="Calibri"/>
                <w:color w:val="000000"/>
                <w:sz w:val="22"/>
              </w:rPr>
            </w:pPr>
            <w:del w:id="1594" w:author="Nate Bachmeier [AWS-SA]" w:date="2023-05-04T18:11:00Z">
              <w:r w:rsidRPr="00E16572" w:rsidDel="009C19DC">
                <w:rPr>
                  <w:rFonts w:ascii="Calibri" w:eastAsia="Times New Roman" w:hAnsi="Calibri" w:cs="Calibri"/>
                  <w:color w:val="000000"/>
                  <w:sz w:val="22"/>
                </w:rPr>
                <w:delText>551</w:delText>
              </w:r>
            </w:del>
          </w:p>
        </w:tc>
      </w:tr>
      <w:tr w:rsidR="00E16572" w:rsidRPr="00E16572" w:rsidDel="009C19DC" w14:paraId="3A8E58C9" w14:textId="010360F5" w:rsidTr="00B21582">
        <w:trPr>
          <w:trHeight w:val="300"/>
          <w:del w:id="15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025782E1" w:rsidR="00E16572" w:rsidRPr="00B21582" w:rsidDel="009C19DC" w:rsidRDefault="00E16572" w:rsidP="00E16572">
            <w:pPr>
              <w:spacing w:line="240" w:lineRule="auto"/>
              <w:ind w:firstLine="0"/>
              <w:rPr>
                <w:del w:id="1596" w:author="Nate Bachmeier [AWS-SA]" w:date="2023-05-04T18:11:00Z"/>
                <w:rFonts w:ascii="Calibri" w:eastAsia="Times New Roman" w:hAnsi="Calibri" w:cs="Calibri"/>
                <w:b w:val="0"/>
                <w:bCs w:val="0"/>
                <w:color w:val="000000"/>
                <w:sz w:val="22"/>
              </w:rPr>
            </w:pPr>
            <w:del w:id="1597" w:author="Nate Bachmeier [AWS-SA]" w:date="2023-05-04T18:11:00Z">
              <w:r w:rsidRPr="00E16572" w:rsidDel="009C19DC">
                <w:rPr>
                  <w:rFonts w:ascii="Calibri" w:eastAsia="Times New Roman" w:hAnsi="Calibri" w:cs="Calibri"/>
                  <w:color w:val="000000"/>
                  <w:sz w:val="22"/>
                </w:rPr>
                <w:delText>holding snake</w:delText>
              </w:r>
            </w:del>
          </w:p>
        </w:tc>
        <w:tc>
          <w:tcPr>
            <w:tcW w:w="5348" w:type="dxa"/>
            <w:noWrap/>
            <w:hideMark/>
          </w:tcPr>
          <w:p w14:paraId="14F949BB" w14:textId="4E85E08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98" w:author="Nate Bachmeier [AWS-SA]" w:date="2023-05-04T18:11:00Z"/>
                <w:rFonts w:ascii="Calibri" w:eastAsia="Times New Roman" w:hAnsi="Calibri" w:cs="Calibri"/>
                <w:color w:val="000000"/>
                <w:sz w:val="22"/>
              </w:rPr>
            </w:pPr>
            <w:del w:id="1599" w:author="Nate Bachmeier [AWS-SA]" w:date="2023-05-04T18:11:00Z">
              <w:r w:rsidRPr="00E16572" w:rsidDel="009C19DC">
                <w:rPr>
                  <w:rFonts w:ascii="Calibri" w:eastAsia="Times New Roman" w:hAnsi="Calibri" w:cs="Calibri"/>
                  <w:color w:val="000000"/>
                  <w:sz w:val="22"/>
                </w:rPr>
                <w:delText>590</w:delText>
              </w:r>
            </w:del>
          </w:p>
        </w:tc>
      </w:tr>
      <w:tr w:rsidR="00E16572" w:rsidRPr="00E16572" w:rsidDel="009C19DC" w14:paraId="012FC308" w14:textId="3561BA2C" w:rsidTr="00B21582">
        <w:trPr>
          <w:cnfStyle w:val="000000100000" w:firstRow="0" w:lastRow="0" w:firstColumn="0" w:lastColumn="0" w:oddVBand="0" w:evenVBand="0" w:oddHBand="1" w:evenHBand="0" w:firstRowFirstColumn="0" w:firstRowLastColumn="0" w:lastRowFirstColumn="0" w:lastRowLastColumn="0"/>
          <w:trHeight w:val="300"/>
          <w:del w:id="16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384A2568" w:rsidR="00E16572" w:rsidRPr="00B21582" w:rsidDel="009C19DC" w:rsidRDefault="00E16572" w:rsidP="00E16572">
            <w:pPr>
              <w:spacing w:line="240" w:lineRule="auto"/>
              <w:ind w:firstLine="0"/>
              <w:rPr>
                <w:del w:id="1601" w:author="Nate Bachmeier [AWS-SA]" w:date="2023-05-04T18:11:00Z"/>
                <w:rFonts w:ascii="Calibri" w:eastAsia="Times New Roman" w:hAnsi="Calibri" w:cs="Calibri"/>
                <w:b w:val="0"/>
                <w:bCs w:val="0"/>
                <w:color w:val="000000"/>
                <w:sz w:val="22"/>
              </w:rPr>
            </w:pPr>
            <w:del w:id="1602" w:author="Nate Bachmeier [AWS-SA]" w:date="2023-05-04T18:11:00Z">
              <w:r w:rsidRPr="00E16572" w:rsidDel="009C19DC">
                <w:rPr>
                  <w:rFonts w:ascii="Calibri" w:eastAsia="Times New Roman" w:hAnsi="Calibri" w:cs="Calibri"/>
                  <w:color w:val="000000"/>
                  <w:sz w:val="22"/>
                </w:rPr>
                <w:delText>home roasting coffee</w:delText>
              </w:r>
            </w:del>
          </w:p>
        </w:tc>
        <w:tc>
          <w:tcPr>
            <w:tcW w:w="5348" w:type="dxa"/>
            <w:noWrap/>
            <w:hideMark/>
          </w:tcPr>
          <w:p w14:paraId="11BFABD5" w14:textId="340B6D0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03" w:author="Nate Bachmeier [AWS-SA]" w:date="2023-05-04T18:11:00Z"/>
                <w:rFonts w:ascii="Calibri" w:eastAsia="Times New Roman" w:hAnsi="Calibri" w:cs="Calibri"/>
                <w:color w:val="000000"/>
                <w:sz w:val="22"/>
              </w:rPr>
            </w:pPr>
            <w:del w:id="1604" w:author="Nate Bachmeier [AWS-SA]" w:date="2023-05-04T18:11:00Z">
              <w:r w:rsidRPr="00E16572" w:rsidDel="009C19DC">
                <w:rPr>
                  <w:rFonts w:ascii="Calibri" w:eastAsia="Times New Roman" w:hAnsi="Calibri" w:cs="Calibri"/>
                  <w:color w:val="000000"/>
                  <w:sz w:val="22"/>
                </w:rPr>
                <w:delText>525</w:delText>
              </w:r>
            </w:del>
          </w:p>
        </w:tc>
      </w:tr>
      <w:tr w:rsidR="00E16572" w:rsidRPr="00E16572" w:rsidDel="009C19DC" w14:paraId="09F2AECF" w14:textId="3C0D3521" w:rsidTr="00B21582">
        <w:trPr>
          <w:trHeight w:val="300"/>
          <w:del w:id="16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28633A98" w:rsidR="00E16572" w:rsidRPr="00B21582" w:rsidDel="009C19DC" w:rsidRDefault="00E16572" w:rsidP="00E16572">
            <w:pPr>
              <w:spacing w:line="240" w:lineRule="auto"/>
              <w:ind w:firstLine="0"/>
              <w:rPr>
                <w:del w:id="1606" w:author="Nate Bachmeier [AWS-SA]" w:date="2023-05-04T18:11:00Z"/>
                <w:rFonts w:ascii="Calibri" w:eastAsia="Times New Roman" w:hAnsi="Calibri" w:cs="Calibri"/>
                <w:b w:val="0"/>
                <w:bCs w:val="0"/>
                <w:color w:val="000000"/>
                <w:sz w:val="22"/>
              </w:rPr>
            </w:pPr>
            <w:del w:id="1607" w:author="Nate Bachmeier [AWS-SA]" w:date="2023-05-04T18:11:00Z">
              <w:r w:rsidRPr="00E16572" w:rsidDel="009C19DC">
                <w:rPr>
                  <w:rFonts w:ascii="Calibri" w:eastAsia="Times New Roman" w:hAnsi="Calibri" w:cs="Calibri"/>
                  <w:color w:val="000000"/>
                  <w:sz w:val="22"/>
                </w:rPr>
                <w:delText>hopscotch</w:delText>
              </w:r>
            </w:del>
          </w:p>
        </w:tc>
        <w:tc>
          <w:tcPr>
            <w:tcW w:w="5348" w:type="dxa"/>
            <w:noWrap/>
            <w:hideMark/>
          </w:tcPr>
          <w:p w14:paraId="2D4D4F94" w14:textId="7E98840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08" w:author="Nate Bachmeier [AWS-SA]" w:date="2023-05-04T18:11:00Z"/>
                <w:rFonts w:ascii="Calibri" w:eastAsia="Times New Roman" w:hAnsi="Calibri" w:cs="Calibri"/>
                <w:color w:val="000000"/>
                <w:sz w:val="22"/>
              </w:rPr>
            </w:pPr>
            <w:del w:id="1609" w:author="Nate Bachmeier [AWS-SA]" w:date="2023-05-04T18:11:00Z">
              <w:r w:rsidRPr="00E16572" w:rsidDel="009C19DC">
                <w:rPr>
                  <w:rFonts w:ascii="Calibri" w:eastAsia="Times New Roman" w:hAnsi="Calibri" w:cs="Calibri"/>
                  <w:color w:val="000000"/>
                  <w:sz w:val="22"/>
                </w:rPr>
                <w:delText>729</w:delText>
              </w:r>
            </w:del>
          </w:p>
        </w:tc>
      </w:tr>
      <w:tr w:rsidR="00E16572" w:rsidRPr="00E16572" w:rsidDel="009C19DC" w14:paraId="7401A0A7" w14:textId="32FD38EA" w:rsidTr="00B21582">
        <w:trPr>
          <w:cnfStyle w:val="000000100000" w:firstRow="0" w:lastRow="0" w:firstColumn="0" w:lastColumn="0" w:oddVBand="0" w:evenVBand="0" w:oddHBand="1" w:evenHBand="0" w:firstRowFirstColumn="0" w:firstRowLastColumn="0" w:lastRowFirstColumn="0" w:lastRowLastColumn="0"/>
          <w:trHeight w:val="300"/>
          <w:del w:id="16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07E2E011" w:rsidR="00E16572" w:rsidRPr="00B21582" w:rsidDel="009C19DC" w:rsidRDefault="00E16572" w:rsidP="00E16572">
            <w:pPr>
              <w:spacing w:line="240" w:lineRule="auto"/>
              <w:ind w:firstLine="0"/>
              <w:rPr>
                <w:del w:id="1611" w:author="Nate Bachmeier [AWS-SA]" w:date="2023-05-04T18:11:00Z"/>
                <w:rFonts w:ascii="Calibri" w:eastAsia="Times New Roman" w:hAnsi="Calibri" w:cs="Calibri"/>
                <w:b w:val="0"/>
                <w:bCs w:val="0"/>
                <w:color w:val="000000"/>
                <w:sz w:val="22"/>
              </w:rPr>
            </w:pPr>
            <w:del w:id="1612" w:author="Nate Bachmeier [AWS-SA]" w:date="2023-05-04T18:11:00Z">
              <w:r w:rsidRPr="00E16572" w:rsidDel="009C19DC">
                <w:rPr>
                  <w:rFonts w:ascii="Calibri" w:eastAsia="Times New Roman" w:hAnsi="Calibri" w:cs="Calibri"/>
                  <w:color w:val="000000"/>
                  <w:sz w:val="22"/>
                </w:rPr>
                <w:delText>hoverboarding</w:delText>
              </w:r>
            </w:del>
          </w:p>
        </w:tc>
        <w:tc>
          <w:tcPr>
            <w:tcW w:w="5348" w:type="dxa"/>
            <w:noWrap/>
            <w:hideMark/>
          </w:tcPr>
          <w:p w14:paraId="418059CB" w14:textId="068838F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13" w:author="Nate Bachmeier [AWS-SA]" w:date="2023-05-04T18:11:00Z"/>
                <w:rFonts w:ascii="Calibri" w:eastAsia="Times New Roman" w:hAnsi="Calibri" w:cs="Calibri"/>
                <w:color w:val="000000"/>
                <w:sz w:val="22"/>
              </w:rPr>
            </w:pPr>
            <w:del w:id="1614" w:author="Nate Bachmeier [AWS-SA]" w:date="2023-05-04T18:11:00Z">
              <w:r w:rsidRPr="00E16572" w:rsidDel="009C19DC">
                <w:rPr>
                  <w:rFonts w:ascii="Calibri" w:eastAsia="Times New Roman" w:hAnsi="Calibri" w:cs="Calibri"/>
                  <w:color w:val="000000"/>
                  <w:sz w:val="22"/>
                </w:rPr>
                <w:delText>577</w:delText>
              </w:r>
            </w:del>
          </w:p>
        </w:tc>
      </w:tr>
      <w:tr w:rsidR="00E16572" w:rsidRPr="00E16572" w:rsidDel="009C19DC" w14:paraId="57C4B0E6" w14:textId="1A4D7CBA" w:rsidTr="00B21582">
        <w:trPr>
          <w:trHeight w:val="300"/>
          <w:del w:id="16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576C9F30" w:rsidR="00E16572" w:rsidRPr="00B21582" w:rsidDel="009C19DC" w:rsidRDefault="00E16572" w:rsidP="00E16572">
            <w:pPr>
              <w:spacing w:line="240" w:lineRule="auto"/>
              <w:ind w:firstLine="0"/>
              <w:rPr>
                <w:del w:id="1616" w:author="Nate Bachmeier [AWS-SA]" w:date="2023-05-04T18:11:00Z"/>
                <w:rFonts w:ascii="Calibri" w:eastAsia="Times New Roman" w:hAnsi="Calibri" w:cs="Calibri"/>
                <w:b w:val="0"/>
                <w:bCs w:val="0"/>
                <w:color w:val="000000"/>
                <w:sz w:val="22"/>
              </w:rPr>
            </w:pPr>
            <w:del w:id="1617" w:author="Nate Bachmeier [AWS-SA]" w:date="2023-05-04T18:11:00Z">
              <w:r w:rsidRPr="00E16572" w:rsidDel="009C19DC">
                <w:rPr>
                  <w:rFonts w:ascii="Calibri" w:eastAsia="Times New Roman" w:hAnsi="Calibri" w:cs="Calibri"/>
                  <w:color w:val="000000"/>
                  <w:sz w:val="22"/>
                </w:rPr>
                <w:delText>huddling</w:delText>
              </w:r>
            </w:del>
          </w:p>
        </w:tc>
        <w:tc>
          <w:tcPr>
            <w:tcW w:w="5348" w:type="dxa"/>
            <w:noWrap/>
            <w:hideMark/>
          </w:tcPr>
          <w:p w14:paraId="42692BDE" w14:textId="6616F8A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18" w:author="Nate Bachmeier [AWS-SA]" w:date="2023-05-04T18:11:00Z"/>
                <w:rFonts w:ascii="Calibri" w:eastAsia="Times New Roman" w:hAnsi="Calibri" w:cs="Calibri"/>
                <w:color w:val="000000"/>
                <w:sz w:val="22"/>
              </w:rPr>
            </w:pPr>
            <w:del w:id="1619" w:author="Nate Bachmeier [AWS-SA]" w:date="2023-05-04T18:11:00Z">
              <w:r w:rsidRPr="00E16572" w:rsidDel="009C19DC">
                <w:rPr>
                  <w:rFonts w:ascii="Calibri" w:eastAsia="Times New Roman" w:hAnsi="Calibri" w:cs="Calibri"/>
                  <w:color w:val="000000"/>
                  <w:sz w:val="22"/>
                </w:rPr>
                <w:delText>630</w:delText>
              </w:r>
            </w:del>
          </w:p>
        </w:tc>
      </w:tr>
      <w:tr w:rsidR="00E16572" w:rsidRPr="00E16572" w:rsidDel="009C19DC" w14:paraId="2100F4FB" w14:textId="307EBBEB" w:rsidTr="00B21582">
        <w:trPr>
          <w:cnfStyle w:val="000000100000" w:firstRow="0" w:lastRow="0" w:firstColumn="0" w:lastColumn="0" w:oddVBand="0" w:evenVBand="0" w:oddHBand="1" w:evenHBand="0" w:firstRowFirstColumn="0" w:firstRowLastColumn="0" w:lastRowFirstColumn="0" w:lastRowLastColumn="0"/>
          <w:trHeight w:val="300"/>
          <w:del w:id="16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621F5191" w:rsidR="00E16572" w:rsidRPr="00B21582" w:rsidDel="009C19DC" w:rsidRDefault="00E16572" w:rsidP="00E16572">
            <w:pPr>
              <w:spacing w:line="240" w:lineRule="auto"/>
              <w:ind w:firstLine="0"/>
              <w:rPr>
                <w:del w:id="1621" w:author="Nate Bachmeier [AWS-SA]" w:date="2023-05-04T18:11:00Z"/>
                <w:rFonts w:ascii="Calibri" w:eastAsia="Times New Roman" w:hAnsi="Calibri" w:cs="Calibri"/>
                <w:b w:val="0"/>
                <w:bCs w:val="0"/>
                <w:color w:val="000000"/>
                <w:sz w:val="22"/>
              </w:rPr>
            </w:pPr>
            <w:del w:id="1622" w:author="Nate Bachmeier [AWS-SA]" w:date="2023-05-04T18:11:00Z">
              <w:r w:rsidRPr="00E16572" w:rsidDel="009C19DC">
                <w:rPr>
                  <w:rFonts w:ascii="Calibri" w:eastAsia="Times New Roman" w:hAnsi="Calibri" w:cs="Calibri"/>
                  <w:color w:val="000000"/>
                  <w:sz w:val="22"/>
                </w:rPr>
                <w:delText>hugging (not baby)</w:delText>
              </w:r>
            </w:del>
          </w:p>
        </w:tc>
        <w:tc>
          <w:tcPr>
            <w:tcW w:w="5348" w:type="dxa"/>
            <w:noWrap/>
            <w:hideMark/>
          </w:tcPr>
          <w:p w14:paraId="72401F62" w14:textId="344AB14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23" w:author="Nate Bachmeier [AWS-SA]" w:date="2023-05-04T18:11:00Z"/>
                <w:rFonts w:ascii="Calibri" w:eastAsia="Times New Roman" w:hAnsi="Calibri" w:cs="Calibri"/>
                <w:color w:val="000000"/>
                <w:sz w:val="22"/>
              </w:rPr>
            </w:pPr>
            <w:del w:id="1624" w:author="Nate Bachmeier [AWS-SA]" w:date="2023-05-04T18:11:00Z">
              <w:r w:rsidRPr="00E16572" w:rsidDel="009C19DC">
                <w:rPr>
                  <w:rFonts w:ascii="Calibri" w:eastAsia="Times New Roman" w:hAnsi="Calibri" w:cs="Calibri"/>
                  <w:color w:val="000000"/>
                  <w:sz w:val="22"/>
                </w:rPr>
                <w:delText>803</w:delText>
              </w:r>
            </w:del>
          </w:p>
        </w:tc>
      </w:tr>
      <w:tr w:rsidR="00E16572" w:rsidRPr="00E16572" w:rsidDel="009C19DC" w14:paraId="6051FF81" w14:textId="2D574003" w:rsidTr="00B21582">
        <w:trPr>
          <w:trHeight w:val="300"/>
          <w:del w:id="16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43DDC91A" w:rsidR="00E16572" w:rsidRPr="00B21582" w:rsidDel="009C19DC" w:rsidRDefault="00E16572" w:rsidP="00E16572">
            <w:pPr>
              <w:spacing w:line="240" w:lineRule="auto"/>
              <w:ind w:firstLine="0"/>
              <w:rPr>
                <w:del w:id="1626" w:author="Nate Bachmeier [AWS-SA]" w:date="2023-05-04T18:11:00Z"/>
                <w:rFonts w:ascii="Calibri" w:eastAsia="Times New Roman" w:hAnsi="Calibri" w:cs="Calibri"/>
                <w:b w:val="0"/>
                <w:bCs w:val="0"/>
                <w:color w:val="000000"/>
                <w:sz w:val="22"/>
              </w:rPr>
            </w:pPr>
            <w:del w:id="1627" w:author="Nate Bachmeier [AWS-SA]" w:date="2023-05-04T18:11:00Z">
              <w:r w:rsidRPr="00E16572" w:rsidDel="009C19DC">
                <w:rPr>
                  <w:rFonts w:ascii="Calibri" w:eastAsia="Times New Roman" w:hAnsi="Calibri" w:cs="Calibri"/>
                  <w:color w:val="000000"/>
                  <w:sz w:val="22"/>
                </w:rPr>
                <w:delText>hugging baby</w:delText>
              </w:r>
            </w:del>
          </w:p>
        </w:tc>
        <w:tc>
          <w:tcPr>
            <w:tcW w:w="5348" w:type="dxa"/>
            <w:noWrap/>
            <w:hideMark/>
          </w:tcPr>
          <w:p w14:paraId="1E814573" w14:textId="6C705AC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28" w:author="Nate Bachmeier [AWS-SA]" w:date="2023-05-04T18:11:00Z"/>
                <w:rFonts w:ascii="Calibri" w:eastAsia="Times New Roman" w:hAnsi="Calibri" w:cs="Calibri"/>
                <w:color w:val="000000"/>
                <w:sz w:val="22"/>
              </w:rPr>
            </w:pPr>
            <w:del w:id="1629" w:author="Nate Bachmeier [AWS-SA]" w:date="2023-05-04T18:11:00Z">
              <w:r w:rsidRPr="00E16572" w:rsidDel="009C19DC">
                <w:rPr>
                  <w:rFonts w:ascii="Calibri" w:eastAsia="Times New Roman" w:hAnsi="Calibri" w:cs="Calibri"/>
                  <w:color w:val="000000"/>
                  <w:sz w:val="22"/>
                </w:rPr>
                <w:delText>551</w:delText>
              </w:r>
            </w:del>
          </w:p>
        </w:tc>
      </w:tr>
      <w:tr w:rsidR="00E16572" w:rsidRPr="00E16572" w:rsidDel="009C19DC" w14:paraId="6891E2D7" w14:textId="7386D975" w:rsidTr="00B21582">
        <w:trPr>
          <w:cnfStyle w:val="000000100000" w:firstRow="0" w:lastRow="0" w:firstColumn="0" w:lastColumn="0" w:oddVBand="0" w:evenVBand="0" w:oddHBand="1" w:evenHBand="0" w:firstRowFirstColumn="0" w:firstRowLastColumn="0" w:lastRowFirstColumn="0" w:lastRowLastColumn="0"/>
          <w:trHeight w:val="300"/>
          <w:del w:id="16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2ABB2765" w:rsidR="00E16572" w:rsidRPr="00B21582" w:rsidDel="009C19DC" w:rsidRDefault="00E16572" w:rsidP="00E16572">
            <w:pPr>
              <w:spacing w:line="240" w:lineRule="auto"/>
              <w:ind w:firstLine="0"/>
              <w:rPr>
                <w:del w:id="1631" w:author="Nate Bachmeier [AWS-SA]" w:date="2023-05-04T18:11:00Z"/>
                <w:rFonts w:ascii="Calibri" w:eastAsia="Times New Roman" w:hAnsi="Calibri" w:cs="Calibri"/>
                <w:b w:val="0"/>
                <w:bCs w:val="0"/>
                <w:color w:val="000000"/>
                <w:sz w:val="22"/>
              </w:rPr>
            </w:pPr>
            <w:del w:id="1632" w:author="Nate Bachmeier [AWS-SA]" w:date="2023-05-04T18:11:00Z">
              <w:r w:rsidRPr="00E16572" w:rsidDel="009C19DC">
                <w:rPr>
                  <w:rFonts w:ascii="Calibri" w:eastAsia="Times New Roman" w:hAnsi="Calibri" w:cs="Calibri"/>
                  <w:color w:val="000000"/>
                  <w:sz w:val="22"/>
                </w:rPr>
                <w:delText>hula hooping</w:delText>
              </w:r>
            </w:del>
          </w:p>
        </w:tc>
        <w:tc>
          <w:tcPr>
            <w:tcW w:w="5348" w:type="dxa"/>
            <w:noWrap/>
            <w:hideMark/>
          </w:tcPr>
          <w:p w14:paraId="27259A01" w14:textId="6B81F45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33" w:author="Nate Bachmeier [AWS-SA]" w:date="2023-05-04T18:11:00Z"/>
                <w:rFonts w:ascii="Calibri" w:eastAsia="Times New Roman" w:hAnsi="Calibri" w:cs="Calibri"/>
                <w:color w:val="000000"/>
                <w:sz w:val="22"/>
              </w:rPr>
            </w:pPr>
            <w:del w:id="1634" w:author="Nate Bachmeier [AWS-SA]" w:date="2023-05-04T18:11:00Z">
              <w:r w:rsidRPr="00E16572" w:rsidDel="009C19DC">
                <w:rPr>
                  <w:rFonts w:ascii="Calibri" w:eastAsia="Times New Roman" w:hAnsi="Calibri" w:cs="Calibri"/>
                  <w:color w:val="000000"/>
                  <w:sz w:val="22"/>
                </w:rPr>
                <w:delText>667</w:delText>
              </w:r>
            </w:del>
          </w:p>
        </w:tc>
      </w:tr>
      <w:tr w:rsidR="00E16572" w:rsidRPr="00E16572" w:rsidDel="009C19DC" w14:paraId="52FF5D0C" w14:textId="352A5C70" w:rsidTr="00B21582">
        <w:trPr>
          <w:trHeight w:val="300"/>
          <w:del w:id="16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27A17936" w:rsidR="00E16572" w:rsidRPr="00B21582" w:rsidDel="009C19DC" w:rsidRDefault="00E16572" w:rsidP="00E16572">
            <w:pPr>
              <w:spacing w:line="240" w:lineRule="auto"/>
              <w:ind w:firstLine="0"/>
              <w:rPr>
                <w:del w:id="1636" w:author="Nate Bachmeier [AWS-SA]" w:date="2023-05-04T18:11:00Z"/>
                <w:rFonts w:ascii="Calibri" w:eastAsia="Times New Roman" w:hAnsi="Calibri" w:cs="Calibri"/>
                <w:b w:val="0"/>
                <w:bCs w:val="0"/>
                <w:color w:val="000000"/>
                <w:sz w:val="22"/>
              </w:rPr>
            </w:pPr>
            <w:del w:id="1637" w:author="Nate Bachmeier [AWS-SA]" w:date="2023-05-04T18:11:00Z">
              <w:r w:rsidRPr="00E16572" w:rsidDel="009C19DC">
                <w:rPr>
                  <w:rFonts w:ascii="Calibri" w:eastAsia="Times New Roman" w:hAnsi="Calibri" w:cs="Calibri"/>
                  <w:color w:val="000000"/>
                  <w:sz w:val="22"/>
                </w:rPr>
                <w:delText>hurdling</w:delText>
              </w:r>
            </w:del>
          </w:p>
        </w:tc>
        <w:tc>
          <w:tcPr>
            <w:tcW w:w="5348" w:type="dxa"/>
            <w:noWrap/>
            <w:hideMark/>
          </w:tcPr>
          <w:p w14:paraId="1AA5501E" w14:textId="236A040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38" w:author="Nate Bachmeier [AWS-SA]" w:date="2023-05-04T18:11:00Z"/>
                <w:rFonts w:ascii="Calibri" w:eastAsia="Times New Roman" w:hAnsi="Calibri" w:cs="Calibri"/>
                <w:color w:val="000000"/>
                <w:sz w:val="22"/>
              </w:rPr>
            </w:pPr>
            <w:del w:id="1639" w:author="Nate Bachmeier [AWS-SA]" w:date="2023-05-04T18:11:00Z">
              <w:r w:rsidRPr="00E16572" w:rsidDel="009C19DC">
                <w:rPr>
                  <w:rFonts w:ascii="Calibri" w:eastAsia="Times New Roman" w:hAnsi="Calibri" w:cs="Calibri"/>
                  <w:color w:val="000000"/>
                  <w:sz w:val="22"/>
                </w:rPr>
                <w:delText>704</w:delText>
              </w:r>
            </w:del>
          </w:p>
        </w:tc>
      </w:tr>
      <w:tr w:rsidR="00E16572" w:rsidRPr="00E16572" w:rsidDel="009C19DC" w14:paraId="2C440FA9" w14:textId="435CB383" w:rsidTr="00B21582">
        <w:trPr>
          <w:cnfStyle w:val="000000100000" w:firstRow="0" w:lastRow="0" w:firstColumn="0" w:lastColumn="0" w:oddVBand="0" w:evenVBand="0" w:oddHBand="1" w:evenHBand="0" w:firstRowFirstColumn="0" w:firstRowLastColumn="0" w:lastRowFirstColumn="0" w:lastRowLastColumn="0"/>
          <w:trHeight w:val="300"/>
          <w:del w:id="16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F6D6D42" w:rsidR="00E16572" w:rsidRPr="00B21582" w:rsidDel="009C19DC" w:rsidRDefault="00E16572" w:rsidP="00E16572">
            <w:pPr>
              <w:spacing w:line="240" w:lineRule="auto"/>
              <w:ind w:firstLine="0"/>
              <w:rPr>
                <w:del w:id="1641" w:author="Nate Bachmeier [AWS-SA]" w:date="2023-05-04T18:11:00Z"/>
                <w:rFonts w:ascii="Calibri" w:eastAsia="Times New Roman" w:hAnsi="Calibri" w:cs="Calibri"/>
                <w:b w:val="0"/>
                <w:bCs w:val="0"/>
                <w:color w:val="000000"/>
                <w:sz w:val="22"/>
              </w:rPr>
            </w:pPr>
            <w:del w:id="1642" w:author="Nate Bachmeier [AWS-SA]" w:date="2023-05-04T18:11:00Z">
              <w:r w:rsidRPr="00E16572" w:rsidDel="009C19DC">
                <w:rPr>
                  <w:rFonts w:ascii="Calibri" w:eastAsia="Times New Roman" w:hAnsi="Calibri" w:cs="Calibri"/>
                  <w:color w:val="000000"/>
                  <w:sz w:val="22"/>
                </w:rPr>
                <w:delText>hurling (sport)</w:delText>
              </w:r>
            </w:del>
          </w:p>
        </w:tc>
        <w:tc>
          <w:tcPr>
            <w:tcW w:w="5348" w:type="dxa"/>
            <w:noWrap/>
            <w:hideMark/>
          </w:tcPr>
          <w:p w14:paraId="33CBCB53" w14:textId="0385E98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43" w:author="Nate Bachmeier [AWS-SA]" w:date="2023-05-04T18:11:00Z"/>
                <w:rFonts w:ascii="Calibri" w:eastAsia="Times New Roman" w:hAnsi="Calibri" w:cs="Calibri"/>
                <w:color w:val="000000"/>
                <w:sz w:val="22"/>
              </w:rPr>
            </w:pPr>
            <w:del w:id="1644" w:author="Nate Bachmeier [AWS-SA]" w:date="2023-05-04T18:11:00Z">
              <w:r w:rsidRPr="00E16572" w:rsidDel="009C19DC">
                <w:rPr>
                  <w:rFonts w:ascii="Calibri" w:eastAsia="Times New Roman" w:hAnsi="Calibri" w:cs="Calibri"/>
                  <w:color w:val="000000"/>
                  <w:sz w:val="22"/>
                </w:rPr>
                <w:delText>733</w:delText>
              </w:r>
            </w:del>
          </w:p>
        </w:tc>
      </w:tr>
      <w:tr w:rsidR="00E16572" w:rsidRPr="00E16572" w:rsidDel="009C19DC" w14:paraId="5169BA9B" w14:textId="025DCC30" w:rsidTr="00B21582">
        <w:trPr>
          <w:trHeight w:val="300"/>
          <w:del w:id="16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2B1B309D" w:rsidR="00E16572" w:rsidRPr="00B21582" w:rsidDel="009C19DC" w:rsidRDefault="00E16572" w:rsidP="00E16572">
            <w:pPr>
              <w:spacing w:line="240" w:lineRule="auto"/>
              <w:ind w:firstLine="0"/>
              <w:rPr>
                <w:del w:id="1646" w:author="Nate Bachmeier [AWS-SA]" w:date="2023-05-04T18:11:00Z"/>
                <w:rFonts w:ascii="Calibri" w:eastAsia="Times New Roman" w:hAnsi="Calibri" w:cs="Calibri"/>
                <w:b w:val="0"/>
                <w:bCs w:val="0"/>
                <w:color w:val="000000"/>
                <w:sz w:val="22"/>
              </w:rPr>
            </w:pPr>
            <w:del w:id="1647" w:author="Nate Bachmeier [AWS-SA]" w:date="2023-05-04T18:11:00Z">
              <w:r w:rsidRPr="00E16572" w:rsidDel="009C19DC">
                <w:rPr>
                  <w:rFonts w:ascii="Calibri" w:eastAsia="Times New Roman" w:hAnsi="Calibri" w:cs="Calibri"/>
                  <w:color w:val="000000"/>
                  <w:sz w:val="22"/>
                </w:rPr>
                <w:delText>ice climbing</w:delText>
              </w:r>
            </w:del>
          </w:p>
        </w:tc>
        <w:tc>
          <w:tcPr>
            <w:tcW w:w="5348" w:type="dxa"/>
            <w:noWrap/>
            <w:hideMark/>
          </w:tcPr>
          <w:p w14:paraId="53DFF292" w14:textId="17AA7BD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48" w:author="Nate Bachmeier [AWS-SA]" w:date="2023-05-04T18:11:00Z"/>
                <w:rFonts w:ascii="Calibri" w:eastAsia="Times New Roman" w:hAnsi="Calibri" w:cs="Calibri"/>
                <w:color w:val="000000"/>
                <w:sz w:val="22"/>
              </w:rPr>
            </w:pPr>
            <w:del w:id="1649" w:author="Nate Bachmeier [AWS-SA]" w:date="2023-05-04T18:11:00Z">
              <w:r w:rsidRPr="00E16572" w:rsidDel="009C19DC">
                <w:rPr>
                  <w:rFonts w:ascii="Calibri" w:eastAsia="Times New Roman" w:hAnsi="Calibri" w:cs="Calibri"/>
                  <w:color w:val="000000"/>
                  <w:sz w:val="22"/>
                </w:rPr>
                <w:delText>732</w:delText>
              </w:r>
            </w:del>
          </w:p>
        </w:tc>
      </w:tr>
      <w:tr w:rsidR="00E16572" w:rsidRPr="00E16572" w:rsidDel="009C19DC" w14:paraId="23F316CD" w14:textId="28B17D72" w:rsidTr="00B21582">
        <w:trPr>
          <w:cnfStyle w:val="000000100000" w:firstRow="0" w:lastRow="0" w:firstColumn="0" w:lastColumn="0" w:oddVBand="0" w:evenVBand="0" w:oddHBand="1" w:evenHBand="0" w:firstRowFirstColumn="0" w:firstRowLastColumn="0" w:lastRowFirstColumn="0" w:lastRowLastColumn="0"/>
          <w:trHeight w:val="300"/>
          <w:del w:id="16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34B3C07C" w:rsidR="00E16572" w:rsidRPr="00B21582" w:rsidDel="009C19DC" w:rsidRDefault="00E16572" w:rsidP="00E16572">
            <w:pPr>
              <w:spacing w:line="240" w:lineRule="auto"/>
              <w:ind w:firstLine="0"/>
              <w:rPr>
                <w:del w:id="1651" w:author="Nate Bachmeier [AWS-SA]" w:date="2023-05-04T18:11:00Z"/>
                <w:rFonts w:ascii="Calibri" w:eastAsia="Times New Roman" w:hAnsi="Calibri" w:cs="Calibri"/>
                <w:b w:val="0"/>
                <w:bCs w:val="0"/>
                <w:color w:val="000000"/>
                <w:sz w:val="22"/>
              </w:rPr>
            </w:pPr>
            <w:del w:id="1652" w:author="Nate Bachmeier [AWS-SA]" w:date="2023-05-04T18:11:00Z">
              <w:r w:rsidRPr="00E16572" w:rsidDel="009C19DC">
                <w:rPr>
                  <w:rFonts w:ascii="Calibri" w:eastAsia="Times New Roman" w:hAnsi="Calibri" w:cs="Calibri"/>
                  <w:color w:val="000000"/>
                  <w:sz w:val="22"/>
                </w:rPr>
                <w:delText>ice fishing</w:delText>
              </w:r>
            </w:del>
          </w:p>
        </w:tc>
        <w:tc>
          <w:tcPr>
            <w:tcW w:w="5348" w:type="dxa"/>
            <w:noWrap/>
            <w:hideMark/>
          </w:tcPr>
          <w:p w14:paraId="152412D4" w14:textId="7470DBE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53" w:author="Nate Bachmeier [AWS-SA]" w:date="2023-05-04T18:11:00Z"/>
                <w:rFonts w:ascii="Calibri" w:eastAsia="Times New Roman" w:hAnsi="Calibri" w:cs="Calibri"/>
                <w:color w:val="000000"/>
                <w:sz w:val="22"/>
              </w:rPr>
            </w:pPr>
            <w:del w:id="1654" w:author="Nate Bachmeier [AWS-SA]" w:date="2023-05-04T18:11:00Z">
              <w:r w:rsidRPr="00E16572" w:rsidDel="009C19DC">
                <w:rPr>
                  <w:rFonts w:ascii="Calibri" w:eastAsia="Times New Roman" w:hAnsi="Calibri" w:cs="Calibri"/>
                  <w:color w:val="000000"/>
                  <w:sz w:val="22"/>
                </w:rPr>
                <w:delText>738</w:delText>
              </w:r>
            </w:del>
          </w:p>
        </w:tc>
      </w:tr>
      <w:tr w:rsidR="00E16572" w:rsidRPr="00E16572" w:rsidDel="009C19DC" w14:paraId="57819F02" w14:textId="637081C7" w:rsidTr="00B21582">
        <w:trPr>
          <w:trHeight w:val="300"/>
          <w:del w:id="16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234027E1" w:rsidR="00E16572" w:rsidRPr="00B21582" w:rsidDel="009C19DC" w:rsidRDefault="00E16572" w:rsidP="00E16572">
            <w:pPr>
              <w:spacing w:line="240" w:lineRule="auto"/>
              <w:ind w:firstLine="0"/>
              <w:rPr>
                <w:del w:id="1656" w:author="Nate Bachmeier [AWS-SA]" w:date="2023-05-04T18:11:00Z"/>
                <w:rFonts w:ascii="Calibri" w:eastAsia="Times New Roman" w:hAnsi="Calibri" w:cs="Calibri"/>
                <w:b w:val="0"/>
                <w:bCs w:val="0"/>
                <w:color w:val="000000"/>
                <w:sz w:val="22"/>
              </w:rPr>
            </w:pPr>
            <w:del w:id="1657" w:author="Nate Bachmeier [AWS-SA]" w:date="2023-05-04T18:11:00Z">
              <w:r w:rsidRPr="00E16572" w:rsidDel="009C19DC">
                <w:rPr>
                  <w:rFonts w:ascii="Calibri" w:eastAsia="Times New Roman" w:hAnsi="Calibri" w:cs="Calibri"/>
                  <w:color w:val="000000"/>
                  <w:sz w:val="22"/>
                </w:rPr>
                <w:delText>ice skating</w:delText>
              </w:r>
            </w:del>
          </w:p>
        </w:tc>
        <w:tc>
          <w:tcPr>
            <w:tcW w:w="5348" w:type="dxa"/>
            <w:noWrap/>
            <w:hideMark/>
          </w:tcPr>
          <w:p w14:paraId="0704A02D" w14:textId="0253C9C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58" w:author="Nate Bachmeier [AWS-SA]" w:date="2023-05-04T18:11:00Z"/>
                <w:rFonts w:ascii="Calibri" w:eastAsia="Times New Roman" w:hAnsi="Calibri" w:cs="Calibri"/>
                <w:color w:val="000000"/>
                <w:sz w:val="22"/>
              </w:rPr>
            </w:pPr>
            <w:del w:id="1659" w:author="Nate Bachmeier [AWS-SA]" w:date="2023-05-04T18:11:00Z">
              <w:r w:rsidRPr="00E16572" w:rsidDel="009C19DC">
                <w:rPr>
                  <w:rFonts w:ascii="Calibri" w:eastAsia="Times New Roman" w:hAnsi="Calibri" w:cs="Calibri"/>
                  <w:color w:val="000000"/>
                  <w:sz w:val="22"/>
                </w:rPr>
                <w:delText>610</w:delText>
              </w:r>
            </w:del>
          </w:p>
        </w:tc>
      </w:tr>
      <w:tr w:rsidR="00E16572" w:rsidRPr="00E16572" w:rsidDel="009C19DC" w14:paraId="1F021069" w14:textId="6DEFEADC" w:rsidTr="00B21582">
        <w:trPr>
          <w:cnfStyle w:val="000000100000" w:firstRow="0" w:lastRow="0" w:firstColumn="0" w:lastColumn="0" w:oddVBand="0" w:evenVBand="0" w:oddHBand="1" w:evenHBand="0" w:firstRowFirstColumn="0" w:firstRowLastColumn="0" w:lastRowFirstColumn="0" w:lastRowLastColumn="0"/>
          <w:trHeight w:val="300"/>
          <w:del w:id="16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309E66AD" w:rsidR="00E16572" w:rsidRPr="00B21582" w:rsidDel="009C19DC" w:rsidRDefault="00E16572" w:rsidP="00E16572">
            <w:pPr>
              <w:spacing w:line="240" w:lineRule="auto"/>
              <w:ind w:firstLine="0"/>
              <w:rPr>
                <w:del w:id="1661" w:author="Nate Bachmeier [AWS-SA]" w:date="2023-05-04T18:11:00Z"/>
                <w:rFonts w:ascii="Calibri" w:eastAsia="Times New Roman" w:hAnsi="Calibri" w:cs="Calibri"/>
                <w:b w:val="0"/>
                <w:bCs w:val="0"/>
                <w:color w:val="000000"/>
                <w:sz w:val="22"/>
              </w:rPr>
            </w:pPr>
            <w:del w:id="1662" w:author="Nate Bachmeier [AWS-SA]" w:date="2023-05-04T18:11:00Z">
              <w:r w:rsidRPr="00E16572" w:rsidDel="009C19DC">
                <w:rPr>
                  <w:rFonts w:ascii="Calibri" w:eastAsia="Times New Roman" w:hAnsi="Calibri" w:cs="Calibri"/>
                  <w:color w:val="000000"/>
                  <w:sz w:val="22"/>
                </w:rPr>
                <w:delText>ice swimming</w:delText>
              </w:r>
            </w:del>
          </w:p>
        </w:tc>
        <w:tc>
          <w:tcPr>
            <w:tcW w:w="5348" w:type="dxa"/>
            <w:noWrap/>
            <w:hideMark/>
          </w:tcPr>
          <w:p w14:paraId="6F0E9F4C" w14:textId="6D36E4A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63" w:author="Nate Bachmeier [AWS-SA]" w:date="2023-05-04T18:11:00Z"/>
                <w:rFonts w:ascii="Calibri" w:eastAsia="Times New Roman" w:hAnsi="Calibri" w:cs="Calibri"/>
                <w:color w:val="000000"/>
                <w:sz w:val="22"/>
              </w:rPr>
            </w:pPr>
            <w:del w:id="1664" w:author="Nate Bachmeier [AWS-SA]" w:date="2023-05-04T18:11:00Z">
              <w:r w:rsidRPr="00E16572" w:rsidDel="009C19DC">
                <w:rPr>
                  <w:rFonts w:ascii="Calibri" w:eastAsia="Times New Roman" w:hAnsi="Calibri" w:cs="Calibri"/>
                  <w:color w:val="000000"/>
                  <w:sz w:val="22"/>
                </w:rPr>
                <w:delText>480</w:delText>
              </w:r>
            </w:del>
          </w:p>
        </w:tc>
      </w:tr>
      <w:tr w:rsidR="00E16572" w:rsidRPr="00E16572" w:rsidDel="009C19DC" w14:paraId="02D8D10A" w14:textId="12C03769" w:rsidTr="00B21582">
        <w:trPr>
          <w:trHeight w:val="300"/>
          <w:del w:id="16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4FCA6804" w:rsidR="00E16572" w:rsidRPr="00B21582" w:rsidDel="009C19DC" w:rsidRDefault="00E16572" w:rsidP="00E16572">
            <w:pPr>
              <w:spacing w:line="240" w:lineRule="auto"/>
              <w:ind w:firstLine="0"/>
              <w:rPr>
                <w:del w:id="1666" w:author="Nate Bachmeier [AWS-SA]" w:date="2023-05-04T18:11:00Z"/>
                <w:rFonts w:ascii="Calibri" w:eastAsia="Times New Roman" w:hAnsi="Calibri" w:cs="Calibri"/>
                <w:b w:val="0"/>
                <w:bCs w:val="0"/>
                <w:color w:val="000000"/>
                <w:sz w:val="22"/>
              </w:rPr>
            </w:pPr>
            <w:del w:id="1667" w:author="Nate Bachmeier [AWS-SA]" w:date="2023-05-04T18:11:00Z">
              <w:r w:rsidRPr="00E16572" w:rsidDel="009C19DC">
                <w:rPr>
                  <w:rFonts w:ascii="Calibri" w:eastAsia="Times New Roman" w:hAnsi="Calibri" w:cs="Calibri"/>
                  <w:color w:val="000000"/>
                  <w:sz w:val="22"/>
                </w:rPr>
                <w:delText>inflating balloons</w:delText>
              </w:r>
            </w:del>
          </w:p>
        </w:tc>
        <w:tc>
          <w:tcPr>
            <w:tcW w:w="5348" w:type="dxa"/>
            <w:noWrap/>
            <w:hideMark/>
          </w:tcPr>
          <w:p w14:paraId="7E1EE8E0" w14:textId="1C054F4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68" w:author="Nate Bachmeier [AWS-SA]" w:date="2023-05-04T18:11:00Z"/>
                <w:rFonts w:ascii="Calibri" w:eastAsia="Times New Roman" w:hAnsi="Calibri" w:cs="Calibri"/>
                <w:color w:val="000000"/>
                <w:sz w:val="22"/>
              </w:rPr>
            </w:pPr>
            <w:del w:id="1669" w:author="Nate Bachmeier [AWS-SA]" w:date="2023-05-04T18:11:00Z">
              <w:r w:rsidRPr="00E16572" w:rsidDel="009C19DC">
                <w:rPr>
                  <w:rFonts w:ascii="Calibri" w:eastAsia="Times New Roman" w:hAnsi="Calibri" w:cs="Calibri"/>
                  <w:color w:val="000000"/>
                  <w:sz w:val="22"/>
                </w:rPr>
                <w:delText>785</w:delText>
              </w:r>
            </w:del>
          </w:p>
        </w:tc>
      </w:tr>
      <w:tr w:rsidR="00E16572" w:rsidRPr="00E16572" w:rsidDel="009C19DC" w14:paraId="09ABE546" w14:textId="21158405" w:rsidTr="00B21582">
        <w:trPr>
          <w:cnfStyle w:val="000000100000" w:firstRow="0" w:lastRow="0" w:firstColumn="0" w:lastColumn="0" w:oddVBand="0" w:evenVBand="0" w:oddHBand="1" w:evenHBand="0" w:firstRowFirstColumn="0" w:firstRowLastColumn="0" w:lastRowFirstColumn="0" w:lastRowLastColumn="0"/>
          <w:trHeight w:val="300"/>
          <w:del w:id="16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5653F4A0" w:rsidR="00E16572" w:rsidRPr="00B21582" w:rsidDel="009C19DC" w:rsidRDefault="00E16572" w:rsidP="00E16572">
            <w:pPr>
              <w:spacing w:line="240" w:lineRule="auto"/>
              <w:ind w:firstLine="0"/>
              <w:rPr>
                <w:del w:id="1671" w:author="Nate Bachmeier [AWS-SA]" w:date="2023-05-04T18:11:00Z"/>
                <w:rFonts w:ascii="Calibri" w:eastAsia="Times New Roman" w:hAnsi="Calibri" w:cs="Calibri"/>
                <w:b w:val="0"/>
                <w:bCs w:val="0"/>
                <w:color w:val="000000"/>
                <w:sz w:val="22"/>
              </w:rPr>
            </w:pPr>
            <w:del w:id="1672" w:author="Nate Bachmeier [AWS-SA]" w:date="2023-05-04T18:11:00Z">
              <w:r w:rsidRPr="00E16572" w:rsidDel="009C19DC">
                <w:rPr>
                  <w:rFonts w:ascii="Calibri" w:eastAsia="Times New Roman" w:hAnsi="Calibri" w:cs="Calibri"/>
                  <w:color w:val="000000"/>
                  <w:sz w:val="22"/>
                </w:rPr>
                <w:delText>installing carpet</w:delText>
              </w:r>
            </w:del>
          </w:p>
        </w:tc>
        <w:tc>
          <w:tcPr>
            <w:tcW w:w="5348" w:type="dxa"/>
            <w:noWrap/>
            <w:hideMark/>
          </w:tcPr>
          <w:p w14:paraId="48CD5E6A" w14:textId="3DA2940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73" w:author="Nate Bachmeier [AWS-SA]" w:date="2023-05-04T18:11:00Z"/>
                <w:rFonts w:ascii="Calibri" w:eastAsia="Times New Roman" w:hAnsi="Calibri" w:cs="Calibri"/>
                <w:color w:val="000000"/>
                <w:sz w:val="22"/>
              </w:rPr>
            </w:pPr>
            <w:del w:id="1674" w:author="Nate Bachmeier [AWS-SA]" w:date="2023-05-04T18:11:00Z">
              <w:r w:rsidRPr="00E16572" w:rsidDel="009C19DC">
                <w:rPr>
                  <w:rFonts w:ascii="Calibri" w:eastAsia="Times New Roman" w:hAnsi="Calibri" w:cs="Calibri"/>
                  <w:color w:val="000000"/>
                  <w:sz w:val="22"/>
                </w:rPr>
                <w:delText>594</w:delText>
              </w:r>
            </w:del>
          </w:p>
        </w:tc>
      </w:tr>
      <w:tr w:rsidR="00E16572" w:rsidRPr="00E16572" w:rsidDel="009C19DC" w14:paraId="0B596740" w14:textId="4BA0D9A2" w:rsidTr="00B21582">
        <w:trPr>
          <w:trHeight w:val="300"/>
          <w:del w:id="16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4AEBE5CD" w:rsidR="00E16572" w:rsidRPr="00B21582" w:rsidDel="009C19DC" w:rsidRDefault="00E16572" w:rsidP="00E16572">
            <w:pPr>
              <w:spacing w:line="240" w:lineRule="auto"/>
              <w:ind w:firstLine="0"/>
              <w:rPr>
                <w:del w:id="1676" w:author="Nate Bachmeier [AWS-SA]" w:date="2023-05-04T18:11:00Z"/>
                <w:rFonts w:ascii="Calibri" w:eastAsia="Times New Roman" w:hAnsi="Calibri" w:cs="Calibri"/>
                <w:b w:val="0"/>
                <w:bCs w:val="0"/>
                <w:color w:val="000000"/>
                <w:sz w:val="22"/>
              </w:rPr>
            </w:pPr>
            <w:del w:id="1677" w:author="Nate Bachmeier [AWS-SA]" w:date="2023-05-04T18:11:00Z">
              <w:r w:rsidRPr="00E16572" w:rsidDel="009C19DC">
                <w:rPr>
                  <w:rFonts w:ascii="Calibri" w:eastAsia="Times New Roman" w:hAnsi="Calibri" w:cs="Calibri"/>
                  <w:color w:val="000000"/>
                  <w:sz w:val="22"/>
                </w:rPr>
                <w:delText>ironing</w:delText>
              </w:r>
            </w:del>
          </w:p>
        </w:tc>
        <w:tc>
          <w:tcPr>
            <w:tcW w:w="5348" w:type="dxa"/>
            <w:noWrap/>
            <w:hideMark/>
          </w:tcPr>
          <w:p w14:paraId="3E061B7D" w14:textId="462319C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78" w:author="Nate Bachmeier [AWS-SA]" w:date="2023-05-04T18:11:00Z"/>
                <w:rFonts w:ascii="Calibri" w:eastAsia="Times New Roman" w:hAnsi="Calibri" w:cs="Calibri"/>
                <w:color w:val="000000"/>
                <w:sz w:val="22"/>
              </w:rPr>
            </w:pPr>
            <w:del w:id="1679" w:author="Nate Bachmeier [AWS-SA]" w:date="2023-05-04T18:11:00Z">
              <w:r w:rsidRPr="00E16572" w:rsidDel="009C19DC">
                <w:rPr>
                  <w:rFonts w:ascii="Calibri" w:eastAsia="Times New Roman" w:hAnsi="Calibri" w:cs="Calibri"/>
                  <w:color w:val="000000"/>
                  <w:sz w:val="22"/>
                </w:rPr>
                <w:delText>744</w:delText>
              </w:r>
            </w:del>
          </w:p>
        </w:tc>
      </w:tr>
      <w:tr w:rsidR="00E16572" w:rsidRPr="00E16572" w:rsidDel="009C19DC" w14:paraId="09EAB90A" w14:textId="50BF2FE3" w:rsidTr="00B21582">
        <w:trPr>
          <w:cnfStyle w:val="000000100000" w:firstRow="0" w:lastRow="0" w:firstColumn="0" w:lastColumn="0" w:oddVBand="0" w:evenVBand="0" w:oddHBand="1" w:evenHBand="0" w:firstRowFirstColumn="0" w:firstRowLastColumn="0" w:lastRowFirstColumn="0" w:lastRowLastColumn="0"/>
          <w:trHeight w:val="300"/>
          <w:del w:id="16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03F18CD2" w:rsidR="00E16572" w:rsidRPr="00B21582" w:rsidDel="009C19DC" w:rsidRDefault="00E16572" w:rsidP="00E16572">
            <w:pPr>
              <w:spacing w:line="240" w:lineRule="auto"/>
              <w:ind w:firstLine="0"/>
              <w:rPr>
                <w:del w:id="1681" w:author="Nate Bachmeier [AWS-SA]" w:date="2023-05-04T18:11:00Z"/>
                <w:rFonts w:ascii="Calibri" w:eastAsia="Times New Roman" w:hAnsi="Calibri" w:cs="Calibri"/>
                <w:b w:val="0"/>
                <w:bCs w:val="0"/>
                <w:color w:val="000000"/>
                <w:sz w:val="22"/>
              </w:rPr>
            </w:pPr>
            <w:del w:id="1682" w:author="Nate Bachmeier [AWS-SA]" w:date="2023-05-04T18:11:00Z">
              <w:r w:rsidRPr="00E16572" w:rsidDel="009C19DC">
                <w:rPr>
                  <w:rFonts w:ascii="Calibri" w:eastAsia="Times New Roman" w:hAnsi="Calibri" w:cs="Calibri"/>
                  <w:color w:val="000000"/>
                  <w:sz w:val="22"/>
                </w:rPr>
                <w:delText>ironing hair</w:delText>
              </w:r>
            </w:del>
          </w:p>
        </w:tc>
        <w:tc>
          <w:tcPr>
            <w:tcW w:w="5348" w:type="dxa"/>
            <w:noWrap/>
            <w:hideMark/>
          </w:tcPr>
          <w:p w14:paraId="04C80EC1" w14:textId="68F9C31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83" w:author="Nate Bachmeier [AWS-SA]" w:date="2023-05-04T18:11:00Z"/>
                <w:rFonts w:ascii="Calibri" w:eastAsia="Times New Roman" w:hAnsi="Calibri" w:cs="Calibri"/>
                <w:color w:val="000000"/>
                <w:sz w:val="22"/>
              </w:rPr>
            </w:pPr>
            <w:del w:id="1684" w:author="Nate Bachmeier [AWS-SA]" w:date="2023-05-04T18:11:00Z">
              <w:r w:rsidRPr="00E16572" w:rsidDel="009C19DC">
                <w:rPr>
                  <w:rFonts w:ascii="Calibri" w:eastAsia="Times New Roman" w:hAnsi="Calibri" w:cs="Calibri"/>
                  <w:color w:val="000000"/>
                  <w:sz w:val="22"/>
                </w:rPr>
                <w:delText>523</w:delText>
              </w:r>
            </w:del>
          </w:p>
        </w:tc>
      </w:tr>
      <w:tr w:rsidR="00E16572" w:rsidRPr="00E16572" w:rsidDel="009C19DC" w14:paraId="3CCC28E1" w14:textId="05AC78CC" w:rsidTr="00B21582">
        <w:trPr>
          <w:trHeight w:val="300"/>
          <w:del w:id="16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0DBF650E" w:rsidR="00E16572" w:rsidRPr="00B21582" w:rsidDel="009C19DC" w:rsidRDefault="00E16572" w:rsidP="00E16572">
            <w:pPr>
              <w:spacing w:line="240" w:lineRule="auto"/>
              <w:ind w:firstLine="0"/>
              <w:rPr>
                <w:del w:id="1686" w:author="Nate Bachmeier [AWS-SA]" w:date="2023-05-04T18:11:00Z"/>
                <w:rFonts w:ascii="Calibri" w:eastAsia="Times New Roman" w:hAnsi="Calibri" w:cs="Calibri"/>
                <w:b w:val="0"/>
                <w:bCs w:val="0"/>
                <w:color w:val="000000"/>
                <w:sz w:val="22"/>
              </w:rPr>
            </w:pPr>
            <w:del w:id="1687" w:author="Nate Bachmeier [AWS-SA]" w:date="2023-05-04T18:11:00Z">
              <w:r w:rsidRPr="00E16572" w:rsidDel="009C19DC">
                <w:rPr>
                  <w:rFonts w:ascii="Calibri" w:eastAsia="Times New Roman" w:hAnsi="Calibri" w:cs="Calibri"/>
                  <w:color w:val="000000"/>
                  <w:sz w:val="22"/>
                </w:rPr>
                <w:delText>javelin throw</w:delText>
              </w:r>
            </w:del>
          </w:p>
        </w:tc>
        <w:tc>
          <w:tcPr>
            <w:tcW w:w="5348" w:type="dxa"/>
            <w:noWrap/>
            <w:hideMark/>
          </w:tcPr>
          <w:p w14:paraId="267DA268" w14:textId="140101B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88" w:author="Nate Bachmeier [AWS-SA]" w:date="2023-05-04T18:11:00Z"/>
                <w:rFonts w:ascii="Calibri" w:eastAsia="Times New Roman" w:hAnsi="Calibri" w:cs="Calibri"/>
                <w:color w:val="000000"/>
                <w:sz w:val="22"/>
              </w:rPr>
            </w:pPr>
            <w:del w:id="1689" w:author="Nate Bachmeier [AWS-SA]" w:date="2023-05-04T18:11:00Z">
              <w:r w:rsidRPr="00E16572" w:rsidDel="009C19DC">
                <w:rPr>
                  <w:rFonts w:ascii="Calibri" w:eastAsia="Times New Roman" w:hAnsi="Calibri" w:cs="Calibri"/>
                  <w:color w:val="000000"/>
                  <w:sz w:val="22"/>
                </w:rPr>
                <w:delText>688</w:delText>
              </w:r>
            </w:del>
          </w:p>
        </w:tc>
      </w:tr>
      <w:tr w:rsidR="00E16572" w:rsidRPr="00E16572" w:rsidDel="009C19DC" w14:paraId="2076FB19" w14:textId="29DF3EBA" w:rsidTr="00B21582">
        <w:trPr>
          <w:cnfStyle w:val="000000100000" w:firstRow="0" w:lastRow="0" w:firstColumn="0" w:lastColumn="0" w:oddVBand="0" w:evenVBand="0" w:oddHBand="1" w:evenHBand="0" w:firstRowFirstColumn="0" w:firstRowLastColumn="0" w:lastRowFirstColumn="0" w:lastRowLastColumn="0"/>
          <w:trHeight w:val="300"/>
          <w:del w:id="16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366C3D0E" w:rsidR="00E16572" w:rsidRPr="00B21582" w:rsidDel="009C19DC" w:rsidRDefault="00E16572" w:rsidP="00E16572">
            <w:pPr>
              <w:spacing w:line="240" w:lineRule="auto"/>
              <w:ind w:firstLine="0"/>
              <w:rPr>
                <w:del w:id="1691" w:author="Nate Bachmeier [AWS-SA]" w:date="2023-05-04T18:11:00Z"/>
                <w:rFonts w:ascii="Calibri" w:eastAsia="Times New Roman" w:hAnsi="Calibri" w:cs="Calibri"/>
                <w:b w:val="0"/>
                <w:bCs w:val="0"/>
                <w:color w:val="000000"/>
                <w:sz w:val="22"/>
              </w:rPr>
            </w:pPr>
            <w:del w:id="1692" w:author="Nate Bachmeier [AWS-SA]" w:date="2023-05-04T18:11:00Z">
              <w:r w:rsidRPr="00E16572" w:rsidDel="009C19DC">
                <w:rPr>
                  <w:rFonts w:ascii="Calibri" w:eastAsia="Times New Roman" w:hAnsi="Calibri" w:cs="Calibri"/>
                  <w:color w:val="000000"/>
                  <w:sz w:val="22"/>
                </w:rPr>
                <w:delText>jaywalking</w:delText>
              </w:r>
            </w:del>
          </w:p>
        </w:tc>
        <w:tc>
          <w:tcPr>
            <w:tcW w:w="5348" w:type="dxa"/>
            <w:noWrap/>
            <w:hideMark/>
          </w:tcPr>
          <w:p w14:paraId="2F02FB7F" w14:textId="4BEBA32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93" w:author="Nate Bachmeier [AWS-SA]" w:date="2023-05-04T18:11:00Z"/>
                <w:rFonts w:ascii="Calibri" w:eastAsia="Times New Roman" w:hAnsi="Calibri" w:cs="Calibri"/>
                <w:color w:val="000000"/>
                <w:sz w:val="22"/>
              </w:rPr>
            </w:pPr>
            <w:del w:id="1694" w:author="Nate Bachmeier [AWS-SA]" w:date="2023-05-04T18:11:00Z">
              <w:r w:rsidRPr="00E16572" w:rsidDel="009C19DC">
                <w:rPr>
                  <w:rFonts w:ascii="Calibri" w:eastAsia="Times New Roman" w:hAnsi="Calibri" w:cs="Calibri"/>
                  <w:color w:val="000000"/>
                  <w:sz w:val="22"/>
                </w:rPr>
                <w:delText>531</w:delText>
              </w:r>
            </w:del>
          </w:p>
        </w:tc>
      </w:tr>
      <w:tr w:rsidR="00E16572" w:rsidRPr="00E16572" w:rsidDel="009C19DC" w14:paraId="70C66546" w14:textId="2C776A96" w:rsidTr="00B21582">
        <w:trPr>
          <w:trHeight w:val="300"/>
          <w:del w:id="16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5072C5C" w:rsidR="00E16572" w:rsidRPr="00B21582" w:rsidDel="009C19DC" w:rsidRDefault="00E16572" w:rsidP="00E16572">
            <w:pPr>
              <w:spacing w:line="240" w:lineRule="auto"/>
              <w:ind w:firstLine="0"/>
              <w:rPr>
                <w:del w:id="1696" w:author="Nate Bachmeier [AWS-SA]" w:date="2023-05-04T18:11:00Z"/>
                <w:rFonts w:ascii="Calibri" w:eastAsia="Times New Roman" w:hAnsi="Calibri" w:cs="Calibri"/>
                <w:b w:val="0"/>
                <w:bCs w:val="0"/>
                <w:color w:val="000000"/>
                <w:sz w:val="22"/>
              </w:rPr>
            </w:pPr>
            <w:del w:id="1697" w:author="Nate Bachmeier [AWS-SA]" w:date="2023-05-04T18:11:00Z">
              <w:r w:rsidRPr="00E16572" w:rsidDel="009C19DC">
                <w:rPr>
                  <w:rFonts w:ascii="Calibri" w:eastAsia="Times New Roman" w:hAnsi="Calibri" w:cs="Calibri"/>
                  <w:color w:val="000000"/>
                  <w:sz w:val="22"/>
                </w:rPr>
                <w:delText>jetskiing</w:delText>
              </w:r>
            </w:del>
          </w:p>
        </w:tc>
        <w:tc>
          <w:tcPr>
            <w:tcW w:w="5348" w:type="dxa"/>
            <w:noWrap/>
            <w:hideMark/>
          </w:tcPr>
          <w:p w14:paraId="7F0EAB16" w14:textId="6F15A56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98" w:author="Nate Bachmeier [AWS-SA]" w:date="2023-05-04T18:11:00Z"/>
                <w:rFonts w:ascii="Calibri" w:eastAsia="Times New Roman" w:hAnsi="Calibri" w:cs="Calibri"/>
                <w:color w:val="000000"/>
                <w:sz w:val="22"/>
              </w:rPr>
            </w:pPr>
            <w:del w:id="1699" w:author="Nate Bachmeier [AWS-SA]" w:date="2023-05-04T18:11:00Z">
              <w:r w:rsidRPr="00E16572" w:rsidDel="009C19DC">
                <w:rPr>
                  <w:rFonts w:ascii="Calibri" w:eastAsia="Times New Roman" w:hAnsi="Calibri" w:cs="Calibri"/>
                  <w:color w:val="000000"/>
                  <w:sz w:val="22"/>
                </w:rPr>
                <w:delText>515</w:delText>
              </w:r>
            </w:del>
          </w:p>
        </w:tc>
      </w:tr>
      <w:tr w:rsidR="00E16572" w:rsidRPr="00E16572" w:rsidDel="009C19DC" w14:paraId="3B78836E" w14:textId="3794C28B" w:rsidTr="00B21582">
        <w:trPr>
          <w:cnfStyle w:val="000000100000" w:firstRow="0" w:lastRow="0" w:firstColumn="0" w:lastColumn="0" w:oddVBand="0" w:evenVBand="0" w:oddHBand="1" w:evenHBand="0" w:firstRowFirstColumn="0" w:firstRowLastColumn="0" w:lastRowFirstColumn="0" w:lastRowLastColumn="0"/>
          <w:trHeight w:val="300"/>
          <w:del w:id="17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5E1AD02C" w:rsidR="00E16572" w:rsidRPr="00B21582" w:rsidDel="009C19DC" w:rsidRDefault="00E16572" w:rsidP="00E16572">
            <w:pPr>
              <w:spacing w:line="240" w:lineRule="auto"/>
              <w:ind w:firstLine="0"/>
              <w:rPr>
                <w:del w:id="1701" w:author="Nate Bachmeier [AWS-SA]" w:date="2023-05-04T18:11:00Z"/>
                <w:rFonts w:ascii="Calibri" w:eastAsia="Times New Roman" w:hAnsi="Calibri" w:cs="Calibri"/>
                <w:b w:val="0"/>
                <w:bCs w:val="0"/>
                <w:color w:val="000000"/>
                <w:sz w:val="22"/>
              </w:rPr>
            </w:pPr>
            <w:del w:id="1702" w:author="Nate Bachmeier [AWS-SA]" w:date="2023-05-04T18:11:00Z">
              <w:r w:rsidRPr="00E16572" w:rsidDel="009C19DC">
                <w:rPr>
                  <w:rFonts w:ascii="Calibri" w:eastAsia="Times New Roman" w:hAnsi="Calibri" w:cs="Calibri"/>
                  <w:color w:val="000000"/>
                  <w:sz w:val="22"/>
                </w:rPr>
                <w:delText>jogging</w:delText>
              </w:r>
            </w:del>
          </w:p>
        </w:tc>
        <w:tc>
          <w:tcPr>
            <w:tcW w:w="5348" w:type="dxa"/>
            <w:noWrap/>
            <w:hideMark/>
          </w:tcPr>
          <w:p w14:paraId="4B55F3D8" w14:textId="329FCD5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03" w:author="Nate Bachmeier [AWS-SA]" w:date="2023-05-04T18:11:00Z"/>
                <w:rFonts w:ascii="Calibri" w:eastAsia="Times New Roman" w:hAnsi="Calibri" w:cs="Calibri"/>
                <w:color w:val="000000"/>
                <w:sz w:val="22"/>
              </w:rPr>
            </w:pPr>
            <w:del w:id="1704" w:author="Nate Bachmeier [AWS-SA]" w:date="2023-05-04T18:11:00Z">
              <w:r w:rsidRPr="00E16572" w:rsidDel="009C19DC">
                <w:rPr>
                  <w:rFonts w:ascii="Calibri" w:eastAsia="Times New Roman" w:hAnsi="Calibri" w:cs="Calibri"/>
                  <w:color w:val="000000"/>
                  <w:sz w:val="22"/>
                </w:rPr>
                <w:delText>585</w:delText>
              </w:r>
            </w:del>
          </w:p>
        </w:tc>
      </w:tr>
      <w:tr w:rsidR="00E16572" w:rsidRPr="00E16572" w:rsidDel="009C19DC" w14:paraId="7A7FAB4B" w14:textId="658570B6" w:rsidTr="00B21582">
        <w:trPr>
          <w:trHeight w:val="300"/>
          <w:del w:id="17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2972B0F6" w:rsidR="00E16572" w:rsidRPr="00B21582" w:rsidDel="009C19DC" w:rsidRDefault="00E16572" w:rsidP="00E16572">
            <w:pPr>
              <w:spacing w:line="240" w:lineRule="auto"/>
              <w:ind w:firstLine="0"/>
              <w:rPr>
                <w:del w:id="1706" w:author="Nate Bachmeier [AWS-SA]" w:date="2023-05-04T18:11:00Z"/>
                <w:rFonts w:ascii="Calibri" w:eastAsia="Times New Roman" w:hAnsi="Calibri" w:cs="Calibri"/>
                <w:b w:val="0"/>
                <w:bCs w:val="0"/>
                <w:color w:val="000000"/>
                <w:sz w:val="22"/>
              </w:rPr>
            </w:pPr>
            <w:del w:id="1707" w:author="Nate Bachmeier [AWS-SA]" w:date="2023-05-04T18:11:00Z">
              <w:r w:rsidRPr="00E16572" w:rsidDel="009C19DC">
                <w:rPr>
                  <w:rFonts w:ascii="Calibri" w:eastAsia="Times New Roman" w:hAnsi="Calibri" w:cs="Calibri"/>
                  <w:color w:val="000000"/>
                  <w:sz w:val="22"/>
                </w:rPr>
                <w:delText>juggling balls</w:delText>
              </w:r>
            </w:del>
          </w:p>
        </w:tc>
        <w:tc>
          <w:tcPr>
            <w:tcW w:w="5348" w:type="dxa"/>
            <w:noWrap/>
            <w:hideMark/>
          </w:tcPr>
          <w:p w14:paraId="357F94E3" w14:textId="6236A5D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08" w:author="Nate Bachmeier [AWS-SA]" w:date="2023-05-04T18:11:00Z"/>
                <w:rFonts w:ascii="Calibri" w:eastAsia="Times New Roman" w:hAnsi="Calibri" w:cs="Calibri"/>
                <w:color w:val="000000"/>
                <w:sz w:val="22"/>
              </w:rPr>
            </w:pPr>
            <w:del w:id="1709" w:author="Nate Bachmeier [AWS-SA]" w:date="2023-05-04T18:11:00Z">
              <w:r w:rsidRPr="00E16572" w:rsidDel="009C19DC">
                <w:rPr>
                  <w:rFonts w:ascii="Calibri" w:eastAsia="Times New Roman" w:hAnsi="Calibri" w:cs="Calibri"/>
                  <w:color w:val="000000"/>
                  <w:sz w:val="22"/>
                </w:rPr>
                <w:delText>680</w:delText>
              </w:r>
            </w:del>
          </w:p>
        </w:tc>
      </w:tr>
      <w:tr w:rsidR="00E16572" w:rsidRPr="00E16572" w:rsidDel="009C19DC" w14:paraId="6B8DAF32" w14:textId="4B5A48FB" w:rsidTr="00B21582">
        <w:trPr>
          <w:cnfStyle w:val="000000100000" w:firstRow="0" w:lastRow="0" w:firstColumn="0" w:lastColumn="0" w:oddVBand="0" w:evenVBand="0" w:oddHBand="1" w:evenHBand="0" w:firstRowFirstColumn="0" w:firstRowLastColumn="0" w:lastRowFirstColumn="0" w:lastRowLastColumn="0"/>
          <w:trHeight w:val="300"/>
          <w:del w:id="17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3BF280B4" w:rsidR="00E16572" w:rsidRPr="00B21582" w:rsidDel="009C19DC" w:rsidRDefault="00E16572" w:rsidP="00E16572">
            <w:pPr>
              <w:spacing w:line="240" w:lineRule="auto"/>
              <w:ind w:firstLine="0"/>
              <w:rPr>
                <w:del w:id="1711" w:author="Nate Bachmeier [AWS-SA]" w:date="2023-05-04T18:11:00Z"/>
                <w:rFonts w:ascii="Calibri" w:eastAsia="Times New Roman" w:hAnsi="Calibri" w:cs="Calibri"/>
                <w:b w:val="0"/>
                <w:bCs w:val="0"/>
                <w:color w:val="000000"/>
                <w:sz w:val="22"/>
              </w:rPr>
            </w:pPr>
            <w:del w:id="1712" w:author="Nate Bachmeier [AWS-SA]" w:date="2023-05-04T18:11:00Z">
              <w:r w:rsidRPr="00E16572" w:rsidDel="009C19DC">
                <w:rPr>
                  <w:rFonts w:ascii="Calibri" w:eastAsia="Times New Roman" w:hAnsi="Calibri" w:cs="Calibri"/>
                  <w:color w:val="000000"/>
                  <w:sz w:val="22"/>
                </w:rPr>
                <w:delText>juggling fire</w:delText>
              </w:r>
            </w:del>
          </w:p>
        </w:tc>
        <w:tc>
          <w:tcPr>
            <w:tcW w:w="5348" w:type="dxa"/>
            <w:noWrap/>
            <w:hideMark/>
          </w:tcPr>
          <w:p w14:paraId="0E123526" w14:textId="7BCB8FD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13" w:author="Nate Bachmeier [AWS-SA]" w:date="2023-05-04T18:11:00Z"/>
                <w:rFonts w:ascii="Calibri" w:eastAsia="Times New Roman" w:hAnsi="Calibri" w:cs="Calibri"/>
                <w:color w:val="000000"/>
                <w:sz w:val="22"/>
              </w:rPr>
            </w:pPr>
            <w:del w:id="1714" w:author="Nate Bachmeier [AWS-SA]" w:date="2023-05-04T18:11:00Z">
              <w:r w:rsidRPr="00E16572" w:rsidDel="009C19DC">
                <w:rPr>
                  <w:rFonts w:ascii="Calibri" w:eastAsia="Times New Roman" w:hAnsi="Calibri" w:cs="Calibri"/>
                  <w:color w:val="000000"/>
                  <w:sz w:val="22"/>
                </w:rPr>
                <w:delText>605</w:delText>
              </w:r>
            </w:del>
          </w:p>
        </w:tc>
      </w:tr>
      <w:tr w:rsidR="00E16572" w:rsidRPr="00E16572" w:rsidDel="009C19DC" w14:paraId="0FADE302" w14:textId="5B2672F6" w:rsidTr="00B21582">
        <w:trPr>
          <w:trHeight w:val="300"/>
          <w:del w:id="17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01798D7B" w:rsidR="00E16572" w:rsidRPr="00B21582" w:rsidDel="009C19DC" w:rsidRDefault="00E16572" w:rsidP="00E16572">
            <w:pPr>
              <w:spacing w:line="240" w:lineRule="auto"/>
              <w:ind w:firstLine="0"/>
              <w:rPr>
                <w:del w:id="1716" w:author="Nate Bachmeier [AWS-SA]" w:date="2023-05-04T18:11:00Z"/>
                <w:rFonts w:ascii="Calibri" w:eastAsia="Times New Roman" w:hAnsi="Calibri" w:cs="Calibri"/>
                <w:b w:val="0"/>
                <w:bCs w:val="0"/>
                <w:color w:val="000000"/>
                <w:sz w:val="22"/>
              </w:rPr>
            </w:pPr>
            <w:del w:id="1717" w:author="Nate Bachmeier [AWS-SA]" w:date="2023-05-04T18:11:00Z">
              <w:r w:rsidRPr="00E16572" w:rsidDel="009C19DC">
                <w:rPr>
                  <w:rFonts w:ascii="Calibri" w:eastAsia="Times New Roman" w:hAnsi="Calibri" w:cs="Calibri"/>
                  <w:color w:val="000000"/>
                  <w:sz w:val="22"/>
                </w:rPr>
                <w:delText>juggling soccer ball</w:delText>
              </w:r>
            </w:del>
          </w:p>
        </w:tc>
        <w:tc>
          <w:tcPr>
            <w:tcW w:w="5348" w:type="dxa"/>
            <w:noWrap/>
            <w:hideMark/>
          </w:tcPr>
          <w:p w14:paraId="16427C79" w14:textId="29D7E98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18" w:author="Nate Bachmeier [AWS-SA]" w:date="2023-05-04T18:11:00Z"/>
                <w:rFonts w:ascii="Calibri" w:eastAsia="Times New Roman" w:hAnsi="Calibri" w:cs="Calibri"/>
                <w:color w:val="000000"/>
                <w:sz w:val="22"/>
              </w:rPr>
            </w:pPr>
            <w:del w:id="1719" w:author="Nate Bachmeier [AWS-SA]" w:date="2023-05-04T18:11:00Z">
              <w:r w:rsidRPr="00E16572" w:rsidDel="009C19DC">
                <w:rPr>
                  <w:rFonts w:ascii="Calibri" w:eastAsia="Times New Roman" w:hAnsi="Calibri" w:cs="Calibri"/>
                  <w:color w:val="000000"/>
                  <w:sz w:val="22"/>
                </w:rPr>
                <w:delText>771</w:delText>
              </w:r>
            </w:del>
          </w:p>
        </w:tc>
      </w:tr>
      <w:tr w:rsidR="00E16572" w:rsidRPr="00E16572" w:rsidDel="009C19DC" w14:paraId="4470EF07" w14:textId="57244FF7" w:rsidTr="00B21582">
        <w:trPr>
          <w:cnfStyle w:val="000000100000" w:firstRow="0" w:lastRow="0" w:firstColumn="0" w:lastColumn="0" w:oddVBand="0" w:evenVBand="0" w:oddHBand="1" w:evenHBand="0" w:firstRowFirstColumn="0" w:firstRowLastColumn="0" w:lastRowFirstColumn="0" w:lastRowLastColumn="0"/>
          <w:trHeight w:val="300"/>
          <w:del w:id="17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60BFD7C4" w:rsidR="00E16572" w:rsidRPr="00B21582" w:rsidDel="009C19DC" w:rsidRDefault="00E16572" w:rsidP="00E16572">
            <w:pPr>
              <w:spacing w:line="240" w:lineRule="auto"/>
              <w:ind w:firstLine="0"/>
              <w:rPr>
                <w:del w:id="1721" w:author="Nate Bachmeier [AWS-SA]" w:date="2023-05-04T18:11:00Z"/>
                <w:rFonts w:ascii="Calibri" w:eastAsia="Times New Roman" w:hAnsi="Calibri" w:cs="Calibri"/>
                <w:b w:val="0"/>
                <w:bCs w:val="0"/>
                <w:color w:val="000000"/>
                <w:sz w:val="22"/>
              </w:rPr>
            </w:pPr>
            <w:del w:id="1722" w:author="Nate Bachmeier [AWS-SA]" w:date="2023-05-04T18:11:00Z">
              <w:r w:rsidRPr="00E16572" w:rsidDel="009C19DC">
                <w:rPr>
                  <w:rFonts w:ascii="Calibri" w:eastAsia="Times New Roman" w:hAnsi="Calibri" w:cs="Calibri"/>
                  <w:color w:val="000000"/>
                  <w:sz w:val="22"/>
                </w:rPr>
                <w:delText>jumping bicycle</w:delText>
              </w:r>
            </w:del>
          </w:p>
        </w:tc>
        <w:tc>
          <w:tcPr>
            <w:tcW w:w="5348" w:type="dxa"/>
            <w:noWrap/>
            <w:hideMark/>
          </w:tcPr>
          <w:p w14:paraId="6D612FBA" w14:textId="4432423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23" w:author="Nate Bachmeier [AWS-SA]" w:date="2023-05-04T18:11:00Z"/>
                <w:rFonts w:ascii="Calibri" w:eastAsia="Times New Roman" w:hAnsi="Calibri" w:cs="Calibri"/>
                <w:color w:val="000000"/>
                <w:sz w:val="22"/>
              </w:rPr>
            </w:pPr>
            <w:del w:id="1724" w:author="Nate Bachmeier [AWS-SA]" w:date="2023-05-04T18:11:00Z">
              <w:r w:rsidRPr="00E16572" w:rsidDel="009C19DC">
                <w:rPr>
                  <w:rFonts w:ascii="Calibri" w:eastAsia="Times New Roman" w:hAnsi="Calibri" w:cs="Calibri"/>
                  <w:color w:val="000000"/>
                  <w:sz w:val="22"/>
                </w:rPr>
                <w:delText>513</w:delText>
              </w:r>
            </w:del>
          </w:p>
        </w:tc>
      </w:tr>
      <w:tr w:rsidR="00E16572" w:rsidRPr="00E16572" w:rsidDel="009C19DC" w14:paraId="149D6939" w14:textId="08BF612B" w:rsidTr="00B21582">
        <w:trPr>
          <w:trHeight w:val="300"/>
          <w:del w:id="17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0E13E084" w:rsidR="00E16572" w:rsidRPr="00B21582" w:rsidDel="009C19DC" w:rsidRDefault="00E16572" w:rsidP="00E16572">
            <w:pPr>
              <w:spacing w:line="240" w:lineRule="auto"/>
              <w:ind w:firstLine="0"/>
              <w:rPr>
                <w:del w:id="1726" w:author="Nate Bachmeier [AWS-SA]" w:date="2023-05-04T18:11:00Z"/>
                <w:rFonts w:ascii="Calibri" w:eastAsia="Times New Roman" w:hAnsi="Calibri" w:cs="Calibri"/>
                <w:b w:val="0"/>
                <w:bCs w:val="0"/>
                <w:color w:val="000000"/>
                <w:sz w:val="22"/>
              </w:rPr>
            </w:pPr>
            <w:del w:id="1727" w:author="Nate Bachmeier [AWS-SA]" w:date="2023-05-04T18:11:00Z">
              <w:r w:rsidRPr="00E16572" w:rsidDel="009C19DC">
                <w:rPr>
                  <w:rFonts w:ascii="Calibri" w:eastAsia="Times New Roman" w:hAnsi="Calibri" w:cs="Calibri"/>
                  <w:color w:val="000000"/>
                  <w:sz w:val="22"/>
                </w:rPr>
                <w:delText>jumping into pool</w:delText>
              </w:r>
            </w:del>
          </w:p>
        </w:tc>
        <w:tc>
          <w:tcPr>
            <w:tcW w:w="5348" w:type="dxa"/>
            <w:noWrap/>
            <w:hideMark/>
          </w:tcPr>
          <w:p w14:paraId="6BBB89AC" w14:textId="231571E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28" w:author="Nate Bachmeier [AWS-SA]" w:date="2023-05-04T18:11:00Z"/>
                <w:rFonts w:ascii="Calibri" w:eastAsia="Times New Roman" w:hAnsi="Calibri" w:cs="Calibri"/>
                <w:color w:val="000000"/>
                <w:sz w:val="22"/>
              </w:rPr>
            </w:pPr>
            <w:del w:id="1729" w:author="Nate Bachmeier [AWS-SA]" w:date="2023-05-04T18:11:00Z">
              <w:r w:rsidRPr="00E16572" w:rsidDel="009C19DC">
                <w:rPr>
                  <w:rFonts w:ascii="Calibri" w:eastAsia="Times New Roman" w:hAnsi="Calibri" w:cs="Calibri"/>
                  <w:color w:val="000000"/>
                  <w:sz w:val="22"/>
                </w:rPr>
                <w:delText>711</w:delText>
              </w:r>
            </w:del>
          </w:p>
        </w:tc>
      </w:tr>
      <w:tr w:rsidR="00E16572" w:rsidRPr="00E16572" w:rsidDel="009C19DC" w14:paraId="3598C2CE" w14:textId="4446300C" w:rsidTr="00B21582">
        <w:trPr>
          <w:cnfStyle w:val="000000100000" w:firstRow="0" w:lastRow="0" w:firstColumn="0" w:lastColumn="0" w:oddVBand="0" w:evenVBand="0" w:oddHBand="1" w:evenHBand="0" w:firstRowFirstColumn="0" w:firstRowLastColumn="0" w:lastRowFirstColumn="0" w:lastRowLastColumn="0"/>
          <w:trHeight w:val="300"/>
          <w:del w:id="17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534E8921" w:rsidR="00E16572" w:rsidRPr="00B21582" w:rsidDel="009C19DC" w:rsidRDefault="00E16572" w:rsidP="00E16572">
            <w:pPr>
              <w:spacing w:line="240" w:lineRule="auto"/>
              <w:ind w:firstLine="0"/>
              <w:rPr>
                <w:del w:id="1731" w:author="Nate Bachmeier [AWS-SA]" w:date="2023-05-04T18:11:00Z"/>
                <w:rFonts w:ascii="Calibri" w:eastAsia="Times New Roman" w:hAnsi="Calibri" w:cs="Calibri"/>
                <w:b w:val="0"/>
                <w:bCs w:val="0"/>
                <w:color w:val="000000"/>
                <w:sz w:val="22"/>
              </w:rPr>
            </w:pPr>
            <w:del w:id="1732" w:author="Nate Bachmeier [AWS-SA]" w:date="2023-05-04T18:11:00Z">
              <w:r w:rsidRPr="00E16572" w:rsidDel="009C19DC">
                <w:rPr>
                  <w:rFonts w:ascii="Calibri" w:eastAsia="Times New Roman" w:hAnsi="Calibri" w:cs="Calibri"/>
                  <w:color w:val="000000"/>
                  <w:sz w:val="22"/>
                </w:rPr>
                <w:delText>jumping jacks</w:delText>
              </w:r>
            </w:del>
          </w:p>
        </w:tc>
        <w:tc>
          <w:tcPr>
            <w:tcW w:w="5348" w:type="dxa"/>
            <w:noWrap/>
            <w:hideMark/>
          </w:tcPr>
          <w:p w14:paraId="5774C43A" w14:textId="2FEA22C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33" w:author="Nate Bachmeier [AWS-SA]" w:date="2023-05-04T18:11:00Z"/>
                <w:rFonts w:ascii="Calibri" w:eastAsia="Times New Roman" w:hAnsi="Calibri" w:cs="Calibri"/>
                <w:color w:val="000000"/>
                <w:sz w:val="22"/>
              </w:rPr>
            </w:pPr>
            <w:del w:id="1734" w:author="Nate Bachmeier [AWS-SA]" w:date="2023-05-04T18:11:00Z">
              <w:r w:rsidRPr="00E16572" w:rsidDel="009C19DC">
                <w:rPr>
                  <w:rFonts w:ascii="Calibri" w:eastAsia="Times New Roman" w:hAnsi="Calibri" w:cs="Calibri"/>
                  <w:color w:val="000000"/>
                  <w:sz w:val="22"/>
                </w:rPr>
                <w:delText>662</w:delText>
              </w:r>
            </w:del>
          </w:p>
        </w:tc>
      </w:tr>
      <w:tr w:rsidR="00E16572" w:rsidRPr="00E16572" w:rsidDel="009C19DC" w14:paraId="28DA48B2" w14:textId="031EBE92" w:rsidTr="00B21582">
        <w:trPr>
          <w:trHeight w:val="300"/>
          <w:del w:id="17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588814D8" w:rsidR="00E16572" w:rsidRPr="00B21582" w:rsidDel="009C19DC" w:rsidRDefault="00E16572" w:rsidP="00E16572">
            <w:pPr>
              <w:spacing w:line="240" w:lineRule="auto"/>
              <w:ind w:firstLine="0"/>
              <w:rPr>
                <w:del w:id="1736" w:author="Nate Bachmeier [AWS-SA]" w:date="2023-05-04T18:11:00Z"/>
                <w:rFonts w:ascii="Calibri" w:eastAsia="Times New Roman" w:hAnsi="Calibri" w:cs="Calibri"/>
                <w:b w:val="0"/>
                <w:bCs w:val="0"/>
                <w:color w:val="000000"/>
                <w:sz w:val="22"/>
              </w:rPr>
            </w:pPr>
            <w:del w:id="1737" w:author="Nate Bachmeier [AWS-SA]" w:date="2023-05-04T18:11:00Z">
              <w:r w:rsidRPr="00E16572" w:rsidDel="009C19DC">
                <w:rPr>
                  <w:rFonts w:ascii="Calibri" w:eastAsia="Times New Roman" w:hAnsi="Calibri" w:cs="Calibri"/>
                  <w:color w:val="000000"/>
                  <w:sz w:val="22"/>
                </w:rPr>
                <w:delText>jumping sofa</w:delText>
              </w:r>
            </w:del>
          </w:p>
        </w:tc>
        <w:tc>
          <w:tcPr>
            <w:tcW w:w="5348" w:type="dxa"/>
            <w:noWrap/>
            <w:hideMark/>
          </w:tcPr>
          <w:p w14:paraId="12D8F922" w14:textId="1976F19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38" w:author="Nate Bachmeier [AWS-SA]" w:date="2023-05-04T18:11:00Z"/>
                <w:rFonts w:ascii="Calibri" w:eastAsia="Times New Roman" w:hAnsi="Calibri" w:cs="Calibri"/>
                <w:color w:val="000000"/>
                <w:sz w:val="22"/>
              </w:rPr>
            </w:pPr>
            <w:del w:id="1739"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5E1F0508" w14:textId="304D946A" w:rsidTr="00B21582">
        <w:trPr>
          <w:cnfStyle w:val="000000100000" w:firstRow="0" w:lastRow="0" w:firstColumn="0" w:lastColumn="0" w:oddVBand="0" w:evenVBand="0" w:oddHBand="1" w:evenHBand="0" w:firstRowFirstColumn="0" w:firstRowLastColumn="0" w:lastRowFirstColumn="0" w:lastRowLastColumn="0"/>
          <w:trHeight w:val="300"/>
          <w:del w:id="17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D3A4C58" w:rsidR="00E16572" w:rsidRPr="00B21582" w:rsidDel="009C19DC" w:rsidRDefault="00E16572" w:rsidP="00E16572">
            <w:pPr>
              <w:spacing w:line="240" w:lineRule="auto"/>
              <w:ind w:firstLine="0"/>
              <w:rPr>
                <w:del w:id="1741" w:author="Nate Bachmeier [AWS-SA]" w:date="2023-05-04T18:11:00Z"/>
                <w:rFonts w:ascii="Calibri" w:eastAsia="Times New Roman" w:hAnsi="Calibri" w:cs="Calibri"/>
                <w:b w:val="0"/>
                <w:bCs w:val="0"/>
                <w:color w:val="000000"/>
                <w:sz w:val="22"/>
              </w:rPr>
            </w:pPr>
            <w:del w:id="1742" w:author="Nate Bachmeier [AWS-SA]" w:date="2023-05-04T18:11:00Z">
              <w:r w:rsidRPr="00E16572" w:rsidDel="009C19DC">
                <w:rPr>
                  <w:rFonts w:ascii="Calibri" w:eastAsia="Times New Roman" w:hAnsi="Calibri" w:cs="Calibri"/>
                  <w:color w:val="000000"/>
                  <w:sz w:val="22"/>
                </w:rPr>
                <w:delText>jumpstyle dancing</w:delText>
              </w:r>
            </w:del>
          </w:p>
        </w:tc>
        <w:tc>
          <w:tcPr>
            <w:tcW w:w="5348" w:type="dxa"/>
            <w:noWrap/>
            <w:hideMark/>
          </w:tcPr>
          <w:p w14:paraId="481B65D9" w14:textId="663F954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43" w:author="Nate Bachmeier [AWS-SA]" w:date="2023-05-04T18:11:00Z"/>
                <w:rFonts w:ascii="Calibri" w:eastAsia="Times New Roman" w:hAnsi="Calibri" w:cs="Calibri"/>
                <w:color w:val="000000"/>
                <w:sz w:val="22"/>
              </w:rPr>
            </w:pPr>
            <w:del w:id="1744" w:author="Nate Bachmeier [AWS-SA]" w:date="2023-05-04T18:11:00Z">
              <w:r w:rsidRPr="00E16572" w:rsidDel="009C19DC">
                <w:rPr>
                  <w:rFonts w:ascii="Calibri" w:eastAsia="Times New Roman" w:hAnsi="Calibri" w:cs="Calibri"/>
                  <w:color w:val="000000"/>
                  <w:sz w:val="22"/>
                </w:rPr>
                <w:delText>602</w:delText>
              </w:r>
            </w:del>
          </w:p>
        </w:tc>
      </w:tr>
      <w:tr w:rsidR="00E16572" w:rsidRPr="00E16572" w:rsidDel="009C19DC" w14:paraId="17766D2B" w14:textId="73793265" w:rsidTr="00B21582">
        <w:trPr>
          <w:trHeight w:val="300"/>
          <w:del w:id="17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54470E8B" w:rsidR="00E16572" w:rsidRPr="00B21582" w:rsidDel="009C19DC" w:rsidRDefault="00E16572" w:rsidP="00E16572">
            <w:pPr>
              <w:spacing w:line="240" w:lineRule="auto"/>
              <w:ind w:firstLine="0"/>
              <w:rPr>
                <w:del w:id="1746" w:author="Nate Bachmeier [AWS-SA]" w:date="2023-05-04T18:11:00Z"/>
                <w:rFonts w:ascii="Calibri" w:eastAsia="Times New Roman" w:hAnsi="Calibri" w:cs="Calibri"/>
                <w:b w:val="0"/>
                <w:bCs w:val="0"/>
                <w:color w:val="000000"/>
                <w:sz w:val="22"/>
              </w:rPr>
            </w:pPr>
            <w:del w:id="1747" w:author="Nate Bachmeier [AWS-SA]" w:date="2023-05-04T18:11:00Z">
              <w:r w:rsidRPr="00E16572" w:rsidDel="009C19DC">
                <w:rPr>
                  <w:rFonts w:ascii="Calibri" w:eastAsia="Times New Roman" w:hAnsi="Calibri" w:cs="Calibri"/>
                  <w:color w:val="000000"/>
                  <w:sz w:val="22"/>
                </w:rPr>
                <w:delText>karaoke</w:delText>
              </w:r>
            </w:del>
          </w:p>
        </w:tc>
        <w:tc>
          <w:tcPr>
            <w:tcW w:w="5348" w:type="dxa"/>
            <w:noWrap/>
            <w:hideMark/>
          </w:tcPr>
          <w:p w14:paraId="0D0F1A73" w14:textId="0949E8E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48" w:author="Nate Bachmeier [AWS-SA]" w:date="2023-05-04T18:11:00Z"/>
                <w:rFonts w:ascii="Calibri" w:eastAsia="Times New Roman" w:hAnsi="Calibri" w:cs="Calibri"/>
                <w:color w:val="000000"/>
                <w:sz w:val="22"/>
              </w:rPr>
            </w:pPr>
            <w:del w:id="1749" w:author="Nate Bachmeier [AWS-SA]" w:date="2023-05-04T18:11:00Z">
              <w:r w:rsidRPr="00E16572" w:rsidDel="009C19DC">
                <w:rPr>
                  <w:rFonts w:ascii="Calibri" w:eastAsia="Times New Roman" w:hAnsi="Calibri" w:cs="Calibri"/>
                  <w:color w:val="000000"/>
                  <w:sz w:val="22"/>
                </w:rPr>
                <w:delText>583</w:delText>
              </w:r>
            </w:del>
          </w:p>
        </w:tc>
      </w:tr>
      <w:tr w:rsidR="00E16572" w:rsidRPr="00E16572" w:rsidDel="009C19DC" w14:paraId="0870BA1D" w14:textId="3BFFD276" w:rsidTr="00B21582">
        <w:trPr>
          <w:cnfStyle w:val="000000100000" w:firstRow="0" w:lastRow="0" w:firstColumn="0" w:lastColumn="0" w:oddVBand="0" w:evenVBand="0" w:oddHBand="1" w:evenHBand="0" w:firstRowFirstColumn="0" w:firstRowLastColumn="0" w:lastRowFirstColumn="0" w:lastRowLastColumn="0"/>
          <w:trHeight w:val="300"/>
          <w:del w:id="17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11C832E9" w:rsidR="00E16572" w:rsidRPr="00B21582" w:rsidDel="009C19DC" w:rsidRDefault="00E16572" w:rsidP="00E16572">
            <w:pPr>
              <w:spacing w:line="240" w:lineRule="auto"/>
              <w:ind w:firstLine="0"/>
              <w:rPr>
                <w:del w:id="1751" w:author="Nate Bachmeier [AWS-SA]" w:date="2023-05-04T18:11:00Z"/>
                <w:rFonts w:ascii="Calibri" w:eastAsia="Times New Roman" w:hAnsi="Calibri" w:cs="Calibri"/>
                <w:b w:val="0"/>
                <w:bCs w:val="0"/>
                <w:color w:val="000000"/>
                <w:sz w:val="22"/>
              </w:rPr>
            </w:pPr>
            <w:del w:id="1752" w:author="Nate Bachmeier [AWS-SA]" w:date="2023-05-04T18:11:00Z">
              <w:r w:rsidRPr="00E16572" w:rsidDel="009C19DC">
                <w:rPr>
                  <w:rFonts w:ascii="Calibri" w:eastAsia="Times New Roman" w:hAnsi="Calibri" w:cs="Calibri"/>
                  <w:color w:val="000000"/>
                  <w:sz w:val="22"/>
                </w:rPr>
                <w:delText>kicking field goal</w:delText>
              </w:r>
            </w:del>
          </w:p>
        </w:tc>
        <w:tc>
          <w:tcPr>
            <w:tcW w:w="5348" w:type="dxa"/>
            <w:noWrap/>
            <w:hideMark/>
          </w:tcPr>
          <w:p w14:paraId="79CEAA85" w14:textId="219714A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53" w:author="Nate Bachmeier [AWS-SA]" w:date="2023-05-04T18:11:00Z"/>
                <w:rFonts w:ascii="Calibri" w:eastAsia="Times New Roman" w:hAnsi="Calibri" w:cs="Calibri"/>
                <w:color w:val="000000"/>
                <w:sz w:val="22"/>
              </w:rPr>
            </w:pPr>
            <w:del w:id="1754" w:author="Nate Bachmeier [AWS-SA]" w:date="2023-05-04T18:11:00Z">
              <w:r w:rsidRPr="00E16572" w:rsidDel="009C19DC">
                <w:rPr>
                  <w:rFonts w:ascii="Calibri" w:eastAsia="Times New Roman" w:hAnsi="Calibri" w:cs="Calibri"/>
                  <w:color w:val="000000"/>
                  <w:sz w:val="22"/>
                </w:rPr>
                <w:delText>771</w:delText>
              </w:r>
            </w:del>
          </w:p>
        </w:tc>
      </w:tr>
      <w:tr w:rsidR="00E16572" w:rsidRPr="00E16572" w:rsidDel="009C19DC" w14:paraId="58561A0B" w14:textId="29410ACE" w:rsidTr="00B21582">
        <w:trPr>
          <w:trHeight w:val="300"/>
          <w:del w:id="17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24B442AC" w:rsidR="00E16572" w:rsidRPr="00B21582" w:rsidDel="009C19DC" w:rsidRDefault="00E16572" w:rsidP="00E16572">
            <w:pPr>
              <w:spacing w:line="240" w:lineRule="auto"/>
              <w:ind w:firstLine="0"/>
              <w:rPr>
                <w:del w:id="1756" w:author="Nate Bachmeier [AWS-SA]" w:date="2023-05-04T18:11:00Z"/>
                <w:rFonts w:ascii="Calibri" w:eastAsia="Times New Roman" w:hAnsi="Calibri" w:cs="Calibri"/>
                <w:b w:val="0"/>
                <w:bCs w:val="0"/>
                <w:color w:val="000000"/>
                <w:sz w:val="22"/>
              </w:rPr>
            </w:pPr>
            <w:del w:id="1757" w:author="Nate Bachmeier [AWS-SA]" w:date="2023-05-04T18:11:00Z">
              <w:r w:rsidRPr="00E16572" w:rsidDel="009C19DC">
                <w:rPr>
                  <w:rFonts w:ascii="Calibri" w:eastAsia="Times New Roman" w:hAnsi="Calibri" w:cs="Calibri"/>
                  <w:color w:val="000000"/>
                  <w:sz w:val="22"/>
                </w:rPr>
                <w:delText>kicking soccer ball</w:delText>
              </w:r>
            </w:del>
          </w:p>
        </w:tc>
        <w:tc>
          <w:tcPr>
            <w:tcW w:w="5348" w:type="dxa"/>
            <w:noWrap/>
            <w:hideMark/>
          </w:tcPr>
          <w:p w14:paraId="1814282E" w14:textId="526935C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58" w:author="Nate Bachmeier [AWS-SA]" w:date="2023-05-04T18:11:00Z"/>
                <w:rFonts w:ascii="Calibri" w:eastAsia="Times New Roman" w:hAnsi="Calibri" w:cs="Calibri"/>
                <w:color w:val="000000"/>
                <w:sz w:val="22"/>
              </w:rPr>
            </w:pPr>
            <w:del w:id="1759" w:author="Nate Bachmeier [AWS-SA]" w:date="2023-05-04T18:11:00Z">
              <w:r w:rsidRPr="00E16572" w:rsidDel="009C19DC">
                <w:rPr>
                  <w:rFonts w:ascii="Calibri" w:eastAsia="Times New Roman" w:hAnsi="Calibri" w:cs="Calibri"/>
                  <w:color w:val="000000"/>
                  <w:sz w:val="22"/>
                </w:rPr>
                <w:delText>798</w:delText>
              </w:r>
            </w:del>
          </w:p>
        </w:tc>
      </w:tr>
      <w:tr w:rsidR="00E16572" w:rsidRPr="00E16572" w:rsidDel="009C19DC" w14:paraId="121FABFD" w14:textId="09E7F470" w:rsidTr="00B21582">
        <w:trPr>
          <w:cnfStyle w:val="000000100000" w:firstRow="0" w:lastRow="0" w:firstColumn="0" w:lastColumn="0" w:oddVBand="0" w:evenVBand="0" w:oddHBand="1" w:evenHBand="0" w:firstRowFirstColumn="0" w:firstRowLastColumn="0" w:lastRowFirstColumn="0" w:lastRowLastColumn="0"/>
          <w:trHeight w:val="300"/>
          <w:del w:id="17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542AA345" w:rsidR="00E16572" w:rsidRPr="00B21582" w:rsidDel="009C19DC" w:rsidRDefault="00E16572" w:rsidP="00E16572">
            <w:pPr>
              <w:spacing w:line="240" w:lineRule="auto"/>
              <w:ind w:firstLine="0"/>
              <w:rPr>
                <w:del w:id="1761" w:author="Nate Bachmeier [AWS-SA]" w:date="2023-05-04T18:11:00Z"/>
                <w:rFonts w:ascii="Calibri" w:eastAsia="Times New Roman" w:hAnsi="Calibri" w:cs="Calibri"/>
                <w:b w:val="0"/>
                <w:bCs w:val="0"/>
                <w:color w:val="000000"/>
                <w:sz w:val="22"/>
              </w:rPr>
            </w:pPr>
            <w:del w:id="1762" w:author="Nate Bachmeier [AWS-SA]" w:date="2023-05-04T18:11:00Z">
              <w:r w:rsidRPr="00E16572" w:rsidDel="009C19DC">
                <w:rPr>
                  <w:rFonts w:ascii="Calibri" w:eastAsia="Times New Roman" w:hAnsi="Calibri" w:cs="Calibri"/>
                  <w:color w:val="000000"/>
                  <w:sz w:val="22"/>
                </w:rPr>
                <w:delText>kissing</w:delText>
              </w:r>
            </w:del>
          </w:p>
        </w:tc>
        <w:tc>
          <w:tcPr>
            <w:tcW w:w="5348" w:type="dxa"/>
            <w:noWrap/>
            <w:hideMark/>
          </w:tcPr>
          <w:p w14:paraId="68795786" w14:textId="13CBBB9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63" w:author="Nate Bachmeier [AWS-SA]" w:date="2023-05-04T18:11:00Z"/>
                <w:rFonts w:ascii="Calibri" w:eastAsia="Times New Roman" w:hAnsi="Calibri" w:cs="Calibri"/>
                <w:color w:val="000000"/>
                <w:sz w:val="22"/>
              </w:rPr>
            </w:pPr>
            <w:del w:id="1764" w:author="Nate Bachmeier [AWS-SA]" w:date="2023-05-04T18:11:00Z">
              <w:r w:rsidRPr="00E16572" w:rsidDel="009C19DC">
                <w:rPr>
                  <w:rFonts w:ascii="Calibri" w:eastAsia="Times New Roman" w:hAnsi="Calibri" w:cs="Calibri"/>
                  <w:color w:val="000000"/>
                  <w:sz w:val="22"/>
                </w:rPr>
                <w:delText>373</w:delText>
              </w:r>
            </w:del>
          </w:p>
        </w:tc>
      </w:tr>
      <w:tr w:rsidR="00E16572" w:rsidRPr="00E16572" w:rsidDel="009C19DC" w14:paraId="55F9F078" w14:textId="19DBC880" w:rsidTr="00B21582">
        <w:trPr>
          <w:trHeight w:val="300"/>
          <w:del w:id="17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6823150A" w:rsidR="00E16572" w:rsidRPr="00B21582" w:rsidDel="009C19DC" w:rsidRDefault="00E16572" w:rsidP="00E16572">
            <w:pPr>
              <w:spacing w:line="240" w:lineRule="auto"/>
              <w:ind w:firstLine="0"/>
              <w:rPr>
                <w:del w:id="1766" w:author="Nate Bachmeier [AWS-SA]" w:date="2023-05-04T18:11:00Z"/>
                <w:rFonts w:ascii="Calibri" w:eastAsia="Times New Roman" w:hAnsi="Calibri" w:cs="Calibri"/>
                <w:b w:val="0"/>
                <w:bCs w:val="0"/>
                <w:color w:val="000000"/>
                <w:sz w:val="22"/>
              </w:rPr>
            </w:pPr>
            <w:del w:id="1767" w:author="Nate Bachmeier [AWS-SA]" w:date="2023-05-04T18:11:00Z">
              <w:r w:rsidRPr="00E16572" w:rsidDel="009C19DC">
                <w:rPr>
                  <w:rFonts w:ascii="Calibri" w:eastAsia="Times New Roman" w:hAnsi="Calibri" w:cs="Calibri"/>
                  <w:color w:val="000000"/>
                  <w:sz w:val="22"/>
                </w:rPr>
                <w:delText>kitesurfing</w:delText>
              </w:r>
            </w:del>
          </w:p>
        </w:tc>
        <w:tc>
          <w:tcPr>
            <w:tcW w:w="5348" w:type="dxa"/>
            <w:noWrap/>
            <w:hideMark/>
          </w:tcPr>
          <w:p w14:paraId="32DFFD01" w14:textId="6818C8C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68" w:author="Nate Bachmeier [AWS-SA]" w:date="2023-05-04T18:11:00Z"/>
                <w:rFonts w:ascii="Calibri" w:eastAsia="Times New Roman" w:hAnsi="Calibri" w:cs="Calibri"/>
                <w:color w:val="000000"/>
                <w:sz w:val="22"/>
              </w:rPr>
            </w:pPr>
            <w:del w:id="1769" w:author="Nate Bachmeier [AWS-SA]" w:date="2023-05-04T18:11:00Z">
              <w:r w:rsidRPr="00E16572" w:rsidDel="009C19DC">
                <w:rPr>
                  <w:rFonts w:ascii="Calibri" w:eastAsia="Times New Roman" w:hAnsi="Calibri" w:cs="Calibri"/>
                  <w:color w:val="000000"/>
                  <w:sz w:val="22"/>
                </w:rPr>
                <w:delText>676</w:delText>
              </w:r>
            </w:del>
          </w:p>
        </w:tc>
      </w:tr>
      <w:tr w:rsidR="00E16572" w:rsidRPr="00E16572" w:rsidDel="009C19DC" w14:paraId="2805CD70" w14:textId="64AC920D" w:rsidTr="00B21582">
        <w:trPr>
          <w:cnfStyle w:val="000000100000" w:firstRow="0" w:lastRow="0" w:firstColumn="0" w:lastColumn="0" w:oddVBand="0" w:evenVBand="0" w:oddHBand="1" w:evenHBand="0" w:firstRowFirstColumn="0" w:firstRowLastColumn="0" w:lastRowFirstColumn="0" w:lastRowLastColumn="0"/>
          <w:trHeight w:val="300"/>
          <w:del w:id="17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8AD15C4" w:rsidR="00E16572" w:rsidRPr="00B21582" w:rsidDel="009C19DC" w:rsidRDefault="00E16572" w:rsidP="00E16572">
            <w:pPr>
              <w:spacing w:line="240" w:lineRule="auto"/>
              <w:ind w:firstLine="0"/>
              <w:rPr>
                <w:del w:id="1771" w:author="Nate Bachmeier [AWS-SA]" w:date="2023-05-04T18:11:00Z"/>
                <w:rFonts w:ascii="Calibri" w:eastAsia="Times New Roman" w:hAnsi="Calibri" w:cs="Calibri"/>
                <w:b w:val="0"/>
                <w:bCs w:val="0"/>
                <w:color w:val="000000"/>
                <w:sz w:val="22"/>
              </w:rPr>
            </w:pPr>
            <w:del w:id="1772" w:author="Nate Bachmeier [AWS-SA]" w:date="2023-05-04T18:11:00Z">
              <w:r w:rsidRPr="00E16572" w:rsidDel="009C19DC">
                <w:rPr>
                  <w:rFonts w:ascii="Calibri" w:eastAsia="Times New Roman" w:hAnsi="Calibri" w:cs="Calibri"/>
                  <w:color w:val="000000"/>
                  <w:sz w:val="22"/>
                </w:rPr>
                <w:delText>knitting</w:delText>
              </w:r>
            </w:del>
          </w:p>
        </w:tc>
        <w:tc>
          <w:tcPr>
            <w:tcW w:w="5348" w:type="dxa"/>
            <w:noWrap/>
            <w:hideMark/>
          </w:tcPr>
          <w:p w14:paraId="22B22A19" w14:textId="7638309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73" w:author="Nate Bachmeier [AWS-SA]" w:date="2023-05-04T18:11:00Z"/>
                <w:rFonts w:ascii="Calibri" w:eastAsia="Times New Roman" w:hAnsi="Calibri" w:cs="Calibri"/>
                <w:color w:val="000000"/>
                <w:sz w:val="22"/>
              </w:rPr>
            </w:pPr>
            <w:del w:id="1774" w:author="Nate Bachmeier [AWS-SA]" w:date="2023-05-04T18:11:00Z">
              <w:r w:rsidRPr="00E16572" w:rsidDel="009C19DC">
                <w:rPr>
                  <w:rFonts w:ascii="Calibri" w:eastAsia="Times New Roman" w:hAnsi="Calibri" w:cs="Calibri"/>
                  <w:color w:val="000000"/>
                  <w:sz w:val="22"/>
                </w:rPr>
                <w:delText>831</w:delText>
              </w:r>
            </w:del>
          </w:p>
        </w:tc>
      </w:tr>
      <w:tr w:rsidR="00E16572" w:rsidRPr="00E16572" w:rsidDel="009C19DC" w14:paraId="602E7DB6" w14:textId="3438C57A" w:rsidTr="00B21582">
        <w:trPr>
          <w:trHeight w:val="300"/>
          <w:del w:id="17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0848E7FB" w:rsidR="00E16572" w:rsidRPr="00B21582" w:rsidDel="009C19DC" w:rsidRDefault="00E16572" w:rsidP="00E16572">
            <w:pPr>
              <w:spacing w:line="240" w:lineRule="auto"/>
              <w:ind w:firstLine="0"/>
              <w:rPr>
                <w:del w:id="1776" w:author="Nate Bachmeier [AWS-SA]" w:date="2023-05-04T18:11:00Z"/>
                <w:rFonts w:ascii="Calibri" w:eastAsia="Times New Roman" w:hAnsi="Calibri" w:cs="Calibri"/>
                <w:b w:val="0"/>
                <w:bCs w:val="0"/>
                <w:color w:val="000000"/>
                <w:sz w:val="22"/>
              </w:rPr>
            </w:pPr>
            <w:del w:id="1777" w:author="Nate Bachmeier [AWS-SA]" w:date="2023-05-04T18:11:00Z">
              <w:r w:rsidRPr="00E16572" w:rsidDel="009C19DC">
                <w:rPr>
                  <w:rFonts w:ascii="Calibri" w:eastAsia="Times New Roman" w:hAnsi="Calibri" w:cs="Calibri"/>
                  <w:color w:val="000000"/>
                  <w:sz w:val="22"/>
                </w:rPr>
                <w:delText>krumping</w:delText>
              </w:r>
            </w:del>
          </w:p>
        </w:tc>
        <w:tc>
          <w:tcPr>
            <w:tcW w:w="5348" w:type="dxa"/>
            <w:noWrap/>
            <w:hideMark/>
          </w:tcPr>
          <w:p w14:paraId="7D9F37D9" w14:textId="21EA4A8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78" w:author="Nate Bachmeier [AWS-SA]" w:date="2023-05-04T18:11:00Z"/>
                <w:rFonts w:ascii="Calibri" w:eastAsia="Times New Roman" w:hAnsi="Calibri" w:cs="Calibri"/>
                <w:color w:val="000000"/>
                <w:sz w:val="22"/>
              </w:rPr>
            </w:pPr>
            <w:del w:id="1779" w:author="Nate Bachmeier [AWS-SA]" w:date="2023-05-04T18:11:00Z">
              <w:r w:rsidRPr="00E16572" w:rsidDel="009C19DC">
                <w:rPr>
                  <w:rFonts w:ascii="Calibri" w:eastAsia="Times New Roman" w:hAnsi="Calibri" w:cs="Calibri"/>
                  <w:color w:val="000000"/>
                  <w:sz w:val="22"/>
                </w:rPr>
                <w:delText>800</w:delText>
              </w:r>
            </w:del>
          </w:p>
        </w:tc>
      </w:tr>
      <w:tr w:rsidR="00E16572" w:rsidRPr="00E16572" w:rsidDel="009C19DC" w14:paraId="6EA5C0A6" w14:textId="3D78E1AA" w:rsidTr="00B21582">
        <w:trPr>
          <w:cnfStyle w:val="000000100000" w:firstRow="0" w:lastRow="0" w:firstColumn="0" w:lastColumn="0" w:oddVBand="0" w:evenVBand="0" w:oddHBand="1" w:evenHBand="0" w:firstRowFirstColumn="0" w:firstRowLastColumn="0" w:lastRowFirstColumn="0" w:lastRowLastColumn="0"/>
          <w:trHeight w:val="300"/>
          <w:del w:id="17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61C43F9" w:rsidR="00E16572" w:rsidRPr="00B21582" w:rsidDel="009C19DC" w:rsidRDefault="00E16572" w:rsidP="00E16572">
            <w:pPr>
              <w:spacing w:line="240" w:lineRule="auto"/>
              <w:ind w:firstLine="0"/>
              <w:rPr>
                <w:del w:id="1781" w:author="Nate Bachmeier [AWS-SA]" w:date="2023-05-04T18:11:00Z"/>
                <w:rFonts w:ascii="Calibri" w:eastAsia="Times New Roman" w:hAnsi="Calibri" w:cs="Calibri"/>
                <w:b w:val="0"/>
                <w:bCs w:val="0"/>
                <w:color w:val="000000"/>
                <w:sz w:val="22"/>
              </w:rPr>
            </w:pPr>
            <w:del w:id="1782" w:author="Nate Bachmeier [AWS-SA]" w:date="2023-05-04T18:11:00Z">
              <w:r w:rsidRPr="00E16572" w:rsidDel="009C19DC">
                <w:rPr>
                  <w:rFonts w:ascii="Calibri" w:eastAsia="Times New Roman" w:hAnsi="Calibri" w:cs="Calibri"/>
                  <w:color w:val="000000"/>
                  <w:sz w:val="22"/>
                </w:rPr>
                <w:delText>land sailing</w:delText>
              </w:r>
            </w:del>
          </w:p>
        </w:tc>
        <w:tc>
          <w:tcPr>
            <w:tcW w:w="5348" w:type="dxa"/>
            <w:noWrap/>
            <w:hideMark/>
          </w:tcPr>
          <w:p w14:paraId="09C8926B" w14:textId="0A56C2B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83" w:author="Nate Bachmeier [AWS-SA]" w:date="2023-05-04T18:11:00Z"/>
                <w:rFonts w:ascii="Calibri" w:eastAsia="Times New Roman" w:hAnsi="Calibri" w:cs="Calibri"/>
                <w:color w:val="000000"/>
                <w:sz w:val="22"/>
              </w:rPr>
            </w:pPr>
            <w:del w:id="1784" w:author="Nate Bachmeier [AWS-SA]" w:date="2023-05-04T18:11:00Z">
              <w:r w:rsidRPr="00E16572" w:rsidDel="009C19DC">
                <w:rPr>
                  <w:rFonts w:ascii="Calibri" w:eastAsia="Times New Roman" w:hAnsi="Calibri" w:cs="Calibri"/>
                  <w:color w:val="000000"/>
                  <w:sz w:val="22"/>
                </w:rPr>
                <w:delText>661</w:delText>
              </w:r>
            </w:del>
          </w:p>
        </w:tc>
      </w:tr>
      <w:tr w:rsidR="00E16572" w:rsidRPr="00E16572" w:rsidDel="009C19DC" w14:paraId="2F1893AC" w14:textId="56E08649" w:rsidTr="00B21582">
        <w:trPr>
          <w:trHeight w:val="300"/>
          <w:del w:id="17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0734289B" w:rsidR="00E16572" w:rsidRPr="00B21582" w:rsidDel="009C19DC" w:rsidRDefault="00E16572" w:rsidP="00E16572">
            <w:pPr>
              <w:spacing w:line="240" w:lineRule="auto"/>
              <w:ind w:firstLine="0"/>
              <w:rPr>
                <w:del w:id="1786" w:author="Nate Bachmeier [AWS-SA]" w:date="2023-05-04T18:11:00Z"/>
                <w:rFonts w:ascii="Calibri" w:eastAsia="Times New Roman" w:hAnsi="Calibri" w:cs="Calibri"/>
                <w:b w:val="0"/>
                <w:bCs w:val="0"/>
                <w:color w:val="000000"/>
                <w:sz w:val="22"/>
              </w:rPr>
            </w:pPr>
            <w:del w:id="1787" w:author="Nate Bachmeier [AWS-SA]" w:date="2023-05-04T18:11:00Z">
              <w:r w:rsidRPr="00E16572" w:rsidDel="009C19DC">
                <w:rPr>
                  <w:rFonts w:ascii="Calibri" w:eastAsia="Times New Roman" w:hAnsi="Calibri" w:cs="Calibri"/>
                  <w:color w:val="000000"/>
                  <w:sz w:val="22"/>
                </w:rPr>
                <w:delText>laughing</w:delText>
              </w:r>
            </w:del>
          </w:p>
        </w:tc>
        <w:tc>
          <w:tcPr>
            <w:tcW w:w="5348" w:type="dxa"/>
            <w:noWrap/>
            <w:hideMark/>
          </w:tcPr>
          <w:p w14:paraId="15EC8E37" w14:textId="4E20AED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88" w:author="Nate Bachmeier [AWS-SA]" w:date="2023-05-04T18:11:00Z"/>
                <w:rFonts w:ascii="Calibri" w:eastAsia="Times New Roman" w:hAnsi="Calibri" w:cs="Calibri"/>
                <w:color w:val="000000"/>
                <w:sz w:val="22"/>
              </w:rPr>
            </w:pPr>
            <w:del w:id="1789" w:author="Nate Bachmeier [AWS-SA]" w:date="2023-05-04T18:11:00Z">
              <w:r w:rsidRPr="00E16572" w:rsidDel="009C19DC">
                <w:rPr>
                  <w:rFonts w:ascii="Calibri" w:eastAsia="Times New Roman" w:hAnsi="Calibri" w:cs="Calibri"/>
                  <w:color w:val="000000"/>
                  <w:sz w:val="22"/>
                </w:rPr>
                <w:delText>781</w:delText>
              </w:r>
            </w:del>
          </w:p>
        </w:tc>
      </w:tr>
      <w:tr w:rsidR="00E16572" w:rsidRPr="00E16572" w:rsidDel="009C19DC" w14:paraId="268159F0" w14:textId="12F303F8" w:rsidTr="00B21582">
        <w:trPr>
          <w:cnfStyle w:val="000000100000" w:firstRow="0" w:lastRow="0" w:firstColumn="0" w:lastColumn="0" w:oddVBand="0" w:evenVBand="0" w:oddHBand="1" w:evenHBand="0" w:firstRowFirstColumn="0" w:firstRowLastColumn="0" w:lastRowFirstColumn="0" w:lastRowLastColumn="0"/>
          <w:trHeight w:val="300"/>
          <w:del w:id="17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6D70D8E9" w:rsidR="00E16572" w:rsidRPr="00B21582" w:rsidDel="009C19DC" w:rsidRDefault="00E16572" w:rsidP="00E16572">
            <w:pPr>
              <w:spacing w:line="240" w:lineRule="auto"/>
              <w:ind w:firstLine="0"/>
              <w:rPr>
                <w:del w:id="1791" w:author="Nate Bachmeier [AWS-SA]" w:date="2023-05-04T18:11:00Z"/>
                <w:rFonts w:ascii="Calibri" w:eastAsia="Times New Roman" w:hAnsi="Calibri" w:cs="Calibri"/>
                <w:b w:val="0"/>
                <w:bCs w:val="0"/>
                <w:color w:val="000000"/>
                <w:sz w:val="22"/>
              </w:rPr>
            </w:pPr>
            <w:del w:id="1792" w:author="Nate Bachmeier [AWS-SA]" w:date="2023-05-04T18:11:00Z">
              <w:r w:rsidRPr="00E16572" w:rsidDel="009C19DC">
                <w:rPr>
                  <w:rFonts w:ascii="Calibri" w:eastAsia="Times New Roman" w:hAnsi="Calibri" w:cs="Calibri"/>
                  <w:color w:val="000000"/>
                  <w:sz w:val="22"/>
                </w:rPr>
                <w:delText>lawn mower racing</w:delText>
              </w:r>
            </w:del>
          </w:p>
        </w:tc>
        <w:tc>
          <w:tcPr>
            <w:tcW w:w="5348" w:type="dxa"/>
            <w:noWrap/>
            <w:hideMark/>
          </w:tcPr>
          <w:p w14:paraId="7C38B4E9" w14:textId="7C603C3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93" w:author="Nate Bachmeier [AWS-SA]" w:date="2023-05-04T18:11:00Z"/>
                <w:rFonts w:ascii="Calibri" w:eastAsia="Times New Roman" w:hAnsi="Calibri" w:cs="Calibri"/>
                <w:color w:val="000000"/>
                <w:sz w:val="22"/>
              </w:rPr>
            </w:pPr>
            <w:del w:id="1794" w:author="Nate Bachmeier [AWS-SA]" w:date="2023-05-04T18:11:00Z">
              <w:r w:rsidRPr="00E16572" w:rsidDel="009C19DC">
                <w:rPr>
                  <w:rFonts w:ascii="Calibri" w:eastAsia="Times New Roman" w:hAnsi="Calibri" w:cs="Calibri"/>
                  <w:color w:val="000000"/>
                  <w:sz w:val="22"/>
                </w:rPr>
                <w:delText>563</w:delText>
              </w:r>
            </w:del>
          </w:p>
        </w:tc>
      </w:tr>
      <w:tr w:rsidR="00E16572" w:rsidRPr="00E16572" w:rsidDel="009C19DC" w14:paraId="1B8D15BE" w14:textId="45A13548" w:rsidTr="00B21582">
        <w:trPr>
          <w:trHeight w:val="300"/>
          <w:del w:id="17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6868E9D9" w:rsidR="00E16572" w:rsidRPr="00B21582" w:rsidDel="009C19DC" w:rsidRDefault="00E16572" w:rsidP="00E16572">
            <w:pPr>
              <w:spacing w:line="240" w:lineRule="auto"/>
              <w:ind w:firstLine="0"/>
              <w:rPr>
                <w:del w:id="1796" w:author="Nate Bachmeier [AWS-SA]" w:date="2023-05-04T18:11:00Z"/>
                <w:rFonts w:ascii="Calibri" w:eastAsia="Times New Roman" w:hAnsi="Calibri" w:cs="Calibri"/>
                <w:b w:val="0"/>
                <w:bCs w:val="0"/>
                <w:color w:val="000000"/>
                <w:sz w:val="22"/>
              </w:rPr>
            </w:pPr>
            <w:del w:id="1797" w:author="Nate Bachmeier [AWS-SA]" w:date="2023-05-04T18:11:00Z">
              <w:r w:rsidRPr="00E16572" w:rsidDel="009C19DC">
                <w:rPr>
                  <w:rFonts w:ascii="Calibri" w:eastAsia="Times New Roman" w:hAnsi="Calibri" w:cs="Calibri"/>
                  <w:color w:val="000000"/>
                  <w:sz w:val="22"/>
                </w:rPr>
                <w:delText>laying bricks</w:delText>
              </w:r>
            </w:del>
          </w:p>
        </w:tc>
        <w:tc>
          <w:tcPr>
            <w:tcW w:w="5348" w:type="dxa"/>
            <w:noWrap/>
            <w:hideMark/>
          </w:tcPr>
          <w:p w14:paraId="5A30C1F1" w14:textId="0112B47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98" w:author="Nate Bachmeier [AWS-SA]" w:date="2023-05-04T18:11:00Z"/>
                <w:rFonts w:ascii="Calibri" w:eastAsia="Times New Roman" w:hAnsi="Calibri" w:cs="Calibri"/>
                <w:color w:val="000000"/>
                <w:sz w:val="22"/>
              </w:rPr>
            </w:pPr>
            <w:del w:id="1799" w:author="Nate Bachmeier [AWS-SA]" w:date="2023-05-04T18:11:00Z">
              <w:r w:rsidRPr="00E16572" w:rsidDel="009C19DC">
                <w:rPr>
                  <w:rFonts w:ascii="Calibri" w:eastAsia="Times New Roman" w:hAnsi="Calibri" w:cs="Calibri"/>
                  <w:color w:val="000000"/>
                  <w:sz w:val="22"/>
                </w:rPr>
                <w:delText>637</w:delText>
              </w:r>
            </w:del>
          </w:p>
        </w:tc>
      </w:tr>
      <w:tr w:rsidR="00E16572" w:rsidRPr="00E16572" w:rsidDel="009C19DC" w14:paraId="51A66534" w14:textId="3CDB28A1" w:rsidTr="00B21582">
        <w:trPr>
          <w:cnfStyle w:val="000000100000" w:firstRow="0" w:lastRow="0" w:firstColumn="0" w:lastColumn="0" w:oddVBand="0" w:evenVBand="0" w:oddHBand="1" w:evenHBand="0" w:firstRowFirstColumn="0" w:firstRowLastColumn="0" w:lastRowFirstColumn="0" w:lastRowLastColumn="0"/>
          <w:trHeight w:val="300"/>
          <w:del w:id="18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306F7F1C" w:rsidR="00E16572" w:rsidRPr="00B21582" w:rsidDel="009C19DC" w:rsidRDefault="00E16572" w:rsidP="00E16572">
            <w:pPr>
              <w:spacing w:line="240" w:lineRule="auto"/>
              <w:ind w:firstLine="0"/>
              <w:rPr>
                <w:del w:id="1801" w:author="Nate Bachmeier [AWS-SA]" w:date="2023-05-04T18:11:00Z"/>
                <w:rFonts w:ascii="Calibri" w:eastAsia="Times New Roman" w:hAnsi="Calibri" w:cs="Calibri"/>
                <w:b w:val="0"/>
                <w:bCs w:val="0"/>
                <w:color w:val="000000"/>
                <w:sz w:val="22"/>
              </w:rPr>
            </w:pPr>
            <w:del w:id="1802" w:author="Nate Bachmeier [AWS-SA]" w:date="2023-05-04T18:11:00Z">
              <w:r w:rsidRPr="00E16572" w:rsidDel="009C19DC">
                <w:rPr>
                  <w:rFonts w:ascii="Calibri" w:eastAsia="Times New Roman" w:hAnsi="Calibri" w:cs="Calibri"/>
                  <w:color w:val="000000"/>
                  <w:sz w:val="22"/>
                </w:rPr>
                <w:delText>laying concrete</w:delText>
              </w:r>
            </w:del>
          </w:p>
        </w:tc>
        <w:tc>
          <w:tcPr>
            <w:tcW w:w="5348" w:type="dxa"/>
            <w:noWrap/>
            <w:hideMark/>
          </w:tcPr>
          <w:p w14:paraId="0B36D56D" w14:textId="0EED337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03" w:author="Nate Bachmeier [AWS-SA]" w:date="2023-05-04T18:11:00Z"/>
                <w:rFonts w:ascii="Calibri" w:eastAsia="Times New Roman" w:hAnsi="Calibri" w:cs="Calibri"/>
                <w:color w:val="000000"/>
                <w:sz w:val="22"/>
              </w:rPr>
            </w:pPr>
            <w:del w:id="1804" w:author="Nate Bachmeier [AWS-SA]" w:date="2023-05-04T18:11:00Z">
              <w:r w:rsidRPr="00E16572" w:rsidDel="009C19DC">
                <w:rPr>
                  <w:rFonts w:ascii="Calibri" w:eastAsia="Times New Roman" w:hAnsi="Calibri" w:cs="Calibri"/>
                  <w:color w:val="000000"/>
                  <w:sz w:val="22"/>
                </w:rPr>
                <w:delText>717</w:delText>
              </w:r>
            </w:del>
          </w:p>
        </w:tc>
      </w:tr>
      <w:tr w:rsidR="00E16572" w:rsidRPr="00E16572" w:rsidDel="009C19DC" w14:paraId="6C94C8CA" w14:textId="42B7681C" w:rsidTr="00B21582">
        <w:trPr>
          <w:trHeight w:val="300"/>
          <w:del w:id="18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5EFCDC2E" w:rsidR="00E16572" w:rsidRPr="00B21582" w:rsidDel="009C19DC" w:rsidRDefault="00E16572" w:rsidP="00E16572">
            <w:pPr>
              <w:spacing w:line="240" w:lineRule="auto"/>
              <w:ind w:firstLine="0"/>
              <w:rPr>
                <w:del w:id="1806" w:author="Nate Bachmeier [AWS-SA]" w:date="2023-05-04T18:11:00Z"/>
                <w:rFonts w:ascii="Calibri" w:eastAsia="Times New Roman" w:hAnsi="Calibri" w:cs="Calibri"/>
                <w:b w:val="0"/>
                <w:bCs w:val="0"/>
                <w:color w:val="000000"/>
                <w:sz w:val="22"/>
              </w:rPr>
            </w:pPr>
            <w:del w:id="1807" w:author="Nate Bachmeier [AWS-SA]" w:date="2023-05-04T18:11:00Z">
              <w:r w:rsidRPr="00E16572" w:rsidDel="009C19DC">
                <w:rPr>
                  <w:rFonts w:ascii="Calibri" w:eastAsia="Times New Roman" w:hAnsi="Calibri" w:cs="Calibri"/>
                  <w:color w:val="000000"/>
                  <w:sz w:val="22"/>
                </w:rPr>
                <w:delText>laying decking</w:delText>
              </w:r>
            </w:del>
          </w:p>
        </w:tc>
        <w:tc>
          <w:tcPr>
            <w:tcW w:w="5348" w:type="dxa"/>
            <w:noWrap/>
            <w:hideMark/>
          </w:tcPr>
          <w:p w14:paraId="5119F9E6" w14:textId="49CC6E7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08" w:author="Nate Bachmeier [AWS-SA]" w:date="2023-05-04T18:11:00Z"/>
                <w:rFonts w:ascii="Calibri" w:eastAsia="Times New Roman" w:hAnsi="Calibri" w:cs="Calibri"/>
                <w:color w:val="000000"/>
                <w:sz w:val="22"/>
              </w:rPr>
            </w:pPr>
            <w:del w:id="1809" w:author="Nate Bachmeier [AWS-SA]" w:date="2023-05-04T18:11:00Z">
              <w:r w:rsidRPr="00E16572" w:rsidDel="009C19DC">
                <w:rPr>
                  <w:rFonts w:ascii="Calibri" w:eastAsia="Times New Roman" w:hAnsi="Calibri" w:cs="Calibri"/>
                  <w:color w:val="000000"/>
                  <w:sz w:val="22"/>
                </w:rPr>
                <w:delText>502</w:delText>
              </w:r>
            </w:del>
          </w:p>
        </w:tc>
      </w:tr>
      <w:tr w:rsidR="00E16572" w:rsidRPr="00E16572" w:rsidDel="009C19DC" w14:paraId="5AE2C9CD" w14:textId="2DB24C23" w:rsidTr="00B21582">
        <w:trPr>
          <w:cnfStyle w:val="000000100000" w:firstRow="0" w:lastRow="0" w:firstColumn="0" w:lastColumn="0" w:oddVBand="0" w:evenVBand="0" w:oddHBand="1" w:evenHBand="0" w:firstRowFirstColumn="0" w:firstRowLastColumn="0" w:lastRowFirstColumn="0" w:lastRowLastColumn="0"/>
          <w:trHeight w:val="300"/>
          <w:del w:id="18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577F2367" w:rsidR="00E16572" w:rsidRPr="00B21582" w:rsidDel="009C19DC" w:rsidRDefault="00E16572" w:rsidP="00E16572">
            <w:pPr>
              <w:spacing w:line="240" w:lineRule="auto"/>
              <w:ind w:firstLine="0"/>
              <w:rPr>
                <w:del w:id="1811" w:author="Nate Bachmeier [AWS-SA]" w:date="2023-05-04T18:11:00Z"/>
                <w:rFonts w:ascii="Calibri" w:eastAsia="Times New Roman" w:hAnsi="Calibri" w:cs="Calibri"/>
                <w:b w:val="0"/>
                <w:bCs w:val="0"/>
                <w:color w:val="000000"/>
                <w:sz w:val="22"/>
              </w:rPr>
            </w:pPr>
            <w:del w:id="1812" w:author="Nate Bachmeier [AWS-SA]" w:date="2023-05-04T18:11:00Z">
              <w:r w:rsidRPr="00E16572" w:rsidDel="009C19DC">
                <w:rPr>
                  <w:rFonts w:ascii="Calibri" w:eastAsia="Times New Roman" w:hAnsi="Calibri" w:cs="Calibri"/>
                  <w:color w:val="000000"/>
                  <w:sz w:val="22"/>
                </w:rPr>
                <w:delText>laying stone</w:delText>
              </w:r>
            </w:del>
          </w:p>
        </w:tc>
        <w:tc>
          <w:tcPr>
            <w:tcW w:w="5348" w:type="dxa"/>
            <w:noWrap/>
            <w:hideMark/>
          </w:tcPr>
          <w:p w14:paraId="34451FD4" w14:textId="54892DE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13" w:author="Nate Bachmeier [AWS-SA]" w:date="2023-05-04T18:11:00Z"/>
                <w:rFonts w:ascii="Calibri" w:eastAsia="Times New Roman" w:hAnsi="Calibri" w:cs="Calibri"/>
                <w:color w:val="000000"/>
                <w:sz w:val="22"/>
              </w:rPr>
            </w:pPr>
            <w:del w:id="1814" w:author="Nate Bachmeier [AWS-SA]" w:date="2023-05-04T18:11:00Z">
              <w:r w:rsidRPr="00E16572" w:rsidDel="009C19DC">
                <w:rPr>
                  <w:rFonts w:ascii="Calibri" w:eastAsia="Times New Roman" w:hAnsi="Calibri" w:cs="Calibri"/>
                  <w:color w:val="000000"/>
                  <w:sz w:val="22"/>
                </w:rPr>
                <w:delText>489</w:delText>
              </w:r>
            </w:del>
          </w:p>
        </w:tc>
      </w:tr>
      <w:tr w:rsidR="00E16572" w:rsidRPr="00E16572" w:rsidDel="009C19DC" w14:paraId="25DF2BCB" w14:textId="10071836" w:rsidTr="00B21582">
        <w:trPr>
          <w:trHeight w:val="300"/>
          <w:del w:id="18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533F8CB8" w:rsidR="00E16572" w:rsidRPr="00B21582" w:rsidDel="009C19DC" w:rsidRDefault="00E16572" w:rsidP="00E16572">
            <w:pPr>
              <w:spacing w:line="240" w:lineRule="auto"/>
              <w:ind w:firstLine="0"/>
              <w:rPr>
                <w:del w:id="1816" w:author="Nate Bachmeier [AWS-SA]" w:date="2023-05-04T18:11:00Z"/>
                <w:rFonts w:ascii="Calibri" w:eastAsia="Times New Roman" w:hAnsi="Calibri" w:cs="Calibri"/>
                <w:b w:val="0"/>
                <w:bCs w:val="0"/>
                <w:color w:val="000000"/>
                <w:sz w:val="22"/>
              </w:rPr>
            </w:pPr>
            <w:del w:id="1817" w:author="Nate Bachmeier [AWS-SA]" w:date="2023-05-04T18:11:00Z">
              <w:r w:rsidRPr="00E16572" w:rsidDel="009C19DC">
                <w:rPr>
                  <w:rFonts w:ascii="Calibri" w:eastAsia="Times New Roman" w:hAnsi="Calibri" w:cs="Calibri"/>
                  <w:color w:val="000000"/>
                  <w:sz w:val="22"/>
                </w:rPr>
                <w:delText>laying tiles</w:delText>
              </w:r>
            </w:del>
          </w:p>
        </w:tc>
        <w:tc>
          <w:tcPr>
            <w:tcW w:w="5348" w:type="dxa"/>
            <w:noWrap/>
            <w:hideMark/>
          </w:tcPr>
          <w:p w14:paraId="35D0C9EC" w14:textId="367DB7F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18" w:author="Nate Bachmeier [AWS-SA]" w:date="2023-05-04T18:11:00Z"/>
                <w:rFonts w:ascii="Calibri" w:eastAsia="Times New Roman" w:hAnsi="Calibri" w:cs="Calibri"/>
                <w:color w:val="000000"/>
                <w:sz w:val="22"/>
              </w:rPr>
            </w:pPr>
            <w:del w:id="1819" w:author="Nate Bachmeier [AWS-SA]" w:date="2023-05-04T18:11:00Z">
              <w:r w:rsidRPr="00E16572" w:rsidDel="009C19DC">
                <w:rPr>
                  <w:rFonts w:ascii="Calibri" w:eastAsia="Times New Roman" w:hAnsi="Calibri" w:cs="Calibri"/>
                  <w:color w:val="000000"/>
                  <w:sz w:val="22"/>
                </w:rPr>
                <w:delText>564</w:delText>
              </w:r>
            </w:del>
          </w:p>
        </w:tc>
      </w:tr>
      <w:tr w:rsidR="00E16572" w:rsidRPr="00E16572" w:rsidDel="009C19DC" w14:paraId="693F1520" w14:textId="4BDA7F51" w:rsidTr="00B21582">
        <w:trPr>
          <w:cnfStyle w:val="000000100000" w:firstRow="0" w:lastRow="0" w:firstColumn="0" w:lastColumn="0" w:oddVBand="0" w:evenVBand="0" w:oddHBand="1" w:evenHBand="0" w:firstRowFirstColumn="0" w:firstRowLastColumn="0" w:lastRowFirstColumn="0" w:lastRowLastColumn="0"/>
          <w:trHeight w:val="300"/>
          <w:del w:id="18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40A5916D" w:rsidR="00E16572" w:rsidRPr="00B21582" w:rsidDel="009C19DC" w:rsidRDefault="00E16572" w:rsidP="00E16572">
            <w:pPr>
              <w:spacing w:line="240" w:lineRule="auto"/>
              <w:ind w:firstLine="0"/>
              <w:rPr>
                <w:del w:id="1821" w:author="Nate Bachmeier [AWS-SA]" w:date="2023-05-04T18:11:00Z"/>
                <w:rFonts w:ascii="Calibri" w:eastAsia="Times New Roman" w:hAnsi="Calibri" w:cs="Calibri"/>
                <w:b w:val="0"/>
                <w:bCs w:val="0"/>
                <w:color w:val="000000"/>
                <w:sz w:val="22"/>
              </w:rPr>
            </w:pPr>
            <w:del w:id="1822" w:author="Nate Bachmeier [AWS-SA]" w:date="2023-05-04T18:11:00Z">
              <w:r w:rsidRPr="00E16572" w:rsidDel="009C19DC">
                <w:rPr>
                  <w:rFonts w:ascii="Calibri" w:eastAsia="Times New Roman" w:hAnsi="Calibri" w:cs="Calibri"/>
                  <w:color w:val="000000"/>
                  <w:sz w:val="22"/>
                </w:rPr>
                <w:delText>leatherworking</w:delText>
              </w:r>
            </w:del>
          </w:p>
        </w:tc>
        <w:tc>
          <w:tcPr>
            <w:tcW w:w="5348" w:type="dxa"/>
            <w:noWrap/>
            <w:hideMark/>
          </w:tcPr>
          <w:p w14:paraId="74E3FBC8" w14:textId="788971A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23" w:author="Nate Bachmeier [AWS-SA]" w:date="2023-05-04T18:11:00Z"/>
                <w:rFonts w:ascii="Calibri" w:eastAsia="Times New Roman" w:hAnsi="Calibri" w:cs="Calibri"/>
                <w:color w:val="000000"/>
                <w:sz w:val="22"/>
              </w:rPr>
            </w:pPr>
            <w:del w:id="1824" w:author="Nate Bachmeier [AWS-SA]" w:date="2023-05-04T18:11:00Z">
              <w:r w:rsidRPr="00E16572" w:rsidDel="009C19DC">
                <w:rPr>
                  <w:rFonts w:ascii="Calibri" w:eastAsia="Times New Roman" w:hAnsi="Calibri" w:cs="Calibri"/>
                  <w:color w:val="000000"/>
                  <w:sz w:val="22"/>
                </w:rPr>
                <w:delText>609</w:delText>
              </w:r>
            </w:del>
          </w:p>
        </w:tc>
      </w:tr>
      <w:tr w:rsidR="00E16572" w:rsidRPr="00E16572" w:rsidDel="009C19DC" w14:paraId="1BA0FA19" w14:textId="70DDBDCE" w:rsidTr="00B21582">
        <w:trPr>
          <w:trHeight w:val="300"/>
          <w:del w:id="18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498AD10C" w:rsidR="00E16572" w:rsidRPr="00B21582" w:rsidDel="009C19DC" w:rsidRDefault="00E16572" w:rsidP="00E16572">
            <w:pPr>
              <w:spacing w:line="240" w:lineRule="auto"/>
              <w:ind w:firstLine="0"/>
              <w:rPr>
                <w:del w:id="1826" w:author="Nate Bachmeier [AWS-SA]" w:date="2023-05-04T18:11:00Z"/>
                <w:rFonts w:ascii="Calibri" w:eastAsia="Times New Roman" w:hAnsi="Calibri" w:cs="Calibri"/>
                <w:b w:val="0"/>
                <w:bCs w:val="0"/>
                <w:color w:val="000000"/>
                <w:sz w:val="22"/>
              </w:rPr>
            </w:pPr>
            <w:del w:id="1827" w:author="Nate Bachmeier [AWS-SA]" w:date="2023-05-04T18:11:00Z">
              <w:r w:rsidRPr="00E16572" w:rsidDel="009C19DC">
                <w:rPr>
                  <w:rFonts w:ascii="Calibri" w:eastAsia="Times New Roman" w:hAnsi="Calibri" w:cs="Calibri"/>
                  <w:color w:val="000000"/>
                  <w:sz w:val="22"/>
                </w:rPr>
                <w:delText>letting go of balloon</w:delText>
              </w:r>
            </w:del>
          </w:p>
        </w:tc>
        <w:tc>
          <w:tcPr>
            <w:tcW w:w="5348" w:type="dxa"/>
            <w:noWrap/>
            <w:hideMark/>
          </w:tcPr>
          <w:p w14:paraId="713BBBCF" w14:textId="42FFF81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28" w:author="Nate Bachmeier [AWS-SA]" w:date="2023-05-04T18:11:00Z"/>
                <w:rFonts w:ascii="Calibri" w:eastAsia="Times New Roman" w:hAnsi="Calibri" w:cs="Calibri"/>
                <w:color w:val="000000"/>
                <w:sz w:val="22"/>
              </w:rPr>
            </w:pPr>
            <w:del w:id="1829" w:author="Nate Bachmeier [AWS-SA]" w:date="2023-05-04T18:11:00Z">
              <w:r w:rsidRPr="00E16572" w:rsidDel="009C19DC">
                <w:rPr>
                  <w:rFonts w:ascii="Calibri" w:eastAsia="Times New Roman" w:hAnsi="Calibri" w:cs="Calibri"/>
                  <w:color w:val="000000"/>
                  <w:sz w:val="22"/>
                </w:rPr>
                <w:delText>517</w:delText>
              </w:r>
            </w:del>
          </w:p>
        </w:tc>
      </w:tr>
      <w:tr w:rsidR="00E16572" w:rsidRPr="00E16572" w:rsidDel="009C19DC" w14:paraId="4D15B2EA" w14:textId="003BA3CE" w:rsidTr="00B21582">
        <w:trPr>
          <w:cnfStyle w:val="000000100000" w:firstRow="0" w:lastRow="0" w:firstColumn="0" w:lastColumn="0" w:oddVBand="0" w:evenVBand="0" w:oddHBand="1" w:evenHBand="0" w:firstRowFirstColumn="0" w:firstRowLastColumn="0" w:lastRowFirstColumn="0" w:lastRowLastColumn="0"/>
          <w:trHeight w:val="300"/>
          <w:del w:id="18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52E5D784" w:rsidR="00E16572" w:rsidRPr="00B21582" w:rsidDel="009C19DC" w:rsidRDefault="00E16572" w:rsidP="00E16572">
            <w:pPr>
              <w:spacing w:line="240" w:lineRule="auto"/>
              <w:ind w:firstLine="0"/>
              <w:rPr>
                <w:del w:id="1831" w:author="Nate Bachmeier [AWS-SA]" w:date="2023-05-04T18:11:00Z"/>
                <w:rFonts w:ascii="Calibri" w:eastAsia="Times New Roman" w:hAnsi="Calibri" w:cs="Calibri"/>
                <w:b w:val="0"/>
                <w:bCs w:val="0"/>
                <w:color w:val="000000"/>
                <w:sz w:val="22"/>
              </w:rPr>
            </w:pPr>
            <w:del w:id="1832" w:author="Nate Bachmeier [AWS-SA]" w:date="2023-05-04T18:11:00Z">
              <w:r w:rsidRPr="00E16572" w:rsidDel="009C19DC">
                <w:rPr>
                  <w:rFonts w:ascii="Calibri" w:eastAsia="Times New Roman" w:hAnsi="Calibri" w:cs="Calibri"/>
                  <w:color w:val="000000"/>
                  <w:sz w:val="22"/>
                </w:rPr>
                <w:delText>licking</w:delText>
              </w:r>
            </w:del>
          </w:p>
        </w:tc>
        <w:tc>
          <w:tcPr>
            <w:tcW w:w="5348" w:type="dxa"/>
            <w:noWrap/>
            <w:hideMark/>
          </w:tcPr>
          <w:p w14:paraId="7467CC4E" w14:textId="7B9E3A9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33" w:author="Nate Bachmeier [AWS-SA]" w:date="2023-05-04T18:11:00Z"/>
                <w:rFonts w:ascii="Calibri" w:eastAsia="Times New Roman" w:hAnsi="Calibri" w:cs="Calibri"/>
                <w:color w:val="000000"/>
                <w:sz w:val="22"/>
              </w:rPr>
            </w:pPr>
            <w:del w:id="1834" w:author="Nate Bachmeier [AWS-SA]" w:date="2023-05-04T18:11:00Z">
              <w:r w:rsidRPr="00E16572" w:rsidDel="009C19DC">
                <w:rPr>
                  <w:rFonts w:ascii="Calibri" w:eastAsia="Times New Roman" w:hAnsi="Calibri" w:cs="Calibri"/>
                  <w:color w:val="000000"/>
                  <w:sz w:val="22"/>
                </w:rPr>
                <w:delText>506</w:delText>
              </w:r>
            </w:del>
          </w:p>
        </w:tc>
      </w:tr>
      <w:tr w:rsidR="00E16572" w:rsidRPr="00E16572" w:rsidDel="009C19DC" w14:paraId="73774ED6" w14:textId="04E0021C" w:rsidTr="00B21582">
        <w:trPr>
          <w:trHeight w:val="300"/>
          <w:del w:id="18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470D395A" w:rsidR="00E16572" w:rsidRPr="00B21582" w:rsidDel="009C19DC" w:rsidRDefault="00E16572" w:rsidP="00E16572">
            <w:pPr>
              <w:spacing w:line="240" w:lineRule="auto"/>
              <w:ind w:firstLine="0"/>
              <w:rPr>
                <w:del w:id="1836" w:author="Nate Bachmeier [AWS-SA]" w:date="2023-05-04T18:11:00Z"/>
                <w:rFonts w:ascii="Calibri" w:eastAsia="Times New Roman" w:hAnsi="Calibri" w:cs="Calibri"/>
                <w:b w:val="0"/>
                <w:bCs w:val="0"/>
                <w:color w:val="000000"/>
                <w:sz w:val="22"/>
              </w:rPr>
            </w:pPr>
            <w:del w:id="1837" w:author="Nate Bachmeier [AWS-SA]" w:date="2023-05-04T18:11:00Z">
              <w:r w:rsidRPr="00E16572" w:rsidDel="009C19DC">
                <w:rPr>
                  <w:rFonts w:ascii="Calibri" w:eastAsia="Times New Roman" w:hAnsi="Calibri" w:cs="Calibri"/>
                  <w:color w:val="000000"/>
                  <w:sz w:val="22"/>
                </w:rPr>
                <w:delText>lifting hat</w:delText>
              </w:r>
            </w:del>
          </w:p>
        </w:tc>
        <w:tc>
          <w:tcPr>
            <w:tcW w:w="5348" w:type="dxa"/>
            <w:noWrap/>
            <w:hideMark/>
          </w:tcPr>
          <w:p w14:paraId="6EDB707D" w14:textId="72821EA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38" w:author="Nate Bachmeier [AWS-SA]" w:date="2023-05-04T18:11:00Z"/>
                <w:rFonts w:ascii="Calibri" w:eastAsia="Times New Roman" w:hAnsi="Calibri" w:cs="Calibri"/>
                <w:color w:val="000000"/>
                <w:sz w:val="22"/>
              </w:rPr>
            </w:pPr>
            <w:del w:id="1839" w:author="Nate Bachmeier [AWS-SA]" w:date="2023-05-04T18:11:00Z">
              <w:r w:rsidRPr="00E16572" w:rsidDel="009C19DC">
                <w:rPr>
                  <w:rFonts w:ascii="Calibri" w:eastAsia="Times New Roman" w:hAnsi="Calibri" w:cs="Calibri"/>
                  <w:color w:val="000000"/>
                  <w:sz w:val="22"/>
                </w:rPr>
                <w:delText>504</w:delText>
              </w:r>
            </w:del>
          </w:p>
        </w:tc>
      </w:tr>
      <w:tr w:rsidR="00E16572" w:rsidRPr="00E16572" w:rsidDel="009C19DC" w14:paraId="6DCCF990" w14:textId="20E2DCA8" w:rsidTr="00B21582">
        <w:trPr>
          <w:cnfStyle w:val="000000100000" w:firstRow="0" w:lastRow="0" w:firstColumn="0" w:lastColumn="0" w:oddVBand="0" w:evenVBand="0" w:oddHBand="1" w:evenHBand="0" w:firstRowFirstColumn="0" w:firstRowLastColumn="0" w:lastRowFirstColumn="0" w:lastRowLastColumn="0"/>
          <w:trHeight w:val="300"/>
          <w:del w:id="18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24D37E4A" w:rsidR="00E16572" w:rsidRPr="00B21582" w:rsidDel="009C19DC" w:rsidRDefault="00E16572" w:rsidP="00E16572">
            <w:pPr>
              <w:spacing w:line="240" w:lineRule="auto"/>
              <w:ind w:firstLine="0"/>
              <w:rPr>
                <w:del w:id="1841" w:author="Nate Bachmeier [AWS-SA]" w:date="2023-05-04T18:11:00Z"/>
                <w:rFonts w:ascii="Calibri" w:eastAsia="Times New Roman" w:hAnsi="Calibri" w:cs="Calibri"/>
                <w:b w:val="0"/>
                <w:bCs w:val="0"/>
                <w:color w:val="000000"/>
                <w:sz w:val="22"/>
              </w:rPr>
            </w:pPr>
            <w:del w:id="1842" w:author="Nate Bachmeier [AWS-SA]" w:date="2023-05-04T18:11:00Z">
              <w:r w:rsidRPr="00E16572" w:rsidDel="009C19DC">
                <w:rPr>
                  <w:rFonts w:ascii="Calibri" w:eastAsia="Times New Roman" w:hAnsi="Calibri" w:cs="Calibri"/>
                  <w:color w:val="000000"/>
                  <w:sz w:val="22"/>
                </w:rPr>
                <w:delText>lighting candle</w:delText>
              </w:r>
            </w:del>
          </w:p>
        </w:tc>
        <w:tc>
          <w:tcPr>
            <w:tcW w:w="5348" w:type="dxa"/>
            <w:noWrap/>
            <w:hideMark/>
          </w:tcPr>
          <w:p w14:paraId="1A91FE14" w14:textId="0EF67B3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43" w:author="Nate Bachmeier [AWS-SA]" w:date="2023-05-04T18:11:00Z"/>
                <w:rFonts w:ascii="Calibri" w:eastAsia="Times New Roman" w:hAnsi="Calibri" w:cs="Calibri"/>
                <w:color w:val="000000"/>
                <w:sz w:val="22"/>
              </w:rPr>
            </w:pPr>
            <w:del w:id="1844" w:author="Nate Bachmeier [AWS-SA]" w:date="2023-05-04T18:11:00Z">
              <w:r w:rsidRPr="00E16572" w:rsidDel="009C19DC">
                <w:rPr>
                  <w:rFonts w:ascii="Calibri" w:eastAsia="Times New Roman" w:hAnsi="Calibri" w:cs="Calibri"/>
                  <w:color w:val="000000"/>
                  <w:sz w:val="22"/>
                </w:rPr>
                <w:delText>501</w:delText>
              </w:r>
            </w:del>
          </w:p>
        </w:tc>
      </w:tr>
      <w:tr w:rsidR="00E16572" w:rsidRPr="00E16572" w:rsidDel="009C19DC" w14:paraId="2E66D97D" w14:textId="3A505680" w:rsidTr="00B21582">
        <w:trPr>
          <w:trHeight w:val="300"/>
          <w:del w:id="18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0B767457" w:rsidR="00E16572" w:rsidRPr="00B21582" w:rsidDel="009C19DC" w:rsidRDefault="00E16572" w:rsidP="00E16572">
            <w:pPr>
              <w:spacing w:line="240" w:lineRule="auto"/>
              <w:ind w:firstLine="0"/>
              <w:rPr>
                <w:del w:id="1846" w:author="Nate Bachmeier [AWS-SA]" w:date="2023-05-04T18:11:00Z"/>
                <w:rFonts w:ascii="Calibri" w:eastAsia="Times New Roman" w:hAnsi="Calibri" w:cs="Calibri"/>
                <w:b w:val="0"/>
                <w:bCs w:val="0"/>
                <w:color w:val="000000"/>
                <w:sz w:val="22"/>
              </w:rPr>
            </w:pPr>
            <w:del w:id="1847" w:author="Nate Bachmeier [AWS-SA]" w:date="2023-05-04T18:11:00Z">
              <w:r w:rsidRPr="00E16572" w:rsidDel="009C19DC">
                <w:rPr>
                  <w:rFonts w:ascii="Calibri" w:eastAsia="Times New Roman" w:hAnsi="Calibri" w:cs="Calibri"/>
                  <w:color w:val="000000"/>
                  <w:sz w:val="22"/>
                </w:rPr>
                <w:delText>lighting fire</w:delText>
              </w:r>
            </w:del>
          </w:p>
        </w:tc>
        <w:tc>
          <w:tcPr>
            <w:tcW w:w="5348" w:type="dxa"/>
            <w:noWrap/>
            <w:hideMark/>
          </w:tcPr>
          <w:p w14:paraId="6830ACEC" w14:textId="44959A6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48" w:author="Nate Bachmeier [AWS-SA]" w:date="2023-05-04T18:11:00Z"/>
                <w:rFonts w:ascii="Calibri" w:eastAsia="Times New Roman" w:hAnsi="Calibri" w:cs="Calibri"/>
                <w:color w:val="000000"/>
                <w:sz w:val="22"/>
              </w:rPr>
            </w:pPr>
            <w:del w:id="1849" w:author="Nate Bachmeier [AWS-SA]" w:date="2023-05-04T18:11:00Z">
              <w:r w:rsidRPr="00E16572" w:rsidDel="009C19DC">
                <w:rPr>
                  <w:rFonts w:ascii="Calibri" w:eastAsia="Times New Roman" w:hAnsi="Calibri" w:cs="Calibri"/>
                  <w:color w:val="000000"/>
                  <w:sz w:val="22"/>
                </w:rPr>
                <w:delText>381</w:delText>
              </w:r>
            </w:del>
          </w:p>
        </w:tc>
      </w:tr>
      <w:tr w:rsidR="00E16572" w:rsidRPr="00E16572" w:rsidDel="009C19DC" w14:paraId="65791C12" w14:textId="1F673F9E" w:rsidTr="00B21582">
        <w:trPr>
          <w:cnfStyle w:val="000000100000" w:firstRow="0" w:lastRow="0" w:firstColumn="0" w:lastColumn="0" w:oddVBand="0" w:evenVBand="0" w:oddHBand="1" w:evenHBand="0" w:firstRowFirstColumn="0" w:firstRowLastColumn="0" w:lastRowFirstColumn="0" w:lastRowLastColumn="0"/>
          <w:trHeight w:val="300"/>
          <w:del w:id="18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ADCF97F" w:rsidR="00E16572" w:rsidRPr="00B21582" w:rsidDel="009C19DC" w:rsidRDefault="00E16572" w:rsidP="00E16572">
            <w:pPr>
              <w:spacing w:line="240" w:lineRule="auto"/>
              <w:ind w:firstLine="0"/>
              <w:rPr>
                <w:del w:id="1851" w:author="Nate Bachmeier [AWS-SA]" w:date="2023-05-04T18:11:00Z"/>
                <w:rFonts w:ascii="Calibri" w:eastAsia="Times New Roman" w:hAnsi="Calibri" w:cs="Calibri"/>
                <w:b w:val="0"/>
                <w:bCs w:val="0"/>
                <w:color w:val="000000"/>
                <w:sz w:val="22"/>
              </w:rPr>
            </w:pPr>
            <w:del w:id="1852" w:author="Nate Bachmeier [AWS-SA]" w:date="2023-05-04T18:11:00Z">
              <w:r w:rsidRPr="00E16572" w:rsidDel="009C19DC">
                <w:rPr>
                  <w:rFonts w:ascii="Calibri" w:eastAsia="Times New Roman" w:hAnsi="Calibri" w:cs="Calibri"/>
                  <w:color w:val="000000"/>
                  <w:sz w:val="22"/>
                </w:rPr>
                <w:delText>listening with headphones</w:delText>
              </w:r>
            </w:del>
          </w:p>
        </w:tc>
        <w:tc>
          <w:tcPr>
            <w:tcW w:w="5348" w:type="dxa"/>
            <w:noWrap/>
            <w:hideMark/>
          </w:tcPr>
          <w:p w14:paraId="67E55EF7" w14:textId="1894CC1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53" w:author="Nate Bachmeier [AWS-SA]" w:date="2023-05-04T18:11:00Z"/>
                <w:rFonts w:ascii="Calibri" w:eastAsia="Times New Roman" w:hAnsi="Calibri" w:cs="Calibri"/>
                <w:color w:val="000000"/>
                <w:sz w:val="22"/>
              </w:rPr>
            </w:pPr>
            <w:del w:id="1854" w:author="Nate Bachmeier [AWS-SA]" w:date="2023-05-04T18:11:00Z">
              <w:r w:rsidRPr="00E16572" w:rsidDel="009C19DC">
                <w:rPr>
                  <w:rFonts w:ascii="Calibri" w:eastAsia="Times New Roman" w:hAnsi="Calibri" w:cs="Calibri"/>
                  <w:color w:val="000000"/>
                  <w:sz w:val="22"/>
                </w:rPr>
                <w:delText>416</w:delText>
              </w:r>
            </w:del>
          </w:p>
        </w:tc>
      </w:tr>
      <w:tr w:rsidR="00E16572" w:rsidRPr="00E16572" w:rsidDel="009C19DC" w14:paraId="5C24CFC1" w14:textId="3C1C8750" w:rsidTr="00B21582">
        <w:trPr>
          <w:trHeight w:val="300"/>
          <w:del w:id="18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403E79CA" w:rsidR="00E16572" w:rsidRPr="00B21582" w:rsidDel="009C19DC" w:rsidRDefault="00E16572" w:rsidP="00E16572">
            <w:pPr>
              <w:spacing w:line="240" w:lineRule="auto"/>
              <w:ind w:firstLine="0"/>
              <w:rPr>
                <w:del w:id="1856" w:author="Nate Bachmeier [AWS-SA]" w:date="2023-05-04T18:11:00Z"/>
                <w:rFonts w:ascii="Calibri" w:eastAsia="Times New Roman" w:hAnsi="Calibri" w:cs="Calibri"/>
                <w:b w:val="0"/>
                <w:bCs w:val="0"/>
                <w:color w:val="000000"/>
                <w:sz w:val="22"/>
              </w:rPr>
            </w:pPr>
            <w:del w:id="1857" w:author="Nate Bachmeier [AWS-SA]" w:date="2023-05-04T18:11:00Z">
              <w:r w:rsidRPr="00E16572" w:rsidDel="009C19DC">
                <w:rPr>
                  <w:rFonts w:ascii="Calibri" w:eastAsia="Times New Roman" w:hAnsi="Calibri" w:cs="Calibri"/>
                  <w:color w:val="000000"/>
                  <w:sz w:val="22"/>
                </w:rPr>
                <w:delText>lock picking</w:delText>
              </w:r>
            </w:del>
          </w:p>
        </w:tc>
        <w:tc>
          <w:tcPr>
            <w:tcW w:w="5348" w:type="dxa"/>
            <w:noWrap/>
            <w:hideMark/>
          </w:tcPr>
          <w:p w14:paraId="395A66C1" w14:textId="366E2F6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58" w:author="Nate Bachmeier [AWS-SA]" w:date="2023-05-04T18:11:00Z"/>
                <w:rFonts w:ascii="Calibri" w:eastAsia="Times New Roman" w:hAnsi="Calibri" w:cs="Calibri"/>
                <w:color w:val="000000"/>
                <w:sz w:val="22"/>
              </w:rPr>
            </w:pPr>
            <w:del w:id="1859" w:author="Nate Bachmeier [AWS-SA]" w:date="2023-05-04T18:11:00Z">
              <w:r w:rsidRPr="00E16572" w:rsidDel="009C19DC">
                <w:rPr>
                  <w:rFonts w:ascii="Calibri" w:eastAsia="Times New Roman" w:hAnsi="Calibri" w:cs="Calibri"/>
                  <w:color w:val="000000"/>
                  <w:sz w:val="22"/>
                </w:rPr>
                <w:delText>835</w:delText>
              </w:r>
            </w:del>
          </w:p>
        </w:tc>
      </w:tr>
      <w:tr w:rsidR="00E16572" w:rsidRPr="00E16572" w:rsidDel="009C19DC" w14:paraId="51E67403" w14:textId="4BE41213" w:rsidTr="00B21582">
        <w:trPr>
          <w:cnfStyle w:val="000000100000" w:firstRow="0" w:lastRow="0" w:firstColumn="0" w:lastColumn="0" w:oddVBand="0" w:evenVBand="0" w:oddHBand="1" w:evenHBand="0" w:firstRowFirstColumn="0" w:firstRowLastColumn="0" w:lastRowFirstColumn="0" w:lastRowLastColumn="0"/>
          <w:trHeight w:val="300"/>
          <w:del w:id="18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1B89296F" w:rsidR="00E16572" w:rsidRPr="00B21582" w:rsidDel="009C19DC" w:rsidRDefault="00E16572" w:rsidP="00E16572">
            <w:pPr>
              <w:spacing w:line="240" w:lineRule="auto"/>
              <w:ind w:firstLine="0"/>
              <w:rPr>
                <w:del w:id="1861" w:author="Nate Bachmeier [AWS-SA]" w:date="2023-05-04T18:11:00Z"/>
                <w:rFonts w:ascii="Calibri" w:eastAsia="Times New Roman" w:hAnsi="Calibri" w:cs="Calibri"/>
                <w:b w:val="0"/>
                <w:bCs w:val="0"/>
                <w:color w:val="000000"/>
                <w:sz w:val="22"/>
              </w:rPr>
            </w:pPr>
            <w:del w:id="1862" w:author="Nate Bachmeier [AWS-SA]" w:date="2023-05-04T18:11:00Z">
              <w:r w:rsidRPr="00E16572" w:rsidDel="009C19DC">
                <w:rPr>
                  <w:rFonts w:ascii="Calibri" w:eastAsia="Times New Roman" w:hAnsi="Calibri" w:cs="Calibri"/>
                  <w:color w:val="000000"/>
                  <w:sz w:val="22"/>
                </w:rPr>
                <w:delText>long jump</w:delText>
              </w:r>
            </w:del>
          </w:p>
        </w:tc>
        <w:tc>
          <w:tcPr>
            <w:tcW w:w="5348" w:type="dxa"/>
            <w:noWrap/>
            <w:hideMark/>
          </w:tcPr>
          <w:p w14:paraId="26DEF194" w14:textId="48143FE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63" w:author="Nate Bachmeier [AWS-SA]" w:date="2023-05-04T18:11:00Z"/>
                <w:rFonts w:ascii="Calibri" w:eastAsia="Times New Roman" w:hAnsi="Calibri" w:cs="Calibri"/>
                <w:color w:val="000000"/>
                <w:sz w:val="22"/>
              </w:rPr>
            </w:pPr>
            <w:del w:id="1864" w:author="Nate Bachmeier [AWS-SA]" w:date="2023-05-04T18:11:00Z">
              <w:r w:rsidRPr="00E16572" w:rsidDel="009C19DC">
                <w:rPr>
                  <w:rFonts w:ascii="Calibri" w:eastAsia="Times New Roman" w:hAnsi="Calibri" w:cs="Calibri"/>
                  <w:color w:val="000000"/>
                  <w:sz w:val="22"/>
                </w:rPr>
                <w:delText>840</w:delText>
              </w:r>
            </w:del>
          </w:p>
        </w:tc>
      </w:tr>
      <w:tr w:rsidR="00E16572" w:rsidRPr="00E16572" w:rsidDel="009C19DC" w14:paraId="38DBF26D" w14:textId="70CCEF5B" w:rsidTr="00B21582">
        <w:trPr>
          <w:trHeight w:val="300"/>
          <w:del w:id="18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2D11CF41" w:rsidR="00E16572" w:rsidRPr="00B21582" w:rsidDel="009C19DC" w:rsidRDefault="00E16572" w:rsidP="00E16572">
            <w:pPr>
              <w:spacing w:line="240" w:lineRule="auto"/>
              <w:ind w:firstLine="0"/>
              <w:rPr>
                <w:del w:id="1866" w:author="Nate Bachmeier [AWS-SA]" w:date="2023-05-04T18:11:00Z"/>
                <w:rFonts w:ascii="Calibri" w:eastAsia="Times New Roman" w:hAnsi="Calibri" w:cs="Calibri"/>
                <w:b w:val="0"/>
                <w:bCs w:val="0"/>
                <w:color w:val="000000"/>
                <w:sz w:val="22"/>
              </w:rPr>
            </w:pPr>
            <w:del w:id="1867" w:author="Nate Bachmeier [AWS-SA]" w:date="2023-05-04T18:11:00Z">
              <w:r w:rsidRPr="00E16572" w:rsidDel="009C19DC">
                <w:rPr>
                  <w:rFonts w:ascii="Calibri" w:eastAsia="Times New Roman" w:hAnsi="Calibri" w:cs="Calibri"/>
                  <w:color w:val="000000"/>
                  <w:sz w:val="22"/>
                </w:rPr>
                <w:delText>longboarding</w:delText>
              </w:r>
            </w:del>
          </w:p>
        </w:tc>
        <w:tc>
          <w:tcPr>
            <w:tcW w:w="5348" w:type="dxa"/>
            <w:noWrap/>
            <w:hideMark/>
          </w:tcPr>
          <w:p w14:paraId="6494BB22" w14:textId="421669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68" w:author="Nate Bachmeier [AWS-SA]" w:date="2023-05-04T18:11:00Z"/>
                <w:rFonts w:ascii="Calibri" w:eastAsia="Times New Roman" w:hAnsi="Calibri" w:cs="Calibri"/>
                <w:color w:val="000000"/>
                <w:sz w:val="22"/>
              </w:rPr>
            </w:pPr>
            <w:del w:id="1869" w:author="Nate Bachmeier [AWS-SA]" w:date="2023-05-04T18:11:00Z">
              <w:r w:rsidRPr="00E16572" w:rsidDel="009C19DC">
                <w:rPr>
                  <w:rFonts w:ascii="Calibri" w:eastAsia="Times New Roman" w:hAnsi="Calibri" w:cs="Calibri"/>
                  <w:color w:val="000000"/>
                  <w:sz w:val="22"/>
                </w:rPr>
                <w:delText>702</w:delText>
              </w:r>
            </w:del>
          </w:p>
        </w:tc>
      </w:tr>
      <w:tr w:rsidR="00E16572" w:rsidRPr="00E16572" w:rsidDel="009C19DC" w14:paraId="1859F832" w14:textId="4D18F6CD" w:rsidTr="00B21582">
        <w:trPr>
          <w:cnfStyle w:val="000000100000" w:firstRow="0" w:lastRow="0" w:firstColumn="0" w:lastColumn="0" w:oddVBand="0" w:evenVBand="0" w:oddHBand="1" w:evenHBand="0" w:firstRowFirstColumn="0" w:firstRowLastColumn="0" w:lastRowFirstColumn="0" w:lastRowLastColumn="0"/>
          <w:trHeight w:val="300"/>
          <w:del w:id="18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154845FD" w:rsidR="00E16572" w:rsidRPr="00B21582" w:rsidDel="009C19DC" w:rsidRDefault="00E16572" w:rsidP="00E16572">
            <w:pPr>
              <w:spacing w:line="240" w:lineRule="auto"/>
              <w:ind w:firstLine="0"/>
              <w:rPr>
                <w:del w:id="1871" w:author="Nate Bachmeier [AWS-SA]" w:date="2023-05-04T18:11:00Z"/>
                <w:rFonts w:ascii="Calibri" w:eastAsia="Times New Roman" w:hAnsi="Calibri" w:cs="Calibri"/>
                <w:b w:val="0"/>
                <w:bCs w:val="0"/>
                <w:color w:val="000000"/>
                <w:sz w:val="22"/>
              </w:rPr>
            </w:pPr>
            <w:del w:id="1872" w:author="Nate Bachmeier [AWS-SA]" w:date="2023-05-04T18:11:00Z">
              <w:r w:rsidRPr="00E16572" w:rsidDel="009C19DC">
                <w:rPr>
                  <w:rFonts w:ascii="Calibri" w:eastAsia="Times New Roman" w:hAnsi="Calibri" w:cs="Calibri"/>
                  <w:color w:val="000000"/>
                  <w:sz w:val="22"/>
                </w:rPr>
                <w:delText>looking at phone</w:delText>
              </w:r>
            </w:del>
          </w:p>
        </w:tc>
        <w:tc>
          <w:tcPr>
            <w:tcW w:w="5348" w:type="dxa"/>
            <w:noWrap/>
            <w:hideMark/>
          </w:tcPr>
          <w:p w14:paraId="5B8BAC33" w14:textId="0BC985A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73" w:author="Nate Bachmeier [AWS-SA]" w:date="2023-05-04T18:11:00Z"/>
                <w:rFonts w:ascii="Calibri" w:eastAsia="Times New Roman" w:hAnsi="Calibri" w:cs="Calibri"/>
                <w:color w:val="000000"/>
                <w:sz w:val="22"/>
              </w:rPr>
            </w:pPr>
            <w:del w:id="1874" w:author="Nate Bachmeier [AWS-SA]" w:date="2023-05-04T18:11:00Z">
              <w:r w:rsidRPr="00E16572" w:rsidDel="009C19DC">
                <w:rPr>
                  <w:rFonts w:ascii="Calibri" w:eastAsia="Times New Roman" w:hAnsi="Calibri" w:cs="Calibri"/>
                  <w:color w:val="000000"/>
                  <w:sz w:val="22"/>
                </w:rPr>
                <w:delText>447</w:delText>
              </w:r>
            </w:del>
          </w:p>
        </w:tc>
      </w:tr>
      <w:tr w:rsidR="00E16572" w:rsidRPr="00E16572" w:rsidDel="009C19DC" w14:paraId="7F5D798D" w14:textId="13158523" w:rsidTr="00B21582">
        <w:trPr>
          <w:trHeight w:val="300"/>
          <w:del w:id="18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1A650A5" w:rsidR="00E16572" w:rsidRPr="00B21582" w:rsidDel="009C19DC" w:rsidRDefault="00E16572" w:rsidP="00E16572">
            <w:pPr>
              <w:spacing w:line="240" w:lineRule="auto"/>
              <w:ind w:firstLine="0"/>
              <w:rPr>
                <w:del w:id="1876" w:author="Nate Bachmeier [AWS-SA]" w:date="2023-05-04T18:11:00Z"/>
                <w:rFonts w:ascii="Calibri" w:eastAsia="Times New Roman" w:hAnsi="Calibri" w:cs="Calibri"/>
                <w:b w:val="0"/>
                <w:bCs w:val="0"/>
                <w:color w:val="000000"/>
                <w:sz w:val="22"/>
              </w:rPr>
            </w:pPr>
            <w:del w:id="1877" w:author="Nate Bachmeier [AWS-SA]" w:date="2023-05-04T18:11:00Z">
              <w:r w:rsidRPr="00E16572" w:rsidDel="009C19DC">
                <w:rPr>
                  <w:rFonts w:ascii="Calibri" w:eastAsia="Times New Roman" w:hAnsi="Calibri" w:cs="Calibri"/>
                  <w:color w:val="000000"/>
                  <w:sz w:val="22"/>
                </w:rPr>
                <w:delText>looking in mirror</w:delText>
              </w:r>
            </w:del>
          </w:p>
        </w:tc>
        <w:tc>
          <w:tcPr>
            <w:tcW w:w="5348" w:type="dxa"/>
            <w:noWrap/>
            <w:hideMark/>
          </w:tcPr>
          <w:p w14:paraId="067987DA" w14:textId="43F1173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78" w:author="Nate Bachmeier [AWS-SA]" w:date="2023-05-04T18:11:00Z"/>
                <w:rFonts w:ascii="Calibri" w:eastAsia="Times New Roman" w:hAnsi="Calibri" w:cs="Calibri"/>
                <w:color w:val="000000"/>
                <w:sz w:val="22"/>
              </w:rPr>
            </w:pPr>
            <w:del w:id="1879" w:author="Nate Bachmeier [AWS-SA]" w:date="2023-05-04T18:11:00Z">
              <w:r w:rsidRPr="00E16572" w:rsidDel="009C19DC">
                <w:rPr>
                  <w:rFonts w:ascii="Calibri" w:eastAsia="Times New Roman" w:hAnsi="Calibri" w:cs="Calibri"/>
                  <w:color w:val="000000"/>
                  <w:sz w:val="22"/>
                </w:rPr>
                <w:delText>535</w:delText>
              </w:r>
            </w:del>
          </w:p>
        </w:tc>
      </w:tr>
      <w:tr w:rsidR="00E16572" w:rsidRPr="00E16572" w:rsidDel="009C19DC" w14:paraId="318AD6B0" w14:textId="46C349E6" w:rsidTr="00B21582">
        <w:trPr>
          <w:cnfStyle w:val="000000100000" w:firstRow="0" w:lastRow="0" w:firstColumn="0" w:lastColumn="0" w:oddVBand="0" w:evenVBand="0" w:oddHBand="1" w:evenHBand="0" w:firstRowFirstColumn="0" w:firstRowLastColumn="0" w:lastRowFirstColumn="0" w:lastRowLastColumn="0"/>
          <w:trHeight w:val="300"/>
          <w:del w:id="18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334E0F7A" w:rsidR="00E16572" w:rsidRPr="00B21582" w:rsidDel="009C19DC" w:rsidRDefault="00E16572" w:rsidP="00E16572">
            <w:pPr>
              <w:spacing w:line="240" w:lineRule="auto"/>
              <w:ind w:firstLine="0"/>
              <w:rPr>
                <w:del w:id="1881" w:author="Nate Bachmeier [AWS-SA]" w:date="2023-05-04T18:11:00Z"/>
                <w:rFonts w:ascii="Calibri" w:eastAsia="Times New Roman" w:hAnsi="Calibri" w:cs="Calibri"/>
                <w:b w:val="0"/>
                <w:bCs w:val="0"/>
                <w:color w:val="000000"/>
                <w:sz w:val="22"/>
              </w:rPr>
            </w:pPr>
            <w:del w:id="1882" w:author="Nate Bachmeier [AWS-SA]" w:date="2023-05-04T18:11:00Z">
              <w:r w:rsidRPr="00E16572" w:rsidDel="009C19DC">
                <w:rPr>
                  <w:rFonts w:ascii="Calibri" w:eastAsia="Times New Roman" w:hAnsi="Calibri" w:cs="Calibri"/>
                  <w:color w:val="000000"/>
                  <w:sz w:val="22"/>
                </w:rPr>
                <w:delText>luge</w:delText>
              </w:r>
            </w:del>
          </w:p>
        </w:tc>
        <w:tc>
          <w:tcPr>
            <w:tcW w:w="5348" w:type="dxa"/>
            <w:noWrap/>
            <w:hideMark/>
          </w:tcPr>
          <w:p w14:paraId="52D431E4" w14:textId="2BA07C0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83" w:author="Nate Bachmeier [AWS-SA]" w:date="2023-05-04T18:11:00Z"/>
                <w:rFonts w:ascii="Calibri" w:eastAsia="Times New Roman" w:hAnsi="Calibri" w:cs="Calibri"/>
                <w:color w:val="000000"/>
                <w:sz w:val="22"/>
              </w:rPr>
            </w:pPr>
            <w:del w:id="1884" w:author="Nate Bachmeier [AWS-SA]" w:date="2023-05-04T18:11:00Z">
              <w:r w:rsidRPr="00E16572" w:rsidDel="009C19DC">
                <w:rPr>
                  <w:rFonts w:ascii="Calibri" w:eastAsia="Times New Roman" w:hAnsi="Calibri" w:cs="Calibri"/>
                  <w:color w:val="000000"/>
                  <w:sz w:val="22"/>
                </w:rPr>
                <w:delText>519</w:delText>
              </w:r>
            </w:del>
          </w:p>
        </w:tc>
      </w:tr>
      <w:tr w:rsidR="00E16572" w:rsidRPr="00E16572" w:rsidDel="009C19DC" w14:paraId="729AE986" w14:textId="7D039487" w:rsidTr="00B21582">
        <w:trPr>
          <w:trHeight w:val="300"/>
          <w:del w:id="18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3438561D" w:rsidR="00E16572" w:rsidRPr="00B21582" w:rsidDel="009C19DC" w:rsidRDefault="00E16572" w:rsidP="00E16572">
            <w:pPr>
              <w:spacing w:line="240" w:lineRule="auto"/>
              <w:ind w:firstLine="0"/>
              <w:rPr>
                <w:del w:id="1886" w:author="Nate Bachmeier [AWS-SA]" w:date="2023-05-04T18:11:00Z"/>
                <w:rFonts w:ascii="Calibri" w:eastAsia="Times New Roman" w:hAnsi="Calibri" w:cs="Calibri"/>
                <w:b w:val="0"/>
                <w:bCs w:val="0"/>
                <w:color w:val="000000"/>
                <w:sz w:val="22"/>
              </w:rPr>
            </w:pPr>
            <w:del w:id="1887" w:author="Nate Bachmeier [AWS-SA]" w:date="2023-05-04T18:11:00Z">
              <w:r w:rsidRPr="00E16572" w:rsidDel="009C19DC">
                <w:rPr>
                  <w:rFonts w:ascii="Calibri" w:eastAsia="Times New Roman" w:hAnsi="Calibri" w:cs="Calibri"/>
                  <w:color w:val="000000"/>
                  <w:sz w:val="22"/>
                </w:rPr>
                <w:delText>lunge</w:delText>
              </w:r>
            </w:del>
          </w:p>
        </w:tc>
        <w:tc>
          <w:tcPr>
            <w:tcW w:w="5348" w:type="dxa"/>
            <w:noWrap/>
            <w:hideMark/>
          </w:tcPr>
          <w:p w14:paraId="5AA121CF" w14:textId="40183DB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88" w:author="Nate Bachmeier [AWS-SA]" w:date="2023-05-04T18:11:00Z"/>
                <w:rFonts w:ascii="Calibri" w:eastAsia="Times New Roman" w:hAnsi="Calibri" w:cs="Calibri"/>
                <w:color w:val="000000"/>
                <w:sz w:val="22"/>
              </w:rPr>
            </w:pPr>
            <w:del w:id="1889" w:author="Nate Bachmeier [AWS-SA]" w:date="2023-05-04T18:11:00Z">
              <w:r w:rsidRPr="00E16572" w:rsidDel="009C19DC">
                <w:rPr>
                  <w:rFonts w:ascii="Calibri" w:eastAsia="Times New Roman" w:hAnsi="Calibri" w:cs="Calibri"/>
                  <w:color w:val="000000"/>
                  <w:sz w:val="22"/>
                </w:rPr>
                <w:delText>827</w:delText>
              </w:r>
            </w:del>
          </w:p>
        </w:tc>
      </w:tr>
      <w:tr w:rsidR="00E16572" w:rsidRPr="00E16572" w:rsidDel="009C19DC" w14:paraId="35077C09" w14:textId="1020B585" w:rsidTr="00B21582">
        <w:trPr>
          <w:cnfStyle w:val="000000100000" w:firstRow="0" w:lastRow="0" w:firstColumn="0" w:lastColumn="0" w:oddVBand="0" w:evenVBand="0" w:oddHBand="1" w:evenHBand="0" w:firstRowFirstColumn="0" w:firstRowLastColumn="0" w:lastRowFirstColumn="0" w:lastRowLastColumn="0"/>
          <w:trHeight w:val="300"/>
          <w:del w:id="18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1985ADAC" w:rsidR="00E16572" w:rsidRPr="00B21582" w:rsidDel="009C19DC" w:rsidRDefault="00E16572" w:rsidP="00E16572">
            <w:pPr>
              <w:spacing w:line="240" w:lineRule="auto"/>
              <w:ind w:firstLine="0"/>
              <w:rPr>
                <w:del w:id="1891" w:author="Nate Bachmeier [AWS-SA]" w:date="2023-05-04T18:11:00Z"/>
                <w:rFonts w:ascii="Calibri" w:eastAsia="Times New Roman" w:hAnsi="Calibri" w:cs="Calibri"/>
                <w:b w:val="0"/>
                <w:bCs w:val="0"/>
                <w:color w:val="000000"/>
                <w:sz w:val="22"/>
              </w:rPr>
            </w:pPr>
            <w:del w:id="1892" w:author="Nate Bachmeier [AWS-SA]" w:date="2023-05-04T18:11:00Z">
              <w:r w:rsidRPr="00E16572" w:rsidDel="009C19DC">
                <w:rPr>
                  <w:rFonts w:ascii="Calibri" w:eastAsia="Times New Roman" w:hAnsi="Calibri" w:cs="Calibri"/>
                  <w:color w:val="000000"/>
                  <w:sz w:val="22"/>
                </w:rPr>
                <w:delText>making a cake</w:delText>
              </w:r>
            </w:del>
          </w:p>
        </w:tc>
        <w:tc>
          <w:tcPr>
            <w:tcW w:w="5348" w:type="dxa"/>
            <w:noWrap/>
            <w:hideMark/>
          </w:tcPr>
          <w:p w14:paraId="0CD72733" w14:textId="7EF174F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93" w:author="Nate Bachmeier [AWS-SA]" w:date="2023-05-04T18:11:00Z"/>
                <w:rFonts w:ascii="Calibri" w:eastAsia="Times New Roman" w:hAnsi="Calibri" w:cs="Calibri"/>
                <w:color w:val="000000"/>
                <w:sz w:val="22"/>
              </w:rPr>
            </w:pPr>
            <w:del w:id="1894" w:author="Nate Bachmeier [AWS-SA]" w:date="2023-05-04T18:11:00Z">
              <w:r w:rsidRPr="00E16572" w:rsidDel="009C19DC">
                <w:rPr>
                  <w:rFonts w:ascii="Calibri" w:eastAsia="Times New Roman" w:hAnsi="Calibri" w:cs="Calibri"/>
                  <w:color w:val="000000"/>
                  <w:sz w:val="22"/>
                </w:rPr>
                <w:delText>457</w:delText>
              </w:r>
            </w:del>
          </w:p>
        </w:tc>
      </w:tr>
      <w:tr w:rsidR="00E16572" w:rsidRPr="00E16572" w:rsidDel="009C19DC" w14:paraId="10C56FC4" w14:textId="39E6F2CE" w:rsidTr="00B21582">
        <w:trPr>
          <w:trHeight w:val="300"/>
          <w:del w:id="18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FD055A4" w:rsidR="00E16572" w:rsidRPr="00B21582" w:rsidDel="009C19DC" w:rsidRDefault="00E16572" w:rsidP="00E16572">
            <w:pPr>
              <w:spacing w:line="240" w:lineRule="auto"/>
              <w:ind w:firstLine="0"/>
              <w:rPr>
                <w:del w:id="1896" w:author="Nate Bachmeier [AWS-SA]" w:date="2023-05-04T18:11:00Z"/>
                <w:rFonts w:ascii="Calibri" w:eastAsia="Times New Roman" w:hAnsi="Calibri" w:cs="Calibri"/>
                <w:b w:val="0"/>
                <w:bCs w:val="0"/>
                <w:color w:val="000000"/>
                <w:sz w:val="22"/>
              </w:rPr>
            </w:pPr>
            <w:del w:id="1897" w:author="Nate Bachmeier [AWS-SA]" w:date="2023-05-04T18:11:00Z">
              <w:r w:rsidRPr="00E16572" w:rsidDel="009C19DC">
                <w:rPr>
                  <w:rFonts w:ascii="Calibri" w:eastAsia="Times New Roman" w:hAnsi="Calibri" w:cs="Calibri"/>
                  <w:color w:val="000000"/>
                  <w:sz w:val="22"/>
                </w:rPr>
                <w:delText>making a sandwich</w:delText>
              </w:r>
            </w:del>
          </w:p>
        </w:tc>
        <w:tc>
          <w:tcPr>
            <w:tcW w:w="5348" w:type="dxa"/>
            <w:noWrap/>
            <w:hideMark/>
          </w:tcPr>
          <w:p w14:paraId="379CADD4" w14:textId="1EDA5B2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98" w:author="Nate Bachmeier [AWS-SA]" w:date="2023-05-04T18:11:00Z"/>
                <w:rFonts w:ascii="Calibri" w:eastAsia="Times New Roman" w:hAnsi="Calibri" w:cs="Calibri"/>
                <w:color w:val="000000"/>
                <w:sz w:val="22"/>
              </w:rPr>
            </w:pPr>
            <w:del w:id="1899" w:author="Nate Bachmeier [AWS-SA]" w:date="2023-05-04T18:11:00Z">
              <w:r w:rsidRPr="00E16572" w:rsidDel="009C19DC">
                <w:rPr>
                  <w:rFonts w:ascii="Calibri" w:eastAsia="Times New Roman" w:hAnsi="Calibri" w:cs="Calibri"/>
                  <w:color w:val="000000"/>
                  <w:sz w:val="22"/>
                </w:rPr>
                <w:delText>603</w:delText>
              </w:r>
            </w:del>
          </w:p>
        </w:tc>
      </w:tr>
      <w:tr w:rsidR="00E16572" w:rsidRPr="00E16572" w:rsidDel="009C19DC" w14:paraId="18FAD4FC" w14:textId="7EFD2717" w:rsidTr="00B21582">
        <w:trPr>
          <w:cnfStyle w:val="000000100000" w:firstRow="0" w:lastRow="0" w:firstColumn="0" w:lastColumn="0" w:oddVBand="0" w:evenVBand="0" w:oddHBand="1" w:evenHBand="0" w:firstRowFirstColumn="0" w:firstRowLastColumn="0" w:lastRowFirstColumn="0" w:lastRowLastColumn="0"/>
          <w:trHeight w:val="300"/>
          <w:del w:id="19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BD53E56" w:rsidR="00E16572" w:rsidRPr="00B21582" w:rsidDel="009C19DC" w:rsidRDefault="00E16572" w:rsidP="00E16572">
            <w:pPr>
              <w:spacing w:line="240" w:lineRule="auto"/>
              <w:ind w:firstLine="0"/>
              <w:rPr>
                <w:del w:id="1901" w:author="Nate Bachmeier [AWS-SA]" w:date="2023-05-04T18:11:00Z"/>
                <w:rFonts w:ascii="Calibri" w:eastAsia="Times New Roman" w:hAnsi="Calibri" w:cs="Calibri"/>
                <w:b w:val="0"/>
                <w:bCs w:val="0"/>
                <w:color w:val="000000"/>
                <w:sz w:val="22"/>
              </w:rPr>
            </w:pPr>
            <w:del w:id="1902" w:author="Nate Bachmeier [AWS-SA]" w:date="2023-05-04T18:11:00Z">
              <w:r w:rsidRPr="00E16572" w:rsidDel="009C19DC">
                <w:rPr>
                  <w:rFonts w:ascii="Calibri" w:eastAsia="Times New Roman" w:hAnsi="Calibri" w:cs="Calibri"/>
                  <w:color w:val="000000"/>
                  <w:sz w:val="22"/>
                </w:rPr>
                <w:delText>making balloon shapes</w:delText>
              </w:r>
            </w:del>
          </w:p>
        </w:tc>
        <w:tc>
          <w:tcPr>
            <w:tcW w:w="5348" w:type="dxa"/>
            <w:noWrap/>
            <w:hideMark/>
          </w:tcPr>
          <w:p w14:paraId="780CAAA1" w14:textId="356857C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03" w:author="Nate Bachmeier [AWS-SA]" w:date="2023-05-04T18:11:00Z"/>
                <w:rFonts w:ascii="Calibri" w:eastAsia="Times New Roman" w:hAnsi="Calibri" w:cs="Calibri"/>
                <w:color w:val="000000"/>
                <w:sz w:val="22"/>
              </w:rPr>
            </w:pPr>
            <w:del w:id="1904" w:author="Nate Bachmeier [AWS-SA]" w:date="2023-05-04T18:11:00Z">
              <w:r w:rsidRPr="00E16572" w:rsidDel="009C19DC">
                <w:rPr>
                  <w:rFonts w:ascii="Calibri" w:eastAsia="Times New Roman" w:hAnsi="Calibri" w:cs="Calibri"/>
                  <w:color w:val="000000"/>
                  <w:sz w:val="22"/>
                </w:rPr>
                <w:delText>784</w:delText>
              </w:r>
            </w:del>
          </w:p>
        </w:tc>
      </w:tr>
      <w:tr w:rsidR="00E16572" w:rsidRPr="00E16572" w:rsidDel="009C19DC" w14:paraId="72DF4F1C" w14:textId="018A470A" w:rsidTr="00B21582">
        <w:trPr>
          <w:trHeight w:val="300"/>
          <w:del w:id="19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12ECDBD7" w:rsidR="00E16572" w:rsidRPr="00B21582" w:rsidDel="009C19DC" w:rsidRDefault="00E16572" w:rsidP="00E16572">
            <w:pPr>
              <w:spacing w:line="240" w:lineRule="auto"/>
              <w:ind w:firstLine="0"/>
              <w:rPr>
                <w:del w:id="1906" w:author="Nate Bachmeier [AWS-SA]" w:date="2023-05-04T18:11:00Z"/>
                <w:rFonts w:ascii="Calibri" w:eastAsia="Times New Roman" w:hAnsi="Calibri" w:cs="Calibri"/>
                <w:b w:val="0"/>
                <w:bCs w:val="0"/>
                <w:color w:val="000000"/>
                <w:sz w:val="22"/>
              </w:rPr>
            </w:pPr>
            <w:del w:id="1907" w:author="Nate Bachmeier [AWS-SA]" w:date="2023-05-04T18:11:00Z">
              <w:r w:rsidRPr="00E16572" w:rsidDel="009C19DC">
                <w:rPr>
                  <w:rFonts w:ascii="Calibri" w:eastAsia="Times New Roman" w:hAnsi="Calibri" w:cs="Calibri"/>
                  <w:color w:val="000000"/>
                  <w:sz w:val="22"/>
                </w:rPr>
                <w:delText>making bubbles</w:delText>
              </w:r>
            </w:del>
          </w:p>
        </w:tc>
        <w:tc>
          <w:tcPr>
            <w:tcW w:w="5348" w:type="dxa"/>
            <w:noWrap/>
            <w:hideMark/>
          </w:tcPr>
          <w:p w14:paraId="70A130F0" w14:textId="4462134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08" w:author="Nate Bachmeier [AWS-SA]" w:date="2023-05-04T18:11:00Z"/>
                <w:rFonts w:ascii="Calibri" w:eastAsia="Times New Roman" w:hAnsi="Calibri" w:cs="Calibri"/>
                <w:color w:val="000000"/>
                <w:sz w:val="22"/>
              </w:rPr>
            </w:pPr>
            <w:del w:id="1909" w:author="Nate Bachmeier [AWS-SA]" w:date="2023-05-04T18:11:00Z">
              <w:r w:rsidRPr="00E16572" w:rsidDel="009C19DC">
                <w:rPr>
                  <w:rFonts w:ascii="Calibri" w:eastAsia="Times New Roman" w:hAnsi="Calibri" w:cs="Calibri"/>
                  <w:color w:val="000000"/>
                  <w:sz w:val="22"/>
                </w:rPr>
                <w:delText>633</w:delText>
              </w:r>
            </w:del>
          </w:p>
        </w:tc>
      </w:tr>
      <w:tr w:rsidR="00E16572" w:rsidRPr="00E16572" w:rsidDel="009C19DC" w14:paraId="467028B1" w14:textId="5DEEC916" w:rsidTr="00B21582">
        <w:trPr>
          <w:cnfStyle w:val="000000100000" w:firstRow="0" w:lastRow="0" w:firstColumn="0" w:lastColumn="0" w:oddVBand="0" w:evenVBand="0" w:oddHBand="1" w:evenHBand="0" w:firstRowFirstColumn="0" w:firstRowLastColumn="0" w:lastRowFirstColumn="0" w:lastRowLastColumn="0"/>
          <w:trHeight w:val="300"/>
          <w:del w:id="19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5001C742" w:rsidR="00E16572" w:rsidRPr="00B21582" w:rsidDel="009C19DC" w:rsidRDefault="00E16572" w:rsidP="00E16572">
            <w:pPr>
              <w:spacing w:line="240" w:lineRule="auto"/>
              <w:ind w:firstLine="0"/>
              <w:rPr>
                <w:del w:id="1911" w:author="Nate Bachmeier [AWS-SA]" w:date="2023-05-04T18:11:00Z"/>
                <w:rFonts w:ascii="Calibri" w:eastAsia="Times New Roman" w:hAnsi="Calibri" w:cs="Calibri"/>
                <w:b w:val="0"/>
                <w:bCs w:val="0"/>
                <w:color w:val="000000"/>
                <w:sz w:val="22"/>
              </w:rPr>
            </w:pPr>
            <w:del w:id="1912" w:author="Nate Bachmeier [AWS-SA]" w:date="2023-05-04T18:11:00Z">
              <w:r w:rsidRPr="00E16572" w:rsidDel="009C19DC">
                <w:rPr>
                  <w:rFonts w:ascii="Calibri" w:eastAsia="Times New Roman" w:hAnsi="Calibri" w:cs="Calibri"/>
                  <w:color w:val="000000"/>
                  <w:sz w:val="22"/>
                </w:rPr>
                <w:delText>making cheese</w:delText>
              </w:r>
            </w:del>
          </w:p>
        </w:tc>
        <w:tc>
          <w:tcPr>
            <w:tcW w:w="5348" w:type="dxa"/>
            <w:noWrap/>
            <w:hideMark/>
          </w:tcPr>
          <w:p w14:paraId="7D1269C2" w14:textId="6D9A926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13" w:author="Nate Bachmeier [AWS-SA]" w:date="2023-05-04T18:11:00Z"/>
                <w:rFonts w:ascii="Calibri" w:eastAsia="Times New Roman" w:hAnsi="Calibri" w:cs="Calibri"/>
                <w:color w:val="000000"/>
                <w:sz w:val="22"/>
              </w:rPr>
            </w:pPr>
            <w:del w:id="1914" w:author="Nate Bachmeier [AWS-SA]" w:date="2023-05-04T18:11:00Z">
              <w:r w:rsidRPr="00E16572" w:rsidDel="009C19DC">
                <w:rPr>
                  <w:rFonts w:ascii="Calibri" w:eastAsia="Times New Roman" w:hAnsi="Calibri" w:cs="Calibri"/>
                  <w:color w:val="000000"/>
                  <w:sz w:val="22"/>
                </w:rPr>
                <w:delText>531</w:delText>
              </w:r>
            </w:del>
          </w:p>
        </w:tc>
      </w:tr>
      <w:tr w:rsidR="00E16572" w:rsidRPr="00E16572" w:rsidDel="009C19DC" w14:paraId="48F00356" w14:textId="73F368FF" w:rsidTr="00B21582">
        <w:trPr>
          <w:trHeight w:val="300"/>
          <w:del w:id="19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5C42C72E" w:rsidR="00E16572" w:rsidRPr="00B21582" w:rsidDel="009C19DC" w:rsidRDefault="00E16572" w:rsidP="00E16572">
            <w:pPr>
              <w:spacing w:line="240" w:lineRule="auto"/>
              <w:ind w:firstLine="0"/>
              <w:rPr>
                <w:del w:id="1916" w:author="Nate Bachmeier [AWS-SA]" w:date="2023-05-04T18:11:00Z"/>
                <w:rFonts w:ascii="Calibri" w:eastAsia="Times New Roman" w:hAnsi="Calibri" w:cs="Calibri"/>
                <w:b w:val="0"/>
                <w:bCs w:val="0"/>
                <w:color w:val="000000"/>
                <w:sz w:val="22"/>
              </w:rPr>
            </w:pPr>
            <w:del w:id="1917" w:author="Nate Bachmeier [AWS-SA]" w:date="2023-05-04T18:11:00Z">
              <w:r w:rsidRPr="00E16572" w:rsidDel="009C19DC">
                <w:rPr>
                  <w:rFonts w:ascii="Calibri" w:eastAsia="Times New Roman" w:hAnsi="Calibri" w:cs="Calibri"/>
                  <w:color w:val="000000"/>
                  <w:sz w:val="22"/>
                </w:rPr>
                <w:delText>making horseshoes</w:delText>
              </w:r>
            </w:del>
          </w:p>
        </w:tc>
        <w:tc>
          <w:tcPr>
            <w:tcW w:w="5348" w:type="dxa"/>
            <w:noWrap/>
            <w:hideMark/>
          </w:tcPr>
          <w:p w14:paraId="46DDE03B" w14:textId="1933D15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18" w:author="Nate Bachmeier [AWS-SA]" w:date="2023-05-04T18:11:00Z"/>
                <w:rFonts w:ascii="Calibri" w:eastAsia="Times New Roman" w:hAnsi="Calibri" w:cs="Calibri"/>
                <w:color w:val="000000"/>
                <w:sz w:val="22"/>
              </w:rPr>
            </w:pPr>
            <w:del w:id="1919" w:author="Nate Bachmeier [AWS-SA]" w:date="2023-05-04T18:11:00Z">
              <w:r w:rsidRPr="00E16572" w:rsidDel="009C19DC">
                <w:rPr>
                  <w:rFonts w:ascii="Calibri" w:eastAsia="Times New Roman" w:hAnsi="Calibri" w:cs="Calibri"/>
                  <w:color w:val="000000"/>
                  <w:sz w:val="22"/>
                </w:rPr>
                <w:delText>499</w:delText>
              </w:r>
            </w:del>
          </w:p>
        </w:tc>
      </w:tr>
      <w:tr w:rsidR="00E16572" w:rsidRPr="00E16572" w:rsidDel="009C19DC" w14:paraId="6F9BFC40" w14:textId="799B6476" w:rsidTr="00B21582">
        <w:trPr>
          <w:cnfStyle w:val="000000100000" w:firstRow="0" w:lastRow="0" w:firstColumn="0" w:lastColumn="0" w:oddVBand="0" w:evenVBand="0" w:oddHBand="1" w:evenHBand="0" w:firstRowFirstColumn="0" w:firstRowLastColumn="0" w:lastRowFirstColumn="0" w:lastRowLastColumn="0"/>
          <w:trHeight w:val="300"/>
          <w:del w:id="19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6A6E89EB" w:rsidR="00E16572" w:rsidRPr="00B21582" w:rsidDel="009C19DC" w:rsidRDefault="00E16572" w:rsidP="00E16572">
            <w:pPr>
              <w:spacing w:line="240" w:lineRule="auto"/>
              <w:ind w:firstLine="0"/>
              <w:rPr>
                <w:del w:id="1921" w:author="Nate Bachmeier [AWS-SA]" w:date="2023-05-04T18:11:00Z"/>
                <w:rFonts w:ascii="Calibri" w:eastAsia="Times New Roman" w:hAnsi="Calibri" w:cs="Calibri"/>
                <w:b w:val="0"/>
                <w:bCs w:val="0"/>
                <w:color w:val="000000"/>
                <w:sz w:val="22"/>
              </w:rPr>
            </w:pPr>
            <w:del w:id="1922" w:author="Nate Bachmeier [AWS-SA]" w:date="2023-05-04T18:11:00Z">
              <w:r w:rsidRPr="00E16572" w:rsidDel="009C19DC">
                <w:rPr>
                  <w:rFonts w:ascii="Calibri" w:eastAsia="Times New Roman" w:hAnsi="Calibri" w:cs="Calibri"/>
                  <w:color w:val="000000"/>
                  <w:sz w:val="22"/>
                </w:rPr>
                <w:delText>making jewelry</w:delText>
              </w:r>
            </w:del>
          </w:p>
        </w:tc>
        <w:tc>
          <w:tcPr>
            <w:tcW w:w="5348" w:type="dxa"/>
            <w:noWrap/>
            <w:hideMark/>
          </w:tcPr>
          <w:p w14:paraId="7923DB2B" w14:textId="066C08D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23" w:author="Nate Bachmeier [AWS-SA]" w:date="2023-05-04T18:11:00Z"/>
                <w:rFonts w:ascii="Calibri" w:eastAsia="Times New Roman" w:hAnsi="Calibri" w:cs="Calibri"/>
                <w:color w:val="000000"/>
                <w:sz w:val="22"/>
              </w:rPr>
            </w:pPr>
            <w:del w:id="1924" w:author="Nate Bachmeier [AWS-SA]" w:date="2023-05-04T18:11:00Z">
              <w:r w:rsidRPr="00E16572" w:rsidDel="009C19DC">
                <w:rPr>
                  <w:rFonts w:ascii="Calibri" w:eastAsia="Times New Roman" w:hAnsi="Calibri" w:cs="Calibri"/>
                  <w:color w:val="000000"/>
                  <w:sz w:val="22"/>
                </w:rPr>
                <w:delText>736</w:delText>
              </w:r>
            </w:del>
          </w:p>
        </w:tc>
      </w:tr>
      <w:tr w:rsidR="00E16572" w:rsidRPr="00E16572" w:rsidDel="009C19DC" w14:paraId="0A27AF02" w14:textId="212CFBE6" w:rsidTr="00B21582">
        <w:trPr>
          <w:trHeight w:val="300"/>
          <w:del w:id="19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4FA64215" w:rsidR="00E16572" w:rsidRPr="00B21582" w:rsidDel="009C19DC" w:rsidRDefault="00E16572" w:rsidP="00E16572">
            <w:pPr>
              <w:spacing w:line="240" w:lineRule="auto"/>
              <w:ind w:firstLine="0"/>
              <w:rPr>
                <w:del w:id="1926" w:author="Nate Bachmeier [AWS-SA]" w:date="2023-05-04T18:11:00Z"/>
                <w:rFonts w:ascii="Calibri" w:eastAsia="Times New Roman" w:hAnsi="Calibri" w:cs="Calibri"/>
                <w:b w:val="0"/>
                <w:bCs w:val="0"/>
                <w:color w:val="000000"/>
                <w:sz w:val="22"/>
              </w:rPr>
            </w:pPr>
            <w:del w:id="1927" w:author="Nate Bachmeier [AWS-SA]" w:date="2023-05-04T18:11:00Z">
              <w:r w:rsidRPr="00E16572" w:rsidDel="009C19DC">
                <w:rPr>
                  <w:rFonts w:ascii="Calibri" w:eastAsia="Times New Roman" w:hAnsi="Calibri" w:cs="Calibri"/>
                  <w:color w:val="000000"/>
                  <w:sz w:val="22"/>
                </w:rPr>
                <w:delText>making latte art</w:delText>
              </w:r>
            </w:del>
          </w:p>
        </w:tc>
        <w:tc>
          <w:tcPr>
            <w:tcW w:w="5348" w:type="dxa"/>
            <w:noWrap/>
            <w:hideMark/>
          </w:tcPr>
          <w:p w14:paraId="19987E08" w14:textId="5853C80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28" w:author="Nate Bachmeier [AWS-SA]" w:date="2023-05-04T18:11:00Z"/>
                <w:rFonts w:ascii="Calibri" w:eastAsia="Times New Roman" w:hAnsi="Calibri" w:cs="Calibri"/>
                <w:color w:val="000000"/>
                <w:sz w:val="22"/>
              </w:rPr>
            </w:pPr>
            <w:del w:id="1929" w:author="Nate Bachmeier [AWS-SA]" w:date="2023-05-04T18:11:00Z">
              <w:r w:rsidRPr="00E16572" w:rsidDel="009C19DC">
                <w:rPr>
                  <w:rFonts w:ascii="Calibri" w:eastAsia="Times New Roman" w:hAnsi="Calibri" w:cs="Calibri"/>
                  <w:color w:val="000000"/>
                  <w:sz w:val="22"/>
                </w:rPr>
                <w:delText>575</w:delText>
              </w:r>
            </w:del>
          </w:p>
        </w:tc>
      </w:tr>
      <w:tr w:rsidR="00E16572" w:rsidRPr="00E16572" w:rsidDel="009C19DC" w14:paraId="27D5209D" w14:textId="4CC3CBA4" w:rsidTr="00B21582">
        <w:trPr>
          <w:cnfStyle w:val="000000100000" w:firstRow="0" w:lastRow="0" w:firstColumn="0" w:lastColumn="0" w:oddVBand="0" w:evenVBand="0" w:oddHBand="1" w:evenHBand="0" w:firstRowFirstColumn="0" w:firstRowLastColumn="0" w:lastRowFirstColumn="0" w:lastRowLastColumn="0"/>
          <w:trHeight w:val="300"/>
          <w:del w:id="19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061B0994" w:rsidR="00E16572" w:rsidRPr="00B21582" w:rsidDel="009C19DC" w:rsidRDefault="00E16572" w:rsidP="00E16572">
            <w:pPr>
              <w:spacing w:line="240" w:lineRule="auto"/>
              <w:ind w:firstLine="0"/>
              <w:rPr>
                <w:del w:id="1931" w:author="Nate Bachmeier [AWS-SA]" w:date="2023-05-04T18:11:00Z"/>
                <w:rFonts w:ascii="Calibri" w:eastAsia="Times New Roman" w:hAnsi="Calibri" w:cs="Calibri"/>
                <w:b w:val="0"/>
                <w:bCs w:val="0"/>
                <w:color w:val="000000"/>
                <w:sz w:val="22"/>
              </w:rPr>
            </w:pPr>
            <w:del w:id="1932" w:author="Nate Bachmeier [AWS-SA]" w:date="2023-05-04T18:11:00Z">
              <w:r w:rsidRPr="00E16572" w:rsidDel="009C19DC">
                <w:rPr>
                  <w:rFonts w:ascii="Calibri" w:eastAsia="Times New Roman" w:hAnsi="Calibri" w:cs="Calibri"/>
                  <w:color w:val="000000"/>
                  <w:sz w:val="22"/>
                </w:rPr>
                <w:delText>making paper aeroplanes</w:delText>
              </w:r>
            </w:del>
          </w:p>
        </w:tc>
        <w:tc>
          <w:tcPr>
            <w:tcW w:w="5348" w:type="dxa"/>
            <w:noWrap/>
            <w:hideMark/>
          </w:tcPr>
          <w:p w14:paraId="33FDB9FE" w14:textId="19C2445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33" w:author="Nate Bachmeier [AWS-SA]" w:date="2023-05-04T18:11:00Z"/>
                <w:rFonts w:ascii="Calibri" w:eastAsia="Times New Roman" w:hAnsi="Calibri" w:cs="Calibri"/>
                <w:color w:val="000000"/>
                <w:sz w:val="22"/>
              </w:rPr>
            </w:pPr>
            <w:del w:id="1934"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6082C338" w14:textId="71890006" w:rsidTr="00B21582">
        <w:trPr>
          <w:trHeight w:val="300"/>
          <w:del w:id="19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4BE788C7" w:rsidR="00E16572" w:rsidRPr="00B21582" w:rsidDel="009C19DC" w:rsidRDefault="00E16572" w:rsidP="00E16572">
            <w:pPr>
              <w:spacing w:line="240" w:lineRule="auto"/>
              <w:ind w:firstLine="0"/>
              <w:rPr>
                <w:del w:id="1936" w:author="Nate Bachmeier [AWS-SA]" w:date="2023-05-04T18:11:00Z"/>
                <w:rFonts w:ascii="Calibri" w:eastAsia="Times New Roman" w:hAnsi="Calibri" w:cs="Calibri"/>
                <w:b w:val="0"/>
                <w:bCs w:val="0"/>
                <w:color w:val="000000"/>
                <w:sz w:val="22"/>
              </w:rPr>
            </w:pPr>
            <w:del w:id="1937" w:author="Nate Bachmeier [AWS-SA]" w:date="2023-05-04T18:11:00Z">
              <w:r w:rsidRPr="00E16572" w:rsidDel="009C19DC">
                <w:rPr>
                  <w:rFonts w:ascii="Calibri" w:eastAsia="Times New Roman" w:hAnsi="Calibri" w:cs="Calibri"/>
                  <w:color w:val="000000"/>
                  <w:sz w:val="22"/>
                </w:rPr>
                <w:delText>making pizza</w:delText>
              </w:r>
            </w:del>
          </w:p>
        </w:tc>
        <w:tc>
          <w:tcPr>
            <w:tcW w:w="5348" w:type="dxa"/>
            <w:noWrap/>
            <w:hideMark/>
          </w:tcPr>
          <w:p w14:paraId="5945A975" w14:textId="5012851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38" w:author="Nate Bachmeier [AWS-SA]" w:date="2023-05-04T18:11:00Z"/>
                <w:rFonts w:ascii="Calibri" w:eastAsia="Times New Roman" w:hAnsi="Calibri" w:cs="Calibri"/>
                <w:color w:val="000000"/>
                <w:sz w:val="22"/>
              </w:rPr>
            </w:pPr>
            <w:del w:id="1939" w:author="Nate Bachmeier [AWS-SA]" w:date="2023-05-04T18:11:00Z">
              <w:r w:rsidRPr="00E16572" w:rsidDel="009C19DC">
                <w:rPr>
                  <w:rFonts w:ascii="Calibri" w:eastAsia="Times New Roman" w:hAnsi="Calibri" w:cs="Calibri"/>
                  <w:color w:val="000000"/>
                  <w:sz w:val="22"/>
                </w:rPr>
                <w:delText>796</w:delText>
              </w:r>
            </w:del>
          </w:p>
        </w:tc>
      </w:tr>
      <w:tr w:rsidR="00E16572" w:rsidRPr="00E16572" w:rsidDel="009C19DC" w14:paraId="1C9AA52B" w14:textId="60713E17" w:rsidTr="00B21582">
        <w:trPr>
          <w:cnfStyle w:val="000000100000" w:firstRow="0" w:lastRow="0" w:firstColumn="0" w:lastColumn="0" w:oddVBand="0" w:evenVBand="0" w:oddHBand="1" w:evenHBand="0" w:firstRowFirstColumn="0" w:firstRowLastColumn="0" w:lastRowFirstColumn="0" w:lastRowLastColumn="0"/>
          <w:trHeight w:val="300"/>
          <w:del w:id="19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453F78FE" w:rsidR="00E16572" w:rsidRPr="00B21582" w:rsidDel="009C19DC" w:rsidRDefault="00E16572" w:rsidP="00E16572">
            <w:pPr>
              <w:spacing w:line="240" w:lineRule="auto"/>
              <w:ind w:firstLine="0"/>
              <w:rPr>
                <w:del w:id="1941" w:author="Nate Bachmeier [AWS-SA]" w:date="2023-05-04T18:11:00Z"/>
                <w:rFonts w:ascii="Calibri" w:eastAsia="Times New Roman" w:hAnsi="Calibri" w:cs="Calibri"/>
                <w:b w:val="0"/>
                <w:bCs w:val="0"/>
                <w:color w:val="000000"/>
                <w:sz w:val="22"/>
              </w:rPr>
            </w:pPr>
            <w:del w:id="1942" w:author="Nate Bachmeier [AWS-SA]" w:date="2023-05-04T18:11:00Z">
              <w:r w:rsidRPr="00E16572" w:rsidDel="009C19DC">
                <w:rPr>
                  <w:rFonts w:ascii="Calibri" w:eastAsia="Times New Roman" w:hAnsi="Calibri" w:cs="Calibri"/>
                  <w:color w:val="000000"/>
                  <w:sz w:val="22"/>
                </w:rPr>
                <w:delText>making slime</w:delText>
              </w:r>
            </w:del>
          </w:p>
        </w:tc>
        <w:tc>
          <w:tcPr>
            <w:tcW w:w="5348" w:type="dxa"/>
            <w:noWrap/>
            <w:hideMark/>
          </w:tcPr>
          <w:p w14:paraId="6B3648FB" w14:textId="4C57D41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43" w:author="Nate Bachmeier [AWS-SA]" w:date="2023-05-04T18:11:00Z"/>
                <w:rFonts w:ascii="Calibri" w:eastAsia="Times New Roman" w:hAnsi="Calibri" w:cs="Calibri"/>
                <w:color w:val="000000"/>
                <w:sz w:val="22"/>
              </w:rPr>
            </w:pPr>
            <w:del w:id="1944" w:author="Nate Bachmeier [AWS-SA]" w:date="2023-05-04T18:11:00Z">
              <w:r w:rsidRPr="00E16572" w:rsidDel="009C19DC">
                <w:rPr>
                  <w:rFonts w:ascii="Calibri" w:eastAsia="Times New Roman" w:hAnsi="Calibri" w:cs="Calibri"/>
                  <w:color w:val="000000"/>
                  <w:sz w:val="22"/>
                </w:rPr>
                <w:delText>490</w:delText>
              </w:r>
            </w:del>
          </w:p>
        </w:tc>
      </w:tr>
      <w:tr w:rsidR="00E16572" w:rsidRPr="00E16572" w:rsidDel="009C19DC" w14:paraId="0819213D" w14:textId="4081971D" w:rsidTr="00B21582">
        <w:trPr>
          <w:trHeight w:val="300"/>
          <w:del w:id="19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3D1B8FC" w:rsidR="00E16572" w:rsidRPr="00B21582" w:rsidDel="009C19DC" w:rsidRDefault="00E16572" w:rsidP="00E16572">
            <w:pPr>
              <w:spacing w:line="240" w:lineRule="auto"/>
              <w:ind w:firstLine="0"/>
              <w:rPr>
                <w:del w:id="1946" w:author="Nate Bachmeier [AWS-SA]" w:date="2023-05-04T18:11:00Z"/>
                <w:rFonts w:ascii="Calibri" w:eastAsia="Times New Roman" w:hAnsi="Calibri" w:cs="Calibri"/>
                <w:b w:val="0"/>
                <w:bCs w:val="0"/>
                <w:color w:val="000000"/>
                <w:sz w:val="22"/>
              </w:rPr>
            </w:pPr>
            <w:del w:id="1947" w:author="Nate Bachmeier [AWS-SA]" w:date="2023-05-04T18:11:00Z">
              <w:r w:rsidRPr="00E16572" w:rsidDel="009C19DC">
                <w:rPr>
                  <w:rFonts w:ascii="Calibri" w:eastAsia="Times New Roman" w:hAnsi="Calibri" w:cs="Calibri"/>
                  <w:color w:val="000000"/>
                  <w:sz w:val="22"/>
                </w:rPr>
                <w:delText>making snowman</w:delText>
              </w:r>
            </w:del>
          </w:p>
        </w:tc>
        <w:tc>
          <w:tcPr>
            <w:tcW w:w="5348" w:type="dxa"/>
            <w:noWrap/>
            <w:hideMark/>
          </w:tcPr>
          <w:p w14:paraId="08ADA17E" w14:textId="1058FA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48" w:author="Nate Bachmeier [AWS-SA]" w:date="2023-05-04T18:11:00Z"/>
                <w:rFonts w:ascii="Calibri" w:eastAsia="Times New Roman" w:hAnsi="Calibri" w:cs="Calibri"/>
                <w:color w:val="000000"/>
                <w:sz w:val="22"/>
              </w:rPr>
            </w:pPr>
            <w:del w:id="1949" w:author="Nate Bachmeier [AWS-SA]" w:date="2023-05-04T18:11:00Z">
              <w:r w:rsidRPr="00E16572" w:rsidDel="009C19DC">
                <w:rPr>
                  <w:rFonts w:ascii="Calibri" w:eastAsia="Times New Roman" w:hAnsi="Calibri" w:cs="Calibri"/>
                  <w:color w:val="000000"/>
                  <w:sz w:val="22"/>
                </w:rPr>
                <w:delText>556</w:delText>
              </w:r>
            </w:del>
          </w:p>
        </w:tc>
      </w:tr>
      <w:tr w:rsidR="00E16572" w:rsidRPr="00E16572" w:rsidDel="009C19DC" w14:paraId="334B3F68" w14:textId="0B7027F3" w:rsidTr="00B21582">
        <w:trPr>
          <w:cnfStyle w:val="000000100000" w:firstRow="0" w:lastRow="0" w:firstColumn="0" w:lastColumn="0" w:oddVBand="0" w:evenVBand="0" w:oddHBand="1" w:evenHBand="0" w:firstRowFirstColumn="0" w:firstRowLastColumn="0" w:lastRowFirstColumn="0" w:lastRowLastColumn="0"/>
          <w:trHeight w:val="300"/>
          <w:del w:id="19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99C268F" w:rsidR="00E16572" w:rsidRPr="00B21582" w:rsidDel="009C19DC" w:rsidRDefault="00E16572" w:rsidP="00E16572">
            <w:pPr>
              <w:spacing w:line="240" w:lineRule="auto"/>
              <w:ind w:firstLine="0"/>
              <w:rPr>
                <w:del w:id="1951" w:author="Nate Bachmeier [AWS-SA]" w:date="2023-05-04T18:11:00Z"/>
                <w:rFonts w:ascii="Calibri" w:eastAsia="Times New Roman" w:hAnsi="Calibri" w:cs="Calibri"/>
                <w:b w:val="0"/>
                <w:bCs w:val="0"/>
                <w:color w:val="000000"/>
                <w:sz w:val="22"/>
              </w:rPr>
            </w:pPr>
            <w:del w:id="1952" w:author="Nate Bachmeier [AWS-SA]" w:date="2023-05-04T18:11:00Z">
              <w:r w:rsidRPr="00E16572" w:rsidDel="009C19DC">
                <w:rPr>
                  <w:rFonts w:ascii="Calibri" w:eastAsia="Times New Roman" w:hAnsi="Calibri" w:cs="Calibri"/>
                  <w:color w:val="000000"/>
                  <w:sz w:val="22"/>
                </w:rPr>
                <w:delText>making sushi</w:delText>
              </w:r>
            </w:del>
          </w:p>
        </w:tc>
        <w:tc>
          <w:tcPr>
            <w:tcW w:w="5348" w:type="dxa"/>
            <w:noWrap/>
            <w:hideMark/>
          </w:tcPr>
          <w:p w14:paraId="38BFDB42" w14:textId="31A4698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53" w:author="Nate Bachmeier [AWS-SA]" w:date="2023-05-04T18:11:00Z"/>
                <w:rFonts w:ascii="Calibri" w:eastAsia="Times New Roman" w:hAnsi="Calibri" w:cs="Calibri"/>
                <w:color w:val="000000"/>
                <w:sz w:val="22"/>
              </w:rPr>
            </w:pPr>
            <w:del w:id="1954" w:author="Nate Bachmeier [AWS-SA]" w:date="2023-05-04T18:11:00Z">
              <w:r w:rsidRPr="00E16572" w:rsidDel="009C19DC">
                <w:rPr>
                  <w:rFonts w:ascii="Calibri" w:eastAsia="Times New Roman" w:hAnsi="Calibri" w:cs="Calibri"/>
                  <w:color w:val="000000"/>
                  <w:sz w:val="22"/>
                </w:rPr>
                <w:delText>687</w:delText>
              </w:r>
            </w:del>
          </w:p>
        </w:tc>
      </w:tr>
      <w:tr w:rsidR="00E16572" w:rsidRPr="00E16572" w:rsidDel="009C19DC" w14:paraId="788FEF62" w14:textId="60E10148" w:rsidTr="00B21582">
        <w:trPr>
          <w:trHeight w:val="300"/>
          <w:del w:id="19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257C990E" w:rsidR="00E16572" w:rsidRPr="00B21582" w:rsidDel="009C19DC" w:rsidRDefault="00E16572" w:rsidP="00E16572">
            <w:pPr>
              <w:spacing w:line="240" w:lineRule="auto"/>
              <w:ind w:firstLine="0"/>
              <w:rPr>
                <w:del w:id="1956" w:author="Nate Bachmeier [AWS-SA]" w:date="2023-05-04T18:11:00Z"/>
                <w:rFonts w:ascii="Calibri" w:eastAsia="Times New Roman" w:hAnsi="Calibri" w:cs="Calibri"/>
                <w:b w:val="0"/>
                <w:bCs w:val="0"/>
                <w:color w:val="000000"/>
                <w:sz w:val="22"/>
              </w:rPr>
            </w:pPr>
            <w:del w:id="1957" w:author="Nate Bachmeier [AWS-SA]" w:date="2023-05-04T18:11:00Z">
              <w:r w:rsidRPr="00E16572" w:rsidDel="009C19DC">
                <w:rPr>
                  <w:rFonts w:ascii="Calibri" w:eastAsia="Times New Roman" w:hAnsi="Calibri" w:cs="Calibri"/>
                  <w:color w:val="000000"/>
                  <w:sz w:val="22"/>
                </w:rPr>
                <w:delText>making tea</w:delText>
              </w:r>
            </w:del>
          </w:p>
        </w:tc>
        <w:tc>
          <w:tcPr>
            <w:tcW w:w="5348" w:type="dxa"/>
            <w:noWrap/>
            <w:hideMark/>
          </w:tcPr>
          <w:p w14:paraId="7D5D1F8A" w14:textId="3A4AC1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58" w:author="Nate Bachmeier [AWS-SA]" w:date="2023-05-04T18:11:00Z"/>
                <w:rFonts w:ascii="Calibri" w:eastAsia="Times New Roman" w:hAnsi="Calibri" w:cs="Calibri"/>
                <w:color w:val="000000"/>
                <w:sz w:val="22"/>
              </w:rPr>
            </w:pPr>
            <w:del w:id="1959" w:author="Nate Bachmeier [AWS-SA]" w:date="2023-05-04T18:11:00Z">
              <w:r w:rsidRPr="00E16572" w:rsidDel="009C19DC">
                <w:rPr>
                  <w:rFonts w:ascii="Calibri" w:eastAsia="Times New Roman" w:hAnsi="Calibri" w:cs="Calibri"/>
                  <w:color w:val="000000"/>
                  <w:sz w:val="22"/>
                </w:rPr>
                <w:delText>530</w:delText>
              </w:r>
            </w:del>
          </w:p>
        </w:tc>
      </w:tr>
      <w:tr w:rsidR="00E16572" w:rsidRPr="00E16572" w:rsidDel="009C19DC" w14:paraId="2FF346C5" w14:textId="1EE67015" w:rsidTr="00B21582">
        <w:trPr>
          <w:cnfStyle w:val="000000100000" w:firstRow="0" w:lastRow="0" w:firstColumn="0" w:lastColumn="0" w:oddVBand="0" w:evenVBand="0" w:oddHBand="1" w:evenHBand="0" w:firstRowFirstColumn="0" w:firstRowLastColumn="0" w:lastRowFirstColumn="0" w:lastRowLastColumn="0"/>
          <w:trHeight w:val="300"/>
          <w:del w:id="19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66391C14" w:rsidR="00E16572" w:rsidRPr="00B21582" w:rsidDel="009C19DC" w:rsidRDefault="00E16572" w:rsidP="00E16572">
            <w:pPr>
              <w:spacing w:line="240" w:lineRule="auto"/>
              <w:ind w:firstLine="0"/>
              <w:rPr>
                <w:del w:id="1961" w:author="Nate Bachmeier [AWS-SA]" w:date="2023-05-04T18:11:00Z"/>
                <w:rFonts w:ascii="Calibri" w:eastAsia="Times New Roman" w:hAnsi="Calibri" w:cs="Calibri"/>
                <w:b w:val="0"/>
                <w:bCs w:val="0"/>
                <w:color w:val="000000"/>
                <w:sz w:val="22"/>
              </w:rPr>
            </w:pPr>
            <w:del w:id="1962" w:author="Nate Bachmeier [AWS-SA]" w:date="2023-05-04T18:11:00Z">
              <w:r w:rsidRPr="00E16572" w:rsidDel="009C19DC">
                <w:rPr>
                  <w:rFonts w:ascii="Calibri" w:eastAsia="Times New Roman" w:hAnsi="Calibri" w:cs="Calibri"/>
                  <w:color w:val="000000"/>
                  <w:sz w:val="22"/>
                </w:rPr>
                <w:delText>making the bed</w:delText>
              </w:r>
            </w:del>
          </w:p>
        </w:tc>
        <w:tc>
          <w:tcPr>
            <w:tcW w:w="5348" w:type="dxa"/>
            <w:noWrap/>
            <w:hideMark/>
          </w:tcPr>
          <w:p w14:paraId="4E0BA62F" w14:textId="1BFB9DE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63" w:author="Nate Bachmeier [AWS-SA]" w:date="2023-05-04T18:11:00Z"/>
                <w:rFonts w:ascii="Calibri" w:eastAsia="Times New Roman" w:hAnsi="Calibri" w:cs="Calibri"/>
                <w:color w:val="000000"/>
                <w:sz w:val="22"/>
              </w:rPr>
            </w:pPr>
            <w:del w:id="1964" w:author="Nate Bachmeier [AWS-SA]" w:date="2023-05-04T18:11:00Z">
              <w:r w:rsidRPr="00E16572" w:rsidDel="009C19DC">
                <w:rPr>
                  <w:rFonts w:ascii="Calibri" w:eastAsia="Times New Roman" w:hAnsi="Calibri" w:cs="Calibri"/>
                  <w:color w:val="000000"/>
                  <w:sz w:val="22"/>
                </w:rPr>
                <w:delText>762</w:delText>
              </w:r>
            </w:del>
          </w:p>
        </w:tc>
      </w:tr>
      <w:tr w:rsidR="00E16572" w:rsidRPr="00E16572" w:rsidDel="009C19DC" w14:paraId="1E910FE8" w14:textId="141D63C8" w:rsidTr="00B21582">
        <w:trPr>
          <w:trHeight w:val="300"/>
          <w:del w:id="19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3D5905F9" w:rsidR="00E16572" w:rsidRPr="00B21582" w:rsidDel="009C19DC" w:rsidRDefault="00E16572" w:rsidP="00E16572">
            <w:pPr>
              <w:spacing w:line="240" w:lineRule="auto"/>
              <w:ind w:firstLine="0"/>
              <w:rPr>
                <w:del w:id="1966" w:author="Nate Bachmeier [AWS-SA]" w:date="2023-05-04T18:11:00Z"/>
                <w:rFonts w:ascii="Calibri" w:eastAsia="Times New Roman" w:hAnsi="Calibri" w:cs="Calibri"/>
                <w:b w:val="0"/>
                <w:bCs w:val="0"/>
                <w:color w:val="000000"/>
                <w:sz w:val="22"/>
              </w:rPr>
            </w:pPr>
            <w:del w:id="1967" w:author="Nate Bachmeier [AWS-SA]" w:date="2023-05-04T18:11:00Z">
              <w:r w:rsidRPr="00E16572" w:rsidDel="009C19DC">
                <w:rPr>
                  <w:rFonts w:ascii="Calibri" w:eastAsia="Times New Roman" w:hAnsi="Calibri" w:cs="Calibri"/>
                  <w:color w:val="000000"/>
                  <w:sz w:val="22"/>
                </w:rPr>
                <w:delText>marching</w:delText>
              </w:r>
            </w:del>
          </w:p>
        </w:tc>
        <w:tc>
          <w:tcPr>
            <w:tcW w:w="5348" w:type="dxa"/>
            <w:noWrap/>
            <w:hideMark/>
          </w:tcPr>
          <w:p w14:paraId="3DD7E5A0" w14:textId="0C7F8BA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68" w:author="Nate Bachmeier [AWS-SA]" w:date="2023-05-04T18:11:00Z"/>
                <w:rFonts w:ascii="Calibri" w:eastAsia="Times New Roman" w:hAnsi="Calibri" w:cs="Calibri"/>
                <w:color w:val="000000"/>
                <w:sz w:val="22"/>
              </w:rPr>
            </w:pPr>
            <w:del w:id="1969" w:author="Nate Bachmeier [AWS-SA]" w:date="2023-05-04T18:11:00Z">
              <w:r w:rsidRPr="00E16572" w:rsidDel="009C19DC">
                <w:rPr>
                  <w:rFonts w:ascii="Calibri" w:eastAsia="Times New Roman" w:hAnsi="Calibri" w:cs="Calibri"/>
                  <w:color w:val="000000"/>
                  <w:sz w:val="22"/>
                </w:rPr>
                <w:delText>815</w:delText>
              </w:r>
            </w:del>
          </w:p>
        </w:tc>
      </w:tr>
      <w:tr w:rsidR="00E16572" w:rsidRPr="00E16572" w:rsidDel="009C19DC" w14:paraId="47FE0A07" w14:textId="19D1BE07" w:rsidTr="00B21582">
        <w:trPr>
          <w:cnfStyle w:val="000000100000" w:firstRow="0" w:lastRow="0" w:firstColumn="0" w:lastColumn="0" w:oddVBand="0" w:evenVBand="0" w:oddHBand="1" w:evenHBand="0" w:firstRowFirstColumn="0" w:firstRowLastColumn="0" w:lastRowFirstColumn="0" w:lastRowLastColumn="0"/>
          <w:trHeight w:val="300"/>
          <w:del w:id="19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2A1317B7" w:rsidR="00E16572" w:rsidRPr="00B21582" w:rsidDel="009C19DC" w:rsidRDefault="00E16572" w:rsidP="00E16572">
            <w:pPr>
              <w:spacing w:line="240" w:lineRule="auto"/>
              <w:ind w:firstLine="0"/>
              <w:rPr>
                <w:del w:id="1971" w:author="Nate Bachmeier [AWS-SA]" w:date="2023-05-04T18:11:00Z"/>
                <w:rFonts w:ascii="Calibri" w:eastAsia="Times New Roman" w:hAnsi="Calibri" w:cs="Calibri"/>
                <w:b w:val="0"/>
                <w:bCs w:val="0"/>
                <w:color w:val="000000"/>
                <w:sz w:val="22"/>
              </w:rPr>
            </w:pPr>
            <w:del w:id="1972" w:author="Nate Bachmeier [AWS-SA]" w:date="2023-05-04T18:11:00Z">
              <w:r w:rsidRPr="00E16572" w:rsidDel="009C19DC">
                <w:rPr>
                  <w:rFonts w:ascii="Calibri" w:eastAsia="Times New Roman" w:hAnsi="Calibri" w:cs="Calibri"/>
                  <w:color w:val="000000"/>
                  <w:sz w:val="22"/>
                </w:rPr>
                <w:delText>marriage proposal</w:delText>
              </w:r>
            </w:del>
          </w:p>
        </w:tc>
        <w:tc>
          <w:tcPr>
            <w:tcW w:w="5348" w:type="dxa"/>
            <w:noWrap/>
            <w:hideMark/>
          </w:tcPr>
          <w:p w14:paraId="51CD31D8" w14:textId="38CC89D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73" w:author="Nate Bachmeier [AWS-SA]" w:date="2023-05-04T18:11:00Z"/>
                <w:rFonts w:ascii="Calibri" w:eastAsia="Times New Roman" w:hAnsi="Calibri" w:cs="Calibri"/>
                <w:color w:val="000000"/>
                <w:sz w:val="22"/>
              </w:rPr>
            </w:pPr>
            <w:del w:id="1974" w:author="Nate Bachmeier [AWS-SA]" w:date="2023-05-04T18:11:00Z">
              <w:r w:rsidRPr="00E16572" w:rsidDel="009C19DC">
                <w:rPr>
                  <w:rFonts w:ascii="Calibri" w:eastAsia="Times New Roman" w:hAnsi="Calibri" w:cs="Calibri"/>
                  <w:color w:val="000000"/>
                  <w:sz w:val="22"/>
                </w:rPr>
                <w:delText>565</w:delText>
              </w:r>
            </w:del>
          </w:p>
        </w:tc>
      </w:tr>
      <w:tr w:rsidR="00E16572" w:rsidRPr="00E16572" w:rsidDel="009C19DC" w14:paraId="162DCAEC" w14:textId="5BF6AE81" w:rsidTr="00B21582">
        <w:trPr>
          <w:trHeight w:val="300"/>
          <w:del w:id="19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5A4FA1AF" w:rsidR="00E16572" w:rsidRPr="00B21582" w:rsidDel="009C19DC" w:rsidRDefault="00E16572" w:rsidP="00E16572">
            <w:pPr>
              <w:spacing w:line="240" w:lineRule="auto"/>
              <w:ind w:firstLine="0"/>
              <w:rPr>
                <w:del w:id="1976" w:author="Nate Bachmeier [AWS-SA]" w:date="2023-05-04T18:11:00Z"/>
                <w:rFonts w:ascii="Calibri" w:eastAsia="Times New Roman" w:hAnsi="Calibri" w:cs="Calibri"/>
                <w:b w:val="0"/>
                <w:bCs w:val="0"/>
                <w:color w:val="000000"/>
                <w:sz w:val="22"/>
              </w:rPr>
            </w:pPr>
            <w:del w:id="1977" w:author="Nate Bachmeier [AWS-SA]" w:date="2023-05-04T18:11:00Z">
              <w:r w:rsidRPr="00E16572" w:rsidDel="009C19DC">
                <w:rPr>
                  <w:rFonts w:ascii="Calibri" w:eastAsia="Times New Roman" w:hAnsi="Calibri" w:cs="Calibri"/>
                  <w:color w:val="000000"/>
                  <w:sz w:val="22"/>
                </w:rPr>
                <w:delText>massaging back</w:delText>
              </w:r>
            </w:del>
          </w:p>
        </w:tc>
        <w:tc>
          <w:tcPr>
            <w:tcW w:w="5348" w:type="dxa"/>
            <w:noWrap/>
            <w:hideMark/>
          </w:tcPr>
          <w:p w14:paraId="0A771A04" w14:textId="1B31AE4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78" w:author="Nate Bachmeier [AWS-SA]" w:date="2023-05-04T18:11:00Z"/>
                <w:rFonts w:ascii="Calibri" w:eastAsia="Times New Roman" w:hAnsi="Calibri" w:cs="Calibri"/>
                <w:color w:val="000000"/>
                <w:sz w:val="22"/>
              </w:rPr>
            </w:pPr>
            <w:del w:id="1979" w:author="Nate Bachmeier [AWS-SA]" w:date="2023-05-04T18:11:00Z">
              <w:r w:rsidRPr="00E16572" w:rsidDel="009C19DC">
                <w:rPr>
                  <w:rFonts w:ascii="Calibri" w:eastAsia="Times New Roman" w:hAnsi="Calibri" w:cs="Calibri"/>
                  <w:color w:val="000000"/>
                  <w:sz w:val="22"/>
                </w:rPr>
                <w:delText>537</w:delText>
              </w:r>
            </w:del>
          </w:p>
        </w:tc>
      </w:tr>
      <w:tr w:rsidR="00E16572" w:rsidRPr="00E16572" w:rsidDel="009C19DC" w14:paraId="181806C5" w14:textId="0B97690A" w:rsidTr="00B21582">
        <w:trPr>
          <w:cnfStyle w:val="000000100000" w:firstRow="0" w:lastRow="0" w:firstColumn="0" w:lastColumn="0" w:oddVBand="0" w:evenVBand="0" w:oddHBand="1" w:evenHBand="0" w:firstRowFirstColumn="0" w:firstRowLastColumn="0" w:lastRowFirstColumn="0" w:lastRowLastColumn="0"/>
          <w:trHeight w:val="300"/>
          <w:del w:id="19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663DAC1B" w:rsidR="00E16572" w:rsidRPr="00B21582" w:rsidDel="009C19DC" w:rsidRDefault="00E16572" w:rsidP="00E16572">
            <w:pPr>
              <w:spacing w:line="240" w:lineRule="auto"/>
              <w:ind w:firstLine="0"/>
              <w:rPr>
                <w:del w:id="1981" w:author="Nate Bachmeier [AWS-SA]" w:date="2023-05-04T18:11:00Z"/>
                <w:rFonts w:ascii="Calibri" w:eastAsia="Times New Roman" w:hAnsi="Calibri" w:cs="Calibri"/>
                <w:b w:val="0"/>
                <w:bCs w:val="0"/>
                <w:color w:val="000000"/>
                <w:sz w:val="22"/>
              </w:rPr>
            </w:pPr>
            <w:del w:id="1982" w:author="Nate Bachmeier [AWS-SA]" w:date="2023-05-04T18:11:00Z">
              <w:r w:rsidRPr="00E16572" w:rsidDel="009C19DC">
                <w:rPr>
                  <w:rFonts w:ascii="Calibri" w:eastAsia="Times New Roman" w:hAnsi="Calibri" w:cs="Calibri"/>
                  <w:color w:val="000000"/>
                  <w:sz w:val="22"/>
                </w:rPr>
                <w:delText>massaging feet</w:delText>
              </w:r>
            </w:del>
          </w:p>
        </w:tc>
        <w:tc>
          <w:tcPr>
            <w:tcW w:w="5348" w:type="dxa"/>
            <w:noWrap/>
            <w:hideMark/>
          </w:tcPr>
          <w:p w14:paraId="0B495A40" w14:textId="1880430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83" w:author="Nate Bachmeier [AWS-SA]" w:date="2023-05-04T18:11:00Z"/>
                <w:rFonts w:ascii="Calibri" w:eastAsia="Times New Roman" w:hAnsi="Calibri" w:cs="Calibri"/>
                <w:color w:val="000000"/>
                <w:sz w:val="22"/>
              </w:rPr>
            </w:pPr>
            <w:del w:id="1984" w:author="Nate Bachmeier [AWS-SA]" w:date="2023-05-04T18:11:00Z">
              <w:r w:rsidRPr="00E16572" w:rsidDel="009C19DC">
                <w:rPr>
                  <w:rFonts w:ascii="Calibri" w:eastAsia="Times New Roman" w:hAnsi="Calibri" w:cs="Calibri"/>
                  <w:color w:val="000000"/>
                  <w:sz w:val="22"/>
                </w:rPr>
                <w:delText>459</w:delText>
              </w:r>
            </w:del>
          </w:p>
        </w:tc>
      </w:tr>
      <w:tr w:rsidR="00E16572" w:rsidRPr="00E16572" w:rsidDel="009C19DC" w14:paraId="4B56767A" w14:textId="04EC13E2" w:rsidTr="00B21582">
        <w:trPr>
          <w:trHeight w:val="300"/>
          <w:del w:id="19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444BDAAE" w:rsidR="00E16572" w:rsidRPr="00B21582" w:rsidDel="009C19DC" w:rsidRDefault="00E16572" w:rsidP="00E16572">
            <w:pPr>
              <w:spacing w:line="240" w:lineRule="auto"/>
              <w:ind w:firstLine="0"/>
              <w:rPr>
                <w:del w:id="1986" w:author="Nate Bachmeier [AWS-SA]" w:date="2023-05-04T18:11:00Z"/>
                <w:rFonts w:ascii="Calibri" w:eastAsia="Times New Roman" w:hAnsi="Calibri" w:cs="Calibri"/>
                <w:b w:val="0"/>
                <w:bCs w:val="0"/>
                <w:color w:val="000000"/>
                <w:sz w:val="22"/>
              </w:rPr>
            </w:pPr>
            <w:del w:id="1987" w:author="Nate Bachmeier [AWS-SA]" w:date="2023-05-04T18:11:00Z">
              <w:r w:rsidRPr="00E16572" w:rsidDel="009C19DC">
                <w:rPr>
                  <w:rFonts w:ascii="Calibri" w:eastAsia="Times New Roman" w:hAnsi="Calibri" w:cs="Calibri"/>
                  <w:color w:val="000000"/>
                  <w:sz w:val="22"/>
                </w:rPr>
                <w:delText>massaging legs</w:delText>
              </w:r>
            </w:del>
          </w:p>
        </w:tc>
        <w:tc>
          <w:tcPr>
            <w:tcW w:w="5348" w:type="dxa"/>
            <w:noWrap/>
            <w:hideMark/>
          </w:tcPr>
          <w:p w14:paraId="5FE0BA43" w14:textId="0500A5F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88" w:author="Nate Bachmeier [AWS-SA]" w:date="2023-05-04T18:11:00Z"/>
                <w:rFonts w:ascii="Calibri" w:eastAsia="Times New Roman" w:hAnsi="Calibri" w:cs="Calibri"/>
                <w:color w:val="000000"/>
                <w:sz w:val="22"/>
              </w:rPr>
            </w:pPr>
            <w:del w:id="1989" w:author="Nate Bachmeier [AWS-SA]" w:date="2023-05-04T18:11:00Z">
              <w:r w:rsidRPr="00E16572" w:rsidDel="009C19DC">
                <w:rPr>
                  <w:rFonts w:ascii="Calibri" w:eastAsia="Times New Roman" w:hAnsi="Calibri" w:cs="Calibri"/>
                  <w:color w:val="000000"/>
                  <w:sz w:val="22"/>
                </w:rPr>
                <w:delText>481</w:delText>
              </w:r>
            </w:del>
          </w:p>
        </w:tc>
      </w:tr>
      <w:tr w:rsidR="00E16572" w:rsidRPr="00E16572" w:rsidDel="009C19DC" w14:paraId="784CBB4E" w14:textId="06A5FE69" w:rsidTr="00B21582">
        <w:trPr>
          <w:cnfStyle w:val="000000100000" w:firstRow="0" w:lastRow="0" w:firstColumn="0" w:lastColumn="0" w:oddVBand="0" w:evenVBand="0" w:oddHBand="1" w:evenHBand="0" w:firstRowFirstColumn="0" w:firstRowLastColumn="0" w:lastRowFirstColumn="0" w:lastRowLastColumn="0"/>
          <w:trHeight w:val="300"/>
          <w:del w:id="19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37D6245F" w:rsidR="00E16572" w:rsidRPr="00B21582" w:rsidDel="009C19DC" w:rsidRDefault="00E16572" w:rsidP="00E16572">
            <w:pPr>
              <w:spacing w:line="240" w:lineRule="auto"/>
              <w:ind w:firstLine="0"/>
              <w:rPr>
                <w:del w:id="1991" w:author="Nate Bachmeier [AWS-SA]" w:date="2023-05-04T18:11:00Z"/>
                <w:rFonts w:ascii="Calibri" w:eastAsia="Times New Roman" w:hAnsi="Calibri" w:cs="Calibri"/>
                <w:b w:val="0"/>
                <w:bCs w:val="0"/>
                <w:color w:val="000000"/>
                <w:sz w:val="22"/>
              </w:rPr>
            </w:pPr>
            <w:del w:id="1992" w:author="Nate Bachmeier [AWS-SA]" w:date="2023-05-04T18:11:00Z">
              <w:r w:rsidRPr="00E16572" w:rsidDel="009C19DC">
                <w:rPr>
                  <w:rFonts w:ascii="Calibri" w:eastAsia="Times New Roman" w:hAnsi="Calibri" w:cs="Calibri"/>
                  <w:color w:val="000000"/>
                  <w:sz w:val="22"/>
                </w:rPr>
                <w:delText>massaging neck</w:delText>
              </w:r>
            </w:del>
          </w:p>
        </w:tc>
        <w:tc>
          <w:tcPr>
            <w:tcW w:w="5348" w:type="dxa"/>
            <w:noWrap/>
            <w:hideMark/>
          </w:tcPr>
          <w:p w14:paraId="1D62F48E" w14:textId="4364A1F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93" w:author="Nate Bachmeier [AWS-SA]" w:date="2023-05-04T18:11:00Z"/>
                <w:rFonts w:ascii="Calibri" w:eastAsia="Times New Roman" w:hAnsi="Calibri" w:cs="Calibri"/>
                <w:color w:val="000000"/>
                <w:sz w:val="22"/>
              </w:rPr>
            </w:pPr>
            <w:del w:id="1994" w:author="Nate Bachmeier [AWS-SA]" w:date="2023-05-04T18:11:00Z">
              <w:r w:rsidRPr="00E16572" w:rsidDel="009C19DC">
                <w:rPr>
                  <w:rFonts w:ascii="Calibri" w:eastAsia="Times New Roman" w:hAnsi="Calibri" w:cs="Calibri"/>
                  <w:color w:val="000000"/>
                  <w:sz w:val="22"/>
                </w:rPr>
                <w:delText>439</w:delText>
              </w:r>
            </w:del>
          </w:p>
        </w:tc>
      </w:tr>
      <w:tr w:rsidR="00E16572" w:rsidRPr="00E16572" w:rsidDel="009C19DC" w14:paraId="4185D33A" w14:textId="75CD4EFC" w:rsidTr="00B21582">
        <w:trPr>
          <w:trHeight w:val="300"/>
          <w:del w:id="19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5ECADFD" w:rsidR="00E16572" w:rsidRPr="00B21582" w:rsidDel="009C19DC" w:rsidRDefault="00E16572" w:rsidP="00E16572">
            <w:pPr>
              <w:spacing w:line="240" w:lineRule="auto"/>
              <w:ind w:firstLine="0"/>
              <w:rPr>
                <w:del w:id="1996" w:author="Nate Bachmeier [AWS-SA]" w:date="2023-05-04T18:11:00Z"/>
                <w:rFonts w:ascii="Calibri" w:eastAsia="Times New Roman" w:hAnsi="Calibri" w:cs="Calibri"/>
                <w:b w:val="0"/>
                <w:bCs w:val="0"/>
                <w:color w:val="000000"/>
                <w:sz w:val="22"/>
              </w:rPr>
            </w:pPr>
            <w:del w:id="1997" w:author="Nate Bachmeier [AWS-SA]" w:date="2023-05-04T18:11:00Z">
              <w:r w:rsidRPr="00E16572" w:rsidDel="009C19DC">
                <w:rPr>
                  <w:rFonts w:ascii="Calibri" w:eastAsia="Times New Roman" w:hAnsi="Calibri" w:cs="Calibri"/>
                  <w:color w:val="000000"/>
                  <w:sz w:val="22"/>
                </w:rPr>
                <w:delText>massaging person's head</w:delText>
              </w:r>
            </w:del>
          </w:p>
        </w:tc>
        <w:tc>
          <w:tcPr>
            <w:tcW w:w="5348" w:type="dxa"/>
            <w:noWrap/>
            <w:hideMark/>
          </w:tcPr>
          <w:p w14:paraId="3E0E314B" w14:textId="6F0A362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98" w:author="Nate Bachmeier [AWS-SA]" w:date="2023-05-04T18:11:00Z"/>
                <w:rFonts w:ascii="Calibri" w:eastAsia="Times New Roman" w:hAnsi="Calibri" w:cs="Calibri"/>
                <w:color w:val="000000"/>
                <w:sz w:val="22"/>
              </w:rPr>
            </w:pPr>
            <w:del w:id="1999"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580B6268" w14:textId="5188E07D" w:rsidTr="00B21582">
        <w:trPr>
          <w:cnfStyle w:val="000000100000" w:firstRow="0" w:lastRow="0" w:firstColumn="0" w:lastColumn="0" w:oddVBand="0" w:evenVBand="0" w:oddHBand="1" w:evenHBand="0" w:firstRowFirstColumn="0" w:firstRowLastColumn="0" w:lastRowFirstColumn="0" w:lastRowLastColumn="0"/>
          <w:trHeight w:val="300"/>
          <w:del w:id="20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47D63230" w:rsidR="00E16572" w:rsidRPr="00B21582" w:rsidDel="009C19DC" w:rsidRDefault="00E16572" w:rsidP="00E16572">
            <w:pPr>
              <w:spacing w:line="240" w:lineRule="auto"/>
              <w:ind w:firstLine="0"/>
              <w:rPr>
                <w:del w:id="2001" w:author="Nate Bachmeier [AWS-SA]" w:date="2023-05-04T18:11:00Z"/>
                <w:rFonts w:ascii="Calibri" w:eastAsia="Times New Roman" w:hAnsi="Calibri" w:cs="Calibri"/>
                <w:b w:val="0"/>
                <w:bCs w:val="0"/>
                <w:color w:val="000000"/>
                <w:sz w:val="22"/>
              </w:rPr>
            </w:pPr>
            <w:del w:id="2002" w:author="Nate Bachmeier [AWS-SA]" w:date="2023-05-04T18:11:00Z">
              <w:r w:rsidRPr="00E16572" w:rsidDel="009C19DC">
                <w:rPr>
                  <w:rFonts w:ascii="Calibri" w:eastAsia="Times New Roman" w:hAnsi="Calibri" w:cs="Calibri"/>
                  <w:color w:val="000000"/>
                  <w:sz w:val="22"/>
                </w:rPr>
                <w:delText>metal detecting</w:delText>
              </w:r>
            </w:del>
          </w:p>
        </w:tc>
        <w:tc>
          <w:tcPr>
            <w:tcW w:w="5348" w:type="dxa"/>
            <w:noWrap/>
            <w:hideMark/>
          </w:tcPr>
          <w:p w14:paraId="4FDFCEBF" w14:textId="42805D5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03" w:author="Nate Bachmeier [AWS-SA]" w:date="2023-05-04T18:11:00Z"/>
                <w:rFonts w:ascii="Calibri" w:eastAsia="Times New Roman" w:hAnsi="Calibri" w:cs="Calibri"/>
                <w:color w:val="000000"/>
                <w:sz w:val="22"/>
              </w:rPr>
            </w:pPr>
            <w:del w:id="2004" w:author="Nate Bachmeier [AWS-SA]" w:date="2023-05-04T18:11:00Z">
              <w:r w:rsidRPr="00E16572" w:rsidDel="009C19DC">
                <w:rPr>
                  <w:rFonts w:ascii="Calibri" w:eastAsia="Times New Roman" w:hAnsi="Calibri" w:cs="Calibri"/>
                  <w:color w:val="000000"/>
                  <w:sz w:val="22"/>
                </w:rPr>
                <w:delText>457</w:delText>
              </w:r>
            </w:del>
          </w:p>
        </w:tc>
      </w:tr>
      <w:tr w:rsidR="00E16572" w:rsidRPr="00E16572" w:rsidDel="009C19DC" w14:paraId="35694BA4" w14:textId="4C9CEB36" w:rsidTr="00B21582">
        <w:trPr>
          <w:trHeight w:val="300"/>
          <w:del w:id="20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599931FF" w:rsidR="00E16572" w:rsidRPr="00B21582" w:rsidDel="009C19DC" w:rsidRDefault="00E16572" w:rsidP="00E16572">
            <w:pPr>
              <w:spacing w:line="240" w:lineRule="auto"/>
              <w:ind w:firstLine="0"/>
              <w:rPr>
                <w:del w:id="2006" w:author="Nate Bachmeier [AWS-SA]" w:date="2023-05-04T18:11:00Z"/>
                <w:rFonts w:ascii="Calibri" w:eastAsia="Times New Roman" w:hAnsi="Calibri" w:cs="Calibri"/>
                <w:b w:val="0"/>
                <w:bCs w:val="0"/>
                <w:color w:val="000000"/>
                <w:sz w:val="22"/>
              </w:rPr>
            </w:pPr>
            <w:del w:id="2007" w:author="Nate Bachmeier [AWS-SA]" w:date="2023-05-04T18:11:00Z">
              <w:r w:rsidRPr="00E16572" w:rsidDel="009C19DC">
                <w:rPr>
                  <w:rFonts w:ascii="Calibri" w:eastAsia="Times New Roman" w:hAnsi="Calibri" w:cs="Calibri"/>
                  <w:color w:val="000000"/>
                  <w:sz w:val="22"/>
                </w:rPr>
                <w:delText>milking cow</w:delText>
              </w:r>
            </w:del>
          </w:p>
        </w:tc>
        <w:tc>
          <w:tcPr>
            <w:tcW w:w="5348" w:type="dxa"/>
            <w:noWrap/>
            <w:hideMark/>
          </w:tcPr>
          <w:p w14:paraId="54E3776C" w14:textId="1329FB5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08" w:author="Nate Bachmeier [AWS-SA]" w:date="2023-05-04T18:11:00Z"/>
                <w:rFonts w:ascii="Calibri" w:eastAsia="Times New Roman" w:hAnsi="Calibri" w:cs="Calibri"/>
                <w:color w:val="000000"/>
                <w:sz w:val="22"/>
              </w:rPr>
            </w:pPr>
            <w:del w:id="2009" w:author="Nate Bachmeier [AWS-SA]" w:date="2023-05-04T18:11:00Z">
              <w:r w:rsidRPr="00E16572" w:rsidDel="009C19DC">
                <w:rPr>
                  <w:rFonts w:ascii="Calibri" w:eastAsia="Times New Roman" w:hAnsi="Calibri" w:cs="Calibri"/>
                  <w:color w:val="000000"/>
                  <w:sz w:val="22"/>
                </w:rPr>
                <w:delText>844</w:delText>
              </w:r>
            </w:del>
          </w:p>
        </w:tc>
      </w:tr>
      <w:tr w:rsidR="00E16572" w:rsidRPr="00E16572" w:rsidDel="009C19DC" w14:paraId="6B2F0C73" w14:textId="0E82D8E1" w:rsidTr="00B21582">
        <w:trPr>
          <w:cnfStyle w:val="000000100000" w:firstRow="0" w:lastRow="0" w:firstColumn="0" w:lastColumn="0" w:oddVBand="0" w:evenVBand="0" w:oddHBand="1" w:evenHBand="0" w:firstRowFirstColumn="0" w:firstRowLastColumn="0" w:lastRowFirstColumn="0" w:lastRowLastColumn="0"/>
          <w:trHeight w:val="300"/>
          <w:del w:id="20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64C5D811" w:rsidR="00E16572" w:rsidRPr="00B21582" w:rsidDel="009C19DC" w:rsidRDefault="00E16572" w:rsidP="00E16572">
            <w:pPr>
              <w:spacing w:line="240" w:lineRule="auto"/>
              <w:ind w:firstLine="0"/>
              <w:rPr>
                <w:del w:id="2011" w:author="Nate Bachmeier [AWS-SA]" w:date="2023-05-04T18:11:00Z"/>
                <w:rFonts w:ascii="Calibri" w:eastAsia="Times New Roman" w:hAnsi="Calibri" w:cs="Calibri"/>
                <w:b w:val="0"/>
                <w:bCs w:val="0"/>
                <w:color w:val="000000"/>
                <w:sz w:val="22"/>
              </w:rPr>
            </w:pPr>
            <w:del w:id="2012" w:author="Nate Bachmeier [AWS-SA]" w:date="2023-05-04T18:11:00Z">
              <w:r w:rsidRPr="00E16572" w:rsidDel="009C19DC">
                <w:rPr>
                  <w:rFonts w:ascii="Calibri" w:eastAsia="Times New Roman" w:hAnsi="Calibri" w:cs="Calibri"/>
                  <w:color w:val="000000"/>
                  <w:sz w:val="22"/>
                </w:rPr>
                <w:delText>milking goat</w:delText>
              </w:r>
            </w:del>
          </w:p>
        </w:tc>
        <w:tc>
          <w:tcPr>
            <w:tcW w:w="5348" w:type="dxa"/>
            <w:noWrap/>
            <w:hideMark/>
          </w:tcPr>
          <w:p w14:paraId="27B1CDC0" w14:textId="160D124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13" w:author="Nate Bachmeier [AWS-SA]" w:date="2023-05-04T18:11:00Z"/>
                <w:rFonts w:ascii="Calibri" w:eastAsia="Times New Roman" w:hAnsi="Calibri" w:cs="Calibri"/>
                <w:color w:val="000000"/>
                <w:sz w:val="22"/>
              </w:rPr>
            </w:pPr>
            <w:del w:id="2014" w:author="Nate Bachmeier [AWS-SA]" w:date="2023-05-04T18:11:00Z">
              <w:r w:rsidRPr="00E16572" w:rsidDel="009C19DC">
                <w:rPr>
                  <w:rFonts w:ascii="Calibri" w:eastAsia="Times New Roman" w:hAnsi="Calibri" w:cs="Calibri"/>
                  <w:color w:val="000000"/>
                  <w:sz w:val="22"/>
                </w:rPr>
                <w:delText>520</w:delText>
              </w:r>
            </w:del>
          </w:p>
        </w:tc>
      </w:tr>
      <w:tr w:rsidR="00E16572" w:rsidRPr="00E16572" w:rsidDel="009C19DC" w14:paraId="7B78EDB3" w14:textId="196806D6" w:rsidTr="00B21582">
        <w:trPr>
          <w:trHeight w:val="300"/>
          <w:del w:id="20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5535733D" w:rsidR="00E16572" w:rsidRPr="00B21582" w:rsidDel="009C19DC" w:rsidRDefault="00E16572" w:rsidP="00E16572">
            <w:pPr>
              <w:spacing w:line="240" w:lineRule="auto"/>
              <w:ind w:firstLine="0"/>
              <w:rPr>
                <w:del w:id="2016" w:author="Nate Bachmeier [AWS-SA]" w:date="2023-05-04T18:11:00Z"/>
                <w:rFonts w:ascii="Calibri" w:eastAsia="Times New Roman" w:hAnsi="Calibri" w:cs="Calibri"/>
                <w:b w:val="0"/>
                <w:bCs w:val="0"/>
                <w:color w:val="000000"/>
                <w:sz w:val="22"/>
              </w:rPr>
            </w:pPr>
            <w:del w:id="2017" w:author="Nate Bachmeier [AWS-SA]" w:date="2023-05-04T18:11:00Z">
              <w:r w:rsidRPr="00E16572" w:rsidDel="009C19DC">
                <w:rPr>
                  <w:rFonts w:ascii="Calibri" w:eastAsia="Times New Roman" w:hAnsi="Calibri" w:cs="Calibri"/>
                  <w:color w:val="000000"/>
                  <w:sz w:val="22"/>
                </w:rPr>
                <w:delText>mixing colours</w:delText>
              </w:r>
            </w:del>
          </w:p>
        </w:tc>
        <w:tc>
          <w:tcPr>
            <w:tcW w:w="5348" w:type="dxa"/>
            <w:noWrap/>
            <w:hideMark/>
          </w:tcPr>
          <w:p w14:paraId="46105425" w14:textId="5F1DE85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18" w:author="Nate Bachmeier [AWS-SA]" w:date="2023-05-04T18:11:00Z"/>
                <w:rFonts w:ascii="Calibri" w:eastAsia="Times New Roman" w:hAnsi="Calibri" w:cs="Calibri"/>
                <w:color w:val="000000"/>
                <w:sz w:val="22"/>
              </w:rPr>
            </w:pPr>
            <w:del w:id="2019" w:author="Nate Bachmeier [AWS-SA]" w:date="2023-05-04T18:11:00Z">
              <w:r w:rsidRPr="00E16572" w:rsidDel="009C19DC">
                <w:rPr>
                  <w:rFonts w:ascii="Calibri" w:eastAsia="Times New Roman" w:hAnsi="Calibri" w:cs="Calibri"/>
                  <w:color w:val="000000"/>
                  <w:sz w:val="22"/>
                </w:rPr>
                <w:delText>492</w:delText>
              </w:r>
            </w:del>
          </w:p>
        </w:tc>
      </w:tr>
      <w:tr w:rsidR="00E16572" w:rsidRPr="00E16572" w:rsidDel="009C19DC" w14:paraId="1EBB65D8" w14:textId="30E0239A" w:rsidTr="00B21582">
        <w:trPr>
          <w:cnfStyle w:val="000000100000" w:firstRow="0" w:lastRow="0" w:firstColumn="0" w:lastColumn="0" w:oddVBand="0" w:evenVBand="0" w:oddHBand="1" w:evenHBand="0" w:firstRowFirstColumn="0" w:firstRowLastColumn="0" w:lastRowFirstColumn="0" w:lastRowLastColumn="0"/>
          <w:trHeight w:val="300"/>
          <w:del w:id="20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5C51F33E" w:rsidR="00E16572" w:rsidRPr="00B21582" w:rsidDel="009C19DC" w:rsidRDefault="00E16572" w:rsidP="00E16572">
            <w:pPr>
              <w:spacing w:line="240" w:lineRule="auto"/>
              <w:ind w:firstLine="0"/>
              <w:rPr>
                <w:del w:id="2021" w:author="Nate Bachmeier [AWS-SA]" w:date="2023-05-04T18:11:00Z"/>
                <w:rFonts w:ascii="Calibri" w:eastAsia="Times New Roman" w:hAnsi="Calibri" w:cs="Calibri"/>
                <w:b w:val="0"/>
                <w:bCs w:val="0"/>
                <w:color w:val="000000"/>
                <w:sz w:val="22"/>
              </w:rPr>
            </w:pPr>
            <w:del w:id="2022" w:author="Nate Bachmeier [AWS-SA]" w:date="2023-05-04T18:11:00Z">
              <w:r w:rsidRPr="00E16572" w:rsidDel="009C19DC">
                <w:rPr>
                  <w:rFonts w:ascii="Calibri" w:eastAsia="Times New Roman" w:hAnsi="Calibri" w:cs="Calibri"/>
                  <w:color w:val="000000"/>
                  <w:sz w:val="22"/>
                </w:rPr>
                <w:delText>moon walking</w:delText>
              </w:r>
            </w:del>
          </w:p>
        </w:tc>
        <w:tc>
          <w:tcPr>
            <w:tcW w:w="5348" w:type="dxa"/>
            <w:noWrap/>
            <w:hideMark/>
          </w:tcPr>
          <w:p w14:paraId="6AF04607" w14:textId="06E8ED3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23" w:author="Nate Bachmeier [AWS-SA]" w:date="2023-05-04T18:11:00Z"/>
                <w:rFonts w:ascii="Calibri" w:eastAsia="Times New Roman" w:hAnsi="Calibri" w:cs="Calibri"/>
                <w:color w:val="000000"/>
                <w:sz w:val="22"/>
              </w:rPr>
            </w:pPr>
            <w:del w:id="2024" w:author="Nate Bachmeier [AWS-SA]" w:date="2023-05-04T18:11:00Z">
              <w:r w:rsidRPr="00E16572" w:rsidDel="009C19DC">
                <w:rPr>
                  <w:rFonts w:ascii="Calibri" w:eastAsia="Times New Roman" w:hAnsi="Calibri" w:cs="Calibri"/>
                  <w:color w:val="000000"/>
                  <w:sz w:val="22"/>
                </w:rPr>
                <w:delText>585</w:delText>
              </w:r>
            </w:del>
          </w:p>
        </w:tc>
      </w:tr>
      <w:tr w:rsidR="00E16572" w:rsidRPr="00E16572" w:rsidDel="009C19DC" w14:paraId="6EFD70C2" w14:textId="5B2B5493" w:rsidTr="00B21582">
        <w:trPr>
          <w:trHeight w:val="300"/>
          <w:del w:id="20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4418BA9B" w:rsidR="00E16572" w:rsidRPr="00B21582" w:rsidDel="009C19DC" w:rsidRDefault="00E16572" w:rsidP="00E16572">
            <w:pPr>
              <w:spacing w:line="240" w:lineRule="auto"/>
              <w:ind w:firstLine="0"/>
              <w:rPr>
                <w:del w:id="2026" w:author="Nate Bachmeier [AWS-SA]" w:date="2023-05-04T18:11:00Z"/>
                <w:rFonts w:ascii="Calibri" w:eastAsia="Times New Roman" w:hAnsi="Calibri" w:cs="Calibri"/>
                <w:b w:val="0"/>
                <w:bCs w:val="0"/>
                <w:color w:val="000000"/>
                <w:sz w:val="22"/>
              </w:rPr>
            </w:pPr>
            <w:del w:id="2027" w:author="Nate Bachmeier [AWS-SA]" w:date="2023-05-04T18:11:00Z">
              <w:r w:rsidRPr="00E16572" w:rsidDel="009C19DC">
                <w:rPr>
                  <w:rFonts w:ascii="Calibri" w:eastAsia="Times New Roman" w:hAnsi="Calibri" w:cs="Calibri"/>
                  <w:color w:val="000000"/>
                  <w:sz w:val="22"/>
                </w:rPr>
                <w:delText>mopping floor</w:delText>
              </w:r>
            </w:del>
          </w:p>
        </w:tc>
        <w:tc>
          <w:tcPr>
            <w:tcW w:w="5348" w:type="dxa"/>
            <w:noWrap/>
            <w:hideMark/>
          </w:tcPr>
          <w:p w14:paraId="016A8859" w14:textId="4EA2EB5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28" w:author="Nate Bachmeier [AWS-SA]" w:date="2023-05-04T18:11:00Z"/>
                <w:rFonts w:ascii="Calibri" w:eastAsia="Times New Roman" w:hAnsi="Calibri" w:cs="Calibri"/>
                <w:color w:val="000000"/>
                <w:sz w:val="22"/>
              </w:rPr>
            </w:pPr>
            <w:del w:id="2029" w:author="Nate Bachmeier [AWS-SA]" w:date="2023-05-04T18:11:00Z">
              <w:r w:rsidRPr="00E16572" w:rsidDel="009C19DC">
                <w:rPr>
                  <w:rFonts w:ascii="Calibri" w:eastAsia="Times New Roman" w:hAnsi="Calibri" w:cs="Calibri"/>
                  <w:color w:val="000000"/>
                  <w:sz w:val="22"/>
                </w:rPr>
                <w:delText>737</w:delText>
              </w:r>
            </w:del>
          </w:p>
        </w:tc>
      </w:tr>
      <w:tr w:rsidR="00E16572" w:rsidRPr="00E16572" w:rsidDel="009C19DC" w14:paraId="573575E3" w14:textId="155B6FE8" w:rsidTr="00B21582">
        <w:trPr>
          <w:cnfStyle w:val="000000100000" w:firstRow="0" w:lastRow="0" w:firstColumn="0" w:lastColumn="0" w:oddVBand="0" w:evenVBand="0" w:oddHBand="1" w:evenHBand="0" w:firstRowFirstColumn="0" w:firstRowLastColumn="0" w:lastRowFirstColumn="0" w:lastRowLastColumn="0"/>
          <w:trHeight w:val="300"/>
          <w:del w:id="20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6677FBEC" w:rsidR="00E16572" w:rsidRPr="00B21582" w:rsidDel="009C19DC" w:rsidRDefault="00E16572" w:rsidP="00E16572">
            <w:pPr>
              <w:spacing w:line="240" w:lineRule="auto"/>
              <w:ind w:firstLine="0"/>
              <w:rPr>
                <w:del w:id="2031" w:author="Nate Bachmeier [AWS-SA]" w:date="2023-05-04T18:11:00Z"/>
                <w:rFonts w:ascii="Calibri" w:eastAsia="Times New Roman" w:hAnsi="Calibri" w:cs="Calibri"/>
                <w:b w:val="0"/>
                <w:bCs w:val="0"/>
                <w:color w:val="000000"/>
                <w:sz w:val="22"/>
              </w:rPr>
            </w:pPr>
            <w:del w:id="2032" w:author="Nate Bachmeier [AWS-SA]" w:date="2023-05-04T18:11:00Z">
              <w:r w:rsidRPr="00E16572" w:rsidDel="009C19DC">
                <w:rPr>
                  <w:rFonts w:ascii="Calibri" w:eastAsia="Times New Roman" w:hAnsi="Calibri" w:cs="Calibri"/>
                  <w:color w:val="000000"/>
                  <w:sz w:val="22"/>
                </w:rPr>
                <w:delText>mosh pit dancing</w:delText>
              </w:r>
            </w:del>
          </w:p>
        </w:tc>
        <w:tc>
          <w:tcPr>
            <w:tcW w:w="5348" w:type="dxa"/>
            <w:noWrap/>
            <w:hideMark/>
          </w:tcPr>
          <w:p w14:paraId="046FFC7A" w14:textId="71AD031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33" w:author="Nate Bachmeier [AWS-SA]" w:date="2023-05-04T18:11:00Z"/>
                <w:rFonts w:ascii="Calibri" w:eastAsia="Times New Roman" w:hAnsi="Calibri" w:cs="Calibri"/>
                <w:color w:val="000000"/>
                <w:sz w:val="22"/>
              </w:rPr>
            </w:pPr>
            <w:del w:id="2034" w:author="Nate Bachmeier [AWS-SA]" w:date="2023-05-04T18:11:00Z">
              <w:r w:rsidRPr="00E16572" w:rsidDel="009C19DC">
                <w:rPr>
                  <w:rFonts w:ascii="Calibri" w:eastAsia="Times New Roman" w:hAnsi="Calibri" w:cs="Calibri"/>
                  <w:color w:val="000000"/>
                  <w:sz w:val="22"/>
                </w:rPr>
                <w:delText>537</w:delText>
              </w:r>
            </w:del>
          </w:p>
        </w:tc>
      </w:tr>
      <w:tr w:rsidR="00E16572" w:rsidRPr="00E16572" w:rsidDel="009C19DC" w14:paraId="45356220" w14:textId="2E3AB8DD" w:rsidTr="00B21582">
        <w:trPr>
          <w:trHeight w:val="300"/>
          <w:del w:id="20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1DCF4627" w:rsidR="00E16572" w:rsidRPr="00B21582" w:rsidDel="009C19DC" w:rsidRDefault="00E16572" w:rsidP="00E16572">
            <w:pPr>
              <w:spacing w:line="240" w:lineRule="auto"/>
              <w:ind w:firstLine="0"/>
              <w:rPr>
                <w:del w:id="2036" w:author="Nate Bachmeier [AWS-SA]" w:date="2023-05-04T18:11:00Z"/>
                <w:rFonts w:ascii="Calibri" w:eastAsia="Times New Roman" w:hAnsi="Calibri" w:cs="Calibri"/>
                <w:b w:val="0"/>
                <w:bCs w:val="0"/>
                <w:color w:val="000000"/>
                <w:sz w:val="22"/>
              </w:rPr>
            </w:pPr>
            <w:del w:id="2037" w:author="Nate Bachmeier [AWS-SA]" w:date="2023-05-04T18:11:00Z">
              <w:r w:rsidRPr="00E16572" w:rsidDel="009C19DC">
                <w:rPr>
                  <w:rFonts w:ascii="Calibri" w:eastAsia="Times New Roman" w:hAnsi="Calibri" w:cs="Calibri"/>
                  <w:color w:val="000000"/>
                  <w:sz w:val="22"/>
                </w:rPr>
                <w:delText>motorcycling</w:delText>
              </w:r>
            </w:del>
          </w:p>
        </w:tc>
        <w:tc>
          <w:tcPr>
            <w:tcW w:w="5348" w:type="dxa"/>
            <w:noWrap/>
            <w:hideMark/>
          </w:tcPr>
          <w:p w14:paraId="2D94EC2E" w14:textId="59E4812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38" w:author="Nate Bachmeier [AWS-SA]" w:date="2023-05-04T18:11:00Z"/>
                <w:rFonts w:ascii="Calibri" w:eastAsia="Times New Roman" w:hAnsi="Calibri" w:cs="Calibri"/>
                <w:color w:val="000000"/>
                <w:sz w:val="22"/>
              </w:rPr>
            </w:pPr>
            <w:del w:id="2039" w:author="Nate Bachmeier [AWS-SA]" w:date="2023-05-04T18:11:00Z">
              <w:r w:rsidRPr="00E16572" w:rsidDel="009C19DC">
                <w:rPr>
                  <w:rFonts w:ascii="Calibri" w:eastAsia="Times New Roman" w:hAnsi="Calibri" w:cs="Calibri"/>
                  <w:color w:val="000000"/>
                  <w:sz w:val="22"/>
                </w:rPr>
                <w:delText>670</w:delText>
              </w:r>
            </w:del>
          </w:p>
        </w:tc>
      </w:tr>
      <w:tr w:rsidR="00E16572" w:rsidRPr="00E16572" w:rsidDel="009C19DC" w14:paraId="62FFA640" w14:textId="5739DF3F" w:rsidTr="00B21582">
        <w:trPr>
          <w:cnfStyle w:val="000000100000" w:firstRow="0" w:lastRow="0" w:firstColumn="0" w:lastColumn="0" w:oddVBand="0" w:evenVBand="0" w:oddHBand="1" w:evenHBand="0" w:firstRowFirstColumn="0" w:firstRowLastColumn="0" w:lastRowFirstColumn="0" w:lastRowLastColumn="0"/>
          <w:trHeight w:val="300"/>
          <w:del w:id="20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399023EE" w:rsidR="00E16572" w:rsidRPr="00B21582" w:rsidDel="009C19DC" w:rsidRDefault="00E16572" w:rsidP="00E16572">
            <w:pPr>
              <w:spacing w:line="240" w:lineRule="auto"/>
              <w:ind w:firstLine="0"/>
              <w:rPr>
                <w:del w:id="2041" w:author="Nate Bachmeier [AWS-SA]" w:date="2023-05-04T18:11:00Z"/>
                <w:rFonts w:ascii="Calibri" w:eastAsia="Times New Roman" w:hAnsi="Calibri" w:cs="Calibri"/>
                <w:b w:val="0"/>
                <w:bCs w:val="0"/>
                <w:color w:val="000000"/>
                <w:sz w:val="22"/>
              </w:rPr>
            </w:pPr>
            <w:del w:id="2042" w:author="Nate Bachmeier [AWS-SA]" w:date="2023-05-04T18:11:00Z">
              <w:r w:rsidRPr="00E16572" w:rsidDel="009C19DC">
                <w:rPr>
                  <w:rFonts w:ascii="Calibri" w:eastAsia="Times New Roman" w:hAnsi="Calibri" w:cs="Calibri"/>
                  <w:color w:val="000000"/>
                  <w:sz w:val="22"/>
                </w:rPr>
                <w:delText>mountain climber (exercise)</w:delText>
              </w:r>
            </w:del>
          </w:p>
        </w:tc>
        <w:tc>
          <w:tcPr>
            <w:tcW w:w="5348" w:type="dxa"/>
            <w:noWrap/>
            <w:hideMark/>
          </w:tcPr>
          <w:p w14:paraId="6AD40639" w14:textId="671978B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43" w:author="Nate Bachmeier [AWS-SA]" w:date="2023-05-04T18:11:00Z"/>
                <w:rFonts w:ascii="Calibri" w:eastAsia="Times New Roman" w:hAnsi="Calibri" w:cs="Calibri"/>
                <w:color w:val="000000"/>
                <w:sz w:val="22"/>
              </w:rPr>
            </w:pPr>
            <w:del w:id="2044" w:author="Nate Bachmeier [AWS-SA]" w:date="2023-05-04T18:11:00Z">
              <w:r w:rsidRPr="00E16572" w:rsidDel="009C19DC">
                <w:rPr>
                  <w:rFonts w:ascii="Calibri" w:eastAsia="Times New Roman" w:hAnsi="Calibri" w:cs="Calibri"/>
                  <w:color w:val="000000"/>
                  <w:sz w:val="22"/>
                </w:rPr>
                <w:delText>816</w:delText>
              </w:r>
            </w:del>
          </w:p>
        </w:tc>
      </w:tr>
      <w:tr w:rsidR="00E16572" w:rsidRPr="00E16572" w:rsidDel="009C19DC" w14:paraId="08FFB172" w14:textId="0FC02D1B" w:rsidTr="00B21582">
        <w:trPr>
          <w:trHeight w:val="300"/>
          <w:del w:id="20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5BF40057" w:rsidR="00E16572" w:rsidRPr="00B21582" w:rsidDel="009C19DC" w:rsidRDefault="00E16572" w:rsidP="00E16572">
            <w:pPr>
              <w:spacing w:line="240" w:lineRule="auto"/>
              <w:ind w:firstLine="0"/>
              <w:rPr>
                <w:del w:id="2046" w:author="Nate Bachmeier [AWS-SA]" w:date="2023-05-04T18:11:00Z"/>
                <w:rFonts w:ascii="Calibri" w:eastAsia="Times New Roman" w:hAnsi="Calibri" w:cs="Calibri"/>
                <w:b w:val="0"/>
                <w:bCs w:val="0"/>
                <w:color w:val="000000"/>
                <w:sz w:val="22"/>
              </w:rPr>
            </w:pPr>
            <w:del w:id="2047" w:author="Nate Bachmeier [AWS-SA]" w:date="2023-05-04T18:11:00Z">
              <w:r w:rsidRPr="00E16572" w:rsidDel="009C19DC">
                <w:rPr>
                  <w:rFonts w:ascii="Calibri" w:eastAsia="Times New Roman" w:hAnsi="Calibri" w:cs="Calibri"/>
                  <w:color w:val="000000"/>
                  <w:sz w:val="22"/>
                </w:rPr>
                <w:delText>moving baby</w:delText>
              </w:r>
            </w:del>
          </w:p>
        </w:tc>
        <w:tc>
          <w:tcPr>
            <w:tcW w:w="5348" w:type="dxa"/>
            <w:noWrap/>
            <w:hideMark/>
          </w:tcPr>
          <w:p w14:paraId="1C8081C9" w14:textId="22D991E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48" w:author="Nate Bachmeier [AWS-SA]" w:date="2023-05-04T18:11:00Z"/>
                <w:rFonts w:ascii="Calibri" w:eastAsia="Times New Roman" w:hAnsi="Calibri" w:cs="Calibri"/>
                <w:color w:val="000000"/>
                <w:sz w:val="22"/>
              </w:rPr>
            </w:pPr>
            <w:del w:id="2049" w:author="Nate Bachmeier [AWS-SA]" w:date="2023-05-04T18:11:00Z">
              <w:r w:rsidRPr="00E16572" w:rsidDel="009C19DC">
                <w:rPr>
                  <w:rFonts w:ascii="Calibri" w:eastAsia="Times New Roman" w:hAnsi="Calibri" w:cs="Calibri"/>
                  <w:color w:val="000000"/>
                  <w:sz w:val="22"/>
                </w:rPr>
                <w:delText>493</w:delText>
              </w:r>
            </w:del>
          </w:p>
        </w:tc>
      </w:tr>
      <w:tr w:rsidR="00E16572" w:rsidRPr="00E16572" w:rsidDel="009C19DC" w14:paraId="33B4065B" w14:textId="4F758287" w:rsidTr="00B21582">
        <w:trPr>
          <w:cnfStyle w:val="000000100000" w:firstRow="0" w:lastRow="0" w:firstColumn="0" w:lastColumn="0" w:oddVBand="0" w:evenVBand="0" w:oddHBand="1" w:evenHBand="0" w:firstRowFirstColumn="0" w:firstRowLastColumn="0" w:lastRowFirstColumn="0" w:lastRowLastColumn="0"/>
          <w:trHeight w:val="300"/>
          <w:del w:id="20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422CF174" w:rsidR="00E16572" w:rsidRPr="00B21582" w:rsidDel="009C19DC" w:rsidRDefault="00E16572" w:rsidP="00E16572">
            <w:pPr>
              <w:spacing w:line="240" w:lineRule="auto"/>
              <w:ind w:firstLine="0"/>
              <w:rPr>
                <w:del w:id="2051" w:author="Nate Bachmeier [AWS-SA]" w:date="2023-05-04T18:11:00Z"/>
                <w:rFonts w:ascii="Calibri" w:eastAsia="Times New Roman" w:hAnsi="Calibri" w:cs="Calibri"/>
                <w:b w:val="0"/>
                <w:bCs w:val="0"/>
                <w:color w:val="000000"/>
                <w:sz w:val="22"/>
              </w:rPr>
            </w:pPr>
            <w:del w:id="2052" w:author="Nate Bachmeier [AWS-SA]" w:date="2023-05-04T18:11:00Z">
              <w:r w:rsidRPr="00E16572" w:rsidDel="009C19DC">
                <w:rPr>
                  <w:rFonts w:ascii="Calibri" w:eastAsia="Times New Roman" w:hAnsi="Calibri" w:cs="Calibri"/>
                  <w:color w:val="000000"/>
                  <w:sz w:val="22"/>
                </w:rPr>
                <w:delText>moving child</w:delText>
              </w:r>
            </w:del>
          </w:p>
        </w:tc>
        <w:tc>
          <w:tcPr>
            <w:tcW w:w="5348" w:type="dxa"/>
            <w:noWrap/>
            <w:hideMark/>
          </w:tcPr>
          <w:p w14:paraId="490DDBBF" w14:textId="65036CE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53" w:author="Nate Bachmeier [AWS-SA]" w:date="2023-05-04T18:11:00Z"/>
                <w:rFonts w:ascii="Calibri" w:eastAsia="Times New Roman" w:hAnsi="Calibri" w:cs="Calibri"/>
                <w:color w:val="000000"/>
                <w:sz w:val="22"/>
              </w:rPr>
            </w:pPr>
            <w:del w:id="2054" w:author="Nate Bachmeier [AWS-SA]" w:date="2023-05-04T18:11:00Z">
              <w:r w:rsidRPr="00E16572" w:rsidDel="009C19DC">
                <w:rPr>
                  <w:rFonts w:ascii="Calibri" w:eastAsia="Times New Roman" w:hAnsi="Calibri" w:cs="Calibri"/>
                  <w:color w:val="000000"/>
                  <w:sz w:val="22"/>
                </w:rPr>
                <w:delText>544</w:delText>
              </w:r>
            </w:del>
          </w:p>
        </w:tc>
      </w:tr>
      <w:tr w:rsidR="00E16572" w:rsidRPr="00E16572" w:rsidDel="009C19DC" w14:paraId="2C78DFAA" w14:textId="7EC02212" w:rsidTr="00B21582">
        <w:trPr>
          <w:trHeight w:val="300"/>
          <w:del w:id="20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03FD2808" w:rsidR="00E16572" w:rsidRPr="00B21582" w:rsidDel="009C19DC" w:rsidRDefault="00E16572" w:rsidP="00E16572">
            <w:pPr>
              <w:spacing w:line="240" w:lineRule="auto"/>
              <w:ind w:firstLine="0"/>
              <w:rPr>
                <w:del w:id="2056" w:author="Nate Bachmeier [AWS-SA]" w:date="2023-05-04T18:11:00Z"/>
                <w:rFonts w:ascii="Calibri" w:eastAsia="Times New Roman" w:hAnsi="Calibri" w:cs="Calibri"/>
                <w:b w:val="0"/>
                <w:bCs w:val="0"/>
                <w:color w:val="000000"/>
                <w:sz w:val="22"/>
              </w:rPr>
            </w:pPr>
            <w:del w:id="2057" w:author="Nate Bachmeier [AWS-SA]" w:date="2023-05-04T18:11:00Z">
              <w:r w:rsidRPr="00E16572" w:rsidDel="009C19DC">
                <w:rPr>
                  <w:rFonts w:ascii="Calibri" w:eastAsia="Times New Roman" w:hAnsi="Calibri" w:cs="Calibri"/>
                  <w:color w:val="000000"/>
                  <w:sz w:val="22"/>
                </w:rPr>
                <w:delText>moving furniture</w:delText>
              </w:r>
            </w:del>
          </w:p>
        </w:tc>
        <w:tc>
          <w:tcPr>
            <w:tcW w:w="5348" w:type="dxa"/>
            <w:noWrap/>
            <w:hideMark/>
          </w:tcPr>
          <w:p w14:paraId="58A77D25" w14:textId="613664A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58" w:author="Nate Bachmeier [AWS-SA]" w:date="2023-05-04T18:11:00Z"/>
                <w:rFonts w:ascii="Calibri" w:eastAsia="Times New Roman" w:hAnsi="Calibri" w:cs="Calibri"/>
                <w:color w:val="000000"/>
                <w:sz w:val="22"/>
              </w:rPr>
            </w:pPr>
            <w:del w:id="2059" w:author="Nate Bachmeier [AWS-SA]" w:date="2023-05-04T18:11:00Z">
              <w:r w:rsidRPr="00E16572" w:rsidDel="009C19DC">
                <w:rPr>
                  <w:rFonts w:ascii="Calibri" w:eastAsia="Times New Roman" w:hAnsi="Calibri" w:cs="Calibri"/>
                  <w:color w:val="000000"/>
                  <w:sz w:val="22"/>
                </w:rPr>
                <w:delText>611</w:delText>
              </w:r>
            </w:del>
          </w:p>
        </w:tc>
      </w:tr>
      <w:tr w:rsidR="00E16572" w:rsidRPr="00E16572" w:rsidDel="009C19DC" w14:paraId="7832320C" w14:textId="7BF3C9DF" w:rsidTr="00B21582">
        <w:trPr>
          <w:cnfStyle w:val="000000100000" w:firstRow="0" w:lastRow="0" w:firstColumn="0" w:lastColumn="0" w:oddVBand="0" w:evenVBand="0" w:oddHBand="1" w:evenHBand="0" w:firstRowFirstColumn="0" w:firstRowLastColumn="0" w:lastRowFirstColumn="0" w:lastRowLastColumn="0"/>
          <w:trHeight w:val="300"/>
          <w:del w:id="20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00D5FFD8" w:rsidR="00E16572" w:rsidRPr="00B21582" w:rsidDel="009C19DC" w:rsidRDefault="00E16572" w:rsidP="00E16572">
            <w:pPr>
              <w:spacing w:line="240" w:lineRule="auto"/>
              <w:ind w:firstLine="0"/>
              <w:rPr>
                <w:del w:id="2061" w:author="Nate Bachmeier [AWS-SA]" w:date="2023-05-04T18:11:00Z"/>
                <w:rFonts w:ascii="Calibri" w:eastAsia="Times New Roman" w:hAnsi="Calibri" w:cs="Calibri"/>
                <w:b w:val="0"/>
                <w:bCs w:val="0"/>
                <w:color w:val="000000"/>
                <w:sz w:val="22"/>
              </w:rPr>
            </w:pPr>
            <w:del w:id="2062" w:author="Nate Bachmeier [AWS-SA]" w:date="2023-05-04T18:11:00Z">
              <w:r w:rsidRPr="00E16572" w:rsidDel="009C19DC">
                <w:rPr>
                  <w:rFonts w:ascii="Calibri" w:eastAsia="Times New Roman" w:hAnsi="Calibri" w:cs="Calibri"/>
                  <w:color w:val="000000"/>
                  <w:sz w:val="22"/>
                </w:rPr>
                <w:delText>mowing lawn</w:delText>
              </w:r>
            </w:del>
          </w:p>
        </w:tc>
        <w:tc>
          <w:tcPr>
            <w:tcW w:w="5348" w:type="dxa"/>
            <w:noWrap/>
            <w:hideMark/>
          </w:tcPr>
          <w:p w14:paraId="3081A20A" w14:textId="1310861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63" w:author="Nate Bachmeier [AWS-SA]" w:date="2023-05-04T18:11:00Z"/>
                <w:rFonts w:ascii="Calibri" w:eastAsia="Times New Roman" w:hAnsi="Calibri" w:cs="Calibri"/>
                <w:color w:val="000000"/>
                <w:sz w:val="22"/>
              </w:rPr>
            </w:pPr>
            <w:del w:id="2064" w:author="Nate Bachmeier [AWS-SA]" w:date="2023-05-04T18:11:00Z">
              <w:r w:rsidRPr="00E16572" w:rsidDel="009C19DC">
                <w:rPr>
                  <w:rFonts w:ascii="Calibri" w:eastAsia="Times New Roman" w:hAnsi="Calibri" w:cs="Calibri"/>
                  <w:color w:val="000000"/>
                  <w:sz w:val="22"/>
                </w:rPr>
                <w:delText>841</w:delText>
              </w:r>
            </w:del>
          </w:p>
        </w:tc>
      </w:tr>
      <w:tr w:rsidR="00E16572" w:rsidRPr="00E16572" w:rsidDel="009C19DC" w14:paraId="4172B0FB" w14:textId="696C4916" w:rsidTr="00B21582">
        <w:trPr>
          <w:trHeight w:val="300"/>
          <w:del w:id="20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2110ED51" w:rsidR="00E16572" w:rsidRPr="00B21582" w:rsidDel="009C19DC" w:rsidRDefault="00E16572" w:rsidP="00E16572">
            <w:pPr>
              <w:spacing w:line="240" w:lineRule="auto"/>
              <w:ind w:firstLine="0"/>
              <w:rPr>
                <w:del w:id="2066" w:author="Nate Bachmeier [AWS-SA]" w:date="2023-05-04T18:11:00Z"/>
                <w:rFonts w:ascii="Calibri" w:eastAsia="Times New Roman" w:hAnsi="Calibri" w:cs="Calibri"/>
                <w:b w:val="0"/>
                <w:bCs w:val="0"/>
                <w:color w:val="000000"/>
                <w:sz w:val="22"/>
              </w:rPr>
            </w:pPr>
            <w:del w:id="2067" w:author="Nate Bachmeier [AWS-SA]" w:date="2023-05-04T18:11:00Z">
              <w:r w:rsidRPr="00E16572" w:rsidDel="009C19DC">
                <w:rPr>
                  <w:rFonts w:ascii="Calibri" w:eastAsia="Times New Roman" w:hAnsi="Calibri" w:cs="Calibri"/>
                  <w:color w:val="000000"/>
                  <w:sz w:val="22"/>
                </w:rPr>
                <w:delText>mushroom foraging</w:delText>
              </w:r>
            </w:del>
          </w:p>
        </w:tc>
        <w:tc>
          <w:tcPr>
            <w:tcW w:w="5348" w:type="dxa"/>
            <w:noWrap/>
            <w:hideMark/>
          </w:tcPr>
          <w:p w14:paraId="5A4C7007" w14:textId="6FDF6D2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68" w:author="Nate Bachmeier [AWS-SA]" w:date="2023-05-04T18:11:00Z"/>
                <w:rFonts w:ascii="Calibri" w:eastAsia="Times New Roman" w:hAnsi="Calibri" w:cs="Calibri"/>
                <w:color w:val="000000"/>
                <w:sz w:val="22"/>
              </w:rPr>
            </w:pPr>
            <w:del w:id="2069"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407FF37F" w14:textId="2A80A01E" w:rsidTr="00B21582">
        <w:trPr>
          <w:cnfStyle w:val="000000100000" w:firstRow="0" w:lastRow="0" w:firstColumn="0" w:lastColumn="0" w:oddVBand="0" w:evenVBand="0" w:oddHBand="1" w:evenHBand="0" w:firstRowFirstColumn="0" w:firstRowLastColumn="0" w:lastRowFirstColumn="0" w:lastRowLastColumn="0"/>
          <w:trHeight w:val="300"/>
          <w:del w:id="20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08AB4E6E" w:rsidR="00E16572" w:rsidRPr="00B21582" w:rsidDel="009C19DC" w:rsidRDefault="00E16572" w:rsidP="00E16572">
            <w:pPr>
              <w:spacing w:line="240" w:lineRule="auto"/>
              <w:ind w:firstLine="0"/>
              <w:rPr>
                <w:del w:id="2071" w:author="Nate Bachmeier [AWS-SA]" w:date="2023-05-04T18:11:00Z"/>
                <w:rFonts w:ascii="Calibri" w:eastAsia="Times New Roman" w:hAnsi="Calibri" w:cs="Calibri"/>
                <w:b w:val="0"/>
                <w:bCs w:val="0"/>
                <w:color w:val="000000"/>
                <w:sz w:val="22"/>
              </w:rPr>
            </w:pPr>
            <w:del w:id="2072" w:author="Nate Bachmeier [AWS-SA]" w:date="2023-05-04T18:11:00Z">
              <w:r w:rsidRPr="00E16572" w:rsidDel="009C19DC">
                <w:rPr>
                  <w:rFonts w:ascii="Calibri" w:eastAsia="Times New Roman" w:hAnsi="Calibri" w:cs="Calibri"/>
                  <w:color w:val="000000"/>
                  <w:sz w:val="22"/>
                </w:rPr>
                <w:delText>needle felting</w:delText>
              </w:r>
            </w:del>
          </w:p>
        </w:tc>
        <w:tc>
          <w:tcPr>
            <w:tcW w:w="5348" w:type="dxa"/>
            <w:noWrap/>
            <w:hideMark/>
          </w:tcPr>
          <w:p w14:paraId="5A95D101" w14:textId="407D85B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73" w:author="Nate Bachmeier [AWS-SA]" w:date="2023-05-04T18:11:00Z"/>
                <w:rFonts w:ascii="Calibri" w:eastAsia="Times New Roman" w:hAnsi="Calibri" w:cs="Calibri"/>
                <w:color w:val="000000"/>
                <w:sz w:val="22"/>
              </w:rPr>
            </w:pPr>
            <w:del w:id="2074" w:author="Nate Bachmeier [AWS-SA]" w:date="2023-05-04T18:11:00Z">
              <w:r w:rsidRPr="00E16572" w:rsidDel="009C19DC">
                <w:rPr>
                  <w:rFonts w:ascii="Calibri" w:eastAsia="Times New Roman" w:hAnsi="Calibri" w:cs="Calibri"/>
                  <w:color w:val="000000"/>
                  <w:sz w:val="22"/>
                </w:rPr>
                <w:delText>532</w:delText>
              </w:r>
            </w:del>
          </w:p>
        </w:tc>
      </w:tr>
      <w:tr w:rsidR="00E16572" w:rsidRPr="00E16572" w:rsidDel="009C19DC" w14:paraId="10E3CEA7" w14:textId="0B4CF10E" w:rsidTr="00B21582">
        <w:trPr>
          <w:trHeight w:val="300"/>
          <w:del w:id="20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0F46CC7" w:rsidR="00E16572" w:rsidRPr="00B21582" w:rsidDel="009C19DC" w:rsidRDefault="00E16572" w:rsidP="00E16572">
            <w:pPr>
              <w:spacing w:line="240" w:lineRule="auto"/>
              <w:ind w:firstLine="0"/>
              <w:rPr>
                <w:del w:id="2076" w:author="Nate Bachmeier [AWS-SA]" w:date="2023-05-04T18:11:00Z"/>
                <w:rFonts w:ascii="Calibri" w:eastAsia="Times New Roman" w:hAnsi="Calibri" w:cs="Calibri"/>
                <w:b w:val="0"/>
                <w:bCs w:val="0"/>
                <w:color w:val="000000"/>
                <w:sz w:val="22"/>
              </w:rPr>
            </w:pPr>
            <w:del w:id="2077" w:author="Nate Bachmeier [AWS-SA]" w:date="2023-05-04T18:11:00Z">
              <w:r w:rsidRPr="00E16572" w:rsidDel="009C19DC">
                <w:rPr>
                  <w:rFonts w:ascii="Calibri" w:eastAsia="Times New Roman" w:hAnsi="Calibri" w:cs="Calibri"/>
                  <w:color w:val="000000"/>
                  <w:sz w:val="22"/>
                </w:rPr>
                <w:delText>news anchoring</w:delText>
              </w:r>
            </w:del>
          </w:p>
        </w:tc>
        <w:tc>
          <w:tcPr>
            <w:tcW w:w="5348" w:type="dxa"/>
            <w:noWrap/>
            <w:hideMark/>
          </w:tcPr>
          <w:p w14:paraId="194BED85" w14:textId="0806E35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78" w:author="Nate Bachmeier [AWS-SA]" w:date="2023-05-04T18:11:00Z"/>
                <w:rFonts w:ascii="Calibri" w:eastAsia="Times New Roman" w:hAnsi="Calibri" w:cs="Calibri"/>
                <w:color w:val="000000"/>
                <w:sz w:val="22"/>
              </w:rPr>
            </w:pPr>
            <w:del w:id="2079" w:author="Nate Bachmeier [AWS-SA]" w:date="2023-05-04T18:11:00Z">
              <w:r w:rsidRPr="00E16572" w:rsidDel="009C19DC">
                <w:rPr>
                  <w:rFonts w:ascii="Calibri" w:eastAsia="Times New Roman" w:hAnsi="Calibri" w:cs="Calibri"/>
                  <w:color w:val="000000"/>
                  <w:sz w:val="22"/>
                </w:rPr>
                <w:delText>613</w:delText>
              </w:r>
            </w:del>
          </w:p>
        </w:tc>
      </w:tr>
      <w:tr w:rsidR="00E16572" w:rsidRPr="00E16572" w:rsidDel="009C19DC" w14:paraId="77DE7F4C" w14:textId="43DCBA91" w:rsidTr="00B21582">
        <w:trPr>
          <w:cnfStyle w:val="000000100000" w:firstRow="0" w:lastRow="0" w:firstColumn="0" w:lastColumn="0" w:oddVBand="0" w:evenVBand="0" w:oddHBand="1" w:evenHBand="0" w:firstRowFirstColumn="0" w:firstRowLastColumn="0" w:lastRowFirstColumn="0" w:lastRowLastColumn="0"/>
          <w:trHeight w:val="300"/>
          <w:del w:id="20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1D77229E" w:rsidR="00E16572" w:rsidRPr="00B21582" w:rsidDel="009C19DC" w:rsidRDefault="00E16572" w:rsidP="00E16572">
            <w:pPr>
              <w:spacing w:line="240" w:lineRule="auto"/>
              <w:ind w:firstLine="0"/>
              <w:rPr>
                <w:del w:id="2081" w:author="Nate Bachmeier [AWS-SA]" w:date="2023-05-04T18:11:00Z"/>
                <w:rFonts w:ascii="Calibri" w:eastAsia="Times New Roman" w:hAnsi="Calibri" w:cs="Calibri"/>
                <w:b w:val="0"/>
                <w:bCs w:val="0"/>
                <w:color w:val="000000"/>
                <w:sz w:val="22"/>
              </w:rPr>
            </w:pPr>
            <w:del w:id="2082" w:author="Nate Bachmeier [AWS-SA]" w:date="2023-05-04T18:11:00Z">
              <w:r w:rsidRPr="00E16572" w:rsidDel="009C19DC">
                <w:rPr>
                  <w:rFonts w:ascii="Calibri" w:eastAsia="Times New Roman" w:hAnsi="Calibri" w:cs="Calibri"/>
                  <w:color w:val="000000"/>
                  <w:sz w:val="22"/>
                </w:rPr>
                <w:delText>opening bottle (not wine)</w:delText>
              </w:r>
            </w:del>
          </w:p>
        </w:tc>
        <w:tc>
          <w:tcPr>
            <w:tcW w:w="5348" w:type="dxa"/>
            <w:noWrap/>
            <w:hideMark/>
          </w:tcPr>
          <w:p w14:paraId="34E2B24A" w14:textId="5428FF7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83" w:author="Nate Bachmeier [AWS-SA]" w:date="2023-05-04T18:11:00Z"/>
                <w:rFonts w:ascii="Calibri" w:eastAsia="Times New Roman" w:hAnsi="Calibri" w:cs="Calibri"/>
                <w:color w:val="000000"/>
                <w:sz w:val="22"/>
              </w:rPr>
            </w:pPr>
            <w:del w:id="2084" w:author="Nate Bachmeier [AWS-SA]" w:date="2023-05-04T18:11:00Z">
              <w:r w:rsidRPr="00E16572" w:rsidDel="009C19DC">
                <w:rPr>
                  <w:rFonts w:ascii="Calibri" w:eastAsia="Times New Roman" w:hAnsi="Calibri" w:cs="Calibri"/>
                  <w:color w:val="000000"/>
                  <w:sz w:val="22"/>
                </w:rPr>
                <w:delText>824</w:delText>
              </w:r>
            </w:del>
          </w:p>
        </w:tc>
      </w:tr>
      <w:tr w:rsidR="00E16572" w:rsidRPr="00E16572" w:rsidDel="009C19DC" w14:paraId="11C71F01" w14:textId="3C0DB2D9" w:rsidTr="00B21582">
        <w:trPr>
          <w:trHeight w:val="300"/>
          <w:del w:id="20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1976E817" w:rsidR="00E16572" w:rsidRPr="00B21582" w:rsidDel="009C19DC" w:rsidRDefault="00E16572" w:rsidP="00E16572">
            <w:pPr>
              <w:spacing w:line="240" w:lineRule="auto"/>
              <w:ind w:firstLine="0"/>
              <w:rPr>
                <w:del w:id="2086" w:author="Nate Bachmeier [AWS-SA]" w:date="2023-05-04T18:11:00Z"/>
                <w:rFonts w:ascii="Calibri" w:eastAsia="Times New Roman" w:hAnsi="Calibri" w:cs="Calibri"/>
                <w:b w:val="0"/>
                <w:bCs w:val="0"/>
                <w:color w:val="000000"/>
                <w:sz w:val="22"/>
              </w:rPr>
            </w:pPr>
            <w:del w:id="2087" w:author="Nate Bachmeier [AWS-SA]" w:date="2023-05-04T18:11:00Z">
              <w:r w:rsidRPr="00E16572" w:rsidDel="009C19DC">
                <w:rPr>
                  <w:rFonts w:ascii="Calibri" w:eastAsia="Times New Roman" w:hAnsi="Calibri" w:cs="Calibri"/>
                  <w:color w:val="000000"/>
                  <w:sz w:val="22"/>
                </w:rPr>
                <w:delText>opening coconuts</w:delText>
              </w:r>
            </w:del>
          </w:p>
        </w:tc>
        <w:tc>
          <w:tcPr>
            <w:tcW w:w="5348" w:type="dxa"/>
            <w:noWrap/>
            <w:hideMark/>
          </w:tcPr>
          <w:p w14:paraId="30323925" w14:textId="34E4794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88" w:author="Nate Bachmeier [AWS-SA]" w:date="2023-05-04T18:11:00Z"/>
                <w:rFonts w:ascii="Calibri" w:eastAsia="Times New Roman" w:hAnsi="Calibri" w:cs="Calibri"/>
                <w:color w:val="000000"/>
                <w:sz w:val="22"/>
              </w:rPr>
            </w:pPr>
            <w:del w:id="2089" w:author="Nate Bachmeier [AWS-SA]" w:date="2023-05-04T18:11:00Z">
              <w:r w:rsidRPr="00E16572" w:rsidDel="009C19DC">
                <w:rPr>
                  <w:rFonts w:ascii="Calibri" w:eastAsia="Times New Roman" w:hAnsi="Calibri" w:cs="Calibri"/>
                  <w:color w:val="000000"/>
                  <w:sz w:val="22"/>
                </w:rPr>
                <w:delText>641</w:delText>
              </w:r>
            </w:del>
          </w:p>
        </w:tc>
      </w:tr>
      <w:tr w:rsidR="00E16572" w:rsidRPr="00E16572" w:rsidDel="009C19DC" w14:paraId="14B8BBC9" w14:textId="2198B7FA" w:rsidTr="00B21582">
        <w:trPr>
          <w:cnfStyle w:val="000000100000" w:firstRow="0" w:lastRow="0" w:firstColumn="0" w:lastColumn="0" w:oddVBand="0" w:evenVBand="0" w:oddHBand="1" w:evenHBand="0" w:firstRowFirstColumn="0" w:firstRowLastColumn="0" w:lastRowFirstColumn="0" w:lastRowLastColumn="0"/>
          <w:trHeight w:val="300"/>
          <w:del w:id="20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480E1CAA" w:rsidR="00E16572" w:rsidRPr="00B21582" w:rsidDel="009C19DC" w:rsidRDefault="00E16572" w:rsidP="00E16572">
            <w:pPr>
              <w:spacing w:line="240" w:lineRule="auto"/>
              <w:ind w:firstLine="0"/>
              <w:rPr>
                <w:del w:id="2091" w:author="Nate Bachmeier [AWS-SA]" w:date="2023-05-04T18:11:00Z"/>
                <w:rFonts w:ascii="Calibri" w:eastAsia="Times New Roman" w:hAnsi="Calibri" w:cs="Calibri"/>
                <w:b w:val="0"/>
                <w:bCs w:val="0"/>
                <w:color w:val="000000"/>
                <w:sz w:val="22"/>
              </w:rPr>
            </w:pPr>
            <w:del w:id="2092" w:author="Nate Bachmeier [AWS-SA]" w:date="2023-05-04T18:11:00Z">
              <w:r w:rsidRPr="00E16572" w:rsidDel="009C19DC">
                <w:rPr>
                  <w:rFonts w:ascii="Calibri" w:eastAsia="Times New Roman" w:hAnsi="Calibri" w:cs="Calibri"/>
                  <w:color w:val="000000"/>
                  <w:sz w:val="22"/>
                </w:rPr>
                <w:delText>opening door</w:delText>
              </w:r>
            </w:del>
          </w:p>
        </w:tc>
        <w:tc>
          <w:tcPr>
            <w:tcW w:w="5348" w:type="dxa"/>
            <w:noWrap/>
            <w:hideMark/>
          </w:tcPr>
          <w:p w14:paraId="709B6684" w14:textId="0AA61C4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93" w:author="Nate Bachmeier [AWS-SA]" w:date="2023-05-04T18:11:00Z"/>
                <w:rFonts w:ascii="Calibri" w:eastAsia="Times New Roman" w:hAnsi="Calibri" w:cs="Calibri"/>
                <w:color w:val="000000"/>
                <w:sz w:val="22"/>
              </w:rPr>
            </w:pPr>
            <w:del w:id="2094" w:author="Nate Bachmeier [AWS-SA]" w:date="2023-05-04T18:11:00Z">
              <w:r w:rsidRPr="00E16572" w:rsidDel="009C19DC">
                <w:rPr>
                  <w:rFonts w:ascii="Calibri" w:eastAsia="Times New Roman" w:hAnsi="Calibri" w:cs="Calibri"/>
                  <w:color w:val="000000"/>
                  <w:sz w:val="22"/>
                </w:rPr>
                <w:delText>563</w:delText>
              </w:r>
            </w:del>
          </w:p>
        </w:tc>
      </w:tr>
      <w:tr w:rsidR="00E16572" w:rsidRPr="00E16572" w:rsidDel="009C19DC" w14:paraId="6D68CCE5" w14:textId="14F85850" w:rsidTr="00B21582">
        <w:trPr>
          <w:trHeight w:val="300"/>
          <w:del w:id="20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1867BC96" w:rsidR="00E16572" w:rsidRPr="00B21582" w:rsidDel="009C19DC" w:rsidRDefault="00E16572" w:rsidP="00E16572">
            <w:pPr>
              <w:spacing w:line="240" w:lineRule="auto"/>
              <w:ind w:firstLine="0"/>
              <w:rPr>
                <w:del w:id="2096" w:author="Nate Bachmeier [AWS-SA]" w:date="2023-05-04T18:11:00Z"/>
                <w:rFonts w:ascii="Calibri" w:eastAsia="Times New Roman" w:hAnsi="Calibri" w:cs="Calibri"/>
                <w:b w:val="0"/>
                <w:bCs w:val="0"/>
                <w:color w:val="000000"/>
                <w:sz w:val="22"/>
              </w:rPr>
            </w:pPr>
            <w:del w:id="2097" w:author="Nate Bachmeier [AWS-SA]" w:date="2023-05-04T18:11:00Z">
              <w:r w:rsidRPr="00E16572" w:rsidDel="009C19DC">
                <w:rPr>
                  <w:rFonts w:ascii="Calibri" w:eastAsia="Times New Roman" w:hAnsi="Calibri" w:cs="Calibri"/>
                  <w:color w:val="000000"/>
                  <w:sz w:val="22"/>
                </w:rPr>
                <w:delText>opening present</w:delText>
              </w:r>
            </w:del>
          </w:p>
        </w:tc>
        <w:tc>
          <w:tcPr>
            <w:tcW w:w="5348" w:type="dxa"/>
            <w:noWrap/>
            <w:hideMark/>
          </w:tcPr>
          <w:p w14:paraId="001980A4" w14:textId="3284352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98" w:author="Nate Bachmeier [AWS-SA]" w:date="2023-05-04T18:11:00Z"/>
                <w:rFonts w:ascii="Calibri" w:eastAsia="Times New Roman" w:hAnsi="Calibri" w:cs="Calibri"/>
                <w:color w:val="000000"/>
                <w:sz w:val="22"/>
              </w:rPr>
            </w:pPr>
            <w:del w:id="2099" w:author="Nate Bachmeier [AWS-SA]" w:date="2023-05-04T18:11:00Z">
              <w:r w:rsidRPr="00E16572" w:rsidDel="009C19DC">
                <w:rPr>
                  <w:rFonts w:ascii="Calibri" w:eastAsia="Times New Roman" w:hAnsi="Calibri" w:cs="Calibri"/>
                  <w:color w:val="000000"/>
                  <w:sz w:val="22"/>
                </w:rPr>
                <w:delText>856</w:delText>
              </w:r>
            </w:del>
          </w:p>
        </w:tc>
      </w:tr>
      <w:tr w:rsidR="00E16572" w:rsidRPr="00E16572" w:rsidDel="009C19DC" w14:paraId="109766E6" w14:textId="66CABF5D" w:rsidTr="00B21582">
        <w:trPr>
          <w:cnfStyle w:val="000000100000" w:firstRow="0" w:lastRow="0" w:firstColumn="0" w:lastColumn="0" w:oddVBand="0" w:evenVBand="0" w:oddHBand="1" w:evenHBand="0" w:firstRowFirstColumn="0" w:firstRowLastColumn="0" w:lastRowFirstColumn="0" w:lastRowLastColumn="0"/>
          <w:trHeight w:val="300"/>
          <w:del w:id="21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17480FA0" w:rsidR="00E16572" w:rsidRPr="00B21582" w:rsidDel="009C19DC" w:rsidRDefault="00E16572" w:rsidP="00E16572">
            <w:pPr>
              <w:spacing w:line="240" w:lineRule="auto"/>
              <w:ind w:firstLine="0"/>
              <w:rPr>
                <w:del w:id="2101" w:author="Nate Bachmeier [AWS-SA]" w:date="2023-05-04T18:11:00Z"/>
                <w:rFonts w:ascii="Calibri" w:eastAsia="Times New Roman" w:hAnsi="Calibri" w:cs="Calibri"/>
                <w:b w:val="0"/>
                <w:bCs w:val="0"/>
                <w:color w:val="000000"/>
                <w:sz w:val="22"/>
              </w:rPr>
            </w:pPr>
            <w:del w:id="2102" w:author="Nate Bachmeier [AWS-SA]" w:date="2023-05-04T18:11:00Z">
              <w:r w:rsidRPr="00E16572" w:rsidDel="009C19DC">
                <w:rPr>
                  <w:rFonts w:ascii="Calibri" w:eastAsia="Times New Roman" w:hAnsi="Calibri" w:cs="Calibri"/>
                  <w:color w:val="000000"/>
                  <w:sz w:val="22"/>
                </w:rPr>
                <w:delText>opening refrigerator</w:delText>
              </w:r>
            </w:del>
          </w:p>
        </w:tc>
        <w:tc>
          <w:tcPr>
            <w:tcW w:w="5348" w:type="dxa"/>
            <w:noWrap/>
            <w:hideMark/>
          </w:tcPr>
          <w:p w14:paraId="7AF47E1F" w14:textId="1438EC3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03" w:author="Nate Bachmeier [AWS-SA]" w:date="2023-05-04T18:11:00Z"/>
                <w:rFonts w:ascii="Calibri" w:eastAsia="Times New Roman" w:hAnsi="Calibri" w:cs="Calibri"/>
                <w:color w:val="000000"/>
                <w:sz w:val="22"/>
              </w:rPr>
            </w:pPr>
            <w:del w:id="2104" w:author="Nate Bachmeier [AWS-SA]" w:date="2023-05-04T18:11:00Z">
              <w:r w:rsidRPr="00E16572" w:rsidDel="009C19DC">
                <w:rPr>
                  <w:rFonts w:ascii="Calibri" w:eastAsia="Times New Roman" w:hAnsi="Calibri" w:cs="Calibri"/>
                  <w:color w:val="000000"/>
                  <w:sz w:val="22"/>
                </w:rPr>
                <w:delText>568</w:delText>
              </w:r>
            </w:del>
          </w:p>
        </w:tc>
      </w:tr>
      <w:tr w:rsidR="00E16572" w:rsidRPr="00E16572" w:rsidDel="009C19DC" w14:paraId="2F8A0457" w14:textId="105EECF7" w:rsidTr="00B21582">
        <w:trPr>
          <w:trHeight w:val="300"/>
          <w:del w:id="21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540DFA9B" w:rsidR="00E16572" w:rsidRPr="00B21582" w:rsidDel="009C19DC" w:rsidRDefault="00E16572" w:rsidP="00E16572">
            <w:pPr>
              <w:spacing w:line="240" w:lineRule="auto"/>
              <w:ind w:firstLine="0"/>
              <w:rPr>
                <w:del w:id="2106" w:author="Nate Bachmeier [AWS-SA]" w:date="2023-05-04T18:11:00Z"/>
                <w:rFonts w:ascii="Calibri" w:eastAsia="Times New Roman" w:hAnsi="Calibri" w:cs="Calibri"/>
                <w:b w:val="0"/>
                <w:bCs w:val="0"/>
                <w:color w:val="000000"/>
                <w:sz w:val="22"/>
              </w:rPr>
            </w:pPr>
            <w:del w:id="2107" w:author="Nate Bachmeier [AWS-SA]" w:date="2023-05-04T18:11:00Z">
              <w:r w:rsidRPr="00E16572" w:rsidDel="009C19DC">
                <w:rPr>
                  <w:rFonts w:ascii="Calibri" w:eastAsia="Times New Roman" w:hAnsi="Calibri" w:cs="Calibri"/>
                  <w:color w:val="000000"/>
                  <w:sz w:val="22"/>
                </w:rPr>
                <w:delText>opening wine bottle</w:delText>
              </w:r>
            </w:del>
          </w:p>
        </w:tc>
        <w:tc>
          <w:tcPr>
            <w:tcW w:w="5348" w:type="dxa"/>
            <w:noWrap/>
            <w:hideMark/>
          </w:tcPr>
          <w:p w14:paraId="61164CB7" w14:textId="28DF0F6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08" w:author="Nate Bachmeier [AWS-SA]" w:date="2023-05-04T18:11:00Z"/>
                <w:rFonts w:ascii="Calibri" w:eastAsia="Times New Roman" w:hAnsi="Calibri" w:cs="Calibri"/>
                <w:color w:val="000000"/>
                <w:sz w:val="22"/>
              </w:rPr>
            </w:pPr>
            <w:del w:id="2109" w:author="Nate Bachmeier [AWS-SA]" w:date="2023-05-04T18:11:00Z">
              <w:r w:rsidRPr="00E16572" w:rsidDel="009C19DC">
                <w:rPr>
                  <w:rFonts w:ascii="Calibri" w:eastAsia="Times New Roman" w:hAnsi="Calibri" w:cs="Calibri"/>
                  <w:color w:val="000000"/>
                  <w:sz w:val="22"/>
                </w:rPr>
                <w:delText>589</w:delText>
              </w:r>
            </w:del>
          </w:p>
        </w:tc>
      </w:tr>
      <w:tr w:rsidR="00E16572" w:rsidRPr="00E16572" w:rsidDel="009C19DC" w14:paraId="379AF342" w14:textId="21D2974B" w:rsidTr="00B21582">
        <w:trPr>
          <w:cnfStyle w:val="000000100000" w:firstRow="0" w:lastRow="0" w:firstColumn="0" w:lastColumn="0" w:oddVBand="0" w:evenVBand="0" w:oddHBand="1" w:evenHBand="0" w:firstRowFirstColumn="0" w:firstRowLastColumn="0" w:lastRowFirstColumn="0" w:lastRowLastColumn="0"/>
          <w:trHeight w:val="300"/>
          <w:del w:id="21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5F39F3A0" w:rsidR="00E16572" w:rsidRPr="00B21582" w:rsidDel="009C19DC" w:rsidRDefault="00E16572" w:rsidP="00E16572">
            <w:pPr>
              <w:spacing w:line="240" w:lineRule="auto"/>
              <w:ind w:firstLine="0"/>
              <w:rPr>
                <w:del w:id="2111" w:author="Nate Bachmeier [AWS-SA]" w:date="2023-05-04T18:11:00Z"/>
                <w:rFonts w:ascii="Calibri" w:eastAsia="Times New Roman" w:hAnsi="Calibri" w:cs="Calibri"/>
                <w:b w:val="0"/>
                <w:bCs w:val="0"/>
                <w:color w:val="000000"/>
                <w:sz w:val="22"/>
              </w:rPr>
            </w:pPr>
            <w:del w:id="2112" w:author="Nate Bachmeier [AWS-SA]" w:date="2023-05-04T18:11:00Z">
              <w:r w:rsidRPr="00E16572" w:rsidDel="009C19DC">
                <w:rPr>
                  <w:rFonts w:ascii="Calibri" w:eastAsia="Times New Roman" w:hAnsi="Calibri" w:cs="Calibri"/>
                  <w:color w:val="000000"/>
                  <w:sz w:val="22"/>
                </w:rPr>
                <w:delText>packing</w:delText>
              </w:r>
            </w:del>
          </w:p>
        </w:tc>
        <w:tc>
          <w:tcPr>
            <w:tcW w:w="5348" w:type="dxa"/>
            <w:noWrap/>
            <w:hideMark/>
          </w:tcPr>
          <w:p w14:paraId="7B3B939D" w14:textId="490D646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13" w:author="Nate Bachmeier [AWS-SA]" w:date="2023-05-04T18:11:00Z"/>
                <w:rFonts w:ascii="Calibri" w:eastAsia="Times New Roman" w:hAnsi="Calibri" w:cs="Calibri"/>
                <w:color w:val="000000"/>
                <w:sz w:val="22"/>
              </w:rPr>
            </w:pPr>
            <w:del w:id="2114" w:author="Nate Bachmeier [AWS-SA]" w:date="2023-05-04T18:11:00Z">
              <w:r w:rsidRPr="00E16572" w:rsidDel="009C19DC">
                <w:rPr>
                  <w:rFonts w:ascii="Calibri" w:eastAsia="Times New Roman" w:hAnsi="Calibri" w:cs="Calibri"/>
                  <w:color w:val="000000"/>
                  <w:sz w:val="22"/>
                </w:rPr>
                <w:delText>627</w:delText>
              </w:r>
            </w:del>
          </w:p>
        </w:tc>
      </w:tr>
      <w:tr w:rsidR="00E16572" w:rsidRPr="00E16572" w:rsidDel="009C19DC" w14:paraId="68205C28" w14:textId="7DC125E5" w:rsidTr="00B21582">
        <w:trPr>
          <w:trHeight w:val="300"/>
          <w:del w:id="21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369B0CD7" w:rsidR="00E16572" w:rsidRPr="00B21582" w:rsidDel="009C19DC" w:rsidRDefault="00E16572" w:rsidP="00E16572">
            <w:pPr>
              <w:spacing w:line="240" w:lineRule="auto"/>
              <w:ind w:firstLine="0"/>
              <w:rPr>
                <w:del w:id="2116" w:author="Nate Bachmeier [AWS-SA]" w:date="2023-05-04T18:11:00Z"/>
                <w:rFonts w:ascii="Calibri" w:eastAsia="Times New Roman" w:hAnsi="Calibri" w:cs="Calibri"/>
                <w:b w:val="0"/>
                <w:bCs w:val="0"/>
                <w:color w:val="000000"/>
                <w:sz w:val="22"/>
              </w:rPr>
            </w:pPr>
            <w:del w:id="2117" w:author="Nate Bachmeier [AWS-SA]" w:date="2023-05-04T18:11:00Z">
              <w:r w:rsidRPr="00E16572" w:rsidDel="009C19DC">
                <w:rPr>
                  <w:rFonts w:ascii="Calibri" w:eastAsia="Times New Roman" w:hAnsi="Calibri" w:cs="Calibri"/>
                  <w:color w:val="000000"/>
                  <w:sz w:val="22"/>
                </w:rPr>
                <w:delText>paragliding</w:delText>
              </w:r>
            </w:del>
          </w:p>
        </w:tc>
        <w:tc>
          <w:tcPr>
            <w:tcW w:w="5348" w:type="dxa"/>
            <w:noWrap/>
            <w:hideMark/>
          </w:tcPr>
          <w:p w14:paraId="2D531A30" w14:textId="72929DE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18" w:author="Nate Bachmeier [AWS-SA]" w:date="2023-05-04T18:11:00Z"/>
                <w:rFonts w:ascii="Calibri" w:eastAsia="Times New Roman" w:hAnsi="Calibri" w:cs="Calibri"/>
                <w:color w:val="000000"/>
                <w:sz w:val="22"/>
              </w:rPr>
            </w:pPr>
            <w:del w:id="2119" w:author="Nate Bachmeier [AWS-SA]" w:date="2023-05-04T18:11:00Z">
              <w:r w:rsidRPr="00E16572" w:rsidDel="009C19DC">
                <w:rPr>
                  <w:rFonts w:ascii="Calibri" w:eastAsia="Times New Roman" w:hAnsi="Calibri" w:cs="Calibri"/>
                  <w:color w:val="000000"/>
                  <w:sz w:val="22"/>
                </w:rPr>
                <w:delText>726</w:delText>
              </w:r>
            </w:del>
          </w:p>
        </w:tc>
      </w:tr>
      <w:tr w:rsidR="00E16572" w:rsidRPr="00E16572" w:rsidDel="009C19DC" w14:paraId="2471AC5E" w14:textId="359C17BC" w:rsidTr="00B21582">
        <w:trPr>
          <w:cnfStyle w:val="000000100000" w:firstRow="0" w:lastRow="0" w:firstColumn="0" w:lastColumn="0" w:oddVBand="0" w:evenVBand="0" w:oddHBand="1" w:evenHBand="0" w:firstRowFirstColumn="0" w:firstRowLastColumn="0" w:lastRowFirstColumn="0" w:lastRowLastColumn="0"/>
          <w:trHeight w:val="300"/>
          <w:del w:id="21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2016629" w:rsidR="00E16572" w:rsidRPr="00B21582" w:rsidDel="009C19DC" w:rsidRDefault="00E16572" w:rsidP="00E16572">
            <w:pPr>
              <w:spacing w:line="240" w:lineRule="auto"/>
              <w:ind w:firstLine="0"/>
              <w:rPr>
                <w:del w:id="2121" w:author="Nate Bachmeier [AWS-SA]" w:date="2023-05-04T18:11:00Z"/>
                <w:rFonts w:ascii="Calibri" w:eastAsia="Times New Roman" w:hAnsi="Calibri" w:cs="Calibri"/>
                <w:b w:val="0"/>
                <w:bCs w:val="0"/>
                <w:color w:val="000000"/>
                <w:sz w:val="22"/>
              </w:rPr>
            </w:pPr>
            <w:del w:id="2122" w:author="Nate Bachmeier [AWS-SA]" w:date="2023-05-04T18:11:00Z">
              <w:r w:rsidRPr="00E16572" w:rsidDel="009C19DC">
                <w:rPr>
                  <w:rFonts w:ascii="Calibri" w:eastAsia="Times New Roman" w:hAnsi="Calibri" w:cs="Calibri"/>
                  <w:color w:val="000000"/>
                  <w:sz w:val="22"/>
                </w:rPr>
                <w:delText>parasailing</w:delText>
              </w:r>
            </w:del>
          </w:p>
        </w:tc>
        <w:tc>
          <w:tcPr>
            <w:tcW w:w="5348" w:type="dxa"/>
            <w:noWrap/>
            <w:hideMark/>
          </w:tcPr>
          <w:p w14:paraId="093A80F3" w14:textId="69DF466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23" w:author="Nate Bachmeier [AWS-SA]" w:date="2023-05-04T18:11:00Z"/>
                <w:rFonts w:ascii="Calibri" w:eastAsia="Times New Roman" w:hAnsi="Calibri" w:cs="Calibri"/>
                <w:color w:val="000000"/>
                <w:sz w:val="22"/>
              </w:rPr>
            </w:pPr>
            <w:del w:id="2124" w:author="Nate Bachmeier [AWS-SA]" w:date="2023-05-04T18:11:00Z">
              <w:r w:rsidRPr="00E16572" w:rsidDel="009C19DC">
                <w:rPr>
                  <w:rFonts w:ascii="Calibri" w:eastAsia="Times New Roman" w:hAnsi="Calibri" w:cs="Calibri"/>
                  <w:color w:val="000000"/>
                  <w:sz w:val="22"/>
                </w:rPr>
                <w:delText>798</w:delText>
              </w:r>
            </w:del>
          </w:p>
        </w:tc>
      </w:tr>
      <w:tr w:rsidR="00E16572" w:rsidRPr="00E16572" w:rsidDel="009C19DC" w14:paraId="64D82FE8" w14:textId="4C6FA94B" w:rsidTr="00B21582">
        <w:trPr>
          <w:trHeight w:val="300"/>
          <w:del w:id="21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0DD3887A" w:rsidR="00E16572" w:rsidRPr="00B21582" w:rsidDel="009C19DC" w:rsidRDefault="00E16572" w:rsidP="00E16572">
            <w:pPr>
              <w:spacing w:line="240" w:lineRule="auto"/>
              <w:ind w:firstLine="0"/>
              <w:rPr>
                <w:del w:id="2126" w:author="Nate Bachmeier [AWS-SA]" w:date="2023-05-04T18:11:00Z"/>
                <w:rFonts w:ascii="Calibri" w:eastAsia="Times New Roman" w:hAnsi="Calibri" w:cs="Calibri"/>
                <w:b w:val="0"/>
                <w:bCs w:val="0"/>
                <w:color w:val="000000"/>
                <w:sz w:val="22"/>
              </w:rPr>
            </w:pPr>
            <w:del w:id="2127" w:author="Nate Bachmeier [AWS-SA]" w:date="2023-05-04T18:11:00Z">
              <w:r w:rsidRPr="00E16572" w:rsidDel="009C19DC">
                <w:rPr>
                  <w:rFonts w:ascii="Calibri" w:eastAsia="Times New Roman" w:hAnsi="Calibri" w:cs="Calibri"/>
                  <w:color w:val="000000"/>
                  <w:sz w:val="22"/>
                </w:rPr>
                <w:delText>parkour</w:delText>
              </w:r>
            </w:del>
          </w:p>
        </w:tc>
        <w:tc>
          <w:tcPr>
            <w:tcW w:w="5348" w:type="dxa"/>
            <w:noWrap/>
            <w:hideMark/>
          </w:tcPr>
          <w:p w14:paraId="4C228F16" w14:textId="0CA260F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28" w:author="Nate Bachmeier [AWS-SA]" w:date="2023-05-04T18:11:00Z"/>
                <w:rFonts w:ascii="Calibri" w:eastAsia="Times New Roman" w:hAnsi="Calibri" w:cs="Calibri"/>
                <w:color w:val="000000"/>
                <w:sz w:val="22"/>
              </w:rPr>
            </w:pPr>
            <w:del w:id="2129" w:author="Nate Bachmeier [AWS-SA]" w:date="2023-05-04T18:11:00Z">
              <w:r w:rsidRPr="00E16572" w:rsidDel="009C19DC">
                <w:rPr>
                  <w:rFonts w:ascii="Calibri" w:eastAsia="Times New Roman" w:hAnsi="Calibri" w:cs="Calibri"/>
                  <w:color w:val="000000"/>
                  <w:sz w:val="22"/>
                </w:rPr>
                <w:delText>451</w:delText>
              </w:r>
            </w:del>
          </w:p>
        </w:tc>
      </w:tr>
      <w:tr w:rsidR="00E16572" w:rsidRPr="00E16572" w:rsidDel="009C19DC" w14:paraId="0D2B9E37" w14:textId="01D7A160" w:rsidTr="00B21582">
        <w:trPr>
          <w:cnfStyle w:val="000000100000" w:firstRow="0" w:lastRow="0" w:firstColumn="0" w:lastColumn="0" w:oddVBand="0" w:evenVBand="0" w:oddHBand="1" w:evenHBand="0" w:firstRowFirstColumn="0" w:firstRowLastColumn="0" w:lastRowFirstColumn="0" w:lastRowLastColumn="0"/>
          <w:trHeight w:val="300"/>
          <w:del w:id="21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989D6D" w:rsidR="00E16572" w:rsidRPr="00B21582" w:rsidDel="009C19DC" w:rsidRDefault="00E16572" w:rsidP="00E16572">
            <w:pPr>
              <w:spacing w:line="240" w:lineRule="auto"/>
              <w:ind w:firstLine="0"/>
              <w:rPr>
                <w:del w:id="2131" w:author="Nate Bachmeier [AWS-SA]" w:date="2023-05-04T18:11:00Z"/>
                <w:rFonts w:ascii="Calibri" w:eastAsia="Times New Roman" w:hAnsi="Calibri" w:cs="Calibri"/>
                <w:b w:val="0"/>
                <w:bCs w:val="0"/>
                <w:color w:val="000000"/>
                <w:sz w:val="22"/>
              </w:rPr>
            </w:pPr>
            <w:del w:id="2132" w:author="Nate Bachmeier [AWS-SA]" w:date="2023-05-04T18:11:00Z">
              <w:r w:rsidRPr="00E16572" w:rsidDel="009C19DC">
                <w:rPr>
                  <w:rFonts w:ascii="Calibri" w:eastAsia="Times New Roman" w:hAnsi="Calibri" w:cs="Calibri"/>
                  <w:color w:val="000000"/>
                  <w:sz w:val="22"/>
                </w:rPr>
                <w:delText>passing American football (in game)</w:delText>
              </w:r>
            </w:del>
          </w:p>
        </w:tc>
        <w:tc>
          <w:tcPr>
            <w:tcW w:w="5348" w:type="dxa"/>
            <w:noWrap/>
            <w:hideMark/>
          </w:tcPr>
          <w:p w14:paraId="6A77B36F" w14:textId="054D4EE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33" w:author="Nate Bachmeier [AWS-SA]" w:date="2023-05-04T18:11:00Z"/>
                <w:rFonts w:ascii="Calibri" w:eastAsia="Times New Roman" w:hAnsi="Calibri" w:cs="Calibri"/>
                <w:color w:val="000000"/>
                <w:sz w:val="22"/>
              </w:rPr>
            </w:pPr>
            <w:del w:id="2134" w:author="Nate Bachmeier [AWS-SA]" w:date="2023-05-04T18:11:00Z">
              <w:r w:rsidRPr="00E16572" w:rsidDel="009C19DC">
                <w:rPr>
                  <w:rFonts w:ascii="Calibri" w:eastAsia="Times New Roman" w:hAnsi="Calibri" w:cs="Calibri"/>
                  <w:color w:val="000000"/>
                  <w:sz w:val="22"/>
                </w:rPr>
                <w:delText>557</w:delText>
              </w:r>
            </w:del>
          </w:p>
        </w:tc>
      </w:tr>
      <w:tr w:rsidR="00E16572" w:rsidRPr="00E16572" w:rsidDel="009C19DC" w14:paraId="50BAB49E" w14:textId="5B0C221E" w:rsidTr="00B21582">
        <w:trPr>
          <w:trHeight w:val="300"/>
          <w:del w:id="21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3A041087" w:rsidR="00E16572" w:rsidRPr="00B21582" w:rsidDel="009C19DC" w:rsidRDefault="00E16572" w:rsidP="00E16572">
            <w:pPr>
              <w:spacing w:line="240" w:lineRule="auto"/>
              <w:ind w:firstLine="0"/>
              <w:rPr>
                <w:del w:id="2136" w:author="Nate Bachmeier [AWS-SA]" w:date="2023-05-04T18:11:00Z"/>
                <w:rFonts w:ascii="Calibri" w:eastAsia="Times New Roman" w:hAnsi="Calibri" w:cs="Calibri"/>
                <w:b w:val="0"/>
                <w:bCs w:val="0"/>
                <w:color w:val="000000"/>
                <w:sz w:val="22"/>
              </w:rPr>
            </w:pPr>
            <w:del w:id="2137" w:author="Nate Bachmeier [AWS-SA]" w:date="2023-05-04T18:11:00Z">
              <w:r w:rsidRPr="00E16572" w:rsidDel="009C19DC">
                <w:rPr>
                  <w:rFonts w:ascii="Calibri" w:eastAsia="Times New Roman" w:hAnsi="Calibri" w:cs="Calibri"/>
                  <w:color w:val="000000"/>
                  <w:sz w:val="22"/>
                </w:rPr>
                <w:delText>passing American football (not in game)</w:delText>
              </w:r>
            </w:del>
          </w:p>
        </w:tc>
        <w:tc>
          <w:tcPr>
            <w:tcW w:w="5348" w:type="dxa"/>
            <w:noWrap/>
            <w:hideMark/>
          </w:tcPr>
          <w:p w14:paraId="7C75DD60" w14:textId="5D031A1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38" w:author="Nate Bachmeier [AWS-SA]" w:date="2023-05-04T18:11:00Z"/>
                <w:rFonts w:ascii="Calibri" w:eastAsia="Times New Roman" w:hAnsi="Calibri" w:cs="Calibri"/>
                <w:color w:val="000000"/>
                <w:sz w:val="22"/>
              </w:rPr>
            </w:pPr>
            <w:del w:id="2139" w:author="Nate Bachmeier [AWS-SA]" w:date="2023-05-04T18:11:00Z">
              <w:r w:rsidRPr="00E16572" w:rsidDel="009C19DC">
                <w:rPr>
                  <w:rFonts w:ascii="Calibri" w:eastAsia="Times New Roman" w:hAnsi="Calibri" w:cs="Calibri"/>
                  <w:color w:val="000000"/>
                  <w:sz w:val="22"/>
                </w:rPr>
                <w:delText>803</w:delText>
              </w:r>
            </w:del>
          </w:p>
        </w:tc>
      </w:tr>
      <w:tr w:rsidR="00E16572" w:rsidRPr="00E16572" w:rsidDel="009C19DC" w14:paraId="6B0058FF" w14:textId="404B2EF6" w:rsidTr="00B21582">
        <w:trPr>
          <w:cnfStyle w:val="000000100000" w:firstRow="0" w:lastRow="0" w:firstColumn="0" w:lastColumn="0" w:oddVBand="0" w:evenVBand="0" w:oddHBand="1" w:evenHBand="0" w:firstRowFirstColumn="0" w:firstRowLastColumn="0" w:lastRowFirstColumn="0" w:lastRowLastColumn="0"/>
          <w:trHeight w:val="300"/>
          <w:del w:id="21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559F31E1" w:rsidR="00E16572" w:rsidRPr="00B21582" w:rsidDel="009C19DC" w:rsidRDefault="00E16572" w:rsidP="00E16572">
            <w:pPr>
              <w:spacing w:line="240" w:lineRule="auto"/>
              <w:ind w:firstLine="0"/>
              <w:rPr>
                <w:del w:id="2141" w:author="Nate Bachmeier [AWS-SA]" w:date="2023-05-04T18:11:00Z"/>
                <w:rFonts w:ascii="Calibri" w:eastAsia="Times New Roman" w:hAnsi="Calibri" w:cs="Calibri"/>
                <w:b w:val="0"/>
                <w:bCs w:val="0"/>
                <w:color w:val="000000"/>
                <w:sz w:val="22"/>
              </w:rPr>
            </w:pPr>
            <w:del w:id="2142" w:author="Nate Bachmeier [AWS-SA]" w:date="2023-05-04T18:11:00Z">
              <w:r w:rsidRPr="00E16572" w:rsidDel="009C19DC">
                <w:rPr>
                  <w:rFonts w:ascii="Calibri" w:eastAsia="Times New Roman" w:hAnsi="Calibri" w:cs="Calibri"/>
                  <w:color w:val="000000"/>
                  <w:sz w:val="22"/>
                </w:rPr>
                <w:delText>passing soccer ball</w:delText>
              </w:r>
            </w:del>
          </w:p>
        </w:tc>
        <w:tc>
          <w:tcPr>
            <w:tcW w:w="5348" w:type="dxa"/>
            <w:noWrap/>
            <w:hideMark/>
          </w:tcPr>
          <w:p w14:paraId="6BBA73FB" w14:textId="36CF0DA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43" w:author="Nate Bachmeier [AWS-SA]" w:date="2023-05-04T18:11:00Z"/>
                <w:rFonts w:ascii="Calibri" w:eastAsia="Times New Roman" w:hAnsi="Calibri" w:cs="Calibri"/>
                <w:color w:val="000000"/>
                <w:sz w:val="22"/>
              </w:rPr>
            </w:pPr>
            <w:del w:id="2144" w:author="Nate Bachmeier [AWS-SA]" w:date="2023-05-04T18:11:00Z">
              <w:r w:rsidRPr="00E16572" w:rsidDel="009C19DC">
                <w:rPr>
                  <w:rFonts w:ascii="Calibri" w:eastAsia="Times New Roman" w:hAnsi="Calibri" w:cs="Calibri"/>
                  <w:color w:val="000000"/>
                  <w:sz w:val="22"/>
                </w:rPr>
                <w:delText>531</w:delText>
              </w:r>
            </w:del>
          </w:p>
        </w:tc>
      </w:tr>
      <w:tr w:rsidR="00E16572" w:rsidRPr="00E16572" w:rsidDel="009C19DC" w14:paraId="162F347A" w14:textId="1868E57A" w:rsidTr="00B21582">
        <w:trPr>
          <w:trHeight w:val="300"/>
          <w:del w:id="21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2862DD6C" w:rsidR="00E16572" w:rsidRPr="00B21582" w:rsidDel="009C19DC" w:rsidRDefault="00E16572" w:rsidP="00E16572">
            <w:pPr>
              <w:spacing w:line="240" w:lineRule="auto"/>
              <w:ind w:firstLine="0"/>
              <w:rPr>
                <w:del w:id="2146" w:author="Nate Bachmeier [AWS-SA]" w:date="2023-05-04T18:11:00Z"/>
                <w:rFonts w:ascii="Calibri" w:eastAsia="Times New Roman" w:hAnsi="Calibri" w:cs="Calibri"/>
                <w:b w:val="0"/>
                <w:bCs w:val="0"/>
                <w:color w:val="000000"/>
                <w:sz w:val="22"/>
              </w:rPr>
            </w:pPr>
            <w:del w:id="2147" w:author="Nate Bachmeier [AWS-SA]" w:date="2023-05-04T18:11:00Z">
              <w:r w:rsidRPr="00E16572" w:rsidDel="009C19DC">
                <w:rPr>
                  <w:rFonts w:ascii="Calibri" w:eastAsia="Times New Roman" w:hAnsi="Calibri" w:cs="Calibri"/>
                  <w:color w:val="000000"/>
                  <w:sz w:val="22"/>
                </w:rPr>
                <w:delText>peeling apples</w:delText>
              </w:r>
            </w:del>
          </w:p>
        </w:tc>
        <w:tc>
          <w:tcPr>
            <w:tcW w:w="5348" w:type="dxa"/>
            <w:noWrap/>
            <w:hideMark/>
          </w:tcPr>
          <w:p w14:paraId="7E51762A" w14:textId="58A3A11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48" w:author="Nate Bachmeier [AWS-SA]" w:date="2023-05-04T18:11:00Z"/>
                <w:rFonts w:ascii="Calibri" w:eastAsia="Times New Roman" w:hAnsi="Calibri" w:cs="Calibri"/>
                <w:color w:val="000000"/>
                <w:sz w:val="22"/>
              </w:rPr>
            </w:pPr>
            <w:del w:id="2149" w:author="Nate Bachmeier [AWS-SA]" w:date="2023-05-04T18:11:00Z">
              <w:r w:rsidRPr="00E16572" w:rsidDel="009C19DC">
                <w:rPr>
                  <w:rFonts w:ascii="Calibri" w:eastAsia="Times New Roman" w:hAnsi="Calibri" w:cs="Calibri"/>
                  <w:color w:val="000000"/>
                  <w:sz w:val="22"/>
                </w:rPr>
                <w:delText>515</w:delText>
              </w:r>
            </w:del>
          </w:p>
        </w:tc>
      </w:tr>
      <w:tr w:rsidR="00E16572" w:rsidRPr="00E16572" w:rsidDel="009C19DC" w14:paraId="131E1C7F" w14:textId="1AB98368" w:rsidTr="00B21582">
        <w:trPr>
          <w:cnfStyle w:val="000000100000" w:firstRow="0" w:lastRow="0" w:firstColumn="0" w:lastColumn="0" w:oddVBand="0" w:evenVBand="0" w:oddHBand="1" w:evenHBand="0" w:firstRowFirstColumn="0" w:firstRowLastColumn="0" w:lastRowFirstColumn="0" w:lastRowLastColumn="0"/>
          <w:trHeight w:val="300"/>
          <w:del w:id="21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04B6C450" w:rsidR="00E16572" w:rsidRPr="00B21582" w:rsidDel="009C19DC" w:rsidRDefault="00E16572" w:rsidP="00E16572">
            <w:pPr>
              <w:spacing w:line="240" w:lineRule="auto"/>
              <w:ind w:firstLine="0"/>
              <w:rPr>
                <w:del w:id="2151" w:author="Nate Bachmeier [AWS-SA]" w:date="2023-05-04T18:11:00Z"/>
                <w:rFonts w:ascii="Calibri" w:eastAsia="Times New Roman" w:hAnsi="Calibri" w:cs="Calibri"/>
                <w:b w:val="0"/>
                <w:bCs w:val="0"/>
                <w:color w:val="000000"/>
                <w:sz w:val="22"/>
              </w:rPr>
            </w:pPr>
            <w:del w:id="2152" w:author="Nate Bachmeier [AWS-SA]" w:date="2023-05-04T18:11:00Z">
              <w:r w:rsidRPr="00E16572" w:rsidDel="009C19DC">
                <w:rPr>
                  <w:rFonts w:ascii="Calibri" w:eastAsia="Times New Roman" w:hAnsi="Calibri" w:cs="Calibri"/>
                  <w:color w:val="000000"/>
                  <w:sz w:val="22"/>
                </w:rPr>
                <w:delText>peeling banana</w:delText>
              </w:r>
            </w:del>
          </w:p>
        </w:tc>
        <w:tc>
          <w:tcPr>
            <w:tcW w:w="5348" w:type="dxa"/>
            <w:noWrap/>
            <w:hideMark/>
          </w:tcPr>
          <w:p w14:paraId="21F6C631" w14:textId="79FA847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53" w:author="Nate Bachmeier [AWS-SA]" w:date="2023-05-04T18:11:00Z"/>
                <w:rFonts w:ascii="Calibri" w:eastAsia="Times New Roman" w:hAnsi="Calibri" w:cs="Calibri"/>
                <w:color w:val="000000"/>
                <w:sz w:val="22"/>
              </w:rPr>
            </w:pPr>
            <w:del w:id="2154" w:author="Nate Bachmeier [AWS-SA]" w:date="2023-05-04T18:11:00Z">
              <w:r w:rsidRPr="00E16572" w:rsidDel="009C19DC">
                <w:rPr>
                  <w:rFonts w:ascii="Calibri" w:eastAsia="Times New Roman" w:hAnsi="Calibri" w:cs="Calibri"/>
                  <w:color w:val="000000"/>
                  <w:sz w:val="22"/>
                </w:rPr>
                <w:delText>447</w:delText>
              </w:r>
            </w:del>
          </w:p>
        </w:tc>
      </w:tr>
      <w:tr w:rsidR="00E16572" w:rsidRPr="00E16572" w:rsidDel="009C19DC" w14:paraId="7822D149" w14:textId="5CE379EB" w:rsidTr="00B21582">
        <w:trPr>
          <w:trHeight w:val="300"/>
          <w:del w:id="21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59242C86" w:rsidR="00E16572" w:rsidRPr="00B21582" w:rsidDel="009C19DC" w:rsidRDefault="00E16572" w:rsidP="00E16572">
            <w:pPr>
              <w:spacing w:line="240" w:lineRule="auto"/>
              <w:ind w:firstLine="0"/>
              <w:rPr>
                <w:del w:id="2156" w:author="Nate Bachmeier [AWS-SA]" w:date="2023-05-04T18:11:00Z"/>
                <w:rFonts w:ascii="Calibri" w:eastAsia="Times New Roman" w:hAnsi="Calibri" w:cs="Calibri"/>
                <w:b w:val="0"/>
                <w:bCs w:val="0"/>
                <w:color w:val="000000"/>
                <w:sz w:val="22"/>
              </w:rPr>
            </w:pPr>
            <w:del w:id="2157" w:author="Nate Bachmeier [AWS-SA]" w:date="2023-05-04T18:11:00Z">
              <w:r w:rsidRPr="00E16572" w:rsidDel="009C19DC">
                <w:rPr>
                  <w:rFonts w:ascii="Calibri" w:eastAsia="Times New Roman" w:hAnsi="Calibri" w:cs="Calibri"/>
                  <w:color w:val="000000"/>
                  <w:sz w:val="22"/>
                </w:rPr>
                <w:delText>peeling potatoes</w:delText>
              </w:r>
            </w:del>
          </w:p>
        </w:tc>
        <w:tc>
          <w:tcPr>
            <w:tcW w:w="5348" w:type="dxa"/>
            <w:noWrap/>
            <w:hideMark/>
          </w:tcPr>
          <w:p w14:paraId="4DA6193B" w14:textId="5E50CD5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58" w:author="Nate Bachmeier [AWS-SA]" w:date="2023-05-04T18:11:00Z"/>
                <w:rFonts w:ascii="Calibri" w:eastAsia="Times New Roman" w:hAnsi="Calibri" w:cs="Calibri"/>
                <w:color w:val="000000"/>
                <w:sz w:val="22"/>
              </w:rPr>
            </w:pPr>
            <w:del w:id="2159" w:author="Nate Bachmeier [AWS-SA]" w:date="2023-05-04T18:11:00Z">
              <w:r w:rsidRPr="00E16572" w:rsidDel="009C19DC">
                <w:rPr>
                  <w:rFonts w:ascii="Calibri" w:eastAsia="Times New Roman" w:hAnsi="Calibri" w:cs="Calibri"/>
                  <w:color w:val="000000"/>
                  <w:sz w:val="22"/>
                </w:rPr>
                <w:delText>491</w:delText>
              </w:r>
            </w:del>
          </w:p>
        </w:tc>
      </w:tr>
      <w:tr w:rsidR="00E16572" w:rsidRPr="00E16572" w:rsidDel="009C19DC" w14:paraId="7248B8A4" w14:textId="603B0415" w:rsidTr="00B21582">
        <w:trPr>
          <w:cnfStyle w:val="000000100000" w:firstRow="0" w:lastRow="0" w:firstColumn="0" w:lastColumn="0" w:oddVBand="0" w:evenVBand="0" w:oddHBand="1" w:evenHBand="0" w:firstRowFirstColumn="0" w:firstRowLastColumn="0" w:lastRowFirstColumn="0" w:lastRowLastColumn="0"/>
          <w:trHeight w:val="300"/>
          <w:del w:id="21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48D13FCF" w:rsidR="00E16572" w:rsidRPr="00B21582" w:rsidDel="009C19DC" w:rsidRDefault="00E16572" w:rsidP="00E16572">
            <w:pPr>
              <w:spacing w:line="240" w:lineRule="auto"/>
              <w:ind w:firstLine="0"/>
              <w:rPr>
                <w:del w:id="2161" w:author="Nate Bachmeier [AWS-SA]" w:date="2023-05-04T18:11:00Z"/>
                <w:rFonts w:ascii="Calibri" w:eastAsia="Times New Roman" w:hAnsi="Calibri" w:cs="Calibri"/>
                <w:b w:val="0"/>
                <w:bCs w:val="0"/>
                <w:color w:val="000000"/>
                <w:sz w:val="22"/>
              </w:rPr>
            </w:pPr>
            <w:del w:id="2162" w:author="Nate Bachmeier [AWS-SA]" w:date="2023-05-04T18:11:00Z">
              <w:r w:rsidRPr="00E16572" w:rsidDel="009C19DC">
                <w:rPr>
                  <w:rFonts w:ascii="Calibri" w:eastAsia="Times New Roman" w:hAnsi="Calibri" w:cs="Calibri"/>
                  <w:color w:val="000000"/>
                  <w:sz w:val="22"/>
                </w:rPr>
                <w:delText>person collecting garbage</w:delText>
              </w:r>
            </w:del>
          </w:p>
        </w:tc>
        <w:tc>
          <w:tcPr>
            <w:tcW w:w="5348" w:type="dxa"/>
            <w:noWrap/>
            <w:hideMark/>
          </w:tcPr>
          <w:p w14:paraId="742CB5D6" w14:textId="2558F1A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63" w:author="Nate Bachmeier [AWS-SA]" w:date="2023-05-04T18:11:00Z"/>
                <w:rFonts w:ascii="Calibri" w:eastAsia="Times New Roman" w:hAnsi="Calibri" w:cs="Calibri"/>
                <w:color w:val="000000"/>
                <w:sz w:val="22"/>
              </w:rPr>
            </w:pPr>
            <w:del w:id="2164" w:author="Nate Bachmeier [AWS-SA]" w:date="2023-05-04T18:11:00Z">
              <w:r w:rsidRPr="00E16572" w:rsidDel="009C19DC">
                <w:rPr>
                  <w:rFonts w:ascii="Calibri" w:eastAsia="Times New Roman" w:hAnsi="Calibri" w:cs="Calibri"/>
                  <w:color w:val="000000"/>
                  <w:sz w:val="22"/>
                </w:rPr>
                <w:delText>675</w:delText>
              </w:r>
            </w:del>
          </w:p>
        </w:tc>
      </w:tr>
      <w:tr w:rsidR="00E16572" w:rsidRPr="00E16572" w:rsidDel="009C19DC" w14:paraId="263D531A" w14:textId="1F20F4DE" w:rsidTr="00B21582">
        <w:trPr>
          <w:trHeight w:val="300"/>
          <w:del w:id="21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6D5485C7" w:rsidR="00E16572" w:rsidRPr="00B21582" w:rsidDel="009C19DC" w:rsidRDefault="00E16572" w:rsidP="00E16572">
            <w:pPr>
              <w:spacing w:line="240" w:lineRule="auto"/>
              <w:ind w:firstLine="0"/>
              <w:rPr>
                <w:del w:id="2166" w:author="Nate Bachmeier [AWS-SA]" w:date="2023-05-04T18:11:00Z"/>
                <w:rFonts w:ascii="Calibri" w:eastAsia="Times New Roman" w:hAnsi="Calibri" w:cs="Calibri"/>
                <w:b w:val="0"/>
                <w:bCs w:val="0"/>
                <w:color w:val="000000"/>
                <w:sz w:val="22"/>
              </w:rPr>
            </w:pPr>
            <w:del w:id="2167" w:author="Nate Bachmeier [AWS-SA]" w:date="2023-05-04T18:11:00Z">
              <w:r w:rsidRPr="00E16572" w:rsidDel="009C19DC">
                <w:rPr>
                  <w:rFonts w:ascii="Calibri" w:eastAsia="Times New Roman" w:hAnsi="Calibri" w:cs="Calibri"/>
                  <w:color w:val="000000"/>
                  <w:sz w:val="22"/>
                </w:rPr>
                <w:delText>petting animal (not cat)</w:delText>
              </w:r>
            </w:del>
          </w:p>
        </w:tc>
        <w:tc>
          <w:tcPr>
            <w:tcW w:w="5348" w:type="dxa"/>
            <w:noWrap/>
            <w:hideMark/>
          </w:tcPr>
          <w:p w14:paraId="3EC1A756" w14:textId="4D2853B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68" w:author="Nate Bachmeier [AWS-SA]" w:date="2023-05-04T18:11:00Z"/>
                <w:rFonts w:ascii="Calibri" w:eastAsia="Times New Roman" w:hAnsi="Calibri" w:cs="Calibri"/>
                <w:color w:val="000000"/>
                <w:sz w:val="22"/>
              </w:rPr>
            </w:pPr>
            <w:del w:id="2169" w:author="Nate Bachmeier [AWS-SA]" w:date="2023-05-04T18:11:00Z">
              <w:r w:rsidRPr="00E16572" w:rsidDel="009C19DC">
                <w:rPr>
                  <w:rFonts w:ascii="Calibri" w:eastAsia="Times New Roman" w:hAnsi="Calibri" w:cs="Calibri"/>
                  <w:color w:val="000000"/>
                  <w:sz w:val="22"/>
                </w:rPr>
                <w:delText>714</w:delText>
              </w:r>
            </w:del>
          </w:p>
        </w:tc>
      </w:tr>
      <w:tr w:rsidR="00E16572" w:rsidRPr="00E16572" w:rsidDel="009C19DC" w14:paraId="3887F33D" w14:textId="39042BAC" w:rsidTr="00B21582">
        <w:trPr>
          <w:cnfStyle w:val="000000100000" w:firstRow="0" w:lastRow="0" w:firstColumn="0" w:lastColumn="0" w:oddVBand="0" w:evenVBand="0" w:oddHBand="1" w:evenHBand="0" w:firstRowFirstColumn="0" w:firstRowLastColumn="0" w:lastRowFirstColumn="0" w:lastRowLastColumn="0"/>
          <w:trHeight w:val="300"/>
          <w:del w:id="21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20C03078" w:rsidR="00E16572" w:rsidRPr="00B21582" w:rsidDel="009C19DC" w:rsidRDefault="00E16572" w:rsidP="00E16572">
            <w:pPr>
              <w:spacing w:line="240" w:lineRule="auto"/>
              <w:ind w:firstLine="0"/>
              <w:rPr>
                <w:del w:id="2171" w:author="Nate Bachmeier [AWS-SA]" w:date="2023-05-04T18:11:00Z"/>
                <w:rFonts w:ascii="Calibri" w:eastAsia="Times New Roman" w:hAnsi="Calibri" w:cs="Calibri"/>
                <w:b w:val="0"/>
                <w:bCs w:val="0"/>
                <w:color w:val="000000"/>
                <w:sz w:val="22"/>
              </w:rPr>
            </w:pPr>
            <w:del w:id="2172" w:author="Nate Bachmeier [AWS-SA]" w:date="2023-05-04T18:11:00Z">
              <w:r w:rsidRPr="00E16572" w:rsidDel="009C19DC">
                <w:rPr>
                  <w:rFonts w:ascii="Calibri" w:eastAsia="Times New Roman" w:hAnsi="Calibri" w:cs="Calibri"/>
                  <w:color w:val="000000"/>
                  <w:sz w:val="22"/>
                </w:rPr>
                <w:delText>petting cat</w:delText>
              </w:r>
            </w:del>
          </w:p>
        </w:tc>
        <w:tc>
          <w:tcPr>
            <w:tcW w:w="5348" w:type="dxa"/>
            <w:noWrap/>
            <w:hideMark/>
          </w:tcPr>
          <w:p w14:paraId="2589F4FA" w14:textId="6F9B6F2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73" w:author="Nate Bachmeier [AWS-SA]" w:date="2023-05-04T18:11:00Z"/>
                <w:rFonts w:ascii="Calibri" w:eastAsia="Times New Roman" w:hAnsi="Calibri" w:cs="Calibri"/>
                <w:color w:val="000000"/>
                <w:sz w:val="22"/>
              </w:rPr>
            </w:pPr>
            <w:del w:id="2174" w:author="Nate Bachmeier [AWS-SA]" w:date="2023-05-04T18:11:00Z">
              <w:r w:rsidRPr="00E16572" w:rsidDel="009C19DC">
                <w:rPr>
                  <w:rFonts w:ascii="Calibri" w:eastAsia="Times New Roman" w:hAnsi="Calibri" w:cs="Calibri"/>
                  <w:color w:val="000000"/>
                  <w:sz w:val="22"/>
                </w:rPr>
                <w:delText>540</w:delText>
              </w:r>
            </w:del>
          </w:p>
        </w:tc>
      </w:tr>
      <w:tr w:rsidR="00E16572" w:rsidRPr="00E16572" w:rsidDel="009C19DC" w14:paraId="7C9A170C" w14:textId="546A96BB" w:rsidTr="00B21582">
        <w:trPr>
          <w:trHeight w:val="300"/>
          <w:del w:id="21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1E1D44E6" w:rsidR="00E16572" w:rsidRPr="00B21582" w:rsidDel="009C19DC" w:rsidRDefault="00E16572" w:rsidP="00E16572">
            <w:pPr>
              <w:spacing w:line="240" w:lineRule="auto"/>
              <w:ind w:firstLine="0"/>
              <w:rPr>
                <w:del w:id="2176" w:author="Nate Bachmeier [AWS-SA]" w:date="2023-05-04T18:11:00Z"/>
                <w:rFonts w:ascii="Calibri" w:eastAsia="Times New Roman" w:hAnsi="Calibri" w:cs="Calibri"/>
                <w:b w:val="0"/>
                <w:bCs w:val="0"/>
                <w:color w:val="000000"/>
                <w:sz w:val="22"/>
              </w:rPr>
            </w:pPr>
            <w:del w:id="2177" w:author="Nate Bachmeier [AWS-SA]" w:date="2023-05-04T18:11:00Z">
              <w:r w:rsidRPr="00E16572" w:rsidDel="009C19DC">
                <w:rPr>
                  <w:rFonts w:ascii="Calibri" w:eastAsia="Times New Roman" w:hAnsi="Calibri" w:cs="Calibri"/>
                  <w:color w:val="000000"/>
                  <w:sz w:val="22"/>
                </w:rPr>
                <w:delText>petting horse</w:delText>
              </w:r>
            </w:del>
          </w:p>
        </w:tc>
        <w:tc>
          <w:tcPr>
            <w:tcW w:w="5348" w:type="dxa"/>
            <w:noWrap/>
            <w:hideMark/>
          </w:tcPr>
          <w:p w14:paraId="40118EA5" w14:textId="7B645DA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78" w:author="Nate Bachmeier [AWS-SA]" w:date="2023-05-04T18:11:00Z"/>
                <w:rFonts w:ascii="Calibri" w:eastAsia="Times New Roman" w:hAnsi="Calibri" w:cs="Calibri"/>
                <w:color w:val="000000"/>
                <w:sz w:val="22"/>
              </w:rPr>
            </w:pPr>
            <w:del w:id="2179" w:author="Nate Bachmeier [AWS-SA]" w:date="2023-05-04T18:11:00Z">
              <w:r w:rsidRPr="00E16572" w:rsidDel="009C19DC">
                <w:rPr>
                  <w:rFonts w:ascii="Calibri" w:eastAsia="Times New Roman" w:hAnsi="Calibri" w:cs="Calibri"/>
                  <w:color w:val="000000"/>
                  <w:sz w:val="22"/>
                </w:rPr>
                <w:delText>485</w:delText>
              </w:r>
            </w:del>
          </w:p>
        </w:tc>
      </w:tr>
      <w:tr w:rsidR="00E16572" w:rsidRPr="00E16572" w:rsidDel="009C19DC" w14:paraId="4D25F9D0" w14:textId="3B588363" w:rsidTr="00B21582">
        <w:trPr>
          <w:cnfStyle w:val="000000100000" w:firstRow="0" w:lastRow="0" w:firstColumn="0" w:lastColumn="0" w:oddVBand="0" w:evenVBand="0" w:oddHBand="1" w:evenHBand="0" w:firstRowFirstColumn="0" w:firstRowLastColumn="0" w:lastRowFirstColumn="0" w:lastRowLastColumn="0"/>
          <w:trHeight w:val="300"/>
          <w:del w:id="21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6BC20FA7" w:rsidR="00E16572" w:rsidRPr="00B21582" w:rsidDel="009C19DC" w:rsidRDefault="00E16572" w:rsidP="00E16572">
            <w:pPr>
              <w:spacing w:line="240" w:lineRule="auto"/>
              <w:ind w:firstLine="0"/>
              <w:rPr>
                <w:del w:id="2181" w:author="Nate Bachmeier [AWS-SA]" w:date="2023-05-04T18:11:00Z"/>
                <w:rFonts w:ascii="Calibri" w:eastAsia="Times New Roman" w:hAnsi="Calibri" w:cs="Calibri"/>
                <w:b w:val="0"/>
                <w:bCs w:val="0"/>
                <w:color w:val="000000"/>
                <w:sz w:val="22"/>
              </w:rPr>
            </w:pPr>
            <w:del w:id="2182" w:author="Nate Bachmeier [AWS-SA]" w:date="2023-05-04T18:11:00Z">
              <w:r w:rsidRPr="00E16572" w:rsidDel="009C19DC">
                <w:rPr>
                  <w:rFonts w:ascii="Calibri" w:eastAsia="Times New Roman" w:hAnsi="Calibri" w:cs="Calibri"/>
                  <w:color w:val="000000"/>
                  <w:sz w:val="22"/>
                </w:rPr>
                <w:delText>photobombing</w:delText>
              </w:r>
            </w:del>
          </w:p>
        </w:tc>
        <w:tc>
          <w:tcPr>
            <w:tcW w:w="5348" w:type="dxa"/>
            <w:noWrap/>
            <w:hideMark/>
          </w:tcPr>
          <w:p w14:paraId="5F2C9A3D" w14:textId="2B7ED25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83" w:author="Nate Bachmeier [AWS-SA]" w:date="2023-05-04T18:11:00Z"/>
                <w:rFonts w:ascii="Calibri" w:eastAsia="Times New Roman" w:hAnsi="Calibri" w:cs="Calibri"/>
                <w:color w:val="000000"/>
                <w:sz w:val="22"/>
              </w:rPr>
            </w:pPr>
            <w:del w:id="2184" w:author="Nate Bachmeier [AWS-SA]" w:date="2023-05-04T18:11:00Z">
              <w:r w:rsidRPr="00E16572" w:rsidDel="009C19DC">
                <w:rPr>
                  <w:rFonts w:ascii="Calibri" w:eastAsia="Times New Roman" w:hAnsi="Calibri" w:cs="Calibri"/>
                  <w:color w:val="000000"/>
                  <w:sz w:val="22"/>
                </w:rPr>
                <w:delText>492</w:delText>
              </w:r>
            </w:del>
          </w:p>
        </w:tc>
      </w:tr>
      <w:tr w:rsidR="00E16572" w:rsidRPr="00E16572" w:rsidDel="009C19DC" w14:paraId="7B77F629" w14:textId="47078562" w:rsidTr="00B21582">
        <w:trPr>
          <w:trHeight w:val="300"/>
          <w:del w:id="21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3F27D5F9" w:rsidR="00E16572" w:rsidRPr="00B21582" w:rsidDel="009C19DC" w:rsidRDefault="00E16572" w:rsidP="00E16572">
            <w:pPr>
              <w:spacing w:line="240" w:lineRule="auto"/>
              <w:ind w:firstLine="0"/>
              <w:rPr>
                <w:del w:id="2186" w:author="Nate Bachmeier [AWS-SA]" w:date="2023-05-04T18:11:00Z"/>
                <w:rFonts w:ascii="Calibri" w:eastAsia="Times New Roman" w:hAnsi="Calibri" w:cs="Calibri"/>
                <w:b w:val="0"/>
                <w:bCs w:val="0"/>
                <w:color w:val="000000"/>
                <w:sz w:val="22"/>
              </w:rPr>
            </w:pPr>
            <w:del w:id="2187" w:author="Nate Bachmeier [AWS-SA]" w:date="2023-05-04T18:11:00Z">
              <w:r w:rsidRPr="00E16572" w:rsidDel="009C19DC">
                <w:rPr>
                  <w:rFonts w:ascii="Calibri" w:eastAsia="Times New Roman" w:hAnsi="Calibri" w:cs="Calibri"/>
                  <w:color w:val="000000"/>
                  <w:sz w:val="22"/>
                </w:rPr>
                <w:delText>photocopying</w:delText>
              </w:r>
            </w:del>
          </w:p>
        </w:tc>
        <w:tc>
          <w:tcPr>
            <w:tcW w:w="5348" w:type="dxa"/>
            <w:noWrap/>
            <w:hideMark/>
          </w:tcPr>
          <w:p w14:paraId="68D62C8C" w14:textId="577F3B0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88" w:author="Nate Bachmeier [AWS-SA]" w:date="2023-05-04T18:11:00Z"/>
                <w:rFonts w:ascii="Calibri" w:eastAsia="Times New Roman" w:hAnsi="Calibri" w:cs="Calibri"/>
                <w:color w:val="000000"/>
                <w:sz w:val="22"/>
              </w:rPr>
            </w:pPr>
            <w:del w:id="2189" w:author="Nate Bachmeier [AWS-SA]" w:date="2023-05-04T18:11:00Z">
              <w:r w:rsidRPr="00E16572" w:rsidDel="009C19DC">
                <w:rPr>
                  <w:rFonts w:ascii="Calibri" w:eastAsia="Times New Roman" w:hAnsi="Calibri" w:cs="Calibri"/>
                  <w:color w:val="000000"/>
                  <w:sz w:val="22"/>
                </w:rPr>
                <w:delText>561</w:delText>
              </w:r>
            </w:del>
          </w:p>
        </w:tc>
      </w:tr>
      <w:tr w:rsidR="00E16572" w:rsidRPr="00E16572" w:rsidDel="009C19DC" w14:paraId="332B8C39" w14:textId="147D7488" w:rsidTr="00B21582">
        <w:trPr>
          <w:cnfStyle w:val="000000100000" w:firstRow="0" w:lastRow="0" w:firstColumn="0" w:lastColumn="0" w:oddVBand="0" w:evenVBand="0" w:oddHBand="1" w:evenHBand="0" w:firstRowFirstColumn="0" w:firstRowLastColumn="0" w:lastRowFirstColumn="0" w:lastRowLastColumn="0"/>
          <w:trHeight w:val="300"/>
          <w:del w:id="21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14FAB057" w:rsidR="00E16572" w:rsidRPr="00B21582" w:rsidDel="009C19DC" w:rsidRDefault="00E16572" w:rsidP="00E16572">
            <w:pPr>
              <w:spacing w:line="240" w:lineRule="auto"/>
              <w:ind w:firstLine="0"/>
              <w:rPr>
                <w:del w:id="2191" w:author="Nate Bachmeier [AWS-SA]" w:date="2023-05-04T18:11:00Z"/>
                <w:rFonts w:ascii="Calibri" w:eastAsia="Times New Roman" w:hAnsi="Calibri" w:cs="Calibri"/>
                <w:b w:val="0"/>
                <w:bCs w:val="0"/>
                <w:color w:val="000000"/>
                <w:sz w:val="22"/>
              </w:rPr>
            </w:pPr>
            <w:del w:id="2192" w:author="Nate Bachmeier [AWS-SA]" w:date="2023-05-04T18:11:00Z">
              <w:r w:rsidRPr="00E16572" w:rsidDel="009C19DC">
                <w:rPr>
                  <w:rFonts w:ascii="Calibri" w:eastAsia="Times New Roman" w:hAnsi="Calibri" w:cs="Calibri"/>
                  <w:color w:val="000000"/>
                  <w:sz w:val="22"/>
                </w:rPr>
                <w:delText>picking apples</w:delText>
              </w:r>
            </w:del>
          </w:p>
        </w:tc>
        <w:tc>
          <w:tcPr>
            <w:tcW w:w="5348" w:type="dxa"/>
            <w:noWrap/>
            <w:hideMark/>
          </w:tcPr>
          <w:p w14:paraId="520F61E6" w14:textId="259D096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93" w:author="Nate Bachmeier [AWS-SA]" w:date="2023-05-04T18:11:00Z"/>
                <w:rFonts w:ascii="Calibri" w:eastAsia="Times New Roman" w:hAnsi="Calibri" w:cs="Calibri"/>
                <w:color w:val="000000"/>
                <w:sz w:val="22"/>
              </w:rPr>
            </w:pPr>
            <w:del w:id="2194" w:author="Nate Bachmeier [AWS-SA]" w:date="2023-05-04T18:11:00Z">
              <w:r w:rsidRPr="00E16572" w:rsidDel="009C19DC">
                <w:rPr>
                  <w:rFonts w:ascii="Calibri" w:eastAsia="Times New Roman" w:hAnsi="Calibri" w:cs="Calibri"/>
                  <w:color w:val="000000"/>
                  <w:sz w:val="22"/>
                </w:rPr>
                <w:delText>501</w:delText>
              </w:r>
            </w:del>
          </w:p>
        </w:tc>
      </w:tr>
      <w:tr w:rsidR="00E16572" w:rsidRPr="00E16572" w:rsidDel="009C19DC" w14:paraId="16DFD5B2" w14:textId="5BE36FE3" w:rsidTr="00B21582">
        <w:trPr>
          <w:trHeight w:val="300"/>
          <w:del w:id="21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1F43B3CE" w:rsidR="00E16572" w:rsidRPr="00B21582" w:rsidDel="009C19DC" w:rsidRDefault="00E16572" w:rsidP="00E16572">
            <w:pPr>
              <w:spacing w:line="240" w:lineRule="auto"/>
              <w:ind w:firstLine="0"/>
              <w:rPr>
                <w:del w:id="2196" w:author="Nate Bachmeier [AWS-SA]" w:date="2023-05-04T18:11:00Z"/>
                <w:rFonts w:ascii="Calibri" w:eastAsia="Times New Roman" w:hAnsi="Calibri" w:cs="Calibri"/>
                <w:b w:val="0"/>
                <w:bCs w:val="0"/>
                <w:color w:val="000000"/>
                <w:sz w:val="22"/>
              </w:rPr>
            </w:pPr>
            <w:del w:id="2197" w:author="Nate Bachmeier [AWS-SA]" w:date="2023-05-04T18:11:00Z">
              <w:r w:rsidRPr="00E16572" w:rsidDel="009C19DC">
                <w:rPr>
                  <w:rFonts w:ascii="Calibri" w:eastAsia="Times New Roman" w:hAnsi="Calibri" w:cs="Calibri"/>
                  <w:color w:val="000000"/>
                  <w:sz w:val="22"/>
                </w:rPr>
                <w:delText>picking blueberries</w:delText>
              </w:r>
            </w:del>
          </w:p>
        </w:tc>
        <w:tc>
          <w:tcPr>
            <w:tcW w:w="5348" w:type="dxa"/>
            <w:noWrap/>
            <w:hideMark/>
          </w:tcPr>
          <w:p w14:paraId="6388EC58" w14:textId="05C7C52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98" w:author="Nate Bachmeier [AWS-SA]" w:date="2023-05-04T18:11:00Z"/>
                <w:rFonts w:ascii="Calibri" w:eastAsia="Times New Roman" w:hAnsi="Calibri" w:cs="Calibri"/>
                <w:color w:val="000000"/>
                <w:sz w:val="22"/>
              </w:rPr>
            </w:pPr>
            <w:del w:id="2199" w:author="Nate Bachmeier [AWS-SA]" w:date="2023-05-04T18:11:00Z">
              <w:r w:rsidRPr="00E16572" w:rsidDel="009C19DC">
                <w:rPr>
                  <w:rFonts w:ascii="Calibri" w:eastAsia="Times New Roman" w:hAnsi="Calibri" w:cs="Calibri"/>
                  <w:color w:val="000000"/>
                  <w:sz w:val="22"/>
                </w:rPr>
                <w:delText>511</w:delText>
              </w:r>
            </w:del>
          </w:p>
        </w:tc>
      </w:tr>
      <w:tr w:rsidR="00E16572" w:rsidRPr="00E16572" w:rsidDel="009C19DC" w14:paraId="13E53BA2" w14:textId="489902D0" w:rsidTr="00B21582">
        <w:trPr>
          <w:cnfStyle w:val="000000100000" w:firstRow="0" w:lastRow="0" w:firstColumn="0" w:lastColumn="0" w:oddVBand="0" w:evenVBand="0" w:oddHBand="1" w:evenHBand="0" w:firstRowFirstColumn="0" w:firstRowLastColumn="0" w:lastRowFirstColumn="0" w:lastRowLastColumn="0"/>
          <w:trHeight w:val="300"/>
          <w:del w:id="22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52FC67F3" w:rsidR="00E16572" w:rsidRPr="00B21582" w:rsidDel="009C19DC" w:rsidRDefault="00E16572" w:rsidP="00E16572">
            <w:pPr>
              <w:spacing w:line="240" w:lineRule="auto"/>
              <w:ind w:firstLine="0"/>
              <w:rPr>
                <w:del w:id="2201" w:author="Nate Bachmeier [AWS-SA]" w:date="2023-05-04T18:11:00Z"/>
                <w:rFonts w:ascii="Calibri" w:eastAsia="Times New Roman" w:hAnsi="Calibri" w:cs="Calibri"/>
                <w:b w:val="0"/>
                <w:bCs w:val="0"/>
                <w:color w:val="000000"/>
                <w:sz w:val="22"/>
              </w:rPr>
            </w:pPr>
            <w:del w:id="2202" w:author="Nate Bachmeier [AWS-SA]" w:date="2023-05-04T18:11:00Z">
              <w:r w:rsidRPr="00E16572" w:rsidDel="009C19DC">
                <w:rPr>
                  <w:rFonts w:ascii="Calibri" w:eastAsia="Times New Roman" w:hAnsi="Calibri" w:cs="Calibri"/>
                  <w:color w:val="000000"/>
                  <w:sz w:val="22"/>
                </w:rPr>
                <w:delText>pillow fight</w:delText>
              </w:r>
            </w:del>
          </w:p>
        </w:tc>
        <w:tc>
          <w:tcPr>
            <w:tcW w:w="5348" w:type="dxa"/>
            <w:noWrap/>
            <w:hideMark/>
          </w:tcPr>
          <w:p w14:paraId="73516038" w14:textId="286BBF5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03" w:author="Nate Bachmeier [AWS-SA]" w:date="2023-05-04T18:11:00Z"/>
                <w:rFonts w:ascii="Calibri" w:eastAsia="Times New Roman" w:hAnsi="Calibri" w:cs="Calibri"/>
                <w:color w:val="000000"/>
                <w:sz w:val="22"/>
              </w:rPr>
            </w:pPr>
            <w:del w:id="2204" w:author="Nate Bachmeier [AWS-SA]" w:date="2023-05-04T18:11:00Z">
              <w:r w:rsidRPr="00E16572" w:rsidDel="009C19DC">
                <w:rPr>
                  <w:rFonts w:ascii="Calibri" w:eastAsia="Times New Roman" w:hAnsi="Calibri" w:cs="Calibri"/>
                  <w:color w:val="000000"/>
                  <w:sz w:val="22"/>
                </w:rPr>
                <w:delText>829</w:delText>
              </w:r>
            </w:del>
          </w:p>
        </w:tc>
      </w:tr>
      <w:tr w:rsidR="00E16572" w:rsidRPr="00E16572" w:rsidDel="009C19DC" w14:paraId="5E1FAA34" w14:textId="35CFAF14" w:rsidTr="00B21582">
        <w:trPr>
          <w:trHeight w:val="300"/>
          <w:del w:id="22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9EFE781" w:rsidR="00E16572" w:rsidRPr="00B21582" w:rsidDel="009C19DC" w:rsidRDefault="00E16572" w:rsidP="00E16572">
            <w:pPr>
              <w:spacing w:line="240" w:lineRule="auto"/>
              <w:ind w:firstLine="0"/>
              <w:rPr>
                <w:del w:id="2206" w:author="Nate Bachmeier [AWS-SA]" w:date="2023-05-04T18:11:00Z"/>
                <w:rFonts w:ascii="Calibri" w:eastAsia="Times New Roman" w:hAnsi="Calibri" w:cs="Calibri"/>
                <w:b w:val="0"/>
                <w:bCs w:val="0"/>
                <w:color w:val="000000"/>
                <w:sz w:val="22"/>
              </w:rPr>
            </w:pPr>
            <w:del w:id="2207" w:author="Nate Bachmeier [AWS-SA]" w:date="2023-05-04T18:11:00Z">
              <w:r w:rsidRPr="00E16572" w:rsidDel="009C19DC">
                <w:rPr>
                  <w:rFonts w:ascii="Calibri" w:eastAsia="Times New Roman" w:hAnsi="Calibri" w:cs="Calibri"/>
                  <w:color w:val="000000"/>
                  <w:sz w:val="22"/>
                </w:rPr>
                <w:delText>pinching</w:delText>
              </w:r>
            </w:del>
          </w:p>
        </w:tc>
        <w:tc>
          <w:tcPr>
            <w:tcW w:w="5348" w:type="dxa"/>
            <w:noWrap/>
            <w:hideMark/>
          </w:tcPr>
          <w:p w14:paraId="562B81CE" w14:textId="77C0AD9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08" w:author="Nate Bachmeier [AWS-SA]" w:date="2023-05-04T18:11:00Z"/>
                <w:rFonts w:ascii="Calibri" w:eastAsia="Times New Roman" w:hAnsi="Calibri" w:cs="Calibri"/>
                <w:color w:val="000000"/>
                <w:sz w:val="22"/>
              </w:rPr>
            </w:pPr>
            <w:del w:id="2209"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5AFF279C" w14:textId="55E159BB" w:rsidTr="00B21582">
        <w:trPr>
          <w:cnfStyle w:val="000000100000" w:firstRow="0" w:lastRow="0" w:firstColumn="0" w:lastColumn="0" w:oddVBand="0" w:evenVBand="0" w:oddHBand="1" w:evenHBand="0" w:firstRowFirstColumn="0" w:firstRowLastColumn="0" w:lastRowFirstColumn="0" w:lastRowLastColumn="0"/>
          <w:trHeight w:val="300"/>
          <w:del w:id="22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6DB9AB95" w:rsidR="00E16572" w:rsidRPr="00B21582" w:rsidDel="009C19DC" w:rsidRDefault="00E16572" w:rsidP="00E16572">
            <w:pPr>
              <w:spacing w:line="240" w:lineRule="auto"/>
              <w:ind w:firstLine="0"/>
              <w:rPr>
                <w:del w:id="2211" w:author="Nate Bachmeier [AWS-SA]" w:date="2023-05-04T18:11:00Z"/>
                <w:rFonts w:ascii="Calibri" w:eastAsia="Times New Roman" w:hAnsi="Calibri" w:cs="Calibri"/>
                <w:b w:val="0"/>
                <w:bCs w:val="0"/>
                <w:color w:val="000000"/>
                <w:sz w:val="22"/>
              </w:rPr>
            </w:pPr>
            <w:del w:id="2212" w:author="Nate Bachmeier [AWS-SA]" w:date="2023-05-04T18:11:00Z">
              <w:r w:rsidRPr="00E16572" w:rsidDel="009C19DC">
                <w:rPr>
                  <w:rFonts w:ascii="Calibri" w:eastAsia="Times New Roman" w:hAnsi="Calibri" w:cs="Calibri"/>
                  <w:color w:val="000000"/>
                  <w:sz w:val="22"/>
                </w:rPr>
                <w:delText>pirouetting</w:delText>
              </w:r>
            </w:del>
          </w:p>
        </w:tc>
        <w:tc>
          <w:tcPr>
            <w:tcW w:w="5348" w:type="dxa"/>
            <w:noWrap/>
            <w:hideMark/>
          </w:tcPr>
          <w:p w14:paraId="229220C0" w14:textId="049B538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13" w:author="Nate Bachmeier [AWS-SA]" w:date="2023-05-04T18:11:00Z"/>
                <w:rFonts w:ascii="Calibri" w:eastAsia="Times New Roman" w:hAnsi="Calibri" w:cs="Calibri"/>
                <w:color w:val="000000"/>
                <w:sz w:val="22"/>
              </w:rPr>
            </w:pPr>
            <w:del w:id="2214" w:author="Nate Bachmeier [AWS-SA]" w:date="2023-05-04T18:11:00Z">
              <w:r w:rsidRPr="00E16572" w:rsidDel="009C19DC">
                <w:rPr>
                  <w:rFonts w:ascii="Calibri" w:eastAsia="Times New Roman" w:hAnsi="Calibri" w:cs="Calibri"/>
                  <w:color w:val="000000"/>
                  <w:sz w:val="22"/>
                </w:rPr>
                <w:delText>692</w:delText>
              </w:r>
            </w:del>
          </w:p>
        </w:tc>
      </w:tr>
      <w:tr w:rsidR="00E16572" w:rsidRPr="00E16572" w:rsidDel="009C19DC" w14:paraId="64E830AA" w14:textId="0B786D4E" w:rsidTr="00B21582">
        <w:trPr>
          <w:trHeight w:val="300"/>
          <w:del w:id="22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420B7033" w:rsidR="00E16572" w:rsidRPr="00B21582" w:rsidDel="009C19DC" w:rsidRDefault="00E16572" w:rsidP="00E16572">
            <w:pPr>
              <w:spacing w:line="240" w:lineRule="auto"/>
              <w:ind w:firstLine="0"/>
              <w:rPr>
                <w:del w:id="2216" w:author="Nate Bachmeier [AWS-SA]" w:date="2023-05-04T18:11:00Z"/>
                <w:rFonts w:ascii="Calibri" w:eastAsia="Times New Roman" w:hAnsi="Calibri" w:cs="Calibri"/>
                <w:b w:val="0"/>
                <w:bCs w:val="0"/>
                <w:color w:val="000000"/>
                <w:sz w:val="22"/>
              </w:rPr>
            </w:pPr>
            <w:del w:id="2217" w:author="Nate Bachmeier [AWS-SA]" w:date="2023-05-04T18:11:00Z">
              <w:r w:rsidRPr="00E16572" w:rsidDel="009C19DC">
                <w:rPr>
                  <w:rFonts w:ascii="Calibri" w:eastAsia="Times New Roman" w:hAnsi="Calibri" w:cs="Calibri"/>
                  <w:color w:val="000000"/>
                  <w:sz w:val="22"/>
                </w:rPr>
                <w:delText>planing wood</w:delText>
              </w:r>
            </w:del>
          </w:p>
        </w:tc>
        <w:tc>
          <w:tcPr>
            <w:tcW w:w="5348" w:type="dxa"/>
            <w:noWrap/>
            <w:hideMark/>
          </w:tcPr>
          <w:p w14:paraId="46D4986C" w14:textId="58A6A0E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18" w:author="Nate Bachmeier [AWS-SA]" w:date="2023-05-04T18:11:00Z"/>
                <w:rFonts w:ascii="Calibri" w:eastAsia="Times New Roman" w:hAnsi="Calibri" w:cs="Calibri"/>
                <w:color w:val="000000"/>
                <w:sz w:val="22"/>
              </w:rPr>
            </w:pPr>
            <w:del w:id="2219" w:author="Nate Bachmeier [AWS-SA]" w:date="2023-05-04T18:11:00Z">
              <w:r w:rsidRPr="00E16572" w:rsidDel="009C19DC">
                <w:rPr>
                  <w:rFonts w:ascii="Calibri" w:eastAsia="Times New Roman" w:hAnsi="Calibri" w:cs="Calibri"/>
                  <w:color w:val="000000"/>
                  <w:sz w:val="22"/>
                </w:rPr>
                <w:delText>604</w:delText>
              </w:r>
            </w:del>
          </w:p>
        </w:tc>
      </w:tr>
      <w:tr w:rsidR="00E16572" w:rsidRPr="00E16572" w:rsidDel="009C19DC" w14:paraId="75EDBC90" w14:textId="38D6C6F7" w:rsidTr="00B21582">
        <w:trPr>
          <w:cnfStyle w:val="000000100000" w:firstRow="0" w:lastRow="0" w:firstColumn="0" w:lastColumn="0" w:oddVBand="0" w:evenVBand="0" w:oddHBand="1" w:evenHBand="0" w:firstRowFirstColumn="0" w:firstRowLastColumn="0" w:lastRowFirstColumn="0" w:lastRowLastColumn="0"/>
          <w:trHeight w:val="300"/>
          <w:del w:id="22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5169CA95" w:rsidR="00E16572" w:rsidRPr="00B21582" w:rsidDel="009C19DC" w:rsidRDefault="00E16572" w:rsidP="00E16572">
            <w:pPr>
              <w:spacing w:line="240" w:lineRule="auto"/>
              <w:ind w:firstLine="0"/>
              <w:rPr>
                <w:del w:id="2221" w:author="Nate Bachmeier [AWS-SA]" w:date="2023-05-04T18:11:00Z"/>
                <w:rFonts w:ascii="Calibri" w:eastAsia="Times New Roman" w:hAnsi="Calibri" w:cs="Calibri"/>
                <w:b w:val="0"/>
                <w:bCs w:val="0"/>
                <w:color w:val="000000"/>
                <w:sz w:val="22"/>
              </w:rPr>
            </w:pPr>
            <w:del w:id="2222" w:author="Nate Bachmeier [AWS-SA]" w:date="2023-05-04T18:11:00Z">
              <w:r w:rsidRPr="00E16572" w:rsidDel="009C19DC">
                <w:rPr>
                  <w:rFonts w:ascii="Calibri" w:eastAsia="Times New Roman" w:hAnsi="Calibri" w:cs="Calibri"/>
                  <w:color w:val="000000"/>
                  <w:sz w:val="22"/>
                </w:rPr>
                <w:delText>planting trees</w:delText>
              </w:r>
            </w:del>
          </w:p>
        </w:tc>
        <w:tc>
          <w:tcPr>
            <w:tcW w:w="5348" w:type="dxa"/>
            <w:noWrap/>
            <w:hideMark/>
          </w:tcPr>
          <w:p w14:paraId="1E2B15BD" w14:textId="6EE3EBB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23" w:author="Nate Bachmeier [AWS-SA]" w:date="2023-05-04T18:11:00Z"/>
                <w:rFonts w:ascii="Calibri" w:eastAsia="Times New Roman" w:hAnsi="Calibri" w:cs="Calibri"/>
                <w:color w:val="000000"/>
                <w:sz w:val="22"/>
              </w:rPr>
            </w:pPr>
            <w:del w:id="2224" w:author="Nate Bachmeier [AWS-SA]" w:date="2023-05-04T18:11:00Z">
              <w:r w:rsidRPr="00E16572" w:rsidDel="009C19DC">
                <w:rPr>
                  <w:rFonts w:ascii="Calibri" w:eastAsia="Times New Roman" w:hAnsi="Calibri" w:cs="Calibri"/>
                  <w:color w:val="000000"/>
                  <w:sz w:val="22"/>
                </w:rPr>
                <w:delText>686</w:delText>
              </w:r>
            </w:del>
          </w:p>
        </w:tc>
      </w:tr>
      <w:tr w:rsidR="00E16572" w:rsidRPr="00E16572" w:rsidDel="009C19DC" w14:paraId="637F7146" w14:textId="489292E9" w:rsidTr="00B21582">
        <w:trPr>
          <w:trHeight w:val="300"/>
          <w:del w:id="22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4A179D2A" w:rsidR="00E16572" w:rsidRPr="00B21582" w:rsidDel="009C19DC" w:rsidRDefault="00E16572" w:rsidP="00E16572">
            <w:pPr>
              <w:spacing w:line="240" w:lineRule="auto"/>
              <w:ind w:firstLine="0"/>
              <w:rPr>
                <w:del w:id="2226" w:author="Nate Bachmeier [AWS-SA]" w:date="2023-05-04T18:11:00Z"/>
                <w:rFonts w:ascii="Calibri" w:eastAsia="Times New Roman" w:hAnsi="Calibri" w:cs="Calibri"/>
                <w:b w:val="0"/>
                <w:bCs w:val="0"/>
                <w:color w:val="000000"/>
                <w:sz w:val="22"/>
              </w:rPr>
            </w:pPr>
            <w:del w:id="2227" w:author="Nate Bachmeier [AWS-SA]" w:date="2023-05-04T18:11:00Z">
              <w:r w:rsidRPr="00E16572" w:rsidDel="009C19DC">
                <w:rPr>
                  <w:rFonts w:ascii="Calibri" w:eastAsia="Times New Roman" w:hAnsi="Calibri" w:cs="Calibri"/>
                  <w:color w:val="000000"/>
                  <w:sz w:val="22"/>
                </w:rPr>
                <w:delText>plastering</w:delText>
              </w:r>
            </w:del>
          </w:p>
        </w:tc>
        <w:tc>
          <w:tcPr>
            <w:tcW w:w="5348" w:type="dxa"/>
            <w:noWrap/>
            <w:hideMark/>
          </w:tcPr>
          <w:p w14:paraId="7698EB15" w14:textId="076F015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28" w:author="Nate Bachmeier [AWS-SA]" w:date="2023-05-04T18:11:00Z"/>
                <w:rFonts w:ascii="Calibri" w:eastAsia="Times New Roman" w:hAnsi="Calibri" w:cs="Calibri"/>
                <w:color w:val="000000"/>
                <w:sz w:val="22"/>
              </w:rPr>
            </w:pPr>
            <w:del w:id="2229" w:author="Nate Bachmeier [AWS-SA]" w:date="2023-05-04T18:11:00Z">
              <w:r w:rsidRPr="00E16572" w:rsidDel="009C19DC">
                <w:rPr>
                  <w:rFonts w:ascii="Calibri" w:eastAsia="Times New Roman" w:hAnsi="Calibri" w:cs="Calibri"/>
                  <w:color w:val="000000"/>
                  <w:sz w:val="22"/>
                </w:rPr>
                <w:delText>830</w:delText>
              </w:r>
            </w:del>
          </w:p>
        </w:tc>
      </w:tr>
      <w:tr w:rsidR="00E16572" w:rsidRPr="00E16572" w:rsidDel="009C19DC" w14:paraId="5EBF4A9E" w14:textId="73590B4D" w:rsidTr="00B21582">
        <w:trPr>
          <w:cnfStyle w:val="000000100000" w:firstRow="0" w:lastRow="0" w:firstColumn="0" w:lastColumn="0" w:oddVBand="0" w:evenVBand="0" w:oddHBand="1" w:evenHBand="0" w:firstRowFirstColumn="0" w:firstRowLastColumn="0" w:lastRowFirstColumn="0" w:lastRowLastColumn="0"/>
          <w:trHeight w:val="300"/>
          <w:del w:id="22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320E559B" w:rsidR="00E16572" w:rsidRPr="00B21582" w:rsidDel="009C19DC" w:rsidRDefault="00E16572" w:rsidP="00E16572">
            <w:pPr>
              <w:spacing w:line="240" w:lineRule="auto"/>
              <w:ind w:firstLine="0"/>
              <w:rPr>
                <w:del w:id="2231" w:author="Nate Bachmeier [AWS-SA]" w:date="2023-05-04T18:11:00Z"/>
                <w:rFonts w:ascii="Calibri" w:eastAsia="Times New Roman" w:hAnsi="Calibri" w:cs="Calibri"/>
                <w:b w:val="0"/>
                <w:bCs w:val="0"/>
                <w:color w:val="000000"/>
                <w:sz w:val="22"/>
              </w:rPr>
            </w:pPr>
            <w:del w:id="2232" w:author="Nate Bachmeier [AWS-SA]" w:date="2023-05-04T18:11:00Z">
              <w:r w:rsidRPr="00E16572" w:rsidDel="009C19DC">
                <w:rPr>
                  <w:rFonts w:ascii="Calibri" w:eastAsia="Times New Roman" w:hAnsi="Calibri" w:cs="Calibri"/>
                  <w:color w:val="000000"/>
                  <w:sz w:val="22"/>
                </w:rPr>
                <w:delText>playing accordion</w:delText>
              </w:r>
            </w:del>
          </w:p>
        </w:tc>
        <w:tc>
          <w:tcPr>
            <w:tcW w:w="5348" w:type="dxa"/>
            <w:noWrap/>
            <w:hideMark/>
          </w:tcPr>
          <w:p w14:paraId="702BE363" w14:textId="1F9D5F2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33" w:author="Nate Bachmeier [AWS-SA]" w:date="2023-05-04T18:11:00Z"/>
                <w:rFonts w:ascii="Calibri" w:eastAsia="Times New Roman" w:hAnsi="Calibri" w:cs="Calibri"/>
                <w:color w:val="000000"/>
                <w:sz w:val="22"/>
              </w:rPr>
            </w:pPr>
            <w:del w:id="2234" w:author="Nate Bachmeier [AWS-SA]" w:date="2023-05-04T18:11:00Z">
              <w:r w:rsidRPr="00E16572" w:rsidDel="009C19DC">
                <w:rPr>
                  <w:rFonts w:ascii="Calibri" w:eastAsia="Times New Roman" w:hAnsi="Calibri" w:cs="Calibri"/>
                  <w:color w:val="000000"/>
                  <w:sz w:val="22"/>
                </w:rPr>
                <w:delText>867</w:delText>
              </w:r>
            </w:del>
          </w:p>
        </w:tc>
      </w:tr>
      <w:tr w:rsidR="00E16572" w:rsidRPr="00E16572" w:rsidDel="009C19DC" w14:paraId="40C81870" w14:textId="535A98AE" w:rsidTr="00B21582">
        <w:trPr>
          <w:trHeight w:val="300"/>
          <w:del w:id="22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165DA4E5" w:rsidR="00E16572" w:rsidRPr="00B21582" w:rsidDel="009C19DC" w:rsidRDefault="00E16572" w:rsidP="00E16572">
            <w:pPr>
              <w:spacing w:line="240" w:lineRule="auto"/>
              <w:ind w:firstLine="0"/>
              <w:rPr>
                <w:del w:id="2236" w:author="Nate Bachmeier [AWS-SA]" w:date="2023-05-04T18:11:00Z"/>
                <w:rFonts w:ascii="Calibri" w:eastAsia="Times New Roman" w:hAnsi="Calibri" w:cs="Calibri"/>
                <w:b w:val="0"/>
                <w:bCs w:val="0"/>
                <w:color w:val="000000"/>
                <w:sz w:val="22"/>
              </w:rPr>
            </w:pPr>
            <w:del w:id="2237" w:author="Nate Bachmeier [AWS-SA]" w:date="2023-05-04T18:11:00Z">
              <w:r w:rsidRPr="00E16572" w:rsidDel="009C19DC">
                <w:rPr>
                  <w:rFonts w:ascii="Calibri" w:eastAsia="Times New Roman" w:hAnsi="Calibri" w:cs="Calibri"/>
                  <w:color w:val="000000"/>
                  <w:sz w:val="22"/>
                </w:rPr>
                <w:delText>playing american football</w:delText>
              </w:r>
            </w:del>
          </w:p>
        </w:tc>
        <w:tc>
          <w:tcPr>
            <w:tcW w:w="5348" w:type="dxa"/>
            <w:noWrap/>
            <w:hideMark/>
          </w:tcPr>
          <w:p w14:paraId="3ABEB239" w14:textId="035E4A7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38" w:author="Nate Bachmeier [AWS-SA]" w:date="2023-05-04T18:11:00Z"/>
                <w:rFonts w:ascii="Calibri" w:eastAsia="Times New Roman" w:hAnsi="Calibri" w:cs="Calibri"/>
                <w:color w:val="000000"/>
                <w:sz w:val="22"/>
              </w:rPr>
            </w:pPr>
            <w:del w:id="2239" w:author="Nate Bachmeier [AWS-SA]" w:date="2023-05-04T18:11:00Z">
              <w:r w:rsidRPr="00E16572" w:rsidDel="009C19DC">
                <w:rPr>
                  <w:rFonts w:ascii="Calibri" w:eastAsia="Times New Roman" w:hAnsi="Calibri" w:cs="Calibri"/>
                  <w:color w:val="000000"/>
                  <w:sz w:val="22"/>
                </w:rPr>
                <w:delText>506</w:delText>
              </w:r>
            </w:del>
          </w:p>
        </w:tc>
      </w:tr>
      <w:tr w:rsidR="00E16572" w:rsidRPr="00E16572" w:rsidDel="009C19DC" w14:paraId="26303F1A" w14:textId="0C8EFCDF" w:rsidTr="00B21582">
        <w:trPr>
          <w:cnfStyle w:val="000000100000" w:firstRow="0" w:lastRow="0" w:firstColumn="0" w:lastColumn="0" w:oddVBand="0" w:evenVBand="0" w:oddHBand="1" w:evenHBand="0" w:firstRowFirstColumn="0" w:firstRowLastColumn="0" w:lastRowFirstColumn="0" w:lastRowLastColumn="0"/>
          <w:trHeight w:val="300"/>
          <w:del w:id="22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34F090C8" w:rsidR="00E16572" w:rsidRPr="00B21582" w:rsidDel="009C19DC" w:rsidRDefault="00E16572" w:rsidP="00E16572">
            <w:pPr>
              <w:spacing w:line="240" w:lineRule="auto"/>
              <w:ind w:firstLine="0"/>
              <w:rPr>
                <w:del w:id="2241" w:author="Nate Bachmeier [AWS-SA]" w:date="2023-05-04T18:11:00Z"/>
                <w:rFonts w:ascii="Calibri" w:eastAsia="Times New Roman" w:hAnsi="Calibri" w:cs="Calibri"/>
                <w:b w:val="0"/>
                <w:bCs w:val="0"/>
                <w:color w:val="000000"/>
                <w:sz w:val="22"/>
              </w:rPr>
            </w:pPr>
            <w:del w:id="2242" w:author="Nate Bachmeier [AWS-SA]" w:date="2023-05-04T18:11:00Z">
              <w:r w:rsidRPr="00E16572" w:rsidDel="009C19DC">
                <w:rPr>
                  <w:rFonts w:ascii="Calibri" w:eastAsia="Times New Roman" w:hAnsi="Calibri" w:cs="Calibri"/>
                  <w:color w:val="000000"/>
                  <w:sz w:val="22"/>
                </w:rPr>
                <w:delText>playing badminton</w:delText>
              </w:r>
            </w:del>
          </w:p>
        </w:tc>
        <w:tc>
          <w:tcPr>
            <w:tcW w:w="5348" w:type="dxa"/>
            <w:noWrap/>
            <w:hideMark/>
          </w:tcPr>
          <w:p w14:paraId="5867EE5D" w14:textId="6FB4F7B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43" w:author="Nate Bachmeier [AWS-SA]" w:date="2023-05-04T18:11:00Z"/>
                <w:rFonts w:ascii="Calibri" w:eastAsia="Times New Roman" w:hAnsi="Calibri" w:cs="Calibri"/>
                <w:color w:val="000000"/>
                <w:sz w:val="22"/>
              </w:rPr>
            </w:pPr>
            <w:del w:id="2244" w:author="Nate Bachmeier [AWS-SA]" w:date="2023-05-04T18:11:00Z">
              <w:r w:rsidRPr="00E16572" w:rsidDel="009C19DC">
                <w:rPr>
                  <w:rFonts w:ascii="Calibri" w:eastAsia="Times New Roman" w:hAnsi="Calibri" w:cs="Calibri"/>
                  <w:color w:val="000000"/>
                  <w:sz w:val="22"/>
                </w:rPr>
                <w:delText>818</w:delText>
              </w:r>
            </w:del>
          </w:p>
        </w:tc>
      </w:tr>
      <w:tr w:rsidR="00E16572" w:rsidRPr="00E16572" w:rsidDel="009C19DC" w14:paraId="209D484F" w14:textId="717DC67F" w:rsidTr="00B21582">
        <w:trPr>
          <w:trHeight w:val="300"/>
          <w:del w:id="22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45FA342F" w:rsidR="00E16572" w:rsidRPr="00B21582" w:rsidDel="009C19DC" w:rsidRDefault="00E16572" w:rsidP="00E16572">
            <w:pPr>
              <w:spacing w:line="240" w:lineRule="auto"/>
              <w:ind w:firstLine="0"/>
              <w:rPr>
                <w:del w:id="2246" w:author="Nate Bachmeier [AWS-SA]" w:date="2023-05-04T18:11:00Z"/>
                <w:rFonts w:ascii="Calibri" w:eastAsia="Times New Roman" w:hAnsi="Calibri" w:cs="Calibri"/>
                <w:b w:val="0"/>
                <w:bCs w:val="0"/>
                <w:color w:val="000000"/>
                <w:sz w:val="22"/>
              </w:rPr>
            </w:pPr>
            <w:del w:id="2247" w:author="Nate Bachmeier [AWS-SA]" w:date="2023-05-04T18:11:00Z">
              <w:r w:rsidRPr="00E16572" w:rsidDel="009C19DC">
                <w:rPr>
                  <w:rFonts w:ascii="Calibri" w:eastAsia="Times New Roman" w:hAnsi="Calibri" w:cs="Calibri"/>
                  <w:color w:val="000000"/>
                  <w:sz w:val="22"/>
                </w:rPr>
                <w:delText>playing bagpipes</w:delText>
              </w:r>
            </w:del>
          </w:p>
        </w:tc>
        <w:tc>
          <w:tcPr>
            <w:tcW w:w="5348" w:type="dxa"/>
            <w:noWrap/>
            <w:hideMark/>
          </w:tcPr>
          <w:p w14:paraId="0522BC45" w14:textId="590D623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48" w:author="Nate Bachmeier [AWS-SA]" w:date="2023-05-04T18:11:00Z"/>
                <w:rFonts w:ascii="Calibri" w:eastAsia="Times New Roman" w:hAnsi="Calibri" w:cs="Calibri"/>
                <w:color w:val="000000"/>
                <w:sz w:val="22"/>
              </w:rPr>
            </w:pPr>
            <w:del w:id="2249" w:author="Nate Bachmeier [AWS-SA]" w:date="2023-05-04T18:11:00Z">
              <w:r w:rsidRPr="00E16572" w:rsidDel="009C19DC">
                <w:rPr>
                  <w:rFonts w:ascii="Calibri" w:eastAsia="Times New Roman" w:hAnsi="Calibri" w:cs="Calibri"/>
                  <w:color w:val="000000"/>
                  <w:sz w:val="22"/>
                </w:rPr>
                <w:delText>866</w:delText>
              </w:r>
            </w:del>
          </w:p>
        </w:tc>
      </w:tr>
      <w:tr w:rsidR="00E16572" w:rsidRPr="00E16572" w:rsidDel="009C19DC" w14:paraId="4AC9FDCA" w14:textId="029C5B38" w:rsidTr="00B21582">
        <w:trPr>
          <w:cnfStyle w:val="000000100000" w:firstRow="0" w:lastRow="0" w:firstColumn="0" w:lastColumn="0" w:oddVBand="0" w:evenVBand="0" w:oddHBand="1" w:evenHBand="0" w:firstRowFirstColumn="0" w:firstRowLastColumn="0" w:lastRowFirstColumn="0" w:lastRowLastColumn="0"/>
          <w:trHeight w:val="300"/>
          <w:del w:id="22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67655EBA" w:rsidR="00E16572" w:rsidRPr="00B21582" w:rsidDel="009C19DC" w:rsidRDefault="00E16572" w:rsidP="00E16572">
            <w:pPr>
              <w:spacing w:line="240" w:lineRule="auto"/>
              <w:ind w:firstLine="0"/>
              <w:rPr>
                <w:del w:id="2251" w:author="Nate Bachmeier [AWS-SA]" w:date="2023-05-04T18:11:00Z"/>
                <w:rFonts w:ascii="Calibri" w:eastAsia="Times New Roman" w:hAnsi="Calibri" w:cs="Calibri"/>
                <w:b w:val="0"/>
                <w:bCs w:val="0"/>
                <w:color w:val="000000"/>
                <w:sz w:val="22"/>
              </w:rPr>
            </w:pPr>
            <w:del w:id="2252" w:author="Nate Bachmeier [AWS-SA]" w:date="2023-05-04T18:11:00Z">
              <w:r w:rsidRPr="00E16572" w:rsidDel="009C19DC">
                <w:rPr>
                  <w:rFonts w:ascii="Calibri" w:eastAsia="Times New Roman" w:hAnsi="Calibri" w:cs="Calibri"/>
                  <w:color w:val="000000"/>
                  <w:sz w:val="22"/>
                </w:rPr>
                <w:delText>playing basketball</w:delText>
              </w:r>
            </w:del>
          </w:p>
        </w:tc>
        <w:tc>
          <w:tcPr>
            <w:tcW w:w="5348" w:type="dxa"/>
            <w:noWrap/>
            <w:hideMark/>
          </w:tcPr>
          <w:p w14:paraId="0AB487CA" w14:textId="2FB30A3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53" w:author="Nate Bachmeier [AWS-SA]" w:date="2023-05-04T18:11:00Z"/>
                <w:rFonts w:ascii="Calibri" w:eastAsia="Times New Roman" w:hAnsi="Calibri" w:cs="Calibri"/>
                <w:color w:val="000000"/>
                <w:sz w:val="22"/>
              </w:rPr>
            </w:pPr>
            <w:del w:id="2254" w:author="Nate Bachmeier [AWS-SA]" w:date="2023-05-04T18:11:00Z">
              <w:r w:rsidRPr="00E16572" w:rsidDel="009C19DC">
                <w:rPr>
                  <w:rFonts w:ascii="Calibri" w:eastAsia="Times New Roman" w:hAnsi="Calibri" w:cs="Calibri"/>
                  <w:color w:val="000000"/>
                  <w:sz w:val="22"/>
                </w:rPr>
                <w:delText>652</w:delText>
              </w:r>
            </w:del>
          </w:p>
        </w:tc>
      </w:tr>
      <w:tr w:rsidR="00E16572" w:rsidRPr="00E16572" w:rsidDel="009C19DC" w14:paraId="1251CE7A" w14:textId="2D9C0533" w:rsidTr="00B21582">
        <w:trPr>
          <w:trHeight w:val="300"/>
          <w:del w:id="22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46E753F" w:rsidR="00E16572" w:rsidRPr="00B21582" w:rsidDel="009C19DC" w:rsidRDefault="00E16572" w:rsidP="00E16572">
            <w:pPr>
              <w:spacing w:line="240" w:lineRule="auto"/>
              <w:ind w:firstLine="0"/>
              <w:rPr>
                <w:del w:id="2256" w:author="Nate Bachmeier [AWS-SA]" w:date="2023-05-04T18:11:00Z"/>
                <w:rFonts w:ascii="Calibri" w:eastAsia="Times New Roman" w:hAnsi="Calibri" w:cs="Calibri"/>
                <w:b w:val="0"/>
                <w:bCs w:val="0"/>
                <w:color w:val="000000"/>
                <w:sz w:val="22"/>
              </w:rPr>
            </w:pPr>
            <w:del w:id="2257" w:author="Nate Bachmeier [AWS-SA]" w:date="2023-05-04T18:11:00Z">
              <w:r w:rsidRPr="00E16572" w:rsidDel="009C19DC">
                <w:rPr>
                  <w:rFonts w:ascii="Calibri" w:eastAsia="Times New Roman" w:hAnsi="Calibri" w:cs="Calibri"/>
                  <w:color w:val="000000"/>
                  <w:sz w:val="22"/>
                </w:rPr>
                <w:delText>playing bass guitar</w:delText>
              </w:r>
            </w:del>
          </w:p>
        </w:tc>
        <w:tc>
          <w:tcPr>
            <w:tcW w:w="5348" w:type="dxa"/>
            <w:noWrap/>
            <w:hideMark/>
          </w:tcPr>
          <w:p w14:paraId="7C277F76" w14:textId="05411A5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58" w:author="Nate Bachmeier [AWS-SA]" w:date="2023-05-04T18:11:00Z"/>
                <w:rFonts w:ascii="Calibri" w:eastAsia="Times New Roman" w:hAnsi="Calibri" w:cs="Calibri"/>
                <w:color w:val="000000"/>
                <w:sz w:val="22"/>
              </w:rPr>
            </w:pPr>
            <w:del w:id="2259" w:author="Nate Bachmeier [AWS-SA]" w:date="2023-05-04T18:11:00Z">
              <w:r w:rsidRPr="00E16572" w:rsidDel="009C19DC">
                <w:rPr>
                  <w:rFonts w:ascii="Calibri" w:eastAsia="Times New Roman" w:hAnsi="Calibri" w:cs="Calibri"/>
                  <w:color w:val="000000"/>
                  <w:sz w:val="22"/>
                </w:rPr>
                <w:delText>394</w:delText>
              </w:r>
            </w:del>
          </w:p>
        </w:tc>
      </w:tr>
      <w:tr w:rsidR="00E16572" w:rsidRPr="00E16572" w:rsidDel="009C19DC" w14:paraId="6AB1C61B" w14:textId="0780DEC0" w:rsidTr="00B21582">
        <w:trPr>
          <w:cnfStyle w:val="000000100000" w:firstRow="0" w:lastRow="0" w:firstColumn="0" w:lastColumn="0" w:oddVBand="0" w:evenVBand="0" w:oddHBand="1" w:evenHBand="0" w:firstRowFirstColumn="0" w:firstRowLastColumn="0" w:lastRowFirstColumn="0" w:lastRowLastColumn="0"/>
          <w:trHeight w:val="300"/>
          <w:del w:id="22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3221CC7C" w:rsidR="00E16572" w:rsidRPr="00B21582" w:rsidDel="009C19DC" w:rsidRDefault="00E16572" w:rsidP="00E16572">
            <w:pPr>
              <w:spacing w:line="240" w:lineRule="auto"/>
              <w:ind w:firstLine="0"/>
              <w:rPr>
                <w:del w:id="2261" w:author="Nate Bachmeier [AWS-SA]" w:date="2023-05-04T18:11:00Z"/>
                <w:rFonts w:ascii="Calibri" w:eastAsia="Times New Roman" w:hAnsi="Calibri" w:cs="Calibri"/>
                <w:b w:val="0"/>
                <w:bCs w:val="0"/>
                <w:color w:val="000000"/>
                <w:sz w:val="22"/>
              </w:rPr>
            </w:pPr>
            <w:del w:id="2262" w:author="Nate Bachmeier [AWS-SA]" w:date="2023-05-04T18:11:00Z">
              <w:r w:rsidRPr="00E16572" w:rsidDel="009C19DC">
                <w:rPr>
                  <w:rFonts w:ascii="Calibri" w:eastAsia="Times New Roman" w:hAnsi="Calibri" w:cs="Calibri"/>
                  <w:color w:val="000000"/>
                  <w:sz w:val="22"/>
                </w:rPr>
                <w:delText>playing beer pong</w:delText>
              </w:r>
            </w:del>
          </w:p>
        </w:tc>
        <w:tc>
          <w:tcPr>
            <w:tcW w:w="5348" w:type="dxa"/>
            <w:noWrap/>
            <w:hideMark/>
          </w:tcPr>
          <w:p w14:paraId="0866CC21" w14:textId="1FB1EA9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63" w:author="Nate Bachmeier [AWS-SA]" w:date="2023-05-04T18:11:00Z"/>
                <w:rFonts w:ascii="Calibri" w:eastAsia="Times New Roman" w:hAnsi="Calibri" w:cs="Calibri"/>
                <w:color w:val="000000"/>
                <w:sz w:val="22"/>
              </w:rPr>
            </w:pPr>
            <w:del w:id="2264" w:author="Nate Bachmeier [AWS-SA]" w:date="2023-05-04T18:11:00Z">
              <w:r w:rsidRPr="00E16572" w:rsidDel="009C19DC">
                <w:rPr>
                  <w:rFonts w:ascii="Calibri" w:eastAsia="Times New Roman" w:hAnsi="Calibri" w:cs="Calibri"/>
                  <w:color w:val="000000"/>
                  <w:sz w:val="22"/>
                </w:rPr>
                <w:delText>674</w:delText>
              </w:r>
            </w:del>
          </w:p>
        </w:tc>
      </w:tr>
      <w:tr w:rsidR="00E16572" w:rsidRPr="00E16572" w:rsidDel="009C19DC" w14:paraId="205B6780" w14:textId="1F0298E9" w:rsidTr="00B21582">
        <w:trPr>
          <w:trHeight w:val="300"/>
          <w:del w:id="22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4A8CED1D" w:rsidR="00E16572" w:rsidRPr="00B21582" w:rsidDel="009C19DC" w:rsidRDefault="00E16572" w:rsidP="00E16572">
            <w:pPr>
              <w:spacing w:line="240" w:lineRule="auto"/>
              <w:ind w:firstLine="0"/>
              <w:rPr>
                <w:del w:id="2266" w:author="Nate Bachmeier [AWS-SA]" w:date="2023-05-04T18:11:00Z"/>
                <w:rFonts w:ascii="Calibri" w:eastAsia="Times New Roman" w:hAnsi="Calibri" w:cs="Calibri"/>
                <w:b w:val="0"/>
                <w:bCs w:val="0"/>
                <w:color w:val="000000"/>
                <w:sz w:val="22"/>
              </w:rPr>
            </w:pPr>
            <w:del w:id="2267" w:author="Nate Bachmeier [AWS-SA]" w:date="2023-05-04T18:11:00Z">
              <w:r w:rsidRPr="00E16572" w:rsidDel="009C19DC">
                <w:rPr>
                  <w:rFonts w:ascii="Calibri" w:eastAsia="Times New Roman" w:hAnsi="Calibri" w:cs="Calibri"/>
                  <w:color w:val="000000"/>
                  <w:sz w:val="22"/>
                </w:rPr>
                <w:delText>playing billiards</w:delText>
              </w:r>
            </w:del>
          </w:p>
        </w:tc>
        <w:tc>
          <w:tcPr>
            <w:tcW w:w="5348" w:type="dxa"/>
            <w:noWrap/>
            <w:hideMark/>
          </w:tcPr>
          <w:p w14:paraId="3710F388" w14:textId="650C2C0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68" w:author="Nate Bachmeier [AWS-SA]" w:date="2023-05-04T18:11:00Z"/>
                <w:rFonts w:ascii="Calibri" w:eastAsia="Times New Roman" w:hAnsi="Calibri" w:cs="Calibri"/>
                <w:color w:val="000000"/>
                <w:sz w:val="22"/>
              </w:rPr>
            </w:pPr>
            <w:del w:id="2269" w:author="Nate Bachmeier [AWS-SA]" w:date="2023-05-04T18:11:00Z">
              <w:r w:rsidRPr="00E16572" w:rsidDel="009C19DC">
                <w:rPr>
                  <w:rFonts w:ascii="Calibri" w:eastAsia="Times New Roman" w:hAnsi="Calibri" w:cs="Calibri"/>
                  <w:color w:val="000000"/>
                  <w:sz w:val="22"/>
                </w:rPr>
                <w:delText>486</w:delText>
              </w:r>
            </w:del>
          </w:p>
        </w:tc>
      </w:tr>
      <w:tr w:rsidR="00E16572" w:rsidRPr="00E16572" w:rsidDel="009C19DC" w14:paraId="2A392672" w14:textId="220B29E6" w:rsidTr="00B21582">
        <w:trPr>
          <w:cnfStyle w:val="000000100000" w:firstRow="0" w:lastRow="0" w:firstColumn="0" w:lastColumn="0" w:oddVBand="0" w:evenVBand="0" w:oddHBand="1" w:evenHBand="0" w:firstRowFirstColumn="0" w:firstRowLastColumn="0" w:lastRowFirstColumn="0" w:lastRowLastColumn="0"/>
          <w:trHeight w:val="300"/>
          <w:del w:id="22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3997437A" w:rsidR="00E16572" w:rsidRPr="00B21582" w:rsidDel="009C19DC" w:rsidRDefault="00E16572" w:rsidP="00E16572">
            <w:pPr>
              <w:spacing w:line="240" w:lineRule="auto"/>
              <w:ind w:firstLine="0"/>
              <w:rPr>
                <w:del w:id="2271" w:author="Nate Bachmeier [AWS-SA]" w:date="2023-05-04T18:11:00Z"/>
                <w:rFonts w:ascii="Calibri" w:eastAsia="Times New Roman" w:hAnsi="Calibri" w:cs="Calibri"/>
                <w:b w:val="0"/>
                <w:bCs w:val="0"/>
                <w:color w:val="000000"/>
                <w:sz w:val="22"/>
              </w:rPr>
            </w:pPr>
            <w:del w:id="2272" w:author="Nate Bachmeier [AWS-SA]" w:date="2023-05-04T18:11:00Z">
              <w:r w:rsidRPr="00E16572" w:rsidDel="009C19DC">
                <w:rPr>
                  <w:rFonts w:ascii="Calibri" w:eastAsia="Times New Roman" w:hAnsi="Calibri" w:cs="Calibri"/>
                  <w:color w:val="000000"/>
                  <w:sz w:val="22"/>
                </w:rPr>
                <w:delText>playing blackjack</w:delText>
              </w:r>
            </w:del>
          </w:p>
        </w:tc>
        <w:tc>
          <w:tcPr>
            <w:tcW w:w="5348" w:type="dxa"/>
            <w:noWrap/>
            <w:hideMark/>
          </w:tcPr>
          <w:p w14:paraId="6CA5A85F" w14:textId="72B4ED9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73" w:author="Nate Bachmeier [AWS-SA]" w:date="2023-05-04T18:11:00Z"/>
                <w:rFonts w:ascii="Calibri" w:eastAsia="Times New Roman" w:hAnsi="Calibri" w:cs="Calibri"/>
                <w:color w:val="000000"/>
                <w:sz w:val="22"/>
              </w:rPr>
            </w:pPr>
            <w:del w:id="2274" w:author="Nate Bachmeier [AWS-SA]" w:date="2023-05-04T18:11:00Z">
              <w:r w:rsidRPr="00E16572" w:rsidDel="009C19DC">
                <w:rPr>
                  <w:rFonts w:ascii="Calibri" w:eastAsia="Times New Roman" w:hAnsi="Calibri" w:cs="Calibri"/>
                  <w:color w:val="000000"/>
                  <w:sz w:val="22"/>
                </w:rPr>
                <w:delText>459</w:delText>
              </w:r>
            </w:del>
          </w:p>
        </w:tc>
      </w:tr>
      <w:tr w:rsidR="00E16572" w:rsidRPr="00E16572" w:rsidDel="009C19DC" w14:paraId="57A7634C" w14:textId="2A1E3845" w:rsidTr="00B21582">
        <w:trPr>
          <w:trHeight w:val="300"/>
          <w:del w:id="22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0C66BFE4" w:rsidR="00E16572" w:rsidRPr="00B21582" w:rsidDel="009C19DC" w:rsidRDefault="00E16572" w:rsidP="00E16572">
            <w:pPr>
              <w:spacing w:line="240" w:lineRule="auto"/>
              <w:ind w:firstLine="0"/>
              <w:rPr>
                <w:del w:id="2276" w:author="Nate Bachmeier [AWS-SA]" w:date="2023-05-04T18:11:00Z"/>
                <w:rFonts w:ascii="Calibri" w:eastAsia="Times New Roman" w:hAnsi="Calibri" w:cs="Calibri"/>
                <w:b w:val="0"/>
                <w:bCs w:val="0"/>
                <w:color w:val="000000"/>
                <w:sz w:val="22"/>
              </w:rPr>
            </w:pPr>
            <w:del w:id="2277" w:author="Nate Bachmeier [AWS-SA]" w:date="2023-05-04T18:11:00Z">
              <w:r w:rsidRPr="00E16572" w:rsidDel="009C19DC">
                <w:rPr>
                  <w:rFonts w:ascii="Calibri" w:eastAsia="Times New Roman" w:hAnsi="Calibri" w:cs="Calibri"/>
                  <w:color w:val="000000"/>
                  <w:sz w:val="22"/>
                </w:rPr>
                <w:delText>playing cards</w:delText>
              </w:r>
            </w:del>
          </w:p>
        </w:tc>
        <w:tc>
          <w:tcPr>
            <w:tcW w:w="5348" w:type="dxa"/>
            <w:noWrap/>
            <w:hideMark/>
          </w:tcPr>
          <w:p w14:paraId="14F35F9A" w14:textId="079CEC3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78" w:author="Nate Bachmeier [AWS-SA]" w:date="2023-05-04T18:11:00Z"/>
                <w:rFonts w:ascii="Calibri" w:eastAsia="Times New Roman" w:hAnsi="Calibri" w:cs="Calibri"/>
                <w:color w:val="000000"/>
                <w:sz w:val="22"/>
              </w:rPr>
            </w:pPr>
            <w:del w:id="2279" w:author="Nate Bachmeier [AWS-SA]" w:date="2023-05-04T18:11:00Z">
              <w:r w:rsidRPr="00E16572" w:rsidDel="009C19DC">
                <w:rPr>
                  <w:rFonts w:ascii="Calibri" w:eastAsia="Times New Roman" w:hAnsi="Calibri" w:cs="Calibri"/>
                  <w:color w:val="000000"/>
                  <w:sz w:val="22"/>
                </w:rPr>
                <w:delText>469</w:delText>
              </w:r>
            </w:del>
          </w:p>
        </w:tc>
      </w:tr>
      <w:tr w:rsidR="00E16572" w:rsidRPr="00E16572" w:rsidDel="009C19DC" w14:paraId="6C921307" w14:textId="2CE9B4B9" w:rsidTr="00B21582">
        <w:trPr>
          <w:cnfStyle w:val="000000100000" w:firstRow="0" w:lastRow="0" w:firstColumn="0" w:lastColumn="0" w:oddVBand="0" w:evenVBand="0" w:oddHBand="1" w:evenHBand="0" w:firstRowFirstColumn="0" w:firstRowLastColumn="0" w:lastRowFirstColumn="0" w:lastRowLastColumn="0"/>
          <w:trHeight w:val="300"/>
          <w:del w:id="22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0B1631BE" w:rsidR="00E16572" w:rsidRPr="00B21582" w:rsidDel="009C19DC" w:rsidRDefault="00E16572" w:rsidP="00E16572">
            <w:pPr>
              <w:spacing w:line="240" w:lineRule="auto"/>
              <w:ind w:firstLine="0"/>
              <w:rPr>
                <w:del w:id="2281" w:author="Nate Bachmeier [AWS-SA]" w:date="2023-05-04T18:11:00Z"/>
                <w:rFonts w:ascii="Calibri" w:eastAsia="Times New Roman" w:hAnsi="Calibri" w:cs="Calibri"/>
                <w:b w:val="0"/>
                <w:bCs w:val="0"/>
                <w:color w:val="000000"/>
                <w:sz w:val="22"/>
              </w:rPr>
            </w:pPr>
            <w:del w:id="2282" w:author="Nate Bachmeier [AWS-SA]" w:date="2023-05-04T18:11:00Z">
              <w:r w:rsidRPr="00E16572" w:rsidDel="009C19DC">
                <w:rPr>
                  <w:rFonts w:ascii="Calibri" w:eastAsia="Times New Roman" w:hAnsi="Calibri" w:cs="Calibri"/>
                  <w:color w:val="000000"/>
                  <w:sz w:val="22"/>
                </w:rPr>
                <w:delText>playing cello</w:delText>
              </w:r>
            </w:del>
          </w:p>
        </w:tc>
        <w:tc>
          <w:tcPr>
            <w:tcW w:w="5348" w:type="dxa"/>
            <w:noWrap/>
            <w:hideMark/>
          </w:tcPr>
          <w:p w14:paraId="50050B5F" w14:textId="3DA6391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83" w:author="Nate Bachmeier [AWS-SA]" w:date="2023-05-04T18:11:00Z"/>
                <w:rFonts w:ascii="Calibri" w:eastAsia="Times New Roman" w:hAnsi="Calibri" w:cs="Calibri"/>
                <w:color w:val="000000"/>
                <w:sz w:val="22"/>
              </w:rPr>
            </w:pPr>
            <w:del w:id="2284" w:author="Nate Bachmeier [AWS-SA]" w:date="2023-05-04T18:11:00Z">
              <w:r w:rsidRPr="00E16572" w:rsidDel="009C19DC">
                <w:rPr>
                  <w:rFonts w:ascii="Calibri" w:eastAsia="Times New Roman" w:hAnsi="Calibri" w:cs="Calibri"/>
                  <w:color w:val="000000"/>
                  <w:sz w:val="22"/>
                </w:rPr>
                <w:delText>670</w:delText>
              </w:r>
            </w:del>
          </w:p>
        </w:tc>
      </w:tr>
      <w:tr w:rsidR="00E16572" w:rsidRPr="00E16572" w:rsidDel="009C19DC" w14:paraId="00A91FF2" w14:textId="2D08FC34" w:rsidTr="00B21582">
        <w:trPr>
          <w:trHeight w:val="300"/>
          <w:del w:id="22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17FD792A" w:rsidR="00E16572" w:rsidRPr="00B21582" w:rsidDel="009C19DC" w:rsidRDefault="00E16572" w:rsidP="00E16572">
            <w:pPr>
              <w:spacing w:line="240" w:lineRule="auto"/>
              <w:ind w:firstLine="0"/>
              <w:rPr>
                <w:del w:id="2286" w:author="Nate Bachmeier [AWS-SA]" w:date="2023-05-04T18:11:00Z"/>
                <w:rFonts w:ascii="Calibri" w:eastAsia="Times New Roman" w:hAnsi="Calibri" w:cs="Calibri"/>
                <w:b w:val="0"/>
                <w:bCs w:val="0"/>
                <w:color w:val="000000"/>
                <w:sz w:val="22"/>
              </w:rPr>
            </w:pPr>
            <w:del w:id="2287" w:author="Nate Bachmeier [AWS-SA]" w:date="2023-05-04T18:11:00Z">
              <w:r w:rsidRPr="00E16572" w:rsidDel="009C19DC">
                <w:rPr>
                  <w:rFonts w:ascii="Calibri" w:eastAsia="Times New Roman" w:hAnsi="Calibri" w:cs="Calibri"/>
                  <w:color w:val="000000"/>
                  <w:sz w:val="22"/>
                </w:rPr>
                <w:delText>playing checkers</w:delText>
              </w:r>
            </w:del>
          </w:p>
        </w:tc>
        <w:tc>
          <w:tcPr>
            <w:tcW w:w="5348" w:type="dxa"/>
            <w:noWrap/>
            <w:hideMark/>
          </w:tcPr>
          <w:p w14:paraId="43E9F001" w14:textId="02A91EA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88" w:author="Nate Bachmeier [AWS-SA]" w:date="2023-05-04T18:11:00Z"/>
                <w:rFonts w:ascii="Calibri" w:eastAsia="Times New Roman" w:hAnsi="Calibri" w:cs="Calibri"/>
                <w:color w:val="000000"/>
                <w:sz w:val="22"/>
              </w:rPr>
            </w:pPr>
            <w:del w:id="2289" w:author="Nate Bachmeier [AWS-SA]" w:date="2023-05-04T18:11:00Z">
              <w:r w:rsidRPr="00E16572" w:rsidDel="009C19DC">
                <w:rPr>
                  <w:rFonts w:ascii="Calibri" w:eastAsia="Times New Roman" w:hAnsi="Calibri" w:cs="Calibri"/>
                  <w:color w:val="000000"/>
                  <w:sz w:val="22"/>
                </w:rPr>
                <w:delText>503</w:delText>
              </w:r>
            </w:del>
          </w:p>
        </w:tc>
      </w:tr>
      <w:tr w:rsidR="00E16572" w:rsidRPr="00E16572" w:rsidDel="009C19DC" w14:paraId="664FDC27" w14:textId="0986C89B" w:rsidTr="00B21582">
        <w:trPr>
          <w:cnfStyle w:val="000000100000" w:firstRow="0" w:lastRow="0" w:firstColumn="0" w:lastColumn="0" w:oddVBand="0" w:evenVBand="0" w:oddHBand="1" w:evenHBand="0" w:firstRowFirstColumn="0" w:firstRowLastColumn="0" w:lastRowFirstColumn="0" w:lastRowLastColumn="0"/>
          <w:trHeight w:val="300"/>
          <w:del w:id="22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0068A929" w:rsidR="00E16572" w:rsidRPr="00B21582" w:rsidDel="009C19DC" w:rsidRDefault="00E16572" w:rsidP="00E16572">
            <w:pPr>
              <w:spacing w:line="240" w:lineRule="auto"/>
              <w:ind w:firstLine="0"/>
              <w:rPr>
                <w:del w:id="2291" w:author="Nate Bachmeier [AWS-SA]" w:date="2023-05-04T18:11:00Z"/>
                <w:rFonts w:ascii="Calibri" w:eastAsia="Times New Roman" w:hAnsi="Calibri" w:cs="Calibri"/>
                <w:b w:val="0"/>
                <w:bCs w:val="0"/>
                <w:color w:val="000000"/>
                <w:sz w:val="22"/>
              </w:rPr>
            </w:pPr>
            <w:del w:id="2292" w:author="Nate Bachmeier [AWS-SA]" w:date="2023-05-04T18:11:00Z">
              <w:r w:rsidRPr="00E16572" w:rsidDel="009C19DC">
                <w:rPr>
                  <w:rFonts w:ascii="Calibri" w:eastAsia="Times New Roman" w:hAnsi="Calibri" w:cs="Calibri"/>
                  <w:color w:val="000000"/>
                  <w:sz w:val="22"/>
                </w:rPr>
                <w:delText>playing chess</w:delText>
              </w:r>
            </w:del>
          </w:p>
        </w:tc>
        <w:tc>
          <w:tcPr>
            <w:tcW w:w="5348" w:type="dxa"/>
            <w:noWrap/>
            <w:hideMark/>
          </w:tcPr>
          <w:p w14:paraId="445E076E" w14:textId="6B7F30F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93" w:author="Nate Bachmeier [AWS-SA]" w:date="2023-05-04T18:11:00Z"/>
                <w:rFonts w:ascii="Calibri" w:eastAsia="Times New Roman" w:hAnsi="Calibri" w:cs="Calibri"/>
                <w:color w:val="000000"/>
                <w:sz w:val="22"/>
              </w:rPr>
            </w:pPr>
            <w:del w:id="2294" w:author="Nate Bachmeier [AWS-SA]" w:date="2023-05-04T18:11:00Z">
              <w:r w:rsidRPr="00E16572" w:rsidDel="009C19DC">
                <w:rPr>
                  <w:rFonts w:ascii="Calibri" w:eastAsia="Times New Roman" w:hAnsi="Calibri" w:cs="Calibri"/>
                  <w:color w:val="000000"/>
                  <w:sz w:val="22"/>
                </w:rPr>
                <w:delText>748</w:delText>
              </w:r>
            </w:del>
          </w:p>
        </w:tc>
      </w:tr>
      <w:tr w:rsidR="00E16572" w:rsidRPr="00E16572" w:rsidDel="009C19DC" w14:paraId="55D85B08" w14:textId="1B07C83E" w:rsidTr="00B21582">
        <w:trPr>
          <w:trHeight w:val="300"/>
          <w:del w:id="22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4F7DA649" w:rsidR="00E16572" w:rsidRPr="00B21582" w:rsidDel="009C19DC" w:rsidRDefault="00E16572" w:rsidP="00E16572">
            <w:pPr>
              <w:spacing w:line="240" w:lineRule="auto"/>
              <w:ind w:firstLine="0"/>
              <w:rPr>
                <w:del w:id="2296" w:author="Nate Bachmeier [AWS-SA]" w:date="2023-05-04T18:11:00Z"/>
                <w:rFonts w:ascii="Calibri" w:eastAsia="Times New Roman" w:hAnsi="Calibri" w:cs="Calibri"/>
                <w:b w:val="0"/>
                <w:bCs w:val="0"/>
                <w:color w:val="000000"/>
                <w:sz w:val="22"/>
              </w:rPr>
            </w:pPr>
            <w:del w:id="2297" w:author="Nate Bachmeier [AWS-SA]" w:date="2023-05-04T18:11:00Z">
              <w:r w:rsidRPr="00E16572" w:rsidDel="009C19DC">
                <w:rPr>
                  <w:rFonts w:ascii="Calibri" w:eastAsia="Times New Roman" w:hAnsi="Calibri" w:cs="Calibri"/>
                  <w:color w:val="000000"/>
                  <w:sz w:val="22"/>
                </w:rPr>
                <w:delText>playing clarinet</w:delText>
              </w:r>
            </w:del>
          </w:p>
        </w:tc>
        <w:tc>
          <w:tcPr>
            <w:tcW w:w="5348" w:type="dxa"/>
            <w:noWrap/>
            <w:hideMark/>
          </w:tcPr>
          <w:p w14:paraId="2868C19D" w14:textId="016F046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98" w:author="Nate Bachmeier [AWS-SA]" w:date="2023-05-04T18:11:00Z"/>
                <w:rFonts w:ascii="Calibri" w:eastAsia="Times New Roman" w:hAnsi="Calibri" w:cs="Calibri"/>
                <w:color w:val="000000"/>
                <w:sz w:val="22"/>
              </w:rPr>
            </w:pPr>
            <w:del w:id="2299" w:author="Nate Bachmeier [AWS-SA]" w:date="2023-05-04T18:11:00Z">
              <w:r w:rsidRPr="00E16572" w:rsidDel="009C19DC">
                <w:rPr>
                  <w:rFonts w:ascii="Calibri" w:eastAsia="Times New Roman" w:hAnsi="Calibri" w:cs="Calibri"/>
                  <w:color w:val="000000"/>
                  <w:sz w:val="22"/>
                </w:rPr>
                <w:delText>653</w:delText>
              </w:r>
            </w:del>
          </w:p>
        </w:tc>
      </w:tr>
      <w:tr w:rsidR="00E16572" w:rsidRPr="00E16572" w:rsidDel="009C19DC" w14:paraId="67C102B0" w14:textId="2451AA3C" w:rsidTr="00B21582">
        <w:trPr>
          <w:cnfStyle w:val="000000100000" w:firstRow="0" w:lastRow="0" w:firstColumn="0" w:lastColumn="0" w:oddVBand="0" w:evenVBand="0" w:oddHBand="1" w:evenHBand="0" w:firstRowFirstColumn="0" w:firstRowLastColumn="0" w:lastRowFirstColumn="0" w:lastRowLastColumn="0"/>
          <w:trHeight w:val="300"/>
          <w:del w:id="23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6A3C54BA" w:rsidR="00E16572" w:rsidRPr="00B21582" w:rsidDel="009C19DC" w:rsidRDefault="00E16572" w:rsidP="00E16572">
            <w:pPr>
              <w:spacing w:line="240" w:lineRule="auto"/>
              <w:ind w:firstLine="0"/>
              <w:rPr>
                <w:del w:id="2301" w:author="Nate Bachmeier [AWS-SA]" w:date="2023-05-04T18:11:00Z"/>
                <w:rFonts w:ascii="Calibri" w:eastAsia="Times New Roman" w:hAnsi="Calibri" w:cs="Calibri"/>
                <w:b w:val="0"/>
                <w:bCs w:val="0"/>
                <w:color w:val="000000"/>
                <w:sz w:val="22"/>
              </w:rPr>
            </w:pPr>
            <w:del w:id="2302" w:author="Nate Bachmeier [AWS-SA]" w:date="2023-05-04T18:11:00Z">
              <w:r w:rsidRPr="00E16572" w:rsidDel="009C19DC">
                <w:rPr>
                  <w:rFonts w:ascii="Calibri" w:eastAsia="Times New Roman" w:hAnsi="Calibri" w:cs="Calibri"/>
                  <w:color w:val="000000"/>
                  <w:sz w:val="22"/>
                </w:rPr>
                <w:delText>playing controller</w:delText>
              </w:r>
            </w:del>
          </w:p>
        </w:tc>
        <w:tc>
          <w:tcPr>
            <w:tcW w:w="5348" w:type="dxa"/>
            <w:noWrap/>
            <w:hideMark/>
          </w:tcPr>
          <w:p w14:paraId="0DF76A98" w14:textId="2495DD2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03" w:author="Nate Bachmeier [AWS-SA]" w:date="2023-05-04T18:11:00Z"/>
                <w:rFonts w:ascii="Calibri" w:eastAsia="Times New Roman" w:hAnsi="Calibri" w:cs="Calibri"/>
                <w:color w:val="000000"/>
                <w:sz w:val="22"/>
              </w:rPr>
            </w:pPr>
            <w:del w:id="2304" w:author="Nate Bachmeier [AWS-SA]" w:date="2023-05-04T18:11:00Z">
              <w:r w:rsidRPr="00E16572" w:rsidDel="009C19DC">
                <w:rPr>
                  <w:rFonts w:ascii="Calibri" w:eastAsia="Times New Roman" w:hAnsi="Calibri" w:cs="Calibri"/>
                  <w:color w:val="000000"/>
                  <w:sz w:val="22"/>
                </w:rPr>
                <w:delText>600</w:delText>
              </w:r>
            </w:del>
          </w:p>
        </w:tc>
      </w:tr>
      <w:tr w:rsidR="00E16572" w:rsidRPr="00E16572" w:rsidDel="009C19DC" w14:paraId="48EC4B5F" w14:textId="5E9B7A9A" w:rsidTr="00B21582">
        <w:trPr>
          <w:trHeight w:val="300"/>
          <w:del w:id="23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547F354F" w:rsidR="00E16572" w:rsidRPr="00B21582" w:rsidDel="009C19DC" w:rsidRDefault="00E16572" w:rsidP="00E16572">
            <w:pPr>
              <w:spacing w:line="240" w:lineRule="auto"/>
              <w:ind w:firstLine="0"/>
              <w:rPr>
                <w:del w:id="2306" w:author="Nate Bachmeier [AWS-SA]" w:date="2023-05-04T18:11:00Z"/>
                <w:rFonts w:ascii="Calibri" w:eastAsia="Times New Roman" w:hAnsi="Calibri" w:cs="Calibri"/>
                <w:b w:val="0"/>
                <w:bCs w:val="0"/>
                <w:color w:val="000000"/>
                <w:sz w:val="22"/>
              </w:rPr>
            </w:pPr>
            <w:del w:id="2307" w:author="Nate Bachmeier [AWS-SA]" w:date="2023-05-04T18:11:00Z">
              <w:r w:rsidRPr="00E16572" w:rsidDel="009C19DC">
                <w:rPr>
                  <w:rFonts w:ascii="Calibri" w:eastAsia="Times New Roman" w:hAnsi="Calibri" w:cs="Calibri"/>
                  <w:color w:val="000000"/>
                  <w:sz w:val="22"/>
                </w:rPr>
                <w:delText>playing cricket</w:delText>
              </w:r>
            </w:del>
          </w:p>
        </w:tc>
        <w:tc>
          <w:tcPr>
            <w:tcW w:w="5348" w:type="dxa"/>
            <w:noWrap/>
            <w:hideMark/>
          </w:tcPr>
          <w:p w14:paraId="3FB975E3" w14:textId="6B38016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08" w:author="Nate Bachmeier [AWS-SA]" w:date="2023-05-04T18:11:00Z"/>
                <w:rFonts w:ascii="Calibri" w:eastAsia="Times New Roman" w:hAnsi="Calibri" w:cs="Calibri"/>
                <w:color w:val="000000"/>
                <w:sz w:val="22"/>
              </w:rPr>
            </w:pPr>
            <w:del w:id="2309" w:author="Nate Bachmeier [AWS-SA]" w:date="2023-05-04T18:11:00Z">
              <w:r w:rsidRPr="00E16572" w:rsidDel="009C19DC">
                <w:rPr>
                  <w:rFonts w:ascii="Calibri" w:eastAsia="Times New Roman" w:hAnsi="Calibri" w:cs="Calibri"/>
                  <w:color w:val="000000"/>
                  <w:sz w:val="22"/>
                </w:rPr>
                <w:delText>715</w:delText>
              </w:r>
            </w:del>
          </w:p>
        </w:tc>
      </w:tr>
      <w:tr w:rsidR="00E16572" w:rsidRPr="00E16572" w:rsidDel="009C19DC" w14:paraId="353EB230" w14:textId="4A2DDC54" w:rsidTr="00B21582">
        <w:trPr>
          <w:cnfStyle w:val="000000100000" w:firstRow="0" w:lastRow="0" w:firstColumn="0" w:lastColumn="0" w:oddVBand="0" w:evenVBand="0" w:oddHBand="1" w:evenHBand="0" w:firstRowFirstColumn="0" w:firstRowLastColumn="0" w:lastRowFirstColumn="0" w:lastRowLastColumn="0"/>
          <w:trHeight w:val="300"/>
          <w:del w:id="23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66C0EEB4" w:rsidR="00E16572" w:rsidRPr="00B21582" w:rsidDel="009C19DC" w:rsidRDefault="00E16572" w:rsidP="00E16572">
            <w:pPr>
              <w:spacing w:line="240" w:lineRule="auto"/>
              <w:ind w:firstLine="0"/>
              <w:rPr>
                <w:del w:id="2311" w:author="Nate Bachmeier [AWS-SA]" w:date="2023-05-04T18:11:00Z"/>
                <w:rFonts w:ascii="Calibri" w:eastAsia="Times New Roman" w:hAnsi="Calibri" w:cs="Calibri"/>
                <w:b w:val="0"/>
                <w:bCs w:val="0"/>
                <w:color w:val="000000"/>
                <w:sz w:val="22"/>
              </w:rPr>
            </w:pPr>
            <w:del w:id="2312" w:author="Nate Bachmeier [AWS-SA]" w:date="2023-05-04T18:11:00Z">
              <w:r w:rsidRPr="00E16572" w:rsidDel="009C19DC">
                <w:rPr>
                  <w:rFonts w:ascii="Calibri" w:eastAsia="Times New Roman" w:hAnsi="Calibri" w:cs="Calibri"/>
                  <w:color w:val="000000"/>
                  <w:sz w:val="22"/>
                </w:rPr>
                <w:delText>playing cymbals</w:delText>
              </w:r>
            </w:del>
          </w:p>
        </w:tc>
        <w:tc>
          <w:tcPr>
            <w:tcW w:w="5348" w:type="dxa"/>
            <w:noWrap/>
            <w:hideMark/>
          </w:tcPr>
          <w:p w14:paraId="25CFF034" w14:textId="12971C8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13" w:author="Nate Bachmeier [AWS-SA]" w:date="2023-05-04T18:11:00Z"/>
                <w:rFonts w:ascii="Calibri" w:eastAsia="Times New Roman" w:hAnsi="Calibri" w:cs="Calibri"/>
                <w:color w:val="000000"/>
                <w:sz w:val="22"/>
              </w:rPr>
            </w:pPr>
            <w:del w:id="2314" w:author="Nate Bachmeier [AWS-SA]" w:date="2023-05-04T18:11:00Z">
              <w:r w:rsidRPr="00E16572" w:rsidDel="009C19DC">
                <w:rPr>
                  <w:rFonts w:ascii="Calibri" w:eastAsia="Times New Roman" w:hAnsi="Calibri" w:cs="Calibri"/>
                  <w:color w:val="000000"/>
                  <w:sz w:val="22"/>
                </w:rPr>
                <w:delText>735</w:delText>
              </w:r>
            </w:del>
          </w:p>
        </w:tc>
      </w:tr>
      <w:tr w:rsidR="00E16572" w:rsidRPr="00E16572" w:rsidDel="009C19DC" w14:paraId="204E0DC8" w14:textId="75630187" w:rsidTr="00B21582">
        <w:trPr>
          <w:trHeight w:val="300"/>
          <w:del w:id="23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8B3F0C" w:rsidR="00E16572" w:rsidRPr="00B21582" w:rsidDel="009C19DC" w:rsidRDefault="00E16572" w:rsidP="00E16572">
            <w:pPr>
              <w:spacing w:line="240" w:lineRule="auto"/>
              <w:ind w:firstLine="0"/>
              <w:rPr>
                <w:del w:id="2316" w:author="Nate Bachmeier [AWS-SA]" w:date="2023-05-04T18:11:00Z"/>
                <w:rFonts w:ascii="Calibri" w:eastAsia="Times New Roman" w:hAnsi="Calibri" w:cs="Calibri"/>
                <w:b w:val="0"/>
                <w:bCs w:val="0"/>
                <w:color w:val="000000"/>
                <w:sz w:val="22"/>
              </w:rPr>
            </w:pPr>
            <w:del w:id="2317" w:author="Nate Bachmeier [AWS-SA]" w:date="2023-05-04T18:11:00Z">
              <w:r w:rsidRPr="00E16572" w:rsidDel="009C19DC">
                <w:rPr>
                  <w:rFonts w:ascii="Calibri" w:eastAsia="Times New Roman" w:hAnsi="Calibri" w:cs="Calibri"/>
                  <w:color w:val="000000"/>
                  <w:sz w:val="22"/>
                </w:rPr>
                <w:delText>playing darts</w:delText>
              </w:r>
            </w:del>
          </w:p>
        </w:tc>
        <w:tc>
          <w:tcPr>
            <w:tcW w:w="5348" w:type="dxa"/>
            <w:noWrap/>
            <w:hideMark/>
          </w:tcPr>
          <w:p w14:paraId="50EFF31A" w14:textId="4A49342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18" w:author="Nate Bachmeier [AWS-SA]" w:date="2023-05-04T18:11:00Z"/>
                <w:rFonts w:ascii="Calibri" w:eastAsia="Times New Roman" w:hAnsi="Calibri" w:cs="Calibri"/>
                <w:color w:val="000000"/>
                <w:sz w:val="22"/>
              </w:rPr>
            </w:pPr>
            <w:del w:id="2319"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5096B760" w14:textId="2DF211B2" w:rsidTr="00B21582">
        <w:trPr>
          <w:cnfStyle w:val="000000100000" w:firstRow="0" w:lastRow="0" w:firstColumn="0" w:lastColumn="0" w:oddVBand="0" w:evenVBand="0" w:oddHBand="1" w:evenHBand="0" w:firstRowFirstColumn="0" w:firstRowLastColumn="0" w:lastRowFirstColumn="0" w:lastRowLastColumn="0"/>
          <w:trHeight w:val="300"/>
          <w:del w:id="23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632D5F9E" w:rsidR="00E16572" w:rsidRPr="00B21582" w:rsidDel="009C19DC" w:rsidRDefault="00E16572" w:rsidP="00E16572">
            <w:pPr>
              <w:spacing w:line="240" w:lineRule="auto"/>
              <w:ind w:firstLine="0"/>
              <w:rPr>
                <w:del w:id="2321" w:author="Nate Bachmeier [AWS-SA]" w:date="2023-05-04T18:11:00Z"/>
                <w:rFonts w:ascii="Calibri" w:eastAsia="Times New Roman" w:hAnsi="Calibri" w:cs="Calibri"/>
                <w:b w:val="0"/>
                <w:bCs w:val="0"/>
                <w:color w:val="000000"/>
                <w:sz w:val="22"/>
              </w:rPr>
            </w:pPr>
            <w:del w:id="2322" w:author="Nate Bachmeier [AWS-SA]" w:date="2023-05-04T18:11:00Z">
              <w:r w:rsidRPr="00E16572" w:rsidDel="009C19DC">
                <w:rPr>
                  <w:rFonts w:ascii="Calibri" w:eastAsia="Times New Roman" w:hAnsi="Calibri" w:cs="Calibri"/>
                  <w:color w:val="000000"/>
                  <w:sz w:val="22"/>
                </w:rPr>
                <w:delText>playing didgeridoo</w:delText>
              </w:r>
            </w:del>
          </w:p>
        </w:tc>
        <w:tc>
          <w:tcPr>
            <w:tcW w:w="5348" w:type="dxa"/>
            <w:noWrap/>
            <w:hideMark/>
          </w:tcPr>
          <w:p w14:paraId="7EB3BE41" w14:textId="274C1C9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23" w:author="Nate Bachmeier [AWS-SA]" w:date="2023-05-04T18:11:00Z"/>
                <w:rFonts w:ascii="Calibri" w:eastAsia="Times New Roman" w:hAnsi="Calibri" w:cs="Calibri"/>
                <w:color w:val="000000"/>
                <w:sz w:val="22"/>
              </w:rPr>
            </w:pPr>
            <w:del w:id="2324" w:author="Nate Bachmeier [AWS-SA]" w:date="2023-05-04T18:11:00Z">
              <w:r w:rsidRPr="00E16572" w:rsidDel="009C19DC">
                <w:rPr>
                  <w:rFonts w:ascii="Calibri" w:eastAsia="Times New Roman" w:hAnsi="Calibri" w:cs="Calibri"/>
                  <w:color w:val="000000"/>
                  <w:sz w:val="22"/>
                </w:rPr>
                <w:delText>879</w:delText>
              </w:r>
            </w:del>
          </w:p>
        </w:tc>
      </w:tr>
      <w:tr w:rsidR="00E16572" w:rsidRPr="00E16572" w:rsidDel="009C19DC" w14:paraId="2E27BEEA" w14:textId="35E73631" w:rsidTr="00B21582">
        <w:trPr>
          <w:trHeight w:val="300"/>
          <w:del w:id="23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4A368480" w:rsidR="00E16572" w:rsidRPr="00B21582" w:rsidDel="009C19DC" w:rsidRDefault="00E16572" w:rsidP="00E16572">
            <w:pPr>
              <w:spacing w:line="240" w:lineRule="auto"/>
              <w:ind w:firstLine="0"/>
              <w:rPr>
                <w:del w:id="2326" w:author="Nate Bachmeier [AWS-SA]" w:date="2023-05-04T18:11:00Z"/>
                <w:rFonts w:ascii="Calibri" w:eastAsia="Times New Roman" w:hAnsi="Calibri" w:cs="Calibri"/>
                <w:b w:val="0"/>
                <w:bCs w:val="0"/>
                <w:color w:val="000000"/>
                <w:sz w:val="22"/>
              </w:rPr>
            </w:pPr>
            <w:del w:id="2327" w:author="Nate Bachmeier [AWS-SA]" w:date="2023-05-04T18:11:00Z">
              <w:r w:rsidRPr="00E16572" w:rsidDel="009C19DC">
                <w:rPr>
                  <w:rFonts w:ascii="Calibri" w:eastAsia="Times New Roman" w:hAnsi="Calibri" w:cs="Calibri"/>
                  <w:color w:val="000000"/>
                  <w:sz w:val="22"/>
                </w:rPr>
                <w:delText>playing dominoes</w:delText>
              </w:r>
            </w:del>
          </w:p>
        </w:tc>
        <w:tc>
          <w:tcPr>
            <w:tcW w:w="5348" w:type="dxa"/>
            <w:noWrap/>
            <w:hideMark/>
          </w:tcPr>
          <w:p w14:paraId="170ECEFF" w14:textId="35205EF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28" w:author="Nate Bachmeier [AWS-SA]" w:date="2023-05-04T18:11:00Z"/>
                <w:rFonts w:ascii="Calibri" w:eastAsia="Times New Roman" w:hAnsi="Calibri" w:cs="Calibri"/>
                <w:color w:val="000000"/>
                <w:sz w:val="22"/>
              </w:rPr>
            </w:pPr>
            <w:del w:id="2329" w:author="Nate Bachmeier [AWS-SA]" w:date="2023-05-04T18:11:00Z">
              <w:r w:rsidRPr="00E16572" w:rsidDel="009C19DC">
                <w:rPr>
                  <w:rFonts w:ascii="Calibri" w:eastAsia="Times New Roman" w:hAnsi="Calibri" w:cs="Calibri"/>
                  <w:color w:val="000000"/>
                  <w:sz w:val="22"/>
                </w:rPr>
                <w:delText>496</w:delText>
              </w:r>
            </w:del>
          </w:p>
        </w:tc>
      </w:tr>
      <w:tr w:rsidR="00E16572" w:rsidRPr="00E16572" w:rsidDel="009C19DC" w14:paraId="4A2CA0EC" w14:textId="7B8A94E9" w:rsidTr="00B21582">
        <w:trPr>
          <w:cnfStyle w:val="000000100000" w:firstRow="0" w:lastRow="0" w:firstColumn="0" w:lastColumn="0" w:oddVBand="0" w:evenVBand="0" w:oddHBand="1" w:evenHBand="0" w:firstRowFirstColumn="0" w:firstRowLastColumn="0" w:lastRowFirstColumn="0" w:lastRowLastColumn="0"/>
          <w:trHeight w:val="300"/>
          <w:del w:id="23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3FA45E33" w:rsidR="00E16572" w:rsidRPr="00B21582" w:rsidDel="009C19DC" w:rsidRDefault="00E16572" w:rsidP="00E16572">
            <w:pPr>
              <w:spacing w:line="240" w:lineRule="auto"/>
              <w:ind w:firstLine="0"/>
              <w:rPr>
                <w:del w:id="2331" w:author="Nate Bachmeier [AWS-SA]" w:date="2023-05-04T18:11:00Z"/>
                <w:rFonts w:ascii="Calibri" w:eastAsia="Times New Roman" w:hAnsi="Calibri" w:cs="Calibri"/>
                <w:b w:val="0"/>
                <w:bCs w:val="0"/>
                <w:color w:val="000000"/>
                <w:sz w:val="22"/>
              </w:rPr>
            </w:pPr>
            <w:del w:id="2332" w:author="Nate Bachmeier [AWS-SA]" w:date="2023-05-04T18:11:00Z">
              <w:r w:rsidRPr="00E16572" w:rsidDel="009C19DC">
                <w:rPr>
                  <w:rFonts w:ascii="Calibri" w:eastAsia="Times New Roman" w:hAnsi="Calibri" w:cs="Calibri"/>
                  <w:color w:val="000000"/>
                  <w:sz w:val="22"/>
                </w:rPr>
                <w:delText>playing drums</w:delText>
              </w:r>
            </w:del>
          </w:p>
        </w:tc>
        <w:tc>
          <w:tcPr>
            <w:tcW w:w="5348" w:type="dxa"/>
            <w:noWrap/>
            <w:hideMark/>
          </w:tcPr>
          <w:p w14:paraId="6E1C2E64" w14:textId="6F4D177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33" w:author="Nate Bachmeier [AWS-SA]" w:date="2023-05-04T18:11:00Z"/>
                <w:rFonts w:ascii="Calibri" w:eastAsia="Times New Roman" w:hAnsi="Calibri" w:cs="Calibri"/>
                <w:color w:val="000000"/>
                <w:sz w:val="22"/>
              </w:rPr>
            </w:pPr>
            <w:del w:id="2334" w:author="Nate Bachmeier [AWS-SA]" w:date="2023-05-04T18:11:00Z">
              <w:r w:rsidRPr="00E16572" w:rsidDel="009C19DC">
                <w:rPr>
                  <w:rFonts w:ascii="Calibri" w:eastAsia="Times New Roman" w:hAnsi="Calibri" w:cs="Calibri"/>
                  <w:color w:val="000000"/>
                  <w:sz w:val="22"/>
                </w:rPr>
                <w:delText>814</w:delText>
              </w:r>
            </w:del>
          </w:p>
        </w:tc>
      </w:tr>
      <w:tr w:rsidR="00E16572" w:rsidRPr="00E16572" w:rsidDel="009C19DC" w14:paraId="3391589B" w14:textId="15471982" w:rsidTr="00B21582">
        <w:trPr>
          <w:trHeight w:val="300"/>
          <w:del w:id="23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4FC0367B" w:rsidR="00E16572" w:rsidRPr="00B21582" w:rsidDel="009C19DC" w:rsidRDefault="00E16572" w:rsidP="00E16572">
            <w:pPr>
              <w:spacing w:line="240" w:lineRule="auto"/>
              <w:ind w:firstLine="0"/>
              <w:rPr>
                <w:del w:id="2336" w:author="Nate Bachmeier [AWS-SA]" w:date="2023-05-04T18:11:00Z"/>
                <w:rFonts w:ascii="Calibri" w:eastAsia="Times New Roman" w:hAnsi="Calibri" w:cs="Calibri"/>
                <w:b w:val="0"/>
                <w:bCs w:val="0"/>
                <w:color w:val="000000"/>
                <w:sz w:val="22"/>
              </w:rPr>
            </w:pPr>
            <w:del w:id="2337" w:author="Nate Bachmeier [AWS-SA]" w:date="2023-05-04T18:11:00Z">
              <w:r w:rsidRPr="00E16572" w:rsidDel="009C19DC">
                <w:rPr>
                  <w:rFonts w:ascii="Calibri" w:eastAsia="Times New Roman" w:hAnsi="Calibri" w:cs="Calibri"/>
                  <w:color w:val="000000"/>
                  <w:sz w:val="22"/>
                </w:rPr>
                <w:delText>playing field hockey</w:delText>
              </w:r>
            </w:del>
          </w:p>
        </w:tc>
        <w:tc>
          <w:tcPr>
            <w:tcW w:w="5348" w:type="dxa"/>
            <w:noWrap/>
            <w:hideMark/>
          </w:tcPr>
          <w:p w14:paraId="338FED5A" w14:textId="69D1160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38" w:author="Nate Bachmeier [AWS-SA]" w:date="2023-05-04T18:11:00Z"/>
                <w:rFonts w:ascii="Calibri" w:eastAsia="Times New Roman" w:hAnsi="Calibri" w:cs="Calibri"/>
                <w:color w:val="000000"/>
                <w:sz w:val="22"/>
              </w:rPr>
            </w:pPr>
            <w:del w:id="2339"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5FDA933A" w14:textId="3F88A866" w:rsidTr="00B21582">
        <w:trPr>
          <w:cnfStyle w:val="000000100000" w:firstRow="0" w:lastRow="0" w:firstColumn="0" w:lastColumn="0" w:oddVBand="0" w:evenVBand="0" w:oddHBand="1" w:evenHBand="0" w:firstRowFirstColumn="0" w:firstRowLastColumn="0" w:lastRowFirstColumn="0" w:lastRowLastColumn="0"/>
          <w:trHeight w:val="300"/>
          <w:del w:id="23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193B7C4D" w:rsidR="00E16572" w:rsidRPr="00B21582" w:rsidDel="009C19DC" w:rsidRDefault="00E16572" w:rsidP="00E16572">
            <w:pPr>
              <w:spacing w:line="240" w:lineRule="auto"/>
              <w:ind w:firstLine="0"/>
              <w:rPr>
                <w:del w:id="2341" w:author="Nate Bachmeier [AWS-SA]" w:date="2023-05-04T18:11:00Z"/>
                <w:rFonts w:ascii="Calibri" w:eastAsia="Times New Roman" w:hAnsi="Calibri" w:cs="Calibri"/>
                <w:b w:val="0"/>
                <w:bCs w:val="0"/>
                <w:color w:val="000000"/>
                <w:sz w:val="22"/>
              </w:rPr>
            </w:pPr>
            <w:del w:id="2342" w:author="Nate Bachmeier [AWS-SA]" w:date="2023-05-04T18:11:00Z">
              <w:r w:rsidRPr="00E16572" w:rsidDel="009C19DC">
                <w:rPr>
                  <w:rFonts w:ascii="Calibri" w:eastAsia="Times New Roman" w:hAnsi="Calibri" w:cs="Calibri"/>
                  <w:color w:val="000000"/>
                  <w:sz w:val="22"/>
                </w:rPr>
                <w:delText>playing flute</w:delText>
              </w:r>
            </w:del>
          </w:p>
        </w:tc>
        <w:tc>
          <w:tcPr>
            <w:tcW w:w="5348" w:type="dxa"/>
            <w:noWrap/>
            <w:hideMark/>
          </w:tcPr>
          <w:p w14:paraId="4669B1E6" w14:textId="4DCCA95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43" w:author="Nate Bachmeier [AWS-SA]" w:date="2023-05-04T18:11:00Z"/>
                <w:rFonts w:ascii="Calibri" w:eastAsia="Times New Roman" w:hAnsi="Calibri" w:cs="Calibri"/>
                <w:color w:val="000000"/>
                <w:sz w:val="22"/>
              </w:rPr>
            </w:pPr>
            <w:del w:id="2344" w:author="Nate Bachmeier [AWS-SA]" w:date="2023-05-04T18:11:00Z">
              <w:r w:rsidRPr="00E16572" w:rsidDel="009C19DC">
                <w:rPr>
                  <w:rFonts w:ascii="Calibri" w:eastAsia="Times New Roman" w:hAnsi="Calibri" w:cs="Calibri"/>
                  <w:color w:val="000000"/>
                  <w:sz w:val="22"/>
                </w:rPr>
                <w:delText>709</w:delText>
              </w:r>
            </w:del>
          </w:p>
        </w:tc>
      </w:tr>
      <w:tr w:rsidR="00E16572" w:rsidRPr="00E16572" w:rsidDel="009C19DC" w14:paraId="5F058D5C" w14:textId="092BE848" w:rsidTr="00B21582">
        <w:trPr>
          <w:trHeight w:val="300"/>
          <w:del w:id="23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3EA511ED" w:rsidR="00E16572" w:rsidRPr="00B21582" w:rsidDel="009C19DC" w:rsidRDefault="00E16572" w:rsidP="00E16572">
            <w:pPr>
              <w:spacing w:line="240" w:lineRule="auto"/>
              <w:ind w:firstLine="0"/>
              <w:rPr>
                <w:del w:id="2346" w:author="Nate Bachmeier [AWS-SA]" w:date="2023-05-04T18:11:00Z"/>
                <w:rFonts w:ascii="Calibri" w:eastAsia="Times New Roman" w:hAnsi="Calibri" w:cs="Calibri"/>
                <w:b w:val="0"/>
                <w:bCs w:val="0"/>
                <w:color w:val="000000"/>
                <w:sz w:val="22"/>
              </w:rPr>
            </w:pPr>
            <w:del w:id="2347" w:author="Nate Bachmeier [AWS-SA]" w:date="2023-05-04T18:11:00Z">
              <w:r w:rsidRPr="00E16572" w:rsidDel="009C19DC">
                <w:rPr>
                  <w:rFonts w:ascii="Calibri" w:eastAsia="Times New Roman" w:hAnsi="Calibri" w:cs="Calibri"/>
                  <w:color w:val="000000"/>
                  <w:sz w:val="22"/>
                </w:rPr>
                <w:delText>playing gong</w:delText>
              </w:r>
            </w:del>
          </w:p>
        </w:tc>
        <w:tc>
          <w:tcPr>
            <w:tcW w:w="5348" w:type="dxa"/>
            <w:noWrap/>
            <w:hideMark/>
          </w:tcPr>
          <w:p w14:paraId="76CAD976" w14:textId="64CC357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48" w:author="Nate Bachmeier [AWS-SA]" w:date="2023-05-04T18:11:00Z"/>
                <w:rFonts w:ascii="Calibri" w:eastAsia="Times New Roman" w:hAnsi="Calibri" w:cs="Calibri"/>
                <w:color w:val="000000"/>
                <w:sz w:val="22"/>
              </w:rPr>
            </w:pPr>
            <w:del w:id="2349" w:author="Nate Bachmeier [AWS-SA]" w:date="2023-05-04T18:11:00Z">
              <w:r w:rsidRPr="00E16572" w:rsidDel="009C19DC">
                <w:rPr>
                  <w:rFonts w:ascii="Calibri" w:eastAsia="Times New Roman" w:hAnsi="Calibri" w:cs="Calibri"/>
                  <w:color w:val="000000"/>
                  <w:sz w:val="22"/>
                </w:rPr>
                <w:delText>608</w:delText>
              </w:r>
            </w:del>
          </w:p>
        </w:tc>
      </w:tr>
      <w:tr w:rsidR="00E16572" w:rsidRPr="00E16572" w:rsidDel="009C19DC" w14:paraId="3A8A2323" w14:textId="624DA94A" w:rsidTr="00B21582">
        <w:trPr>
          <w:cnfStyle w:val="000000100000" w:firstRow="0" w:lastRow="0" w:firstColumn="0" w:lastColumn="0" w:oddVBand="0" w:evenVBand="0" w:oddHBand="1" w:evenHBand="0" w:firstRowFirstColumn="0" w:firstRowLastColumn="0" w:lastRowFirstColumn="0" w:lastRowLastColumn="0"/>
          <w:trHeight w:val="300"/>
          <w:del w:id="23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24645061" w:rsidR="00E16572" w:rsidRPr="00B21582" w:rsidDel="009C19DC" w:rsidRDefault="00E16572" w:rsidP="00E16572">
            <w:pPr>
              <w:spacing w:line="240" w:lineRule="auto"/>
              <w:ind w:firstLine="0"/>
              <w:rPr>
                <w:del w:id="2351" w:author="Nate Bachmeier [AWS-SA]" w:date="2023-05-04T18:11:00Z"/>
                <w:rFonts w:ascii="Calibri" w:eastAsia="Times New Roman" w:hAnsi="Calibri" w:cs="Calibri"/>
                <w:b w:val="0"/>
                <w:bCs w:val="0"/>
                <w:color w:val="000000"/>
                <w:sz w:val="22"/>
              </w:rPr>
            </w:pPr>
            <w:del w:id="2352" w:author="Nate Bachmeier [AWS-SA]" w:date="2023-05-04T18:11:00Z">
              <w:r w:rsidRPr="00E16572" w:rsidDel="009C19DC">
                <w:rPr>
                  <w:rFonts w:ascii="Calibri" w:eastAsia="Times New Roman" w:hAnsi="Calibri" w:cs="Calibri"/>
                  <w:color w:val="000000"/>
                  <w:sz w:val="22"/>
                </w:rPr>
                <w:delText>playing guitar</w:delText>
              </w:r>
            </w:del>
          </w:p>
        </w:tc>
        <w:tc>
          <w:tcPr>
            <w:tcW w:w="5348" w:type="dxa"/>
            <w:noWrap/>
            <w:hideMark/>
          </w:tcPr>
          <w:p w14:paraId="5136B352" w14:textId="54B5ECE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53" w:author="Nate Bachmeier [AWS-SA]" w:date="2023-05-04T18:11:00Z"/>
                <w:rFonts w:ascii="Calibri" w:eastAsia="Times New Roman" w:hAnsi="Calibri" w:cs="Calibri"/>
                <w:color w:val="000000"/>
                <w:sz w:val="22"/>
              </w:rPr>
            </w:pPr>
            <w:del w:id="2354" w:author="Nate Bachmeier [AWS-SA]" w:date="2023-05-04T18:11:00Z">
              <w:r w:rsidRPr="00E16572" w:rsidDel="009C19DC">
                <w:rPr>
                  <w:rFonts w:ascii="Calibri" w:eastAsia="Times New Roman" w:hAnsi="Calibri" w:cs="Calibri"/>
                  <w:color w:val="000000"/>
                  <w:sz w:val="22"/>
                </w:rPr>
                <w:delText>677</w:delText>
              </w:r>
            </w:del>
          </w:p>
        </w:tc>
      </w:tr>
      <w:tr w:rsidR="00E16572" w:rsidRPr="00E16572" w:rsidDel="009C19DC" w14:paraId="51118478" w14:textId="1B6D5C82" w:rsidTr="00B21582">
        <w:trPr>
          <w:trHeight w:val="300"/>
          <w:del w:id="23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1CE30440" w:rsidR="00E16572" w:rsidRPr="00B21582" w:rsidDel="009C19DC" w:rsidRDefault="00E16572" w:rsidP="00E16572">
            <w:pPr>
              <w:spacing w:line="240" w:lineRule="auto"/>
              <w:ind w:firstLine="0"/>
              <w:rPr>
                <w:del w:id="2356" w:author="Nate Bachmeier [AWS-SA]" w:date="2023-05-04T18:11:00Z"/>
                <w:rFonts w:ascii="Calibri" w:eastAsia="Times New Roman" w:hAnsi="Calibri" w:cs="Calibri"/>
                <w:b w:val="0"/>
                <w:bCs w:val="0"/>
                <w:color w:val="000000"/>
                <w:sz w:val="22"/>
              </w:rPr>
            </w:pPr>
            <w:del w:id="2357" w:author="Nate Bachmeier [AWS-SA]" w:date="2023-05-04T18:11:00Z">
              <w:r w:rsidRPr="00E16572" w:rsidDel="009C19DC">
                <w:rPr>
                  <w:rFonts w:ascii="Calibri" w:eastAsia="Times New Roman" w:hAnsi="Calibri" w:cs="Calibri"/>
                  <w:color w:val="000000"/>
                  <w:sz w:val="22"/>
                </w:rPr>
                <w:delText>playing hand clapping games</w:delText>
              </w:r>
            </w:del>
          </w:p>
        </w:tc>
        <w:tc>
          <w:tcPr>
            <w:tcW w:w="5348" w:type="dxa"/>
            <w:noWrap/>
            <w:hideMark/>
          </w:tcPr>
          <w:p w14:paraId="2D668538" w14:textId="092CEC2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58" w:author="Nate Bachmeier [AWS-SA]" w:date="2023-05-04T18:11:00Z"/>
                <w:rFonts w:ascii="Calibri" w:eastAsia="Times New Roman" w:hAnsi="Calibri" w:cs="Calibri"/>
                <w:color w:val="000000"/>
                <w:sz w:val="22"/>
              </w:rPr>
            </w:pPr>
            <w:del w:id="2359" w:author="Nate Bachmeier [AWS-SA]" w:date="2023-05-04T18:11:00Z">
              <w:r w:rsidRPr="00E16572" w:rsidDel="009C19DC">
                <w:rPr>
                  <w:rFonts w:ascii="Calibri" w:eastAsia="Times New Roman" w:hAnsi="Calibri" w:cs="Calibri"/>
                  <w:color w:val="000000"/>
                  <w:sz w:val="22"/>
                </w:rPr>
                <w:delText>534</w:delText>
              </w:r>
            </w:del>
          </w:p>
        </w:tc>
      </w:tr>
      <w:tr w:rsidR="00E16572" w:rsidRPr="00E16572" w:rsidDel="009C19DC" w14:paraId="037DF287" w14:textId="585D280E" w:rsidTr="00B21582">
        <w:trPr>
          <w:cnfStyle w:val="000000100000" w:firstRow="0" w:lastRow="0" w:firstColumn="0" w:lastColumn="0" w:oddVBand="0" w:evenVBand="0" w:oddHBand="1" w:evenHBand="0" w:firstRowFirstColumn="0" w:firstRowLastColumn="0" w:lastRowFirstColumn="0" w:lastRowLastColumn="0"/>
          <w:trHeight w:val="300"/>
          <w:del w:id="23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262B006D" w:rsidR="00E16572" w:rsidRPr="00B21582" w:rsidDel="009C19DC" w:rsidRDefault="00E16572" w:rsidP="00E16572">
            <w:pPr>
              <w:spacing w:line="240" w:lineRule="auto"/>
              <w:ind w:firstLine="0"/>
              <w:rPr>
                <w:del w:id="2361" w:author="Nate Bachmeier [AWS-SA]" w:date="2023-05-04T18:11:00Z"/>
                <w:rFonts w:ascii="Calibri" w:eastAsia="Times New Roman" w:hAnsi="Calibri" w:cs="Calibri"/>
                <w:b w:val="0"/>
                <w:bCs w:val="0"/>
                <w:color w:val="000000"/>
                <w:sz w:val="22"/>
              </w:rPr>
            </w:pPr>
            <w:del w:id="2362" w:author="Nate Bachmeier [AWS-SA]" w:date="2023-05-04T18:11:00Z">
              <w:r w:rsidRPr="00E16572" w:rsidDel="009C19DC">
                <w:rPr>
                  <w:rFonts w:ascii="Calibri" w:eastAsia="Times New Roman" w:hAnsi="Calibri" w:cs="Calibri"/>
                  <w:color w:val="000000"/>
                  <w:sz w:val="22"/>
                </w:rPr>
                <w:delText>playing harmonica</w:delText>
              </w:r>
            </w:del>
          </w:p>
        </w:tc>
        <w:tc>
          <w:tcPr>
            <w:tcW w:w="5348" w:type="dxa"/>
            <w:noWrap/>
            <w:hideMark/>
          </w:tcPr>
          <w:p w14:paraId="190F856A" w14:textId="7F32BBD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63" w:author="Nate Bachmeier [AWS-SA]" w:date="2023-05-04T18:11:00Z"/>
                <w:rFonts w:ascii="Calibri" w:eastAsia="Times New Roman" w:hAnsi="Calibri" w:cs="Calibri"/>
                <w:color w:val="000000"/>
                <w:sz w:val="22"/>
              </w:rPr>
            </w:pPr>
            <w:del w:id="2364" w:author="Nate Bachmeier [AWS-SA]" w:date="2023-05-04T18:11:00Z">
              <w:r w:rsidRPr="00E16572" w:rsidDel="009C19DC">
                <w:rPr>
                  <w:rFonts w:ascii="Calibri" w:eastAsia="Times New Roman" w:hAnsi="Calibri" w:cs="Calibri"/>
                  <w:color w:val="000000"/>
                  <w:sz w:val="22"/>
                </w:rPr>
                <w:delText>714</w:delText>
              </w:r>
            </w:del>
          </w:p>
        </w:tc>
      </w:tr>
      <w:tr w:rsidR="00E16572" w:rsidRPr="00E16572" w:rsidDel="009C19DC" w14:paraId="71B3DDBF" w14:textId="35C8D194" w:rsidTr="00B21582">
        <w:trPr>
          <w:trHeight w:val="300"/>
          <w:del w:id="23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2AB1BFAE" w:rsidR="00E16572" w:rsidRPr="00B21582" w:rsidDel="009C19DC" w:rsidRDefault="00E16572" w:rsidP="00E16572">
            <w:pPr>
              <w:spacing w:line="240" w:lineRule="auto"/>
              <w:ind w:firstLine="0"/>
              <w:rPr>
                <w:del w:id="2366" w:author="Nate Bachmeier [AWS-SA]" w:date="2023-05-04T18:11:00Z"/>
                <w:rFonts w:ascii="Calibri" w:eastAsia="Times New Roman" w:hAnsi="Calibri" w:cs="Calibri"/>
                <w:b w:val="0"/>
                <w:bCs w:val="0"/>
                <w:color w:val="000000"/>
                <w:sz w:val="22"/>
              </w:rPr>
            </w:pPr>
            <w:del w:id="2367" w:author="Nate Bachmeier [AWS-SA]" w:date="2023-05-04T18:11:00Z">
              <w:r w:rsidRPr="00E16572" w:rsidDel="009C19DC">
                <w:rPr>
                  <w:rFonts w:ascii="Calibri" w:eastAsia="Times New Roman" w:hAnsi="Calibri" w:cs="Calibri"/>
                  <w:color w:val="000000"/>
                  <w:sz w:val="22"/>
                </w:rPr>
                <w:delText>playing harp</w:delText>
              </w:r>
            </w:del>
          </w:p>
        </w:tc>
        <w:tc>
          <w:tcPr>
            <w:tcW w:w="5348" w:type="dxa"/>
            <w:noWrap/>
            <w:hideMark/>
          </w:tcPr>
          <w:p w14:paraId="1F96A7E6" w14:textId="7E26E91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68" w:author="Nate Bachmeier [AWS-SA]" w:date="2023-05-04T18:11:00Z"/>
                <w:rFonts w:ascii="Calibri" w:eastAsia="Times New Roman" w:hAnsi="Calibri" w:cs="Calibri"/>
                <w:color w:val="000000"/>
                <w:sz w:val="22"/>
              </w:rPr>
            </w:pPr>
            <w:del w:id="2369" w:author="Nate Bachmeier [AWS-SA]" w:date="2023-05-04T18:11:00Z">
              <w:r w:rsidRPr="00E16572" w:rsidDel="009C19DC">
                <w:rPr>
                  <w:rFonts w:ascii="Calibri" w:eastAsia="Times New Roman" w:hAnsi="Calibri" w:cs="Calibri"/>
                  <w:color w:val="000000"/>
                  <w:sz w:val="22"/>
                </w:rPr>
                <w:delText>816</w:delText>
              </w:r>
            </w:del>
          </w:p>
        </w:tc>
      </w:tr>
      <w:tr w:rsidR="00E16572" w:rsidRPr="00E16572" w:rsidDel="009C19DC" w14:paraId="2A35CE83" w14:textId="1C747616" w:rsidTr="00B21582">
        <w:trPr>
          <w:cnfStyle w:val="000000100000" w:firstRow="0" w:lastRow="0" w:firstColumn="0" w:lastColumn="0" w:oddVBand="0" w:evenVBand="0" w:oddHBand="1" w:evenHBand="0" w:firstRowFirstColumn="0" w:firstRowLastColumn="0" w:lastRowFirstColumn="0" w:lastRowLastColumn="0"/>
          <w:trHeight w:val="300"/>
          <w:del w:id="23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12F5519C" w:rsidR="00E16572" w:rsidRPr="00B21582" w:rsidDel="009C19DC" w:rsidRDefault="00E16572" w:rsidP="00E16572">
            <w:pPr>
              <w:spacing w:line="240" w:lineRule="auto"/>
              <w:ind w:firstLine="0"/>
              <w:rPr>
                <w:del w:id="2371" w:author="Nate Bachmeier [AWS-SA]" w:date="2023-05-04T18:11:00Z"/>
                <w:rFonts w:ascii="Calibri" w:eastAsia="Times New Roman" w:hAnsi="Calibri" w:cs="Calibri"/>
                <w:b w:val="0"/>
                <w:bCs w:val="0"/>
                <w:color w:val="000000"/>
                <w:sz w:val="22"/>
              </w:rPr>
            </w:pPr>
            <w:del w:id="2372" w:author="Nate Bachmeier [AWS-SA]" w:date="2023-05-04T18:11:00Z">
              <w:r w:rsidRPr="00E16572" w:rsidDel="009C19DC">
                <w:rPr>
                  <w:rFonts w:ascii="Calibri" w:eastAsia="Times New Roman" w:hAnsi="Calibri" w:cs="Calibri"/>
                  <w:color w:val="000000"/>
                  <w:sz w:val="22"/>
                </w:rPr>
                <w:delText>playing ice hockey</w:delText>
              </w:r>
            </w:del>
          </w:p>
        </w:tc>
        <w:tc>
          <w:tcPr>
            <w:tcW w:w="5348" w:type="dxa"/>
            <w:noWrap/>
            <w:hideMark/>
          </w:tcPr>
          <w:p w14:paraId="17581BF9" w14:textId="401C65A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73" w:author="Nate Bachmeier [AWS-SA]" w:date="2023-05-04T18:11:00Z"/>
                <w:rFonts w:ascii="Calibri" w:eastAsia="Times New Roman" w:hAnsi="Calibri" w:cs="Calibri"/>
                <w:color w:val="000000"/>
                <w:sz w:val="22"/>
              </w:rPr>
            </w:pPr>
            <w:del w:id="2374" w:author="Nate Bachmeier [AWS-SA]" w:date="2023-05-04T18:11:00Z">
              <w:r w:rsidRPr="00E16572" w:rsidDel="009C19DC">
                <w:rPr>
                  <w:rFonts w:ascii="Calibri" w:eastAsia="Times New Roman" w:hAnsi="Calibri" w:cs="Calibri"/>
                  <w:color w:val="000000"/>
                  <w:sz w:val="22"/>
                </w:rPr>
                <w:delText>792</w:delText>
              </w:r>
            </w:del>
          </w:p>
        </w:tc>
      </w:tr>
      <w:tr w:rsidR="00E16572" w:rsidRPr="00E16572" w:rsidDel="009C19DC" w14:paraId="026B9675" w14:textId="364A7A9A" w:rsidTr="00B21582">
        <w:trPr>
          <w:trHeight w:val="300"/>
          <w:del w:id="23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2E1A61F6" w:rsidR="00E16572" w:rsidRPr="00B21582" w:rsidDel="009C19DC" w:rsidRDefault="00E16572" w:rsidP="00E16572">
            <w:pPr>
              <w:spacing w:line="240" w:lineRule="auto"/>
              <w:ind w:firstLine="0"/>
              <w:rPr>
                <w:del w:id="2376" w:author="Nate Bachmeier [AWS-SA]" w:date="2023-05-04T18:11:00Z"/>
                <w:rFonts w:ascii="Calibri" w:eastAsia="Times New Roman" w:hAnsi="Calibri" w:cs="Calibri"/>
                <w:b w:val="0"/>
                <w:bCs w:val="0"/>
                <w:color w:val="000000"/>
                <w:sz w:val="22"/>
              </w:rPr>
            </w:pPr>
            <w:del w:id="2377" w:author="Nate Bachmeier [AWS-SA]" w:date="2023-05-04T18:11:00Z">
              <w:r w:rsidRPr="00E16572" w:rsidDel="009C19DC">
                <w:rPr>
                  <w:rFonts w:ascii="Calibri" w:eastAsia="Times New Roman" w:hAnsi="Calibri" w:cs="Calibri"/>
                  <w:color w:val="000000"/>
                  <w:sz w:val="22"/>
                </w:rPr>
                <w:delText>playing keyboard</w:delText>
              </w:r>
            </w:del>
          </w:p>
        </w:tc>
        <w:tc>
          <w:tcPr>
            <w:tcW w:w="5348" w:type="dxa"/>
            <w:noWrap/>
            <w:hideMark/>
          </w:tcPr>
          <w:p w14:paraId="57E835FA" w14:textId="69567EC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78" w:author="Nate Bachmeier [AWS-SA]" w:date="2023-05-04T18:11:00Z"/>
                <w:rFonts w:ascii="Calibri" w:eastAsia="Times New Roman" w:hAnsi="Calibri" w:cs="Calibri"/>
                <w:color w:val="000000"/>
                <w:sz w:val="22"/>
              </w:rPr>
            </w:pPr>
            <w:del w:id="2379" w:author="Nate Bachmeier [AWS-SA]" w:date="2023-05-04T18:11:00Z">
              <w:r w:rsidRPr="00E16572" w:rsidDel="009C19DC">
                <w:rPr>
                  <w:rFonts w:ascii="Calibri" w:eastAsia="Times New Roman" w:hAnsi="Calibri" w:cs="Calibri"/>
                  <w:color w:val="000000"/>
                  <w:sz w:val="22"/>
                </w:rPr>
                <w:delText>802</w:delText>
              </w:r>
            </w:del>
          </w:p>
        </w:tc>
      </w:tr>
      <w:tr w:rsidR="00E16572" w:rsidRPr="00E16572" w:rsidDel="009C19DC" w14:paraId="39723FE2" w14:textId="765AFEC7" w:rsidTr="00B21582">
        <w:trPr>
          <w:cnfStyle w:val="000000100000" w:firstRow="0" w:lastRow="0" w:firstColumn="0" w:lastColumn="0" w:oddVBand="0" w:evenVBand="0" w:oddHBand="1" w:evenHBand="0" w:firstRowFirstColumn="0" w:firstRowLastColumn="0" w:lastRowFirstColumn="0" w:lastRowLastColumn="0"/>
          <w:trHeight w:val="300"/>
          <w:del w:id="23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6AFE0136" w:rsidR="00E16572" w:rsidRPr="00B21582" w:rsidDel="009C19DC" w:rsidRDefault="00E16572" w:rsidP="00E16572">
            <w:pPr>
              <w:spacing w:line="240" w:lineRule="auto"/>
              <w:ind w:firstLine="0"/>
              <w:rPr>
                <w:del w:id="2381" w:author="Nate Bachmeier [AWS-SA]" w:date="2023-05-04T18:11:00Z"/>
                <w:rFonts w:ascii="Calibri" w:eastAsia="Times New Roman" w:hAnsi="Calibri" w:cs="Calibri"/>
                <w:b w:val="0"/>
                <w:bCs w:val="0"/>
                <w:color w:val="000000"/>
                <w:sz w:val="22"/>
              </w:rPr>
            </w:pPr>
            <w:del w:id="2382" w:author="Nate Bachmeier [AWS-SA]" w:date="2023-05-04T18:11:00Z">
              <w:r w:rsidRPr="00E16572" w:rsidDel="009C19DC">
                <w:rPr>
                  <w:rFonts w:ascii="Calibri" w:eastAsia="Times New Roman" w:hAnsi="Calibri" w:cs="Calibri"/>
                  <w:color w:val="000000"/>
                  <w:sz w:val="22"/>
                </w:rPr>
                <w:delText>playing kickball</w:delText>
              </w:r>
            </w:del>
          </w:p>
        </w:tc>
        <w:tc>
          <w:tcPr>
            <w:tcW w:w="5348" w:type="dxa"/>
            <w:noWrap/>
            <w:hideMark/>
          </w:tcPr>
          <w:p w14:paraId="32852892" w14:textId="59463B3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83" w:author="Nate Bachmeier [AWS-SA]" w:date="2023-05-04T18:11:00Z"/>
                <w:rFonts w:ascii="Calibri" w:eastAsia="Times New Roman" w:hAnsi="Calibri" w:cs="Calibri"/>
                <w:color w:val="000000"/>
                <w:sz w:val="22"/>
              </w:rPr>
            </w:pPr>
            <w:del w:id="2384" w:author="Nate Bachmeier [AWS-SA]" w:date="2023-05-04T18:11:00Z">
              <w:r w:rsidRPr="00E16572" w:rsidDel="009C19DC">
                <w:rPr>
                  <w:rFonts w:ascii="Calibri" w:eastAsia="Times New Roman" w:hAnsi="Calibri" w:cs="Calibri"/>
                  <w:color w:val="000000"/>
                  <w:sz w:val="22"/>
                </w:rPr>
                <w:delText>509</w:delText>
              </w:r>
            </w:del>
          </w:p>
        </w:tc>
      </w:tr>
      <w:tr w:rsidR="00E16572" w:rsidRPr="00E16572" w:rsidDel="009C19DC" w14:paraId="612EC9F5" w14:textId="29C37AA7" w:rsidTr="00B21582">
        <w:trPr>
          <w:trHeight w:val="300"/>
          <w:del w:id="23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6F7BACC8" w:rsidR="00E16572" w:rsidRPr="00B21582" w:rsidDel="009C19DC" w:rsidRDefault="00E16572" w:rsidP="00E16572">
            <w:pPr>
              <w:spacing w:line="240" w:lineRule="auto"/>
              <w:ind w:firstLine="0"/>
              <w:rPr>
                <w:del w:id="2386" w:author="Nate Bachmeier [AWS-SA]" w:date="2023-05-04T18:11:00Z"/>
                <w:rFonts w:ascii="Calibri" w:eastAsia="Times New Roman" w:hAnsi="Calibri" w:cs="Calibri"/>
                <w:b w:val="0"/>
                <w:bCs w:val="0"/>
                <w:color w:val="000000"/>
                <w:sz w:val="22"/>
              </w:rPr>
            </w:pPr>
            <w:del w:id="2387" w:author="Nate Bachmeier [AWS-SA]" w:date="2023-05-04T18:11:00Z">
              <w:r w:rsidRPr="00E16572" w:rsidDel="009C19DC">
                <w:rPr>
                  <w:rFonts w:ascii="Calibri" w:eastAsia="Times New Roman" w:hAnsi="Calibri" w:cs="Calibri"/>
                  <w:color w:val="000000"/>
                  <w:sz w:val="22"/>
                </w:rPr>
                <w:delText>playing laser tag</w:delText>
              </w:r>
            </w:del>
          </w:p>
        </w:tc>
        <w:tc>
          <w:tcPr>
            <w:tcW w:w="5348" w:type="dxa"/>
            <w:noWrap/>
            <w:hideMark/>
          </w:tcPr>
          <w:p w14:paraId="5BC9A0E8" w14:textId="01E42DF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88" w:author="Nate Bachmeier [AWS-SA]" w:date="2023-05-04T18:11:00Z"/>
                <w:rFonts w:ascii="Calibri" w:eastAsia="Times New Roman" w:hAnsi="Calibri" w:cs="Calibri"/>
                <w:color w:val="000000"/>
                <w:sz w:val="22"/>
              </w:rPr>
            </w:pPr>
            <w:del w:id="2389" w:author="Nate Bachmeier [AWS-SA]" w:date="2023-05-04T18:11:00Z">
              <w:r w:rsidRPr="00E16572" w:rsidDel="009C19DC">
                <w:rPr>
                  <w:rFonts w:ascii="Calibri" w:eastAsia="Times New Roman" w:hAnsi="Calibri" w:cs="Calibri"/>
                  <w:color w:val="000000"/>
                  <w:sz w:val="22"/>
                </w:rPr>
                <w:delText>586</w:delText>
              </w:r>
            </w:del>
          </w:p>
        </w:tc>
      </w:tr>
      <w:tr w:rsidR="00E16572" w:rsidRPr="00E16572" w:rsidDel="009C19DC" w14:paraId="7145AA3D" w14:textId="73FE6736" w:rsidTr="00B21582">
        <w:trPr>
          <w:cnfStyle w:val="000000100000" w:firstRow="0" w:lastRow="0" w:firstColumn="0" w:lastColumn="0" w:oddVBand="0" w:evenVBand="0" w:oddHBand="1" w:evenHBand="0" w:firstRowFirstColumn="0" w:firstRowLastColumn="0" w:lastRowFirstColumn="0" w:lastRowLastColumn="0"/>
          <w:trHeight w:val="300"/>
          <w:del w:id="23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3445E0BA" w:rsidR="00E16572" w:rsidRPr="00B21582" w:rsidDel="009C19DC" w:rsidRDefault="00E16572" w:rsidP="00E16572">
            <w:pPr>
              <w:spacing w:line="240" w:lineRule="auto"/>
              <w:ind w:firstLine="0"/>
              <w:rPr>
                <w:del w:id="2391" w:author="Nate Bachmeier [AWS-SA]" w:date="2023-05-04T18:11:00Z"/>
                <w:rFonts w:ascii="Calibri" w:eastAsia="Times New Roman" w:hAnsi="Calibri" w:cs="Calibri"/>
                <w:b w:val="0"/>
                <w:bCs w:val="0"/>
                <w:color w:val="000000"/>
                <w:sz w:val="22"/>
              </w:rPr>
            </w:pPr>
            <w:del w:id="2392" w:author="Nate Bachmeier [AWS-SA]" w:date="2023-05-04T18:11:00Z">
              <w:r w:rsidRPr="00E16572" w:rsidDel="009C19DC">
                <w:rPr>
                  <w:rFonts w:ascii="Calibri" w:eastAsia="Times New Roman" w:hAnsi="Calibri" w:cs="Calibri"/>
                  <w:color w:val="000000"/>
                  <w:sz w:val="22"/>
                </w:rPr>
                <w:delText>playing lute</w:delText>
              </w:r>
            </w:del>
          </w:p>
        </w:tc>
        <w:tc>
          <w:tcPr>
            <w:tcW w:w="5348" w:type="dxa"/>
            <w:noWrap/>
            <w:hideMark/>
          </w:tcPr>
          <w:p w14:paraId="297B10F1" w14:textId="456CA4E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93" w:author="Nate Bachmeier [AWS-SA]" w:date="2023-05-04T18:11:00Z"/>
                <w:rFonts w:ascii="Calibri" w:eastAsia="Times New Roman" w:hAnsi="Calibri" w:cs="Calibri"/>
                <w:color w:val="000000"/>
                <w:sz w:val="22"/>
              </w:rPr>
            </w:pPr>
            <w:del w:id="2394" w:author="Nate Bachmeier [AWS-SA]" w:date="2023-05-04T18:11:00Z">
              <w:r w:rsidRPr="00E16572" w:rsidDel="009C19DC">
                <w:rPr>
                  <w:rFonts w:ascii="Calibri" w:eastAsia="Times New Roman" w:hAnsi="Calibri" w:cs="Calibri"/>
                  <w:color w:val="000000"/>
                  <w:sz w:val="22"/>
                </w:rPr>
                <w:delText>543</w:delText>
              </w:r>
            </w:del>
          </w:p>
        </w:tc>
      </w:tr>
      <w:tr w:rsidR="00E16572" w:rsidRPr="00E16572" w:rsidDel="009C19DC" w14:paraId="14C9418D" w14:textId="49CD79C4" w:rsidTr="00B21582">
        <w:trPr>
          <w:trHeight w:val="300"/>
          <w:del w:id="23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507CAA72" w:rsidR="00E16572" w:rsidRPr="00B21582" w:rsidDel="009C19DC" w:rsidRDefault="00E16572" w:rsidP="00E16572">
            <w:pPr>
              <w:spacing w:line="240" w:lineRule="auto"/>
              <w:ind w:firstLine="0"/>
              <w:rPr>
                <w:del w:id="2396" w:author="Nate Bachmeier [AWS-SA]" w:date="2023-05-04T18:11:00Z"/>
                <w:rFonts w:ascii="Calibri" w:eastAsia="Times New Roman" w:hAnsi="Calibri" w:cs="Calibri"/>
                <w:b w:val="0"/>
                <w:bCs w:val="0"/>
                <w:color w:val="000000"/>
                <w:sz w:val="22"/>
              </w:rPr>
            </w:pPr>
            <w:del w:id="2397" w:author="Nate Bachmeier [AWS-SA]" w:date="2023-05-04T18:11:00Z">
              <w:r w:rsidRPr="00E16572" w:rsidDel="009C19DC">
                <w:rPr>
                  <w:rFonts w:ascii="Calibri" w:eastAsia="Times New Roman" w:hAnsi="Calibri" w:cs="Calibri"/>
                  <w:color w:val="000000"/>
                  <w:sz w:val="22"/>
                </w:rPr>
                <w:delText>playing mahjong</w:delText>
              </w:r>
            </w:del>
          </w:p>
        </w:tc>
        <w:tc>
          <w:tcPr>
            <w:tcW w:w="5348" w:type="dxa"/>
            <w:noWrap/>
            <w:hideMark/>
          </w:tcPr>
          <w:p w14:paraId="707006FE" w14:textId="7B5D6A8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98" w:author="Nate Bachmeier [AWS-SA]" w:date="2023-05-04T18:11:00Z"/>
                <w:rFonts w:ascii="Calibri" w:eastAsia="Times New Roman" w:hAnsi="Calibri" w:cs="Calibri"/>
                <w:color w:val="000000"/>
                <w:sz w:val="22"/>
              </w:rPr>
            </w:pPr>
            <w:del w:id="2399" w:author="Nate Bachmeier [AWS-SA]" w:date="2023-05-04T18:11:00Z">
              <w:r w:rsidRPr="00E16572" w:rsidDel="009C19DC">
                <w:rPr>
                  <w:rFonts w:ascii="Calibri" w:eastAsia="Times New Roman" w:hAnsi="Calibri" w:cs="Calibri"/>
                  <w:color w:val="000000"/>
                  <w:sz w:val="22"/>
                </w:rPr>
                <w:delText>434</w:delText>
              </w:r>
            </w:del>
          </w:p>
        </w:tc>
      </w:tr>
      <w:tr w:rsidR="00E16572" w:rsidRPr="00E16572" w:rsidDel="009C19DC" w14:paraId="34B19C4C" w14:textId="1AEAA817" w:rsidTr="00B21582">
        <w:trPr>
          <w:cnfStyle w:val="000000100000" w:firstRow="0" w:lastRow="0" w:firstColumn="0" w:lastColumn="0" w:oddVBand="0" w:evenVBand="0" w:oddHBand="1" w:evenHBand="0" w:firstRowFirstColumn="0" w:firstRowLastColumn="0" w:lastRowFirstColumn="0" w:lastRowLastColumn="0"/>
          <w:trHeight w:val="300"/>
          <w:del w:id="24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28593B1F" w:rsidR="00E16572" w:rsidRPr="00B21582" w:rsidDel="009C19DC" w:rsidRDefault="00E16572" w:rsidP="00E16572">
            <w:pPr>
              <w:spacing w:line="240" w:lineRule="auto"/>
              <w:ind w:firstLine="0"/>
              <w:rPr>
                <w:del w:id="2401" w:author="Nate Bachmeier [AWS-SA]" w:date="2023-05-04T18:11:00Z"/>
                <w:rFonts w:ascii="Calibri" w:eastAsia="Times New Roman" w:hAnsi="Calibri" w:cs="Calibri"/>
                <w:b w:val="0"/>
                <w:bCs w:val="0"/>
                <w:color w:val="000000"/>
                <w:sz w:val="22"/>
              </w:rPr>
            </w:pPr>
            <w:del w:id="2402" w:author="Nate Bachmeier [AWS-SA]" w:date="2023-05-04T18:11:00Z">
              <w:r w:rsidRPr="00E16572" w:rsidDel="009C19DC">
                <w:rPr>
                  <w:rFonts w:ascii="Calibri" w:eastAsia="Times New Roman" w:hAnsi="Calibri" w:cs="Calibri"/>
                  <w:color w:val="000000"/>
                  <w:sz w:val="22"/>
                </w:rPr>
                <w:delText>playing maracas</w:delText>
              </w:r>
            </w:del>
          </w:p>
        </w:tc>
        <w:tc>
          <w:tcPr>
            <w:tcW w:w="5348" w:type="dxa"/>
            <w:noWrap/>
            <w:hideMark/>
          </w:tcPr>
          <w:p w14:paraId="6343A22E" w14:textId="1815E47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03" w:author="Nate Bachmeier [AWS-SA]" w:date="2023-05-04T18:11:00Z"/>
                <w:rFonts w:ascii="Calibri" w:eastAsia="Times New Roman" w:hAnsi="Calibri" w:cs="Calibri"/>
                <w:color w:val="000000"/>
                <w:sz w:val="22"/>
              </w:rPr>
            </w:pPr>
            <w:del w:id="2404" w:author="Nate Bachmeier [AWS-SA]" w:date="2023-05-04T18:11:00Z">
              <w:r w:rsidRPr="00E16572" w:rsidDel="009C19DC">
                <w:rPr>
                  <w:rFonts w:ascii="Calibri" w:eastAsia="Times New Roman" w:hAnsi="Calibri" w:cs="Calibri"/>
                  <w:color w:val="000000"/>
                  <w:sz w:val="22"/>
                </w:rPr>
                <w:delText>686</w:delText>
              </w:r>
            </w:del>
          </w:p>
        </w:tc>
      </w:tr>
      <w:tr w:rsidR="00E16572" w:rsidRPr="00E16572" w:rsidDel="009C19DC" w14:paraId="19F2087F" w14:textId="512BE6BB" w:rsidTr="00B21582">
        <w:trPr>
          <w:trHeight w:val="300"/>
          <w:del w:id="24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0E7A8E4B" w:rsidR="00E16572" w:rsidRPr="00B21582" w:rsidDel="009C19DC" w:rsidRDefault="00E16572" w:rsidP="00E16572">
            <w:pPr>
              <w:spacing w:line="240" w:lineRule="auto"/>
              <w:ind w:firstLine="0"/>
              <w:rPr>
                <w:del w:id="2406" w:author="Nate Bachmeier [AWS-SA]" w:date="2023-05-04T18:11:00Z"/>
                <w:rFonts w:ascii="Calibri" w:eastAsia="Times New Roman" w:hAnsi="Calibri" w:cs="Calibri"/>
                <w:b w:val="0"/>
                <w:bCs w:val="0"/>
                <w:color w:val="000000"/>
                <w:sz w:val="22"/>
              </w:rPr>
            </w:pPr>
            <w:del w:id="2407" w:author="Nate Bachmeier [AWS-SA]" w:date="2023-05-04T18:11:00Z">
              <w:r w:rsidRPr="00E16572" w:rsidDel="009C19DC">
                <w:rPr>
                  <w:rFonts w:ascii="Calibri" w:eastAsia="Times New Roman" w:hAnsi="Calibri" w:cs="Calibri"/>
                  <w:color w:val="000000"/>
                  <w:sz w:val="22"/>
                </w:rPr>
                <w:delText>playing marbles</w:delText>
              </w:r>
            </w:del>
          </w:p>
        </w:tc>
        <w:tc>
          <w:tcPr>
            <w:tcW w:w="5348" w:type="dxa"/>
            <w:noWrap/>
            <w:hideMark/>
          </w:tcPr>
          <w:p w14:paraId="6ED91B1D" w14:textId="4EA954E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08" w:author="Nate Bachmeier [AWS-SA]" w:date="2023-05-04T18:11:00Z"/>
                <w:rFonts w:ascii="Calibri" w:eastAsia="Times New Roman" w:hAnsi="Calibri" w:cs="Calibri"/>
                <w:color w:val="000000"/>
                <w:sz w:val="22"/>
              </w:rPr>
            </w:pPr>
            <w:del w:id="2409" w:author="Nate Bachmeier [AWS-SA]" w:date="2023-05-04T18:11:00Z">
              <w:r w:rsidRPr="00E16572" w:rsidDel="009C19DC">
                <w:rPr>
                  <w:rFonts w:ascii="Calibri" w:eastAsia="Times New Roman" w:hAnsi="Calibri" w:cs="Calibri"/>
                  <w:color w:val="000000"/>
                  <w:sz w:val="22"/>
                </w:rPr>
                <w:delText>528</w:delText>
              </w:r>
            </w:del>
          </w:p>
        </w:tc>
      </w:tr>
      <w:tr w:rsidR="00E16572" w:rsidRPr="00E16572" w:rsidDel="009C19DC" w14:paraId="20F8D9AC" w14:textId="57991A34" w:rsidTr="00B21582">
        <w:trPr>
          <w:cnfStyle w:val="000000100000" w:firstRow="0" w:lastRow="0" w:firstColumn="0" w:lastColumn="0" w:oddVBand="0" w:evenVBand="0" w:oddHBand="1" w:evenHBand="0" w:firstRowFirstColumn="0" w:firstRowLastColumn="0" w:lastRowFirstColumn="0" w:lastRowLastColumn="0"/>
          <w:trHeight w:val="300"/>
          <w:del w:id="24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4AC19B50" w:rsidR="00E16572" w:rsidRPr="00B21582" w:rsidDel="009C19DC" w:rsidRDefault="00E16572" w:rsidP="00E16572">
            <w:pPr>
              <w:spacing w:line="240" w:lineRule="auto"/>
              <w:ind w:firstLine="0"/>
              <w:rPr>
                <w:del w:id="2411" w:author="Nate Bachmeier [AWS-SA]" w:date="2023-05-04T18:11:00Z"/>
                <w:rFonts w:ascii="Calibri" w:eastAsia="Times New Roman" w:hAnsi="Calibri" w:cs="Calibri"/>
                <w:b w:val="0"/>
                <w:bCs w:val="0"/>
                <w:color w:val="000000"/>
                <w:sz w:val="22"/>
              </w:rPr>
            </w:pPr>
            <w:del w:id="2412" w:author="Nate Bachmeier [AWS-SA]" w:date="2023-05-04T18:11:00Z">
              <w:r w:rsidRPr="00E16572" w:rsidDel="009C19DC">
                <w:rPr>
                  <w:rFonts w:ascii="Calibri" w:eastAsia="Times New Roman" w:hAnsi="Calibri" w:cs="Calibri"/>
                  <w:color w:val="000000"/>
                  <w:sz w:val="22"/>
                </w:rPr>
                <w:delText>playing monopoly</w:delText>
              </w:r>
            </w:del>
          </w:p>
        </w:tc>
        <w:tc>
          <w:tcPr>
            <w:tcW w:w="5348" w:type="dxa"/>
            <w:noWrap/>
            <w:hideMark/>
          </w:tcPr>
          <w:p w14:paraId="32A28C9B" w14:textId="6B452B4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13" w:author="Nate Bachmeier [AWS-SA]" w:date="2023-05-04T18:11:00Z"/>
                <w:rFonts w:ascii="Calibri" w:eastAsia="Times New Roman" w:hAnsi="Calibri" w:cs="Calibri"/>
                <w:color w:val="000000"/>
                <w:sz w:val="22"/>
              </w:rPr>
            </w:pPr>
            <w:del w:id="2414" w:author="Nate Bachmeier [AWS-SA]" w:date="2023-05-04T18:11:00Z">
              <w:r w:rsidRPr="00E16572" w:rsidDel="009C19DC">
                <w:rPr>
                  <w:rFonts w:ascii="Calibri" w:eastAsia="Times New Roman" w:hAnsi="Calibri" w:cs="Calibri"/>
                  <w:color w:val="000000"/>
                  <w:sz w:val="22"/>
                </w:rPr>
                <w:delText>624</w:delText>
              </w:r>
            </w:del>
          </w:p>
        </w:tc>
      </w:tr>
      <w:tr w:rsidR="00E16572" w:rsidRPr="00E16572" w:rsidDel="009C19DC" w14:paraId="508B9F83" w14:textId="4F31957E" w:rsidTr="00B21582">
        <w:trPr>
          <w:trHeight w:val="300"/>
          <w:del w:id="24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3AE8AD42" w:rsidR="00E16572" w:rsidRPr="00B21582" w:rsidDel="009C19DC" w:rsidRDefault="00E16572" w:rsidP="00E16572">
            <w:pPr>
              <w:spacing w:line="240" w:lineRule="auto"/>
              <w:ind w:firstLine="0"/>
              <w:rPr>
                <w:del w:id="2416" w:author="Nate Bachmeier [AWS-SA]" w:date="2023-05-04T18:11:00Z"/>
                <w:rFonts w:ascii="Calibri" w:eastAsia="Times New Roman" w:hAnsi="Calibri" w:cs="Calibri"/>
                <w:b w:val="0"/>
                <w:bCs w:val="0"/>
                <w:color w:val="000000"/>
                <w:sz w:val="22"/>
              </w:rPr>
            </w:pPr>
            <w:del w:id="2417" w:author="Nate Bachmeier [AWS-SA]" w:date="2023-05-04T18:11:00Z">
              <w:r w:rsidRPr="00E16572" w:rsidDel="009C19DC">
                <w:rPr>
                  <w:rFonts w:ascii="Calibri" w:eastAsia="Times New Roman" w:hAnsi="Calibri" w:cs="Calibri"/>
                  <w:color w:val="000000"/>
                  <w:sz w:val="22"/>
                </w:rPr>
                <w:delText>playing netball</w:delText>
              </w:r>
            </w:del>
          </w:p>
        </w:tc>
        <w:tc>
          <w:tcPr>
            <w:tcW w:w="5348" w:type="dxa"/>
            <w:noWrap/>
            <w:hideMark/>
          </w:tcPr>
          <w:p w14:paraId="326B1183" w14:textId="6ADD848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18" w:author="Nate Bachmeier [AWS-SA]" w:date="2023-05-04T18:11:00Z"/>
                <w:rFonts w:ascii="Calibri" w:eastAsia="Times New Roman" w:hAnsi="Calibri" w:cs="Calibri"/>
                <w:color w:val="000000"/>
                <w:sz w:val="22"/>
              </w:rPr>
            </w:pPr>
            <w:del w:id="2419" w:author="Nate Bachmeier [AWS-SA]" w:date="2023-05-04T18:11:00Z">
              <w:r w:rsidRPr="00E16572" w:rsidDel="009C19DC">
                <w:rPr>
                  <w:rFonts w:ascii="Calibri" w:eastAsia="Times New Roman" w:hAnsi="Calibri" w:cs="Calibri"/>
                  <w:color w:val="000000"/>
                  <w:sz w:val="22"/>
                </w:rPr>
                <w:delText>652</w:delText>
              </w:r>
            </w:del>
          </w:p>
        </w:tc>
      </w:tr>
      <w:tr w:rsidR="00E16572" w:rsidRPr="00E16572" w:rsidDel="009C19DC" w14:paraId="76AE2D9E" w14:textId="584681AE" w:rsidTr="00B21582">
        <w:trPr>
          <w:cnfStyle w:val="000000100000" w:firstRow="0" w:lastRow="0" w:firstColumn="0" w:lastColumn="0" w:oddVBand="0" w:evenVBand="0" w:oddHBand="1" w:evenHBand="0" w:firstRowFirstColumn="0" w:firstRowLastColumn="0" w:lastRowFirstColumn="0" w:lastRowLastColumn="0"/>
          <w:trHeight w:val="300"/>
          <w:del w:id="24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1FB84092" w:rsidR="00E16572" w:rsidRPr="00B21582" w:rsidDel="009C19DC" w:rsidRDefault="00E16572" w:rsidP="00E16572">
            <w:pPr>
              <w:spacing w:line="240" w:lineRule="auto"/>
              <w:ind w:firstLine="0"/>
              <w:rPr>
                <w:del w:id="2421" w:author="Nate Bachmeier [AWS-SA]" w:date="2023-05-04T18:11:00Z"/>
                <w:rFonts w:ascii="Calibri" w:eastAsia="Times New Roman" w:hAnsi="Calibri" w:cs="Calibri"/>
                <w:b w:val="0"/>
                <w:bCs w:val="0"/>
                <w:color w:val="000000"/>
                <w:sz w:val="22"/>
              </w:rPr>
            </w:pPr>
            <w:del w:id="2422" w:author="Nate Bachmeier [AWS-SA]" w:date="2023-05-04T18:11:00Z">
              <w:r w:rsidRPr="00E16572" w:rsidDel="009C19DC">
                <w:rPr>
                  <w:rFonts w:ascii="Calibri" w:eastAsia="Times New Roman" w:hAnsi="Calibri" w:cs="Calibri"/>
                  <w:color w:val="000000"/>
                  <w:sz w:val="22"/>
                </w:rPr>
                <w:delText>playing nose flute</w:delText>
              </w:r>
            </w:del>
          </w:p>
        </w:tc>
        <w:tc>
          <w:tcPr>
            <w:tcW w:w="5348" w:type="dxa"/>
            <w:noWrap/>
            <w:hideMark/>
          </w:tcPr>
          <w:p w14:paraId="3C2BC841" w14:textId="4ABD392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23" w:author="Nate Bachmeier [AWS-SA]" w:date="2023-05-04T18:11:00Z"/>
                <w:rFonts w:ascii="Calibri" w:eastAsia="Times New Roman" w:hAnsi="Calibri" w:cs="Calibri"/>
                <w:color w:val="000000"/>
                <w:sz w:val="22"/>
              </w:rPr>
            </w:pPr>
            <w:del w:id="2424" w:author="Nate Bachmeier [AWS-SA]" w:date="2023-05-04T18:11:00Z">
              <w:r w:rsidRPr="00E16572" w:rsidDel="009C19DC">
                <w:rPr>
                  <w:rFonts w:ascii="Calibri" w:eastAsia="Times New Roman" w:hAnsi="Calibri" w:cs="Calibri"/>
                  <w:color w:val="000000"/>
                  <w:sz w:val="22"/>
                </w:rPr>
                <w:delText>485</w:delText>
              </w:r>
            </w:del>
          </w:p>
        </w:tc>
      </w:tr>
      <w:tr w:rsidR="00E16572" w:rsidRPr="00E16572" w:rsidDel="009C19DC" w14:paraId="74D0889B" w14:textId="7DBFD48C" w:rsidTr="00B21582">
        <w:trPr>
          <w:trHeight w:val="300"/>
          <w:del w:id="24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5D912885" w:rsidR="00E16572" w:rsidRPr="00B21582" w:rsidDel="009C19DC" w:rsidRDefault="00E16572" w:rsidP="00E16572">
            <w:pPr>
              <w:spacing w:line="240" w:lineRule="auto"/>
              <w:ind w:firstLine="0"/>
              <w:rPr>
                <w:del w:id="2426" w:author="Nate Bachmeier [AWS-SA]" w:date="2023-05-04T18:11:00Z"/>
                <w:rFonts w:ascii="Calibri" w:eastAsia="Times New Roman" w:hAnsi="Calibri" w:cs="Calibri"/>
                <w:b w:val="0"/>
                <w:bCs w:val="0"/>
                <w:color w:val="000000"/>
                <w:sz w:val="22"/>
              </w:rPr>
            </w:pPr>
            <w:del w:id="2427" w:author="Nate Bachmeier [AWS-SA]" w:date="2023-05-04T18:11:00Z">
              <w:r w:rsidRPr="00E16572" w:rsidDel="009C19DC">
                <w:rPr>
                  <w:rFonts w:ascii="Calibri" w:eastAsia="Times New Roman" w:hAnsi="Calibri" w:cs="Calibri"/>
                  <w:color w:val="000000"/>
                  <w:sz w:val="22"/>
                </w:rPr>
                <w:delText>playing oboe</w:delText>
              </w:r>
            </w:del>
          </w:p>
        </w:tc>
        <w:tc>
          <w:tcPr>
            <w:tcW w:w="5348" w:type="dxa"/>
            <w:noWrap/>
            <w:hideMark/>
          </w:tcPr>
          <w:p w14:paraId="3F9290F9" w14:textId="4E2BB4B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28" w:author="Nate Bachmeier [AWS-SA]" w:date="2023-05-04T18:11:00Z"/>
                <w:rFonts w:ascii="Calibri" w:eastAsia="Times New Roman" w:hAnsi="Calibri" w:cs="Calibri"/>
                <w:color w:val="000000"/>
                <w:sz w:val="22"/>
              </w:rPr>
            </w:pPr>
            <w:del w:id="2429" w:author="Nate Bachmeier [AWS-SA]" w:date="2023-05-04T18:11:00Z">
              <w:r w:rsidRPr="00E16572" w:rsidDel="009C19DC">
                <w:rPr>
                  <w:rFonts w:ascii="Calibri" w:eastAsia="Times New Roman" w:hAnsi="Calibri" w:cs="Calibri"/>
                  <w:color w:val="000000"/>
                  <w:sz w:val="22"/>
                </w:rPr>
                <w:delText>535</w:delText>
              </w:r>
            </w:del>
          </w:p>
        </w:tc>
      </w:tr>
      <w:tr w:rsidR="00E16572" w:rsidRPr="00E16572" w:rsidDel="009C19DC" w14:paraId="5061B5C2" w14:textId="032E870D" w:rsidTr="00B21582">
        <w:trPr>
          <w:cnfStyle w:val="000000100000" w:firstRow="0" w:lastRow="0" w:firstColumn="0" w:lastColumn="0" w:oddVBand="0" w:evenVBand="0" w:oddHBand="1" w:evenHBand="0" w:firstRowFirstColumn="0" w:firstRowLastColumn="0" w:lastRowFirstColumn="0" w:lastRowLastColumn="0"/>
          <w:trHeight w:val="300"/>
          <w:del w:id="24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064CB746" w:rsidR="00E16572" w:rsidRPr="00B21582" w:rsidDel="009C19DC" w:rsidRDefault="00E16572" w:rsidP="00E16572">
            <w:pPr>
              <w:spacing w:line="240" w:lineRule="auto"/>
              <w:ind w:firstLine="0"/>
              <w:rPr>
                <w:del w:id="2431" w:author="Nate Bachmeier [AWS-SA]" w:date="2023-05-04T18:11:00Z"/>
                <w:rFonts w:ascii="Calibri" w:eastAsia="Times New Roman" w:hAnsi="Calibri" w:cs="Calibri"/>
                <w:b w:val="0"/>
                <w:bCs w:val="0"/>
                <w:color w:val="000000"/>
                <w:sz w:val="22"/>
              </w:rPr>
            </w:pPr>
            <w:del w:id="2432" w:author="Nate Bachmeier [AWS-SA]" w:date="2023-05-04T18:11:00Z">
              <w:r w:rsidRPr="00E16572" w:rsidDel="009C19DC">
                <w:rPr>
                  <w:rFonts w:ascii="Calibri" w:eastAsia="Times New Roman" w:hAnsi="Calibri" w:cs="Calibri"/>
                  <w:color w:val="000000"/>
                  <w:sz w:val="22"/>
                </w:rPr>
                <w:delText>playing ocarina</w:delText>
              </w:r>
            </w:del>
          </w:p>
        </w:tc>
        <w:tc>
          <w:tcPr>
            <w:tcW w:w="5348" w:type="dxa"/>
            <w:noWrap/>
            <w:hideMark/>
          </w:tcPr>
          <w:p w14:paraId="790BAFBC" w14:textId="022C93C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33" w:author="Nate Bachmeier [AWS-SA]" w:date="2023-05-04T18:11:00Z"/>
                <w:rFonts w:ascii="Calibri" w:eastAsia="Times New Roman" w:hAnsi="Calibri" w:cs="Calibri"/>
                <w:color w:val="000000"/>
                <w:sz w:val="22"/>
              </w:rPr>
            </w:pPr>
            <w:del w:id="2434" w:author="Nate Bachmeier [AWS-SA]" w:date="2023-05-04T18:11:00Z">
              <w:r w:rsidRPr="00E16572" w:rsidDel="009C19DC">
                <w:rPr>
                  <w:rFonts w:ascii="Calibri" w:eastAsia="Times New Roman" w:hAnsi="Calibri" w:cs="Calibri"/>
                  <w:color w:val="000000"/>
                  <w:sz w:val="22"/>
                </w:rPr>
                <w:delText>739</w:delText>
              </w:r>
            </w:del>
          </w:p>
        </w:tc>
      </w:tr>
      <w:tr w:rsidR="00E16572" w:rsidRPr="00E16572" w:rsidDel="009C19DC" w14:paraId="5DB7A8A1" w14:textId="41C52921" w:rsidTr="00B21582">
        <w:trPr>
          <w:trHeight w:val="300"/>
          <w:del w:id="24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2D01A86D" w:rsidR="00E16572" w:rsidRPr="00B21582" w:rsidDel="009C19DC" w:rsidRDefault="00E16572" w:rsidP="00E16572">
            <w:pPr>
              <w:spacing w:line="240" w:lineRule="auto"/>
              <w:ind w:firstLine="0"/>
              <w:rPr>
                <w:del w:id="2436" w:author="Nate Bachmeier [AWS-SA]" w:date="2023-05-04T18:11:00Z"/>
                <w:rFonts w:ascii="Calibri" w:eastAsia="Times New Roman" w:hAnsi="Calibri" w:cs="Calibri"/>
                <w:b w:val="0"/>
                <w:bCs w:val="0"/>
                <w:color w:val="000000"/>
                <w:sz w:val="22"/>
              </w:rPr>
            </w:pPr>
            <w:del w:id="2437" w:author="Nate Bachmeier [AWS-SA]" w:date="2023-05-04T18:11:00Z">
              <w:r w:rsidRPr="00E16572" w:rsidDel="009C19DC">
                <w:rPr>
                  <w:rFonts w:ascii="Calibri" w:eastAsia="Times New Roman" w:hAnsi="Calibri" w:cs="Calibri"/>
                  <w:color w:val="000000"/>
                  <w:sz w:val="22"/>
                </w:rPr>
                <w:delText>playing organ</w:delText>
              </w:r>
            </w:del>
          </w:p>
        </w:tc>
        <w:tc>
          <w:tcPr>
            <w:tcW w:w="5348" w:type="dxa"/>
            <w:noWrap/>
            <w:hideMark/>
          </w:tcPr>
          <w:p w14:paraId="7DB68274" w14:textId="2D661F2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38" w:author="Nate Bachmeier [AWS-SA]" w:date="2023-05-04T18:11:00Z"/>
                <w:rFonts w:ascii="Calibri" w:eastAsia="Times New Roman" w:hAnsi="Calibri" w:cs="Calibri"/>
                <w:color w:val="000000"/>
                <w:sz w:val="22"/>
              </w:rPr>
            </w:pPr>
            <w:del w:id="2439" w:author="Nate Bachmeier [AWS-SA]" w:date="2023-05-04T18:11:00Z">
              <w:r w:rsidRPr="00E16572" w:rsidDel="009C19DC">
                <w:rPr>
                  <w:rFonts w:ascii="Calibri" w:eastAsia="Times New Roman" w:hAnsi="Calibri" w:cs="Calibri"/>
                  <w:color w:val="000000"/>
                  <w:sz w:val="22"/>
                </w:rPr>
                <w:delText>860</w:delText>
              </w:r>
            </w:del>
          </w:p>
        </w:tc>
      </w:tr>
      <w:tr w:rsidR="00E16572" w:rsidRPr="00E16572" w:rsidDel="009C19DC" w14:paraId="2499D477" w14:textId="23FC1B6F" w:rsidTr="00B21582">
        <w:trPr>
          <w:cnfStyle w:val="000000100000" w:firstRow="0" w:lastRow="0" w:firstColumn="0" w:lastColumn="0" w:oddVBand="0" w:evenVBand="0" w:oddHBand="1" w:evenHBand="0" w:firstRowFirstColumn="0" w:firstRowLastColumn="0" w:lastRowFirstColumn="0" w:lastRowLastColumn="0"/>
          <w:trHeight w:val="300"/>
          <w:del w:id="24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5C36E4F3" w:rsidR="00E16572" w:rsidRPr="00B21582" w:rsidDel="009C19DC" w:rsidRDefault="00E16572" w:rsidP="00E16572">
            <w:pPr>
              <w:spacing w:line="240" w:lineRule="auto"/>
              <w:ind w:firstLine="0"/>
              <w:rPr>
                <w:del w:id="2441" w:author="Nate Bachmeier [AWS-SA]" w:date="2023-05-04T18:11:00Z"/>
                <w:rFonts w:ascii="Calibri" w:eastAsia="Times New Roman" w:hAnsi="Calibri" w:cs="Calibri"/>
                <w:b w:val="0"/>
                <w:bCs w:val="0"/>
                <w:color w:val="000000"/>
                <w:sz w:val="22"/>
              </w:rPr>
            </w:pPr>
            <w:del w:id="2442" w:author="Nate Bachmeier [AWS-SA]" w:date="2023-05-04T18:11:00Z">
              <w:r w:rsidRPr="00E16572" w:rsidDel="009C19DC">
                <w:rPr>
                  <w:rFonts w:ascii="Calibri" w:eastAsia="Times New Roman" w:hAnsi="Calibri" w:cs="Calibri"/>
                  <w:color w:val="000000"/>
                  <w:sz w:val="22"/>
                </w:rPr>
                <w:delText>playing paintball</w:delText>
              </w:r>
            </w:del>
          </w:p>
        </w:tc>
        <w:tc>
          <w:tcPr>
            <w:tcW w:w="5348" w:type="dxa"/>
            <w:noWrap/>
            <w:hideMark/>
          </w:tcPr>
          <w:p w14:paraId="7C31FBE7" w14:textId="5634004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43" w:author="Nate Bachmeier [AWS-SA]" w:date="2023-05-04T18:11:00Z"/>
                <w:rFonts w:ascii="Calibri" w:eastAsia="Times New Roman" w:hAnsi="Calibri" w:cs="Calibri"/>
                <w:color w:val="000000"/>
                <w:sz w:val="22"/>
              </w:rPr>
            </w:pPr>
            <w:del w:id="2444" w:author="Nate Bachmeier [AWS-SA]" w:date="2023-05-04T18:11:00Z">
              <w:r w:rsidRPr="00E16572" w:rsidDel="009C19DC">
                <w:rPr>
                  <w:rFonts w:ascii="Calibri" w:eastAsia="Times New Roman" w:hAnsi="Calibri" w:cs="Calibri"/>
                  <w:color w:val="000000"/>
                  <w:sz w:val="22"/>
                </w:rPr>
                <w:delText>711</w:delText>
              </w:r>
            </w:del>
          </w:p>
        </w:tc>
      </w:tr>
      <w:tr w:rsidR="00E16572" w:rsidRPr="00E16572" w:rsidDel="009C19DC" w14:paraId="6B7892F7" w14:textId="7CD0A4F1" w:rsidTr="00B21582">
        <w:trPr>
          <w:trHeight w:val="300"/>
          <w:del w:id="24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572BE8CE" w:rsidR="00E16572" w:rsidRPr="00B21582" w:rsidDel="009C19DC" w:rsidRDefault="00E16572" w:rsidP="00E16572">
            <w:pPr>
              <w:spacing w:line="240" w:lineRule="auto"/>
              <w:ind w:firstLine="0"/>
              <w:rPr>
                <w:del w:id="2446" w:author="Nate Bachmeier [AWS-SA]" w:date="2023-05-04T18:11:00Z"/>
                <w:rFonts w:ascii="Calibri" w:eastAsia="Times New Roman" w:hAnsi="Calibri" w:cs="Calibri"/>
                <w:b w:val="0"/>
                <w:bCs w:val="0"/>
                <w:color w:val="000000"/>
                <w:sz w:val="22"/>
              </w:rPr>
            </w:pPr>
            <w:del w:id="2447" w:author="Nate Bachmeier [AWS-SA]" w:date="2023-05-04T18:11:00Z">
              <w:r w:rsidRPr="00E16572" w:rsidDel="009C19DC">
                <w:rPr>
                  <w:rFonts w:ascii="Calibri" w:eastAsia="Times New Roman" w:hAnsi="Calibri" w:cs="Calibri"/>
                  <w:color w:val="000000"/>
                  <w:sz w:val="22"/>
                </w:rPr>
                <w:delText>playing pan pipes</w:delText>
              </w:r>
            </w:del>
          </w:p>
        </w:tc>
        <w:tc>
          <w:tcPr>
            <w:tcW w:w="5348" w:type="dxa"/>
            <w:noWrap/>
            <w:hideMark/>
          </w:tcPr>
          <w:p w14:paraId="7B1EE65E" w14:textId="6C9DCD0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48" w:author="Nate Bachmeier [AWS-SA]" w:date="2023-05-04T18:11:00Z"/>
                <w:rFonts w:ascii="Calibri" w:eastAsia="Times New Roman" w:hAnsi="Calibri" w:cs="Calibri"/>
                <w:color w:val="000000"/>
                <w:sz w:val="22"/>
              </w:rPr>
            </w:pPr>
            <w:del w:id="2449" w:author="Nate Bachmeier [AWS-SA]" w:date="2023-05-04T18:11:00Z">
              <w:r w:rsidRPr="00E16572" w:rsidDel="009C19DC">
                <w:rPr>
                  <w:rFonts w:ascii="Calibri" w:eastAsia="Times New Roman" w:hAnsi="Calibri" w:cs="Calibri"/>
                  <w:color w:val="000000"/>
                  <w:sz w:val="22"/>
                </w:rPr>
                <w:delText>586</w:delText>
              </w:r>
            </w:del>
          </w:p>
        </w:tc>
      </w:tr>
      <w:tr w:rsidR="00E16572" w:rsidRPr="00E16572" w:rsidDel="009C19DC" w14:paraId="4F3D5C14" w14:textId="2B378976" w:rsidTr="00B21582">
        <w:trPr>
          <w:cnfStyle w:val="000000100000" w:firstRow="0" w:lastRow="0" w:firstColumn="0" w:lastColumn="0" w:oddVBand="0" w:evenVBand="0" w:oddHBand="1" w:evenHBand="0" w:firstRowFirstColumn="0" w:firstRowLastColumn="0" w:lastRowFirstColumn="0" w:lastRowLastColumn="0"/>
          <w:trHeight w:val="300"/>
          <w:del w:id="24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2B4B09D4" w:rsidR="00E16572" w:rsidRPr="00B21582" w:rsidDel="009C19DC" w:rsidRDefault="00E16572" w:rsidP="00E16572">
            <w:pPr>
              <w:spacing w:line="240" w:lineRule="auto"/>
              <w:ind w:firstLine="0"/>
              <w:rPr>
                <w:del w:id="2451" w:author="Nate Bachmeier [AWS-SA]" w:date="2023-05-04T18:11:00Z"/>
                <w:rFonts w:ascii="Calibri" w:eastAsia="Times New Roman" w:hAnsi="Calibri" w:cs="Calibri"/>
                <w:b w:val="0"/>
                <w:bCs w:val="0"/>
                <w:color w:val="000000"/>
                <w:sz w:val="22"/>
              </w:rPr>
            </w:pPr>
            <w:del w:id="2452" w:author="Nate Bachmeier [AWS-SA]" w:date="2023-05-04T18:11:00Z">
              <w:r w:rsidRPr="00E16572" w:rsidDel="009C19DC">
                <w:rPr>
                  <w:rFonts w:ascii="Calibri" w:eastAsia="Times New Roman" w:hAnsi="Calibri" w:cs="Calibri"/>
                  <w:color w:val="000000"/>
                  <w:sz w:val="22"/>
                </w:rPr>
                <w:delText>playing piano</w:delText>
              </w:r>
            </w:del>
          </w:p>
        </w:tc>
        <w:tc>
          <w:tcPr>
            <w:tcW w:w="5348" w:type="dxa"/>
            <w:noWrap/>
            <w:hideMark/>
          </w:tcPr>
          <w:p w14:paraId="3A3CF2DA" w14:textId="307247C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53" w:author="Nate Bachmeier [AWS-SA]" w:date="2023-05-04T18:11:00Z"/>
                <w:rFonts w:ascii="Calibri" w:eastAsia="Times New Roman" w:hAnsi="Calibri" w:cs="Calibri"/>
                <w:color w:val="000000"/>
                <w:sz w:val="22"/>
              </w:rPr>
            </w:pPr>
            <w:del w:id="2454" w:author="Nate Bachmeier [AWS-SA]" w:date="2023-05-04T18:11:00Z">
              <w:r w:rsidRPr="00E16572" w:rsidDel="009C19DC">
                <w:rPr>
                  <w:rFonts w:ascii="Calibri" w:eastAsia="Times New Roman" w:hAnsi="Calibri" w:cs="Calibri"/>
                  <w:color w:val="000000"/>
                  <w:sz w:val="22"/>
                </w:rPr>
                <w:delText>814</w:delText>
              </w:r>
            </w:del>
          </w:p>
        </w:tc>
      </w:tr>
      <w:tr w:rsidR="00E16572" w:rsidRPr="00E16572" w:rsidDel="009C19DC" w14:paraId="0F1F2B7B" w14:textId="60263440" w:rsidTr="00B21582">
        <w:trPr>
          <w:trHeight w:val="300"/>
          <w:del w:id="24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21042363" w:rsidR="00E16572" w:rsidRPr="00B21582" w:rsidDel="009C19DC" w:rsidRDefault="00E16572" w:rsidP="00E16572">
            <w:pPr>
              <w:spacing w:line="240" w:lineRule="auto"/>
              <w:ind w:firstLine="0"/>
              <w:rPr>
                <w:del w:id="2456" w:author="Nate Bachmeier [AWS-SA]" w:date="2023-05-04T18:11:00Z"/>
                <w:rFonts w:ascii="Calibri" w:eastAsia="Times New Roman" w:hAnsi="Calibri" w:cs="Calibri"/>
                <w:b w:val="0"/>
                <w:bCs w:val="0"/>
                <w:color w:val="000000"/>
                <w:sz w:val="22"/>
              </w:rPr>
            </w:pPr>
            <w:del w:id="2457" w:author="Nate Bachmeier [AWS-SA]" w:date="2023-05-04T18:11:00Z">
              <w:r w:rsidRPr="00E16572" w:rsidDel="009C19DC">
                <w:rPr>
                  <w:rFonts w:ascii="Calibri" w:eastAsia="Times New Roman" w:hAnsi="Calibri" w:cs="Calibri"/>
                  <w:color w:val="000000"/>
                  <w:sz w:val="22"/>
                </w:rPr>
                <w:delText>playing piccolo</w:delText>
              </w:r>
            </w:del>
          </w:p>
        </w:tc>
        <w:tc>
          <w:tcPr>
            <w:tcW w:w="5348" w:type="dxa"/>
            <w:noWrap/>
            <w:hideMark/>
          </w:tcPr>
          <w:p w14:paraId="712AB99A" w14:textId="25AFB10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58" w:author="Nate Bachmeier [AWS-SA]" w:date="2023-05-04T18:11:00Z"/>
                <w:rFonts w:ascii="Calibri" w:eastAsia="Times New Roman" w:hAnsi="Calibri" w:cs="Calibri"/>
                <w:color w:val="000000"/>
                <w:sz w:val="22"/>
              </w:rPr>
            </w:pPr>
            <w:del w:id="2459" w:author="Nate Bachmeier [AWS-SA]" w:date="2023-05-04T18:11:00Z">
              <w:r w:rsidRPr="00E16572" w:rsidDel="009C19DC">
                <w:rPr>
                  <w:rFonts w:ascii="Calibri" w:eastAsia="Times New Roman" w:hAnsi="Calibri" w:cs="Calibri"/>
                  <w:color w:val="000000"/>
                  <w:sz w:val="22"/>
                </w:rPr>
                <w:delText>467</w:delText>
              </w:r>
            </w:del>
          </w:p>
        </w:tc>
      </w:tr>
      <w:tr w:rsidR="00E16572" w:rsidRPr="00E16572" w:rsidDel="009C19DC" w14:paraId="3C17CED2" w14:textId="01D69674" w:rsidTr="00B21582">
        <w:trPr>
          <w:cnfStyle w:val="000000100000" w:firstRow="0" w:lastRow="0" w:firstColumn="0" w:lastColumn="0" w:oddVBand="0" w:evenVBand="0" w:oddHBand="1" w:evenHBand="0" w:firstRowFirstColumn="0" w:firstRowLastColumn="0" w:lastRowFirstColumn="0" w:lastRowLastColumn="0"/>
          <w:trHeight w:val="300"/>
          <w:del w:id="24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471AD11C" w:rsidR="00E16572" w:rsidRPr="00B21582" w:rsidDel="009C19DC" w:rsidRDefault="00E16572" w:rsidP="00E16572">
            <w:pPr>
              <w:spacing w:line="240" w:lineRule="auto"/>
              <w:ind w:firstLine="0"/>
              <w:rPr>
                <w:del w:id="2461" w:author="Nate Bachmeier [AWS-SA]" w:date="2023-05-04T18:11:00Z"/>
                <w:rFonts w:ascii="Calibri" w:eastAsia="Times New Roman" w:hAnsi="Calibri" w:cs="Calibri"/>
                <w:b w:val="0"/>
                <w:bCs w:val="0"/>
                <w:color w:val="000000"/>
                <w:sz w:val="22"/>
              </w:rPr>
            </w:pPr>
            <w:del w:id="2462" w:author="Nate Bachmeier [AWS-SA]" w:date="2023-05-04T18:11:00Z">
              <w:r w:rsidRPr="00E16572" w:rsidDel="009C19DC">
                <w:rPr>
                  <w:rFonts w:ascii="Calibri" w:eastAsia="Times New Roman" w:hAnsi="Calibri" w:cs="Calibri"/>
                  <w:color w:val="000000"/>
                  <w:sz w:val="22"/>
                </w:rPr>
                <w:delText>playing pinball</w:delText>
              </w:r>
            </w:del>
          </w:p>
        </w:tc>
        <w:tc>
          <w:tcPr>
            <w:tcW w:w="5348" w:type="dxa"/>
            <w:noWrap/>
            <w:hideMark/>
          </w:tcPr>
          <w:p w14:paraId="0CE80516" w14:textId="09F11C4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63" w:author="Nate Bachmeier [AWS-SA]" w:date="2023-05-04T18:11:00Z"/>
                <w:rFonts w:ascii="Calibri" w:eastAsia="Times New Roman" w:hAnsi="Calibri" w:cs="Calibri"/>
                <w:color w:val="000000"/>
                <w:sz w:val="22"/>
              </w:rPr>
            </w:pPr>
            <w:del w:id="2464" w:author="Nate Bachmeier [AWS-SA]" w:date="2023-05-04T18:11:00Z">
              <w:r w:rsidRPr="00E16572" w:rsidDel="009C19DC">
                <w:rPr>
                  <w:rFonts w:ascii="Calibri" w:eastAsia="Times New Roman" w:hAnsi="Calibri" w:cs="Calibri"/>
                  <w:color w:val="000000"/>
                  <w:sz w:val="22"/>
                </w:rPr>
                <w:delText>688</w:delText>
              </w:r>
            </w:del>
          </w:p>
        </w:tc>
      </w:tr>
      <w:tr w:rsidR="00E16572" w:rsidRPr="00E16572" w:rsidDel="009C19DC" w14:paraId="47DB298F" w14:textId="7BF40C5D" w:rsidTr="00B21582">
        <w:trPr>
          <w:trHeight w:val="300"/>
          <w:del w:id="24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36107310" w:rsidR="00E16572" w:rsidRPr="00B21582" w:rsidDel="009C19DC" w:rsidRDefault="00E16572" w:rsidP="00E16572">
            <w:pPr>
              <w:spacing w:line="240" w:lineRule="auto"/>
              <w:ind w:firstLine="0"/>
              <w:rPr>
                <w:del w:id="2466" w:author="Nate Bachmeier [AWS-SA]" w:date="2023-05-04T18:11:00Z"/>
                <w:rFonts w:ascii="Calibri" w:eastAsia="Times New Roman" w:hAnsi="Calibri" w:cs="Calibri"/>
                <w:b w:val="0"/>
                <w:bCs w:val="0"/>
                <w:color w:val="000000"/>
                <w:sz w:val="22"/>
              </w:rPr>
            </w:pPr>
            <w:del w:id="2467" w:author="Nate Bachmeier [AWS-SA]" w:date="2023-05-04T18:11:00Z">
              <w:r w:rsidRPr="00E16572" w:rsidDel="009C19DC">
                <w:rPr>
                  <w:rFonts w:ascii="Calibri" w:eastAsia="Times New Roman" w:hAnsi="Calibri" w:cs="Calibri"/>
                  <w:color w:val="000000"/>
                  <w:sz w:val="22"/>
                </w:rPr>
                <w:delText>playing ping pong</w:delText>
              </w:r>
            </w:del>
          </w:p>
        </w:tc>
        <w:tc>
          <w:tcPr>
            <w:tcW w:w="5348" w:type="dxa"/>
            <w:noWrap/>
            <w:hideMark/>
          </w:tcPr>
          <w:p w14:paraId="00EAB981" w14:textId="16B013C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68" w:author="Nate Bachmeier [AWS-SA]" w:date="2023-05-04T18:11:00Z"/>
                <w:rFonts w:ascii="Calibri" w:eastAsia="Times New Roman" w:hAnsi="Calibri" w:cs="Calibri"/>
                <w:color w:val="000000"/>
                <w:sz w:val="22"/>
              </w:rPr>
            </w:pPr>
            <w:del w:id="2469" w:author="Nate Bachmeier [AWS-SA]" w:date="2023-05-04T18:11:00Z">
              <w:r w:rsidRPr="00E16572" w:rsidDel="009C19DC">
                <w:rPr>
                  <w:rFonts w:ascii="Calibri" w:eastAsia="Times New Roman" w:hAnsi="Calibri" w:cs="Calibri"/>
                  <w:color w:val="000000"/>
                  <w:sz w:val="22"/>
                </w:rPr>
                <w:delText>700</w:delText>
              </w:r>
            </w:del>
          </w:p>
        </w:tc>
      </w:tr>
      <w:tr w:rsidR="00E16572" w:rsidRPr="00E16572" w:rsidDel="009C19DC" w14:paraId="431B7CFB" w14:textId="3757021A" w:rsidTr="00B21582">
        <w:trPr>
          <w:cnfStyle w:val="000000100000" w:firstRow="0" w:lastRow="0" w:firstColumn="0" w:lastColumn="0" w:oddVBand="0" w:evenVBand="0" w:oddHBand="1" w:evenHBand="0" w:firstRowFirstColumn="0" w:firstRowLastColumn="0" w:lastRowFirstColumn="0" w:lastRowLastColumn="0"/>
          <w:trHeight w:val="300"/>
          <w:del w:id="24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651A6FA9" w:rsidR="00E16572" w:rsidRPr="00B21582" w:rsidDel="009C19DC" w:rsidRDefault="00E16572" w:rsidP="00E16572">
            <w:pPr>
              <w:spacing w:line="240" w:lineRule="auto"/>
              <w:ind w:firstLine="0"/>
              <w:rPr>
                <w:del w:id="2471" w:author="Nate Bachmeier [AWS-SA]" w:date="2023-05-04T18:11:00Z"/>
                <w:rFonts w:ascii="Calibri" w:eastAsia="Times New Roman" w:hAnsi="Calibri" w:cs="Calibri"/>
                <w:b w:val="0"/>
                <w:bCs w:val="0"/>
                <w:color w:val="000000"/>
                <w:sz w:val="22"/>
              </w:rPr>
            </w:pPr>
            <w:del w:id="2472" w:author="Nate Bachmeier [AWS-SA]" w:date="2023-05-04T18:11:00Z">
              <w:r w:rsidRPr="00E16572" w:rsidDel="009C19DC">
                <w:rPr>
                  <w:rFonts w:ascii="Calibri" w:eastAsia="Times New Roman" w:hAnsi="Calibri" w:cs="Calibri"/>
                  <w:color w:val="000000"/>
                  <w:sz w:val="22"/>
                </w:rPr>
                <w:delText>playing poker</w:delText>
              </w:r>
            </w:del>
          </w:p>
        </w:tc>
        <w:tc>
          <w:tcPr>
            <w:tcW w:w="5348" w:type="dxa"/>
            <w:noWrap/>
            <w:hideMark/>
          </w:tcPr>
          <w:p w14:paraId="5B8CC983" w14:textId="5C334E7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73" w:author="Nate Bachmeier [AWS-SA]" w:date="2023-05-04T18:11:00Z"/>
                <w:rFonts w:ascii="Calibri" w:eastAsia="Times New Roman" w:hAnsi="Calibri" w:cs="Calibri"/>
                <w:color w:val="000000"/>
                <w:sz w:val="22"/>
              </w:rPr>
            </w:pPr>
            <w:del w:id="2474" w:author="Nate Bachmeier [AWS-SA]" w:date="2023-05-04T18:11:00Z">
              <w:r w:rsidRPr="00E16572" w:rsidDel="009C19DC">
                <w:rPr>
                  <w:rFonts w:ascii="Calibri" w:eastAsia="Times New Roman" w:hAnsi="Calibri" w:cs="Calibri"/>
                  <w:color w:val="000000"/>
                  <w:sz w:val="22"/>
                </w:rPr>
                <w:delText>589</w:delText>
              </w:r>
            </w:del>
          </w:p>
        </w:tc>
      </w:tr>
      <w:tr w:rsidR="00E16572" w:rsidRPr="00E16572" w:rsidDel="009C19DC" w14:paraId="0D00446D" w14:textId="54EC75B8" w:rsidTr="00B21582">
        <w:trPr>
          <w:trHeight w:val="300"/>
          <w:del w:id="24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1B65AAC7" w:rsidR="00E16572" w:rsidRPr="00B21582" w:rsidDel="009C19DC" w:rsidRDefault="00E16572" w:rsidP="00E16572">
            <w:pPr>
              <w:spacing w:line="240" w:lineRule="auto"/>
              <w:ind w:firstLine="0"/>
              <w:rPr>
                <w:del w:id="2476" w:author="Nate Bachmeier [AWS-SA]" w:date="2023-05-04T18:11:00Z"/>
                <w:rFonts w:ascii="Calibri" w:eastAsia="Times New Roman" w:hAnsi="Calibri" w:cs="Calibri"/>
                <w:b w:val="0"/>
                <w:bCs w:val="0"/>
                <w:color w:val="000000"/>
                <w:sz w:val="22"/>
              </w:rPr>
            </w:pPr>
            <w:del w:id="2477" w:author="Nate Bachmeier [AWS-SA]" w:date="2023-05-04T18:11:00Z">
              <w:r w:rsidRPr="00E16572" w:rsidDel="009C19DC">
                <w:rPr>
                  <w:rFonts w:ascii="Calibri" w:eastAsia="Times New Roman" w:hAnsi="Calibri" w:cs="Calibri"/>
                  <w:color w:val="000000"/>
                  <w:sz w:val="22"/>
                </w:rPr>
                <w:delText>playing polo</w:delText>
              </w:r>
            </w:del>
          </w:p>
        </w:tc>
        <w:tc>
          <w:tcPr>
            <w:tcW w:w="5348" w:type="dxa"/>
            <w:noWrap/>
            <w:hideMark/>
          </w:tcPr>
          <w:p w14:paraId="7BA89244" w14:textId="3491B57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78" w:author="Nate Bachmeier [AWS-SA]" w:date="2023-05-04T18:11:00Z"/>
                <w:rFonts w:ascii="Calibri" w:eastAsia="Times New Roman" w:hAnsi="Calibri" w:cs="Calibri"/>
                <w:color w:val="000000"/>
                <w:sz w:val="22"/>
              </w:rPr>
            </w:pPr>
            <w:del w:id="2479" w:author="Nate Bachmeier [AWS-SA]" w:date="2023-05-04T18:11:00Z">
              <w:r w:rsidRPr="00E16572" w:rsidDel="009C19DC">
                <w:rPr>
                  <w:rFonts w:ascii="Calibri" w:eastAsia="Times New Roman" w:hAnsi="Calibri" w:cs="Calibri"/>
                  <w:color w:val="000000"/>
                  <w:sz w:val="22"/>
                </w:rPr>
                <w:delText>603</w:delText>
              </w:r>
            </w:del>
          </w:p>
        </w:tc>
      </w:tr>
      <w:tr w:rsidR="00E16572" w:rsidRPr="00E16572" w:rsidDel="009C19DC" w14:paraId="31D43FAA" w14:textId="32C492F6" w:rsidTr="00B21582">
        <w:trPr>
          <w:cnfStyle w:val="000000100000" w:firstRow="0" w:lastRow="0" w:firstColumn="0" w:lastColumn="0" w:oddVBand="0" w:evenVBand="0" w:oddHBand="1" w:evenHBand="0" w:firstRowFirstColumn="0" w:firstRowLastColumn="0" w:lastRowFirstColumn="0" w:lastRowLastColumn="0"/>
          <w:trHeight w:val="300"/>
          <w:del w:id="24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04573F35" w:rsidR="00E16572" w:rsidRPr="00B21582" w:rsidDel="009C19DC" w:rsidRDefault="00E16572" w:rsidP="00E16572">
            <w:pPr>
              <w:spacing w:line="240" w:lineRule="auto"/>
              <w:ind w:firstLine="0"/>
              <w:rPr>
                <w:del w:id="2481" w:author="Nate Bachmeier [AWS-SA]" w:date="2023-05-04T18:11:00Z"/>
                <w:rFonts w:ascii="Calibri" w:eastAsia="Times New Roman" w:hAnsi="Calibri" w:cs="Calibri"/>
                <w:b w:val="0"/>
                <w:bCs w:val="0"/>
                <w:color w:val="000000"/>
                <w:sz w:val="22"/>
              </w:rPr>
            </w:pPr>
            <w:del w:id="2482" w:author="Nate Bachmeier [AWS-SA]" w:date="2023-05-04T18:11:00Z">
              <w:r w:rsidRPr="00E16572" w:rsidDel="009C19DC">
                <w:rPr>
                  <w:rFonts w:ascii="Calibri" w:eastAsia="Times New Roman" w:hAnsi="Calibri" w:cs="Calibri"/>
                  <w:color w:val="000000"/>
                  <w:sz w:val="22"/>
                </w:rPr>
                <w:delText>playing recorder</w:delText>
              </w:r>
            </w:del>
          </w:p>
        </w:tc>
        <w:tc>
          <w:tcPr>
            <w:tcW w:w="5348" w:type="dxa"/>
            <w:noWrap/>
            <w:hideMark/>
          </w:tcPr>
          <w:p w14:paraId="668C5CE2" w14:textId="53DBCFE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83" w:author="Nate Bachmeier [AWS-SA]" w:date="2023-05-04T18:11:00Z"/>
                <w:rFonts w:ascii="Calibri" w:eastAsia="Times New Roman" w:hAnsi="Calibri" w:cs="Calibri"/>
                <w:color w:val="000000"/>
                <w:sz w:val="22"/>
              </w:rPr>
            </w:pPr>
            <w:del w:id="2484" w:author="Nate Bachmeier [AWS-SA]" w:date="2023-05-04T18:11:00Z">
              <w:r w:rsidRPr="00E16572" w:rsidDel="009C19DC">
                <w:rPr>
                  <w:rFonts w:ascii="Calibri" w:eastAsia="Times New Roman" w:hAnsi="Calibri" w:cs="Calibri"/>
                  <w:color w:val="000000"/>
                  <w:sz w:val="22"/>
                </w:rPr>
                <w:delText>750</w:delText>
              </w:r>
            </w:del>
          </w:p>
        </w:tc>
      </w:tr>
      <w:tr w:rsidR="00E16572" w:rsidRPr="00E16572" w:rsidDel="009C19DC" w14:paraId="3B552255" w14:textId="4DAF71D1" w:rsidTr="00B21582">
        <w:trPr>
          <w:trHeight w:val="300"/>
          <w:del w:id="24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45A8B45C" w:rsidR="00E16572" w:rsidRPr="00B21582" w:rsidDel="009C19DC" w:rsidRDefault="00E16572" w:rsidP="00E16572">
            <w:pPr>
              <w:spacing w:line="240" w:lineRule="auto"/>
              <w:ind w:firstLine="0"/>
              <w:rPr>
                <w:del w:id="2486" w:author="Nate Bachmeier [AWS-SA]" w:date="2023-05-04T18:11:00Z"/>
                <w:rFonts w:ascii="Calibri" w:eastAsia="Times New Roman" w:hAnsi="Calibri" w:cs="Calibri"/>
                <w:b w:val="0"/>
                <w:bCs w:val="0"/>
                <w:color w:val="000000"/>
                <w:sz w:val="22"/>
              </w:rPr>
            </w:pPr>
            <w:del w:id="2487" w:author="Nate Bachmeier [AWS-SA]" w:date="2023-05-04T18:11:00Z">
              <w:r w:rsidRPr="00E16572" w:rsidDel="009C19DC">
                <w:rPr>
                  <w:rFonts w:ascii="Calibri" w:eastAsia="Times New Roman" w:hAnsi="Calibri" w:cs="Calibri"/>
                  <w:color w:val="000000"/>
                  <w:sz w:val="22"/>
                </w:rPr>
                <w:delText>playing road hockey</w:delText>
              </w:r>
            </w:del>
          </w:p>
        </w:tc>
        <w:tc>
          <w:tcPr>
            <w:tcW w:w="5348" w:type="dxa"/>
            <w:noWrap/>
            <w:hideMark/>
          </w:tcPr>
          <w:p w14:paraId="7B81BDA3" w14:textId="7215E99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88" w:author="Nate Bachmeier [AWS-SA]" w:date="2023-05-04T18:11:00Z"/>
                <w:rFonts w:ascii="Calibri" w:eastAsia="Times New Roman" w:hAnsi="Calibri" w:cs="Calibri"/>
                <w:color w:val="000000"/>
                <w:sz w:val="22"/>
              </w:rPr>
            </w:pPr>
            <w:del w:id="2489" w:author="Nate Bachmeier [AWS-SA]" w:date="2023-05-04T18:11:00Z">
              <w:r w:rsidRPr="00E16572" w:rsidDel="009C19DC">
                <w:rPr>
                  <w:rFonts w:ascii="Calibri" w:eastAsia="Times New Roman" w:hAnsi="Calibri" w:cs="Calibri"/>
                  <w:color w:val="000000"/>
                  <w:sz w:val="22"/>
                </w:rPr>
                <w:delText>447</w:delText>
              </w:r>
            </w:del>
          </w:p>
        </w:tc>
      </w:tr>
      <w:tr w:rsidR="00E16572" w:rsidRPr="00E16572" w:rsidDel="009C19DC" w14:paraId="5F7DE7B6" w14:textId="1D2E4DA0" w:rsidTr="00B21582">
        <w:trPr>
          <w:cnfStyle w:val="000000100000" w:firstRow="0" w:lastRow="0" w:firstColumn="0" w:lastColumn="0" w:oddVBand="0" w:evenVBand="0" w:oddHBand="1" w:evenHBand="0" w:firstRowFirstColumn="0" w:firstRowLastColumn="0" w:lastRowFirstColumn="0" w:lastRowLastColumn="0"/>
          <w:trHeight w:val="300"/>
          <w:del w:id="24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5C0111AB" w:rsidR="00E16572" w:rsidRPr="00B21582" w:rsidDel="009C19DC" w:rsidRDefault="00E16572" w:rsidP="00E16572">
            <w:pPr>
              <w:spacing w:line="240" w:lineRule="auto"/>
              <w:ind w:firstLine="0"/>
              <w:rPr>
                <w:del w:id="2491" w:author="Nate Bachmeier [AWS-SA]" w:date="2023-05-04T18:11:00Z"/>
                <w:rFonts w:ascii="Calibri" w:eastAsia="Times New Roman" w:hAnsi="Calibri" w:cs="Calibri"/>
                <w:b w:val="0"/>
                <w:bCs w:val="0"/>
                <w:color w:val="000000"/>
                <w:sz w:val="22"/>
              </w:rPr>
            </w:pPr>
            <w:del w:id="2492" w:author="Nate Bachmeier [AWS-SA]" w:date="2023-05-04T18:11:00Z">
              <w:r w:rsidRPr="00E16572" w:rsidDel="009C19DC">
                <w:rPr>
                  <w:rFonts w:ascii="Calibri" w:eastAsia="Times New Roman" w:hAnsi="Calibri" w:cs="Calibri"/>
                  <w:color w:val="000000"/>
                  <w:sz w:val="22"/>
                </w:rPr>
                <w:delText>playing rounders</w:delText>
              </w:r>
            </w:del>
          </w:p>
        </w:tc>
        <w:tc>
          <w:tcPr>
            <w:tcW w:w="5348" w:type="dxa"/>
            <w:noWrap/>
            <w:hideMark/>
          </w:tcPr>
          <w:p w14:paraId="0BC6AA3F" w14:textId="653429A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93" w:author="Nate Bachmeier [AWS-SA]" w:date="2023-05-04T18:11:00Z"/>
                <w:rFonts w:ascii="Calibri" w:eastAsia="Times New Roman" w:hAnsi="Calibri" w:cs="Calibri"/>
                <w:color w:val="000000"/>
                <w:sz w:val="22"/>
              </w:rPr>
            </w:pPr>
            <w:del w:id="2494" w:author="Nate Bachmeier [AWS-SA]" w:date="2023-05-04T18:11:00Z">
              <w:r w:rsidRPr="00E16572" w:rsidDel="009C19DC">
                <w:rPr>
                  <w:rFonts w:ascii="Calibri" w:eastAsia="Times New Roman" w:hAnsi="Calibri" w:cs="Calibri"/>
                  <w:color w:val="000000"/>
                  <w:sz w:val="22"/>
                </w:rPr>
                <w:delText>521</w:delText>
              </w:r>
            </w:del>
          </w:p>
        </w:tc>
      </w:tr>
      <w:tr w:rsidR="00E16572" w:rsidRPr="00E16572" w:rsidDel="009C19DC" w14:paraId="05A00725" w14:textId="7BEE1C0C" w:rsidTr="00B21582">
        <w:trPr>
          <w:trHeight w:val="300"/>
          <w:del w:id="24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546C8E1" w:rsidR="00E16572" w:rsidRPr="00B21582" w:rsidDel="009C19DC" w:rsidRDefault="00E16572" w:rsidP="00E16572">
            <w:pPr>
              <w:spacing w:line="240" w:lineRule="auto"/>
              <w:ind w:firstLine="0"/>
              <w:rPr>
                <w:del w:id="2496" w:author="Nate Bachmeier [AWS-SA]" w:date="2023-05-04T18:11:00Z"/>
                <w:rFonts w:ascii="Calibri" w:eastAsia="Times New Roman" w:hAnsi="Calibri" w:cs="Calibri"/>
                <w:b w:val="0"/>
                <w:bCs w:val="0"/>
                <w:color w:val="000000"/>
                <w:sz w:val="22"/>
              </w:rPr>
            </w:pPr>
            <w:del w:id="2497" w:author="Nate Bachmeier [AWS-SA]" w:date="2023-05-04T18:11:00Z">
              <w:r w:rsidRPr="00E16572" w:rsidDel="009C19DC">
                <w:rPr>
                  <w:rFonts w:ascii="Calibri" w:eastAsia="Times New Roman" w:hAnsi="Calibri" w:cs="Calibri"/>
                  <w:color w:val="000000"/>
                  <w:sz w:val="22"/>
                </w:rPr>
                <w:delText>playing rubiks cube</w:delText>
              </w:r>
            </w:del>
          </w:p>
        </w:tc>
        <w:tc>
          <w:tcPr>
            <w:tcW w:w="5348" w:type="dxa"/>
            <w:noWrap/>
            <w:hideMark/>
          </w:tcPr>
          <w:p w14:paraId="341786ED" w14:textId="78F8CD6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98" w:author="Nate Bachmeier [AWS-SA]" w:date="2023-05-04T18:11:00Z"/>
                <w:rFonts w:ascii="Calibri" w:eastAsia="Times New Roman" w:hAnsi="Calibri" w:cs="Calibri"/>
                <w:color w:val="000000"/>
                <w:sz w:val="22"/>
              </w:rPr>
            </w:pPr>
            <w:del w:id="2499" w:author="Nate Bachmeier [AWS-SA]" w:date="2023-05-04T18:11:00Z">
              <w:r w:rsidRPr="00E16572" w:rsidDel="009C19DC">
                <w:rPr>
                  <w:rFonts w:ascii="Calibri" w:eastAsia="Times New Roman" w:hAnsi="Calibri" w:cs="Calibri"/>
                  <w:color w:val="000000"/>
                  <w:sz w:val="22"/>
                </w:rPr>
                <w:delText>567</w:delText>
              </w:r>
            </w:del>
          </w:p>
        </w:tc>
      </w:tr>
      <w:tr w:rsidR="00E16572" w:rsidRPr="00E16572" w:rsidDel="009C19DC" w14:paraId="3F5CEA50" w14:textId="6B64D229" w:rsidTr="00B21582">
        <w:trPr>
          <w:cnfStyle w:val="000000100000" w:firstRow="0" w:lastRow="0" w:firstColumn="0" w:lastColumn="0" w:oddVBand="0" w:evenVBand="0" w:oddHBand="1" w:evenHBand="0" w:firstRowFirstColumn="0" w:firstRowLastColumn="0" w:lastRowFirstColumn="0" w:lastRowLastColumn="0"/>
          <w:trHeight w:val="300"/>
          <w:del w:id="25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1EC679EC" w:rsidR="00E16572" w:rsidRPr="00B21582" w:rsidDel="009C19DC" w:rsidRDefault="00E16572" w:rsidP="00E16572">
            <w:pPr>
              <w:spacing w:line="240" w:lineRule="auto"/>
              <w:ind w:firstLine="0"/>
              <w:rPr>
                <w:del w:id="2501" w:author="Nate Bachmeier [AWS-SA]" w:date="2023-05-04T18:11:00Z"/>
                <w:rFonts w:ascii="Calibri" w:eastAsia="Times New Roman" w:hAnsi="Calibri" w:cs="Calibri"/>
                <w:b w:val="0"/>
                <w:bCs w:val="0"/>
                <w:color w:val="000000"/>
                <w:sz w:val="22"/>
              </w:rPr>
            </w:pPr>
            <w:del w:id="2502" w:author="Nate Bachmeier [AWS-SA]" w:date="2023-05-04T18:11:00Z">
              <w:r w:rsidRPr="00E16572" w:rsidDel="009C19DC">
                <w:rPr>
                  <w:rFonts w:ascii="Calibri" w:eastAsia="Times New Roman" w:hAnsi="Calibri" w:cs="Calibri"/>
                  <w:color w:val="000000"/>
                  <w:sz w:val="22"/>
                </w:rPr>
                <w:delText>playing saxophone</w:delText>
              </w:r>
            </w:del>
          </w:p>
        </w:tc>
        <w:tc>
          <w:tcPr>
            <w:tcW w:w="5348" w:type="dxa"/>
            <w:noWrap/>
            <w:hideMark/>
          </w:tcPr>
          <w:p w14:paraId="6FC3A34E" w14:textId="1A73E6A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03" w:author="Nate Bachmeier [AWS-SA]" w:date="2023-05-04T18:11:00Z"/>
                <w:rFonts w:ascii="Calibri" w:eastAsia="Times New Roman" w:hAnsi="Calibri" w:cs="Calibri"/>
                <w:color w:val="000000"/>
                <w:sz w:val="22"/>
              </w:rPr>
            </w:pPr>
            <w:del w:id="2504" w:author="Nate Bachmeier [AWS-SA]" w:date="2023-05-04T18:11:00Z">
              <w:r w:rsidRPr="00E16572" w:rsidDel="009C19DC">
                <w:rPr>
                  <w:rFonts w:ascii="Calibri" w:eastAsia="Times New Roman" w:hAnsi="Calibri" w:cs="Calibri"/>
                  <w:color w:val="000000"/>
                  <w:sz w:val="22"/>
                </w:rPr>
                <w:delText>793</w:delText>
              </w:r>
            </w:del>
          </w:p>
        </w:tc>
      </w:tr>
      <w:tr w:rsidR="00E16572" w:rsidRPr="00E16572" w:rsidDel="009C19DC" w14:paraId="70A728CC" w14:textId="4C2154EC" w:rsidTr="00B21582">
        <w:trPr>
          <w:trHeight w:val="300"/>
          <w:del w:id="25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34156D87" w:rsidR="00E16572" w:rsidRPr="00B21582" w:rsidDel="009C19DC" w:rsidRDefault="00E16572" w:rsidP="00E16572">
            <w:pPr>
              <w:spacing w:line="240" w:lineRule="auto"/>
              <w:ind w:firstLine="0"/>
              <w:rPr>
                <w:del w:id="2506" w:author="Nate Bachmeier [AWS-SA]" w:date="2023-05-04T18:11:00Z"/>
                <w:rFonts w:ascii="Calibri" w:eastAsia="Times New Roman" w:hAnsi="Calibri" w:cs="Calibri"/>
                <w:b w:val="0"/>
                <w:bCs w:val="0"/>
                <w:color w:val="000000"/>
                <w:sz w:val="22"/>
              </w:rPr>
            </w:pPr>
            <w:del w:id="2507" w:author="Nate Bachmeier [AWS-SA]" w:date="2023-05-04T18:11:00Z">
              <w:r w:rsidRPr="00E16572" w:rsidDel="009C19DC">
                <w:rPr>
                  <w:rFonts w:ascii="Calibri" w:eastAsia="Times New Roman" w:hAnsi="Calibri" w:cs="Calibri"/>
                  <w:color w:val="000000"/>
                  <w:sz w:val="22"/>
                </w:rPr>
                <w:delText>playing scrabble</w:delText>
              </w:r>
            </w:del>
          </w:p>
        </w:tc>
        <w:tc>
          <w:tcPr>
            <w:tcW w:w="5348" w:type="dxa"/>
            <w:noWrap/>
            <w:hideMark/>
          </w:tcPr>
          <w:p w14:paraId="0EDA882F" w14:textId="66A7BD9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08" w:author="Nate Bachmeier [AWS-SA]" w:date="2023-05-04T18:11:00Z"/>
                <w:rFonts w:ascii="Calibri" w:eastAsia="Times New Roman" w:hAnsi="Calibri" w:cs="Calibri"/>
                <w:color w:val="000000"/>
                <w:sz w:val="22"/>
              </w:rPr>
            </w:pPr>
            <w:del w:id="2509" w:author="Nate Bachmeier [AWS-SA]" w:date="2023-05-04T18:11:00Z">
              <w:r w:rsidRPr="00E16572" w:rsidDel="009C19DC">
                <w:rPr>
                  <w:rFonts w:ascii="Calibri" w:eastAsia="Times New Roman" w:hAnsi="Calibri" w:cs="Calibri"/>
                  <w:color w:val="000000"/>
                  <w:sz w:val="22"/>
                </w:rPr>
                <w:delText>500</w:delText>
              </w:r>
            </w:del>
          </w:p>
        </w:tc>
      </w:tr>
      <w:tr w:rsidR="00E16572" w:rsidRPr="00E16572" w:rsidDel="009C19DC" w14:paraId="64B78A6F" w14:textId="71AE6E53" w:rsidTr="00B21582">
        <w:trPr>
          <w:cnfStyle w:val="000000100000" w:firstRow="0" w:lastRow="0" w:firstColumn="0" w:lastColumn="0" w:oddVBand="0" w:evenVBand="0" w:oddHBand="1" w:evenHBand="0" w:firstRowFirstColumn="0" w:firstRowLastColumn="0" w:lastRowFirstColumn="0" w:lastRowLastColumn="0"/>
          <w:trHeight w:val="300"/>
          <w:del w:id="25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31B7BFCC" w:rsidR="00E16572" w:rsidRPr="00B21582" w:rsidDel="009C19DC" w:rsidRDefault="00E16572" w:rsidP="00E16572">
            <w:pPr>
              <w:spacing w:line="240" w:lineRule="auto"/>
              <w:ind w:firstLine="0"/>
              <w:rPr>
                <w:del w:id="2511" w:author="Nate Bachmeier [AWS-SA]" w:date="2023-05-04T18:11:00Z"/>
                <w:rFonts w:ascii="Calibri" w:eastAsia="Times New Roman" w:hAnsi="Calibri" w:cs="Calibri"/>
                <w:b w:val="0"/>
                <w:bCs w:val="0"/>
                <w:color w:val="000000"/>
                <w:sz w:val="22"/>
              </w:rPr>
            </w:pPr>
            <w:del w:id="2512" w:author="Nate Bachmeier [AWS-SA]" w:date="2023-05-04T18:11:00Z">
              <w:r w:rsidRPr="00E16572" w:rsidDel="009C19DC">
                <w:rPr>
                  <w:rFonts w:ascii="Calibri" w:eastAsia="Times New Roman" w:hAnsi="Calibri" w:cs="Calibri"/>
                  <w:color w:val="000000"/>
                  <w:sz w:val="22"/>
                </w:rPr>
                <w:delText>playing shuffleboard</w:delText>
              </w:r>
            </w:del>
          </w:p>
        </w:tc>
        <w:tc>
          <w:tcPr>
            <w:tcW w:w="5348" w:type="dxa"/>
            <w:noWrap/>
            <w:hideMark/>
          </w:tcPr>
          <w:p w14:paraId="20FB534E" w14:textId="1EC7CA7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13" w:author="Nate Bachmeier [AWS-SA]" w:date="2023-05-04T18:11:00Z"/>
                <w:rFonts w:ascii="Calibri" w:eastAsia="Times New Roman" w:hAnsi="Calibri" w:cs="Calibri"/>
                <w:color w:val="000000"/>
                <w:sz w:val="22"/>
              </w:rPr>
            </w:pPr>
            <w:del w:id="2514" w:author="Nate Bachmeier [AWS-SA]" w:date="2023-05-04T18:11:00Z">
              <w:r w:rsidRPr="00E16572" w:rsidDel="009C19DC">
                <w:rPr>
                  <w:rFonts w:ascii="Calibri" w:eastAsia="Times New Roman" w:hAnsi="Calibri" w:cs="Calibri"/>
                  <w:color w:val="000000"/>
                  <w:sz w:val="22"/>
                </w:rPr>
                <w:delText>533</w:delText>
              </w:r>
            </w:del>
          </w:p>
        </w:tc>
      </w:tr>
      <w:tr w:rsidR="00E16572" w:rsidRPr="00E16572" w:rsidDel="009C19DC" w14:paraId="4B27E0A6" w14:textId="1C2CF24A" w:rsidTr="00B21582">
        <w:trPr>
          <w:trHeight w:val="300"/>
          <w:del w:id="25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50E6D3A3" w:rsidR="00E16572" w:rsidRPr="00B21582" w:rsidDel="009C19DC" w:rsidRDefault="00E16572" w:rsidP="00E16572">
            <w:pPr>
              <w:spacing w:line="240" w:lineRule="auto"/>
              <w:ind w:firstLine="0"/>
              <w:rPr>
                <w:del w:id="2516" w:author="Nate Bachmeier [AWS-SA]" w:date="2023-05-04T18:11:00Z"/>
                <w:rFonts w:ascii="Calibri" w:eastAsia="Times New Roman" w:hAnsi="Calibri" w:cs="Calibri"/>
                <w:b w:val="0"/>
                <w:bCs w:val="0"/>
                <w:color w:val="000000"/>
                <w:sz w:val="22"/>
              </w:rPr>
            </w:pPr>
            <w:del w:id="2517" w:author="Nate Bachmeier [AWS-SA]" w:date="2023-05-04T18:11:00Z">
              <w:r w:rsidRPr="00E16572" w:rsidDel="009C19DC">
                <w:rPr>
                  <w:rFonts w:ascii="Calibri" w:eastAsia="Times New Roman" w:hAnsi="Calibri" w:cs="Calibri"/>
                  <w:color w:val="000000"/>
                  <w:sz w:val="22"/>
                </w:rPr>
                <w:delText>playing slot machine</w:delText>
              </w:r>
            </w:del>
          </w:p>
        </w:tc>
        <w:tc>
          <w:tcPr>
            <w:tcW w:w="5348" w:type="dxa"/>
            <w:noWrap/>
            <w:hideMark/>
          </w:tcPr>
          <w:p w14:paraId="653C08BB" w14:textId="5B490AB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18" w:author="Nate Bachmeier [AWS-SA]" w:date="2023-05-04T18:11:00Z"/>
                <w:rFonts w:ascii="Calibri" w:eastAsia="Times New Roman" w:hAnsi="Calibri" w:cs="Calibri"/>
                <w:color w:val="000000"/>
                <w:sz w:val="22"/>
              </w:rPr>
            </w:pPr>
            <w:del w:id="2519"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1930D5CA" w14:textId="655A43CA" w:rsidTr="00B21582">
        <w:trPr>
          <w:cnfStyle w:val="000000100000" w:firstRow="0" w:lastRow="0" w:firstColumn="0" w:lastColumn="0" w:oddVBand="0" w:evenVBand="0" w:oddHBand="1" w:evenHBand="0" w:firstRowFirstColumn="0" w:firstRowLastColumn="0" w:lastRowFirstColumn="0" w:lastRowLastColumn="0"/>
          <w:trHeight w:val="300"/>
          <w:del w:id="25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02C9802C" w:rsidR="00E16572" w:rsidRPr="00B21582" w:rsidDel="009C19DC" w:rsidRDefault="00E16572" w:rsidP="00E16572">
            <w:pPr>
              <w:spacing w:line="240" w:lineRule="auto"/>
              <w:ind w:firstLine="0"/>
              <w:rPr>
                <w:del w:id="2521" w:author="Nate Bachmeier [AWS-SA]" w:date="2023-05-04T18:11:00Z"/>
                <w:rFonts w:ascii="Calibri" w:eastAsia="Times New Roman" w:hAnsi="Calibri" w:cs="Calibri"/>
                <w:b w:val="0"/>
                <w:bCs w:val="0"/>
                <w:color w:val="000000"/>
                <w:sz w:val="22"/>
              </w:rPr>
            </w:pPr>
            <w:del w:id="2522" w:author="Nate Bachmeier [AWS-SA]" w:date="2023-05-04T18:11:00Z">
              <w:r w:rsidRPr="00E16572" w:rsidDel="009C19DC">
                <w:rPr>
                  <w:rFonts w:ascii="Calibri" w:eastAsia="Times New Roman" w:hAnsi="Calibri" w:cs="Calibri"/>
                  <w:color w:val="000000"/>
                  <w:sz w:val="22"/>
                </w:rPr>
                <w:delText>playing squash or racquetball</w:delText>
              </w:r>
            </w:del>
          </w:p>
        </w:tc>
        <w:tc>
          <w:tcPr>
            <w:tcW w:w="5348" w:type="dxa"/>
            <w:noWrap/>
            <w:hideMark/>
          </w:tcPr>
          <w:p w14:paraId="2498E909" w14:textId="4468037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23" w:author="Nate Bachmeier [AWS-SA]" w:date="2023-05-04T18:11:00Z"/>
                <w:rFonts w:ascii="Calibri" w:eastAsia="Times New Roman" w:hAnsi="Calibri" w:cs="Calibri"/>
                <w:color w:val="000000"/>
                <w:sz w:val="22"/>
              </w:rPr>
            </w:pPr>
            <w:del w:id="2524" w:author="Nate Bachmeier [AWS-SA]" w:date="2023-05-04T18:11:00Z">
              <w:r w:rsidRPr="00E16572" w:rsidDel="009C19DC">
                <w:rPr>
                  <w:rFonts w:ascii="Calibri" w:eastAsia="Times New Roman" w:hAnsi="Calibri" w:cs="Calibri"/>
                  <w:color w:val="000000"/>
                  <w:sz w:val="22"/>
                </w:rPr>
                <w:delText>824</w:delText>
              </w:r>
            </w:del>
          </w:p>
        </w:tc>
      </w:tr>
      <w:tr w:rsidR="00E16572" w:rsidRPr="00E16572" w:rsidDel="009C19DC" w14:paraId="05CD9DDE" w14:textId="13EAFF8D" w:rsidTr="00B21582">
        <w:trPr>
          <w:trHeight w:val="300"/>
          <w:del w:id="25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15BA8E5B" w:rsidR="00E16572" w:rsidRPr="00B21582" w:rsidDel="009C19DC" w:rsidRDefault="00E16572" w:rsidP="00E16572">
            <w:pPr>
              <w:spacing w:line="240" w:lineRule="auto"/>
              <w:ind w:firstLine="0"/>
              <w:rPr>
                <w:del w:id="2526" w:author="Nate Bachmeier [AWS-SA]" w:date="2023-05-04T18:11:00Z"/>
                <w:rFonts w:ascii="Calibri" w:eastAsia="Times New Roman" w:hAnsi="Calibri" w:cs="Calibri"/>
                <w:b w:val="0"/>
                <w:bCs w:val="0"/>
                <w:color w:val="000000"/>
                <w:sz w:val="22"/>
              </w:rPr>
            </w:pPr>
            <w:del w:id="2527" w:author="Nate Bachmeier [AWS-SA]" w:date="2023-05-04T18:11:00Z">
              <w:r w:rsidRPr="00E16572" w:rsidDel="009C19DC">
                <w:rPr>
                  <w:rFonts w:ascii="Calibri" w:eastAsia="Times New Roman" w:hAnsi="Calibri" w:cs="Calibri"/>
                  <w:color w:val="000000"/>
                  <w:sz w:val="22"/>
                </w:rPr>
                <w:delText>playing tennis</w:delText>
              </w:r>
            </w:del>
          </w:p>
        </w:tc>
        <w:tc>
          <w:tcPr>
            <w:tcW w:w="5348" w:type="dxa"/>
            <w:noWrap/>
            <w:hideMark/>
          </w:tcPr>
          <w:p w14:paraId="1B181440" w14:textId="18C3359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28" w:author="Nate Bachmeier [AWS-SA]" w:date="2023-05-04T18:11:00Z"/>
                <w:rFonts w:ascii="Calibri" w:eastAsia="Times New Roman" w:hAnsi="Calibri" w:cs="Calibri"/>
                <w:color w:val="000000"/>
                <w:sz w:val="22"/>
              </w:rPr>
            </w:pPr>
            <w:del w:id="2529" w:author="Nate Bachmeier [AWS-SA]" w:date="2023-05-04T18:11:00Z">
              <w:r w:rsidRPr="00E16572" w:rsidDel="009C19DC">
                <w:rPr>
                  <w:rFonts w:ascii="Calibri" w:eastAsia="Times New Roman" w:hAnsi="Calibri" w:cs="Calibri"/>
                  <w:color w:val="000000"/>
                  <w:sz w:val="22"/>
                </w:rPr>
                <w:delText>777</w:delText>
              </w:r>
            </w:del>
          </w:p>
        </w:tc>
      </w:tr>
      <w:tr w:rsidR="00E16572" w:rsidRPr="00E16572" w:rsidDel="009C19DC" w14:paraId="1F701C73" w14:textId="0E612EB9" w:rsidTr="00B21582">
        <w:trPr>
          <w:cnfStyle w:val="000000100000" w:firstRow="0" w:lastRow="0" w:firstColumn="0" w:lastColumn="0" w:oddVBand="0" w:evenVBand="0" w:oddHBand="1" w:evenHBand="0" w:firstRowFirstColumn="0" w:firstRowLastColumn="0" w:lastRowFirstColumn="0" w:lastRowLastColumn="0"/>
          <w:trHeight w:val="300"/>
          <w:del w:id="25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62A2B22D" w:rsidR="00E16572" w:rsidRPr="00B21582" w:rsidDel="009C19DC" w:rsidRDefault="00E16572" w:rsidP="00E16572">
            <w:pPr>
              <w:spacing w:line="240" w:lineRule="auto"/>
              <w:ind w:firstLine="0"/>
              <w:rPr>
                <w:del w:id="2531" w:author="Nate Bachmeier [AWS-SA]" w:date="2023-05-04T18:11:00Z"/>
                <w:rFonts w:ascii="Calibri" w:eastAsia="Times New Roman" w:hAnsi="Calibri" w:cs="Calibri"/>
                <w:b w:val="0"/>
                <w:bCs w:val="0"/>
                <w:color w:val="000000"/>
                <w:sz w:val="22"/>
              </w:rPr>
            </w:pPr>
            <w:del w:id="2532" w:author="Nate Bachmeier [AWS-SA]" w:date="2023-05-04T18:11:00Z">
              <w:r w:rsidRPr="00E16572" w:rsidDel="009C19DC">
                <w:rPr>
                  <w:rFonts w:ascii="Calibri" w:eastAsia="Times New Roman" w:hAnsi="Calibri" w:cs="Calibri"/>
                  <w:color w:val="000000"/>
                  <w:sz w:val="22"/>
                </w:rPr>
                <w:delText>playing trombone</w:delText>
              </w:r>
            </w:del>
          </w:p>
        </w:tc>
        <w:tc>
          <w:tcPr>
            <w:tcW w:w="5348" w:type="dxa"/>
            <w:noWrap/>
            <w:hideMark/>
          </w:tcPr>
          <w:p w14:paraId="4AA7B8FA" w14:textId="37ECB17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33" w:author="Nate Bachmeier [AWS-SA]" w:date="2023-05-04T18:11:00Z"/>
                <w:rFonts w:ascii="Calibri" w:eastAsia="Times New Roman" w:hAnsi="Calibri" w:cs="Calibri"/>
                <w:color w:val="000000"/>
                <w:sz w:val="22"/>
              </w:rPr>
            </w:pPr>
            <w:del w:id="2534" w:author="Nate Bachmeier [AWS-SA]" w:date="2023-05-04T18:11:00Z">
              <w:r w:rsidRPr="00E16572" w:rsidDel="009C19DC">
                <w:rPr>
                  <w:rFonts w:ascii="Calibri" w:eastAsia="Times New Roman" w:hAnsi="Calibri" w:cs="Calibri"/>
                  <w:color w:val="000000"/>
                  <w:sz w:val="22"/>
                </w:rPr>
                <w:delText>756</w:delText>
              </w:r>
            </w:del>
          </w:p>
        </w:tc>
      </w:tr>
      <w:tr w:rsidR="00E16572" w:rsidRPr="00E16572" w:rsidDel="009C19DC" w14:paraId="68D5FDD9" w14:textId="7A87366B" w:rsidTr="00B21582">
        <w:trPr>
          <w:trHeight w:val="300"/>
          <w:del w:id="25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57715F18" w:rsidR="00E16572" w:rsidRPr="00B21582" w:rsidDel="009C19DC" w:rsidRDefault="00E16572" w:rsidP="00E16572">
            <w:pPr>
              <w:spacing w:line="240" w:lineRule="auto"/>
              <w:ind w:firstLine="0"/>
              <w:rPr>
                <w:del w:id="2536" w:author="Nate Bachmeier [AWS-SA]" w:date="2023-05-04T18:11:00Z"/>
                <w:rFonts w:ascii="Calibri" w:eastAsia="Times New Roman" w:hAnsi="Calibri" w:cs="Calibri"/>
                <w:b w:val="0"/>
                <w:bCs w:val="0"/>
                <w:color w:val="000000"/>
                <w:sz w:val="22"/>
              </w:rPr>
            </w:pPr>
            <w:del w:id="2537" w:author="Nate Bachmeier [AWS-SA]" w:date="2023-05-04T18:11:00Z">
              <w:r w:rsidRPr="00E16572" w:rsidDel="009C19DC">
                <w:rPr>
                  <w:rFonts w:ascii="Calibri" w:eastAsia="Times New Roman" w:hAnsi="Calibri" w:cs="Calibri"/>
                  <w:color w:val="000000"/>
                  <w:sz w:val="22"/>
                </w:rPr>
                <w:delText>playing trumpet</w:delText>
              </w:r>
            </w:del>
          </w:p>
        </w:tc>
        <w:tc>
          <w:tcPr>
            <w:tcW w:w="5348" w:type="dxa"/>
            <w:noWrap/>
            <w:hideMark/>
          </w:tcPr>
          <w:p w14:paraId="3F2AD263" w14:textId="1EE60CD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38" w:author="Nate Bachmeier [AWS-SA]" w:date="2023-05-04T18:11:00Z"/>
                <w:rFonts w:ascii="Calibri" w:eastAsia="Times New Roman" w:hAnsi="Calibri" w:cs="Calibri"/>
                <w:color w:val="000000"/>
                <w:sz w:val="22"/>
              </w:rPr>
            </w:pPr>
            <w:del w:id="2539" w:author="Nate Bachmeier [AWS-SA]" w:date="2023-05-04T18:11:00Z">
              <w:r w:rsidRPr="00E16572" w:rsidDel="009C19DC">
                <w:rPr>
                  <w:rFonts w:ascii="Calibri" w:eastAsia="Times New Roman" w:hAnsi="Calibri" w:cs="Calibri"/>
                  <w:color w:val="000000"/>
                  <w:sz w:val="22"/>
                </w:rPr>
                <w:delText>817</w:delText>
              </w:r>
            </w:del>
          </w:p>
        </w:tc>
      </w:tr>
      <w:tr w:rsidR="00E16572" w:rsidRPr="00E16572" w:rsidDel="009C19DC" w14:paraId="4C66F7A6" w14:textId="61431CA6" w:rsidTr="00B21582">
        <w:trPr>
          <w:cnfStyle w:val="000000100000" w:firstRow="0" w:lastRow="0" w:firstColumn="0" w:lastColumn="0" w:oddVBand="0" w:evenVBand="0" w:oddHBand="1" w:evenHBand="0" w:firstRowFirstColumn="0" w:firstRowLastColumn="0" w:lastRowFirstColumn="0" w:lastRowLastColumn="0"/>
          <w:trHeight w:val="300"/>
          <w:del w:id="25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161308FA" w:rsidR="00E16572" w:rsidRPr="00B21582" w:rsidDel="009C19DC" w:rsidRDefault="00E16572" w:rsidP="00E16572">
            <w:pPr>
              <w:spacing w:line="240" w:lineRule="auto"/>
              <w:ind w:firstLine="0"/>
              <w:rPr>
                <w:del w:id="2541" w:author="Nate Bachmeier [AWS-SA]" w:date="2023-05-04T18:11:00Z"/>
                <w:rFonts w:ascii="Calibri" w:eastAsia="Times New Roman" w:hAnsi="Calibri" w:cs="Calibri"/>
                <w:b w:val="0"/>
                <w:bCs w:val="0"/>
                <w:color w:val="000000"/>
                <w:sz w:val="22"/>
              </w:rPr>
            </w:pPr>
            <w:del w:id="2542" w:author="Nate Bachmeier [AWS-SA]" w:date="2023-05-04T18:11:00Z">
              <w:r w:rsidRPr="00E16572" w:rsidDel="009C19DC">
                <w:rPr>
                  <w:rFonts w:ascii="Calibri" w:eastAsia="Times New Roman" w:hAnsi="Calibri" w:cs="Calibri"/>
                  <w:color w:val="000000"/>
                  <w:sz w:val="22"/>
                </w:rPr>
                <w:delText>playing ukulele</w:delText>
              </w:r>
            </w:del>
          </w:p>
        </w:tc>
        <w:tc>
          <w:tcPr>
            <w:tcW w:w="5348" w:type="dxa"/>
            <w:noWrap/>
            <w:hideMark/>
          </w:tcPr>
          <w:p w14:paraId="48CF1BB6" w14:textId="4C1874B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43" w:author="Nate Bachmeier [AWS-SA]" w:date="2023-05-04T18:11:00Z"/>
                <w:rFonts w:ascii="Calibri" w:eastAsia="Times New Roman" w:hAnsi="Calibri" w:cs="Calibri"/>
                <w:color w:val="000000"/>
                <w:sz w:val="22"/>
              </w:rPr>
            </w:pPr>
            <w:del w:id="2544" w:author="Nate Bachmeier [AWS-SA]" w:date="2023-05-04T18:11:00Z">
              <w:r w:rsidRPr="00E16572" w:rsidDel="009C19DC">
                <w:rPr>
                  <w:rFonts w:ascii="Calibri" w:eastAsia="Times New Roman" w:hAnsi="Calibri" w:cs="Calibri"/>
                  <w:color w:val="000000"/>
                  <w:sz w:val="22"/>
                </w:rPr>
                <w:delText>751</w:delText>
              </w:r>
            </w:del>
          </w:p>
        </w:tc>
      </w:tr>
      <w:tr w:rsidR="00E16572" w:rsidRPr="00E16572" w:rsidDel="009C19DC" w14:paraId="2D62A5E8" w14:textId="5A5EA03F" w:rsidTr="00B21582">
        <w:trPr>
          <w:trHeight w:val="300"/>
          <w:del w:id="25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5F470509" w:rsidR="00E16572" w:rsidRPr="00B21582" w:rsidDel="009C19DC" w:rsidRDefault="00E16572" w:rsidP="00E16572">
            <w:pPr>
              <w:spacing w:line="240" w:lineRule="auto"/>
              <w:ind w:firstLine="0"/>
              <w:rPr>
                <w:del w:id="2546" w:author="Nate Bachmeier [AWS-SA]" w:date="2023-05-04T18:11:00Z"/>
                <w:rFonts w:ascii="Calibri" w:eastAsia="Times New Roman" w:hAnsi="Calibri" w:cs="Calibri"/>
                <w:b w:val="0"/>
                <w:bCs w:val="0"/>
                <w:color w:val="000000"/>
                <w:sz w:val="22"/>
              </w:rPr>
            </w:pPr>
            <w:del w:id="2547" w:author="Nate Bachmeier [AWS-SA]" w:date="2023-05-04T18:11:00Z">
              <w:r w:rsidRPr="00E16572" w:rsidDel="009C19DC">
                <w:rPr>
                  <w:rFonts w:ascii="Calibri" w:eastAsia="Times New Roman" w:hAnsi="Calibri" w:cs="Calibri"/>
                  <w:color w:val="000000"/>
                  <w:sz w:val="22"/>
                </w:rPr>
                <w:delText>playing violin</w:delText>
              </w:r>
            </w:del>
          </w:p>
        </w:tc>
        <w:tc>
          <w:tcPr>
            <w:tcW w:w="5348" w:type="dxa"/>
            <w:noWrap/>
            <w:hideMark/>
          </w:tcPr>
          <w:p w14:paraId="5AC4078D" w14:textId="02E65BD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48" w:author="Nate Bachmeier [AWS-SA]" w:date="2023-05-04T18:11:00Z"/>
                <w:rFonts w:ascii="Calibri" w:eastAsia="Times New Roman" w:hAnsi="Calibri" w:cs="Calibri"/>
                <w:color w:val="000000"/>
                <w:sz w:val="22"/>
              </w:rPr>
            </w:pPr>
            <w:del w:id="2549" w:author="Nate Bachmeier [AWS-SA]" w:date="2023-05-04T18:11:00Z">
              <w:r w:rsidRPr="00E16572" w:rsidDel="009C19DC">
                <w:rPr>
                  <w:rFonts w:ascii="Calibri" w:eastAsia="Times New Roman" w:hAnsi="Calibri" w:cs="Calibri"/>
                  <w:color w:val="000000"/>
                  <w:sz w:val="22"/>
                </w:rPr>
                <w:delText>716</w:delText>
              </w:r>
            </w:del>
          </w:p>
        </w:tc>
      </w:tr>
      <w:tr w:rsidR="00E16572" w:rsidRPr="00E16572" w:rsidDel="009C19DC" w14:paraId="6AB78016" w14:textId="5EA9AF18" w:rsidTr="00B21582">
        <w:trPr>
          <w:cnfStyle w:val="000000100000" w:firstRow="0" w:lastRow="0" w:firstColumn="0" w:lastColumn="0" w:oddVBand="0" w:evenVBand="0" w:oddHBand="1" w:evenHBand="0" w:firstRowFirstColumn="0" w:firstRowLastColumn="0" w:lastRowFirstColumn="0" w:lastRowLastColumn="0"/>
          <w:trHeight w:val="300"/>
          <w:del w:id="25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3EDF01E" w:rsidR="00E16572" w:rsidRPr="00B21582" w:rsidDel="009C19DC" w:rsidRDefault="00E16572" w:rsidP="00E16572">
            <w:pPr>
              <w:spacing w:line="240" w:lineRule="auto"/>
              <w:ind w:firstLine="0"/>
              <w:rPr>
                <w:del w:id="2551" w:author="Nate Bachmeier [AWS-SA]" w:date="2023-05-04T18:11:00Z"/>
                <w:rFonts w:ascii="Calibri" w:eastAsia="Times New Roman" w:hAnsi="Calibri" w:cs="Calibri"/>
                <w:b w:val="0"/>
                <w:bCs w:val="0"/>
                <w:color w:val="000000"/>
                <w:sz w:val="22"/>
              </w:rPr>
            </w:pPr>
            <w:del w:id="2552" w:author="Nate Bachmeier [AWS-SA]" w:date="2023-05-04T18:11:00Z">
              <w:r w:rsidRPr="00E16572" w:rsidDel="009C19DC">
                <w:rPr>
                  <w:rFonts w:ascii="Calibri" w:eastAsia="Times New Roman" w:hAnsi="Calibri" w:cs="Calibri"/>
                  <w:color w:val="000000"/>
                  <w:sz w:val="22"/>
                </w:rPr>
                <w:delText>playing volleyball</w:delText>
              </w:r>
            </w:del>
          </w:p>
        </w:tc>
        <w:tc>
          <w:tcPr>
            <w:tcW w:w="5348" w:type="dxa"/>
            <w:noWrap/>
            <w:hideMark/>
          </w:tcPr>
          <w:p w14:paraId="1DFF6AF8" w14:textId="4997C69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53" w:author="Nate Bachmeier [AWS-SA]" w:date="2023-05-04T18:11:00Z"/>
                <w:rFonts w:ascii="Calibri" w:eastAsia="Times New Roman" w:hAnsi="Calibri" w:cs="Calibri"/>
                <w:color w:val="000000"/>
                <w:sz w:val="22"/>
              </w:rPr>
            </w:pPr>
            <w:del w:id="2554" w:author="Nate Bachmeier [AWS-SA]" w:date="2023-05-04T18:11:00Z">
              <w:r w:rsidRPr="00E16572" w:rsidDel="009C19DC">
                <w:rPr>
                  <w:rFonts w:ascii="Calibri" w:eastAsia="Times New Roman" w:hAnsi="Calibri" w:cs="Calibri"/>
                  <w:color w:val="000000"/>
                  <w:sz w:val="22"/>
                </w:rPr>
                <w:delText>791</w:delText>
              </w:r>
            </w:del>
          </w:p>
        </w:tc>
      </w:tr>
      <w:tr w:rsidR="00E16572" w:rsidRPr="00E16572" w:rsidDel="009C19DC" w14:paraId="63222173" w14:textId="7B883A89" w:rsidTr="00B21582">
        <w:trPr>
          <w:trHeight w:val="300"/>
          <w:del w:id="25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106B9776" w:rsidR="00E16572" w:rsidRPr="00B21582" w:rsidDel="009C19DC" w:rsidRDefault="00E16572" w:rsidP="00E16572">
            <w:pPr>
              <w:spacing w:line="240" w:lineRule="auto"/>
              <w:ind w:firstLine="0"/>
              <w:rPr>
                <w:del w:id="2556" w:author="Nate Bachmeier [AWS-SA]" w:date="2023-05-04T18:11:00Z"/>
                <w:rFonts w:ascii="Calibri" w:eastAsia="Times New Roman" w:hAnsi="Calibri" w:cs="Calibri"/>
                <w:b w:val="0"/>
                <w:bCs w:val="0"/>
                <w:color w:val="000000"/>
                <w:sz w:val="22"/>
              </w:rPr>
            </w:pPr>
            <w:del w:id="2557" w:author="Nate Bachmeier [AWS-SA]" w:date="2023-05-04T18:11:00Z">
              <w:r w:rsidRPr="00E16572" w:rsidDel="009C19DC">
                <w:rPr>
                  <w:rFonts w:ascii="Calibri" w:eastAsia="Times New Roman" w:hAnsi="Calibri" w:cs="Calibri"/>
                  <w:color w:val="000000"/>
                  <w:sz w:val="22"/>
                </w:rPr>
                <w:delText>playing with trains</w:delText>
              </w:r>
            </w:del>
          </w:p>
        </w:tc>
        <w:tc>
          <w:tcPr>
            <w:tcW w:w="5348" w:type="dxa"/>
            <w:noWrap/>
            <w:hideMark/>
          </w:tcPr>
          <w:p w14:paraId="1CAAE50F" w14:textId="768F890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58" w:author="Nate Bachmeier [AWS-SA]" w:date="2023-05-04T18:11:00Z"/>
                <w:rFonts w:ascii="Calibri" w:eastAsia="Times New Roman" w:hAnsi="Calibri" w:cs="Calibri"/>
                <w:color w:val="000000"/>
                <w:sz w:val="22"/>
              </w:rPr>
            </w:pPr>
            <w:del w:id="2559" w:author="Nate Bachmeier [AWS-SA]" w:date="2023-05-04T18:11:00Z">
              <w:r w:rsidRPr="00E16572" w:rsidDel="009C19DC">
                <w:rPr>
                  <w:rFonts w:ascii="Calibri" w:eastAsia="Times New Roman" w:hAnsi="Calibri" w:cs="Calibri"/>
                  <w:color w:val="000000"/>
                  <w:sz w:val="22"/>
                </w:rPr>
                <w:delText>446</w:delText>
              </w:r>
            </w:del>
          </w:p>
        </w:tc>
      </w:tr>
      <w:tr w:rsidR="00E16572" w:rsidRPr="00E16572" w:rsidDel="009C19DC" w14:paraId="3D69C08A" w14:textId="17B22535" w:rsidTr="00B21582">
        <w:trPr>
          <w:cnfStyle w:val="000000100000" w:firstRow="0" w:lastRow="0" w:firstColumn="0" w:lastColumn="0" w:oddVBand="0" w:evenVBand="0" w:oddHBand="1" w:evenHBand="0" w:firstRowFirstColumn="0" w:firstRowLastColumn="0" w:lastRowFirstColumn="0" w:lastRowLastColumn="0"/>
          <w:trHeight w:val="300"/>
          <w:del w:id="25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4890676D" w:rsidR="00E16572" w:rsidRPr="00B21582" w:rsidDel="009C19DC" w:rsidRDefault="00E16572" w:rsidP="00E16572">
            <w:pPr>
              <w:spacing w:line="240" w:lineRule="auto"/>
              <w:ind w:firstLine="0"/>
              <w:rPr>
                <w:del w:id="2561" w:author="Nate Bachmeier [AWS-SA]" w:date="2023-05-04T18:11:00Z"/>
                <w:rFonts w:ascii="Calibri" w:eastAsia="Times New Roman" w:hAnsi="Calibri" w:cs="Calibri"/>
                <w:b w:val="0"/>
                <w:bCs w:val="0"/>
                <w:color w:val="000000"/>
                <w:sz w:val="22"/>
              </w:rPr>
            </w:pPr>
            <w:del w:id="2562" w:author="Nate Bachmeier [AWS-SA]" w:date="2023-05-04T18:11:00Z">
              <w:r w:rsidRPr="00E16572" w:rsidDel="009C19DC">
                <w:rPr>
                  <w:rFonts w:ascii="Calibri" w:eastAsia="Times New Roman" w:hAnsi="Calibri" w:cs="Calibri"/>
                  <w:color w:val="000000"/>
                  <w:sz w:val="22"/>
                </w:rPr>
                <w:delText>playing xylophone</w:delText>
              </w:r>
            </w:del>
          </w:p>
        </w:tc>
        <w:tc>
          <w:tcPr>
            <w:tcW w:w="5348" w:type="dxa"/>
            <w:noWrap/>
            <w:hideMark/>
          </w:tcPr>
          <w:p w14:paraId="17E81491" w14:textId="387C681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63" w:author="Nate Bachmeier [AWS-SA]" w:date="2023-05-04T18:11:00Z"/>
                <w:rFonts w:ascii="Calibri" w:eastAsia="Times New Roman" w:hAnsi="Calibri" w:cs="Calibri"/>
                <w:color w:val="000000"/>
                <w:sz w:val="22"/>
              </w:rPr>
            </w:pPr>
            <w:del w:id="2564" w:author="Nate Bachmeier [AWS-SA]" w:date="2023-05-04T18:11:00Z">
              <w:r w:rsidRPr="00E16572" w:rsidDel="009C19DC">
                <w:rPr>
                  <w:rFonts w:ascii="Calibri" w:eastAsia="Times New Roman" w:hAnsi="Calibri" w:cs="Calibri"/>
                  <w:color w:val="000000"/>
                  <w:sz w:val="22"/>
                </w:rPr>
                <w:delText>838</w:delText>
              </w:r>
            </w:del>
          </w:p>
        </w:tc>
      </w:tr>
      <w:tr w:rsidR="00E16572" w:rsidRPr="00E16572" w:rsidDel="009C19DC" w14:paraId="3FCD554B" w14:textId="32B6B30F" w:rsidTr="00B21582">
        <w:trPr>
          <w:trHeight w:val="300"/>
          <w:del w:id="25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3D4D3750" w:rsidR="00E16572" w:rsidRPr="00B21582" w:rsidDel="009C19DC" w:rsidRDefault="00E16572" w:rsidP="00E16572">
            <w:pPr>
              <w:spacing w:line="240" w:lineRule="auto"/>
              <w:ind w:firstLine="0"/>
              <w:rPr>
                <w:del w:id="2566" w:author="Nate Bachmeier [AWS-SA]" w:date="2023-05-04T18:11:00Z"/>
                <w:rFonts w:ascii="Calibri" w:eastAsia="Times New Roman" w:hAnsi="Calibri" w:cs="Calibri"/>
                <w:b w:val="0"/>
                <w:bCs w:val="0"/>
                <w:color w:val="000000"/>
                <w:sz w:val="22"/>
              </w:rPr>
            </w:pPr>
            <w:del w:id="2567" w:author="Nate Bachmeier [AWS-SA]" w:date="2023-05-04T18:11:00Z">
              <w:r w:rsidRPr="00E16572" w:rsidDel="009C19DC">
                <w:rPr>
                  <w:rFonts w:ascii="Calibri" w:eastAsia="Times New Roman" w:hAnsi="Calibri" w:cs="Calibri"/>
                  <w:color w:val="000000"/>
                  <w:sz w:val="22"/>
                </w:rPr>
                <w:delText>poaching eggs</w:delText>
              </w:r>
            </w:del>
          </w:p>
        </w:tc>
        <w:tc>
          <w:tcPr>
            <w:tcW w:w="5348" w:type="dxa"/>
            <w:noWrap/>
            <w:hideMark/>
          </w:tcPr>
          <w:p w14:paraId="7940A380" w14:textId="4EB5E24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68" w:author="Nate Bachmeier [AWS-SA]" w:date="2023-05-04T18:11:00Z"/>
                <w:rFonts w:ascii="Calibri" w:eastAsia="Times New Roman" w:hAnsi="Calibri" w:cs="Calibri"/>
                <w:color w:val="000000"/>
                <w:sz w:val="22"/>
              </w:rPr>
            </w:pPr>
            <w:del w:id="2569" w:author="Nate Bachmeier [AWS-SA]" w:date="2023-05-04T18:11:00Z">
              <w:r w:rsidRPr="00E16572" w:rsidDel="009C19DC">
                <w:rPr>
                  <w:rFonts w:ascii="Calibri" w:eastAsia="Times New Roman" w:hAnsi="Calibri" w:cs="Calibri"/>
                  <w:color w:val="000000"/>
                  <w:sz w:val="22"/>
                </w:rPr>
                <w:delText>464</w:delText>
              </w:r>
            </w:del>
          </w:p>
        </w:tc>
      </w:tr>
      <w:tr w:rsidR="00E16572" w:rsidRPr="00E16572" w:rsidDel="009C19DC" w14:paraId="7DB83BB5" w14:textId="1C10F5BE" w:rsidTr="00B21582">
        <w:trPr>
          <w:cnfStyle w:val="000000100000" w:firstRow="0" w:lastRow="0" w:firstColumn="0" w:lastColumn="0" w:oddVBand="0" w:evenVBand="0" w:oddHBand="1" w:evenHBand="0" w:firstRowFirstColumn="0" w:firstRowLastColumn="0" w:lastRowFirstColumn="0" w:lastRowLastColumn="0"/>
          <w:trHeight w:val="300"/>
          <w:del w:id="25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69AD990D" w:rsidR="00E16572" w:rsidRPr="00B21582" w:rsidDel="009C19DC" w:rsidRDefault="00E16572" w:rsidP="00E16572">
            <w:pPr>
              <w:spacing w:line="240" w:lineRule="auto"/>
              <w:ind w:firstLine="0"/>
              <w:rPr>
                <w:del w:id="2571" w:author="Nate Bachmeier [AWS-SA]" w:date="2023-05-04T18:11:00Z"/>
                <w:rFonts w:ascii="Calibri" w:eastAsia="Times New Roman" w:hAnsi="Calibri" w:cs="Calibri"/>
                <w:b w:val="0"/>
                <w:bCs w:val="0"/>
                <w:color w:val="000000"/>
                <w:sz w:val="22"/>
              </w:rPr>
            </w:pPr>
            <w:del w:id="2572" w:author="Nate Bachmeier [AWS-SA]" w:date="2023-05-04T18:11:00Z">
              <w:r w:rsidRPr="00E16572" w:rsidDel="009C19DC">
                <w:rPr>
                  <w:rFonts w:ascii="Calibri" w:eastAsia="Times New Roman" w:hAnsi="Calibri" w:cs="Calibri"/>
                  <w:color w:val="000000"/>
                  <w:sz w:val="22"/>
                </w:rPr>
                <w:delText>poking bellybutton</w:delText>
              </w:r>
            </w:del>
          </w:p>
        </w:tc>
        <w:tc>
          <w:tcPr>
            <w:tcW w:w="5348" w:type="dxa"/>
            <w:noWrap/>
            <w:hideMark/>
          </w:tcPr>
          <w:p w14:paraId="213EB526" w14:textId="6D9C310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73" w:author="Nate Bachmeier [AWS-SA]" w:date="2023-05-04T18:11:00Z"/>
                <w:rFonts w:ascii="Calibri" w:eastAsia="Times New Roman" w:hAnsi="Calibri" w:cs="Calibri"/>
                <w:color w:val="000000"/>
                <w:sz w:val="22"/>
              </w:rPr>
            </w:pPr>
            <w:del w:id="2574" w:author="Nate Bachmeier [AWS-SA]" w:date="2023-05-04T18:11:00Z">
              <w:r w:rsidRPr="00E16572" w:rsidDel="009C19DC">
                <w:rPr>
                  <w:rFonts w:ascii="Calibri" w:eastAsia="Times New Roman" w:hAnsi="Calibri" w:cs="Calibri"/>
                  <w:color w:val="000000"/>
                  <w:sz w:val="22"/>
                </w:rPr>
                <w:delText>255</w:delText>
              </w:r>
            </w:del>
          </w:p>
        </w:tc>
      </w:tr>
      <w:tr w:rsidR="00E16572" w:rsidRPr="00E16572" w:rsidDel="009C19DC" w14:paraId="4547D4FF" w14:textId="5D126266" w:rsidTr="00B21582">
        <w:trPr>
          <w:trHeight w:val="300"/>
          <w:del w:id="25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6F1ED58C" w:rsidR="00E16572" w:rsidRPr="00B21582" w:rsidDel="009C19DC" w:rsidRDefault="00E16572" w:rsidP="00E16572">
            <w:pPr>
              <w:spacing w:line="240" w:lineRule="auto"/>
              <w:ind w:firstLine="0"/>
              <w:rPr>
                <w:del w:id="2576" w:author="Nate Bachmeier [AWS-SA]" w:date="2023-05-04T18:11:00Z"/>
                <w:rFonts w:ascii="Calibri" w:eastAsia="Times New Roman" w:hAnsi="Calibri" w:cs="Calibri"/>
                <w:b w:val="0"/>
                <w:bCs w:val="0"/>
                <w:color w:val="000000"/>
                <w:sz w:val="22"/>
              </w:rPr>
            </w:pPr>
            <w:del w:id="2577" w:author="Nate Bachmeier [AWS-SA]" w:date="2023-05-04T18:11:00Z">
              <w:r w:rsidRPr="00E16572" w:rsidDel="009C19DC">
                <w:rPr>
                  <w:rFonts w:ascii="Calibri" w:eastAsia="Times New Roman" w:hAnsi="Calibri" w:cs="Calibri"/>
                  <w:color w:val="000000"/>
                  <w:sz w:val="22"/>
                </w:rPr>
                <w:delText>pole vault</w:delText>
              </w:r>
            </w:del>
          </w:p>
        </w:tc>
        <w:tc>
          <w:tcPr>
            <w:tcW w:w="5348" w:type="dxa"/>
            <w:noWrap/>
            <w:hideMark/>
          </w:tcPr>
          <w:p w14:paraId="2A101023" w14:textId="6F02E4D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78" w:author="Nate Bachmeier [AWS-SA]" w:date="2023-05-04T18:11:00Z"/>
                <w:rFonts w:ascii="Calibri" w:eastAsia="Times New Roman" w:hAnsi="Calibri" w:cs="Calibri"/>
                <w:color w:val="000000"/>
                <w:sz w:val="22"/>
              </w:rPr>
            </w:pPr>
            <w:del w:id="2579" w:author="Nate Bachmeier [AWS-SA]" w:date="2023-05-04T18:11:00Z">
              <w:r w:rsidRPr="00E16572" w:rsidDel="009C19DC">
                <w:rPr>
                  <w:rFonts w:ascii="Calibri" w:eastAsia="Times New Roman" w:hAnsi="Calibri" w:cs="Calibri"/>
                  <w:color w:val="000000"/>
                  <w:sz w:val="22"/>
                </w:rPr>
                <w:delText>846</w:delText>
              </w:r>
            </w:del>
          </w:p>
        </w:tc>
      </w:tr>
      <w:tr w:rsidR="00E16572" w:rsidRPr="00E16572" w:rsidDel="009C19DC" w14:paraId="567FF173" w14:textId="27C7A9A5" w:rsidTr="00B21582">
        <w:trPr>
          <w:cnfStyle w:val="000000100000" w:firstRow="0" w:lastRow="0" w:firstColumn="0" w:lastColumn="0" w:oddVBand="0" w:evenVBand="0" w:oddHBand="1" w:evenHBand="0" w:firstRowFirstColumn="0" w:firstRowLastColumn="0" w:lastRowFirstColumn="0" w:lastRowLastColumn="0"/>
          <w:trHeight w:val="300"/>
          <w:del w:id="25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6810CE45" w:rsidR="00E16572" w:rsidRPr="00B21582" w:rsidDel="009C19DC" w:rsidRDefault="00E16572" w:rsidP="00E16572">
            <w:pPr>
              <w:spacing w:line="240" w:lineRule="auto"/>
              <w:ind w:firstLine="0"/>
              <w:rPr>
                <w:del w:id="2581" w:author="Nate Bachmeier [AWS-SA]" w:date="2023-05-04T18:11:00Z"/>
                <w:rFonts w:ascii="Calibri" w:eastAsia="Times New Roman" w:hAnsi="Calibri" w:cs="Calibri"/>
                <w:b w:val="0"/>
                <w:bCs w:val="0"/>
                <w:color w:val="000000"/>
                <w:sz w:val="22"/>
              </w:rPr>
            </w:pPr>
            <w:del w:id="2582" w:author="Nate Bachmeier [AWS-SA]" w:date="2023-05-04T18:11:00Z">
              <w:r w:rsidRPr="00E16572" w:rsidDel="009C19DC">
                <w:rPr>
                  <w:rFonts w:ascii="Calibri" w:eastAsia="Times New Roman" w:hAnsi="Calibri" w:cs="Calibri"/>
                  <w:color w:val="000000"/>
                  <w:sz w:val="22"/>
                </w:rPr>
                <w:delText>polishing furniture</w:delText>
              </w:r>
            </w:del>
          </w:p>
        </w:tc>
        <w:tc>
          <w:tcPr>
            <w:tcW w:w="5348" w:type="dxa"/>
            <w:noWrap/>
            <w:hideMark/>
          </w:tcPr>
          <w:p w14:paraId="2C2304E8" w14:textId="384AC72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83" w:author="Nate Bachmeier [AWS-SA]" w:date="2023-05-04T18:11:00Z"/>
                <w:rFonts w:ascii="Calibri" w:eastAsia="Times New Roman" w:hAnsi="Calibri" w:cs="Calibri"/>
                <w:color w:val="000000"/>
                <w:sz w:val="22"/>
              </w:rPr>
            </w:pPr>
            <w:del w:id="2584" w:author="Nate Bachmeier [AWS-SA]" w:date="2023-05-04T18:11:00Z">
              <w:r w:rsidRPr="00E16572" w:rsidDel="009C19DC">
                <w:rPr>
                  <w:rFonts w:ascii="Calibri" w:eastAsia="Times New Roman" w:hAnsi="Calibri" w:cs="Calibri"/>
                  <w:color w:val="000000"/>
                  <w:sz w:val="22"/>
                </w:rPr>
                <w:delText>506</w:delText>
              </w:r>
            </w:del>
          </w:p>
        </w:tc>
      </w:tr>
      <w:tr w:rsidR="00E16572" w:rsidRPr="00E16572" w:rsidDel="009C19DC" w14:paraId="5A6A35CC" w14:textId="6417D04B" w:rsidTr="00B21582">
        <w:trPr>
          <w:trHeight w:val="300"/>
          <w:del w:id="25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4212B188" w:rsidR="00E16572" w:rsidRPr="00B21582" w:rsidDel="009C19DC" w:rsidRDefault="00E16572" w:rsidP="00E16572">
            <w:pPr>
              <w:spacing w:line="240" w:lineRule="auto"/>
              <w:ind w:firstLine="0"/>
              <w:rPr>
                <w:del w:id="2586" w:author="Nate Bachmeier [AWS-SA]" w:date="2023-05-04T18:11:00Z"/>
                <w:rFonts w:ascii="Calibri" w:eastAsia="Times New Roman" w:hAnsi="Calibri" w:cs="Calibri"/>
                <w:b w:val="0"/>
                <w:bCs w:val="0"/>
                <w:color w:val="000000"/>
                <w:sz w:val="22"/>
              </w:rPr>
            </w:pPr>
            <w:del w:id="2587" w:author="Nate Bachmeier [AWS-SA]" w:date="2023-05-04T18:11:00Z">
              <w:r w:rsidRPr="00E16572" w:rsidDel="009C19DC">
                <w:rPr>
                  <w:rFonts w:ascii="Calibri" w:eastAsia="Times New Roman" w:hAnsi="Calibri" w:cs="Calibri"/>
                  <w:color w:val="000000"/>
                  <w:sz w:val="22"/>
                </w:rPr>
                <w:delText>polishing metal</w:delText>
              </w:r>
            </w:del>
          </w:p>
        </w:tc>
        <w:tc>
          <w:tcPr>
            <w:tcW w:w="5348" w:type="dxa"/>
            <w:noWrap/>
            <w:hideMark/>
          </w:tcPr>
          <w:p w14:paraId="1DF851E3" w14:textId="2266FD8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88" w:author="Nate Bachmeier [AWS-SA]" w:date="2023-05-04T18:11:00Z"/>
                <w:rFonts w:ascii="Calibri" w:eastAsia="Times New Roman" w:hAnsi="Calibri" w:cs="Calibri"/>
                <w:color w:val="000000"/>
                <w:sz w:val="22"/>
              </w:rPr>
            </w:pPr>
            <w:del w:id="2589" w:author="Nate Bachmeier [AWS-SA]" w:date="2023-05-04T18:11:00Z">
              <w:r w:rsidRPr="00E16572" w:rsidDel="009C19DC">
                <w:rPr>
                  <w:rFonts w:ascii="Calibri" w:eastAsia="Times New Roman" w:hAnsi="Calibri" w:cs="Calibri"/>
                  <w:color w:val="000000"/>
                  <w:sz w:val="22"/>
                </w:rPr>
                <w:delText>627</w:delText>
              </w:r>
            </w:del>
          </w:p>
        </w:tc>
      </w:tr>
      <w:tr w:rsidR="00E16572" w:rsidRPr="00E16572" w:rsidDel="009C19DC" w14:paraId="2BD1B9EE" w14:textId="0672D106" w:rsidTr="00B21582">
        <w:trPr>
          <w:cnfStyle w:val="000000100000" w:firstRow="0" w:lastRow="0" w:firstColumn="0" w:lastColumn="0" w:oddVBand="0" w:evenVBand="0" w:oddHBand="1" w:evenHBand="0" w:firstRowFirstColumn="0" w:firstRowLastColumn="0" w:lastRowFirstColumn="0" w:lastRowLastColumn="0"/>
          <w:trHeight w:val="300"/>
          <w:del w:id="25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656ADB66" w:rsidR="00E16572" w:rsidRPr="00B21582" w:rsidDel="009C19DC" w:rsidRDefault="00E16572" w:rsidP="00E16572">
            <w:pPr>
              <w:spacing w:line="240" w:lineRule="auto"/>
              <w:ind w:firstLine="0"/>
              <w:rPr>
                <w:del w:id="2591" w:author="Nate Bachmeier [AWS-SA]" w:date="2023-05-04T18:11:00Z"/>
                <w:rFonts w:ascii="Calibri" w:eastAsia="Times New Roman" w:hAnsi="Calibri" w:cs="Calibri"/>
                <w:b w:val="0"/>
                <w:bCs w:val="0"/>
                <w:color w:val="000000"/>
                <w:sz w:val="22"/>
              </w:rPr>
            </w:pPr>
            <w:del w:id="2592" w:author="Nate Bachmeier [AWS-SA]" w:date="2023-05-04T18:11:00Z">
              <w:r w:rsidRPr="00E16572" w:rsidDel="009C19DC">
                <w:rPr>
                  <w:rFonts w:ascii="Calibri" w:eastAsia="Times New Roman" w:hAnsi="Calibri" w:cs="Calibri"/>
                  <w:color w:val="000000"/>
                  <w:sz w:val="22"/>
                </w:rPr>
                <w:delText>popping balloons</w:delText>
              </w:r>
            </w:del>
          </w:p>
        </w:tc>
        <w:tc>
          <w:tcPr>
            <w:tcW w:w="5348" w:type="dxa"/>
            <w:noWrap/>
            <w:hideMark/>
          </w:tcPr>
          <w:p w14:paraId="61238C7E" w14:textId="0D47617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93" w:author="Nate Bachmeier [AWS-SA]" w:date="2023-05-04T18:11:00Z"/>
                <w:rFonts w:ascii="Calibri" w:eastAsia="Times New Roman" w:hAnsi="Calibri" w:cs="Calibri"/>
                <w:color w:val="000000"/>
                <w:sz w:val="22"/>
              </w:rPr>
            </w:pPr>
            <w:del w:id="2594" w:author="Nate Bachmeier [AWS-SA]" w:date="2023-05-04T18:11:00Z">
              <w:r w:rsidRPr="00E16572" w:rsidDel="009C19DC">
                <w:rPr>
                  <w:rFonts w:ascii="Calibri" w:eastAsia="Times New Roman" w:hAnsi="Calibri" w:cs="Calibri"/>
                  <w:color w:val="000000"/>
                  <w:sz w:val="22"/>
                </w:rPr>
                <w:delText>542</w:delText>
              </w:r>
            </w:del>
          </w:p>
        </w:tc>
      </w:tr>
      <w:tr w:rsidR="00E16572" w:rsidRPr="00E16572" w:rsidDel="009C19DC" w14:paraId="28A65689" w14:textId="29256073" w:rsidTr="00B21582">
        <w:trPr>
          <w:trHeight w:val="300"/>
          <w:del w:id="25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387BDE7A" w:rsidR="00E16572" w:rsidRPr="00B21582" w:rsidDel="009C19DC" w:rsidRDefault="00E16572" w:rsidP="00E16572">
            <w:pPr>
              <w:spacing w:line="240" w:lineRule="auto"/>
              <w:ind w:firstLine="0"/>
              <w:rPr>
                <w:del w:id="2596" w:author="Nate Bachmeier [AWS-SA]" w:date="2023-05-04T18:11:00Z"/>
                <w:rFonts w:ascii="Calibri" w:eastAsia="Times New Roman" w:hAnsi="Calibri" w:cs="Calibri"/>
                <w:b w:val="0"/>
                <w:bCs w:val="0"/>
                <w:color w:val="000000"/>
                <w:sz w:val="22"/>
              </w:rPr>
            </w:pPr>
            <w:del w:id="2597" w:author="Nate Bachmeier [AWS-SA]" w:date="2023-05-04T18:11:00Z">
              <w:r w:rsidRPr="00E16572" w:rsidDel="009C19DC">
                <w:rPr>
                  <w:rFonts w:ascii="Calibri" w:eastAsia="Times New Roman" w:hAnsi="Calibri" w:cs="Calibri"/>
                  <w:color w:val="000000"/>
                  <w:sz w:val="22"/>
                </w:rPr>
                <w:delText>pouring beer</w:delText>
              </w:r>
            </w:del>
          </w:p>
        </w:tc>
        <w:tc>
          <w:tcPr>
            <w:tcW w:w="5348" w:type="dxa"/>
            <w:noWrap/>
            <w:hideMark/>
          </w:tcPr>
          <w:p w14:paraId="736FF210" w14:textId="0392933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98" w:author="Nate Bachmeier [AWS-SA]" w:date="2023-05-04T18:11:00Z"/>
                <w:rFonts w:ascii="Calibri" w:eastAsia="Times New Roman" w:hAnsi="Calibri" w:cs="Calibri"/>
                <w:color w:val="000000"/>
                <w:sz w:val="22"/>
              </w:rPr>
            </w:pPr>
            <w:del w:id="2599" w:author="Nate Bachmeier [AWS-SA]" w:date="2023-05-04T18:11:00Z">
              <w:r w:rsidRPr="00E16572" w:rsidDel="009C19DC">
                <w:rPr>
                  <w:rFonts w:ascii="Calibri" w:eastAsia="Times New Roman" w:hAnsi="Calibri" w:cs="Calibri"/>
                  <w:color w:val="000000"/>
                  <w:sz w:val="22"/>
                </w:rPr>
                <w:delText>608</w:delText>
              </w:r>
            </w:del>
          </w:p>
        </w:tc>
      </w:tr>
      <w:tr w:rsidR="00E16572" w:rsidRPr="00E16572" w:rsidDel="009C19DC" w14:paraId="2EB8011A" w14:textId="3B9BD653" w:rsidTr="00B21582">
        <w:trPr>
          <w:cnfStyle w:val="000000100000" w:firstRow="0" w:lastRow="0" w:firstColumn="0" w:lastColumn="0" w:oddVBand="0" w:evenVBand="0" w:oddHBand="1" w:evenHBand="0" w:firstRowFirstColumn="0" w:firstRowLastColumn="0" w:lastRowFirstColumn="0" w:lastRowLastColumn="0"/>
          <w:trHeight w:val="300"/>
          <w:del w:id="26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6D8E5BF6" w:rsidR="00E16572" w:rsidRPr="00B21582" w:rsidDel="009C19DC" w:rsidRDefault="00E16572" w:rsidP="00E16572">
            <w:pPr>
              <w:spacing w:line="240" w:lineRule="auto"/>
              <w:ind w:firstLine="0"/>
              <w:rPr>
                <w:del w:id="2601" w:author="Nate Bachmeier [AWS-SA]" w:date="2023-05-04T18:11:00Z"/>
                <w:rFonts w:ascii="Calibri" w:eastAsia="Times New Roman" w:hAnsi="Calibri" w:cs="Calibri"/>
                <w:b w:val="0"/>
                <w:bCs w:val="0"/>
                <w:color w:val="000000"/>
                <w:sz w:val="22"/>
              </w:rPr>
            </w:pPr>
            <w:del w:id="2602" w:author="Nate Bachmeier [AWS-SA]" w:date="2023-05-04T18:11:00Z">
              <w:r w:rsidRPr="00E16572" w:rsidDel="009C19DC">
                <w:rPr>
                  <w:rFonts w:ascii="Calibri" w:eastAsia="Times New Roman" w:hAnsi="Calibri" w:cs="Calibri"/>
                  <w:color w:val="000000"/>
                  <w:sz w:val="22"/>
                </w:rPr>
                <w:delText>pouring milk</w:delText>
              </w:r>
            </w:del>
          </w:p>
        </w:tc>
        <w:tc>
          <w:tcPr>
            <w:tcW w:w="5348" w:type="dxa"/>
            <w:noWrap/>
            <w:hideMark/>
          </w:tcPr>
          <w:p w14:paraId="4A6C103E" w14:textId="659C635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03" w:author="Nate Bachmeier [AWS-SA]" w:date="2023-05-04T18:11:00Z"/>
                <w:rFonts w:ascii="Calibri" w:eastAsia="Times New Roman" w:hAnsi="Calibri" w:cs="Calibri"/>
                <w:color w:val="000000"/>
                <w:sz w:val="22"/>
              </w:rPr>
            </w:pPr>
            <w:del w:id="2604" w:author="Nate Bachmeier [AWS-SA]" w:date="2023-05-04T18:11:00Z">
              <w:r w:rsidRPr="00E16572" w:rsidDel="009C19DC">
                <w:rPr>
                  <w:rFonts w:ascii="Calibri" w:eastAsia="Times New Roman" w:hAnsi="Calibri" w:cs="Calibri"/>
                  <w:color w:val="000000"/>
                  <w:sz w:val="22"/>
                </w:rPr>
                <w:delText>454</w:delText>
              </w:r>
            </w:del>
          </w:p>
        </w:tc>
      </w:tr>
      <w:tr w:rsidR="00E16572" w:rsidRPr="00E16572" w:rsidDel="009C19DC" w14:paraId="6C01EBE2" w14:textId="5E9488B0" w:rsidTr="00B21582">
        <w:trPr>
          <w:trHeight w:val="300"/>
          <w:del w:id="26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37667A65" w:rsidR="00E16572" w:rsidRPr="00B21582" w:rsidDel="009C19DC" w:rsidRDefault="00E16572" w:rsidP="00E16572">
            <w:pPr>
              <w:spacing w:line="240" w:lineRule="auto"/>
              <w:ind w:firstLine="0"/>
              <w:rPr>
                <w:del w:id="2606" w:author="Nate Bachmeier [AWS-SA]" w:date="2023-05-04T18:11:00Z"/>
                <w:rFonts w:ascii="Calibri" w:eastAsia="Times New Roman" w:hAnsi="Calibri" w:cs="Calibri"/>
                <w:b w:val="0"/>
                <w:bCs w:val="0"/>
                <w:color w:val="000000"/>
                <w:sz w:val="22"/>
              </w:rPr>
            </w:pPr>
            <w:del w:id="2607" w:author="Nate Bachmeier [AWS-SA]" w:date="2023-05-04T18:11:00Z">
              <w:r w:rsidRPr="00E16572" w:rsidDel="009C19DC">
                <w:rPr>
                  <w:rFonts w:ascii="Calibri" w:eastAsia="Times New Roman" w:hAnsi="Calibri" w:cs="Calibri"/>
                  <w:color w:val="000000"/>
                  <w:sz w:val="22"/>
                </w:rPr>
                <w:delText>pouring wine</w:delText>
              </w:r>
            </w:del>
          </w:p>
        </w:tc>
        <w:tc>
          <w:tcPr>
            <w:tcW w:w="5348" w:type="dxa"/>
            <w:noWrap/>
            <w:hideMark/>
          </w:tcPr>
          <w:p w14:paraId="30D1644F" w14:textId="4A273E7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08" w:author="Nate Bachmeier [AWS-SA]" w:date="2023-05-04T18:11:00Z"/>
                <w:rFonts w:ascii="Calibri" w:eastAsia="Times New Roman" w:hAnsi="Calibri" w:cs="Calibri"/>
                <w:color w:val="000000"/>
                <w:sz w:val="22"/>
              </w:rPr>
            </w:pPr>
            <w:del w:id="2609"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7E70EF74" w14:textId="090472B5" w:rsidTr="00B21582">
        <w:trPr>
          <w:cnfStyle w:val="000000100000" w:firstRow="0" w:lastRow="0" w:firstColumn="0" w:lastColumn="0" w:oddVBand="0" w:evenVBand="0" w:oddHBand="1" w:evenHBand="0" w:firstRowFirstColumn="0" w:firstRowLastColumn="0" w:lastRowFirstColumn="0" w:lastRowLastColumn="0"/>
          <w:trHeight w:val="300"/>
          <w:del w:id="26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30C41FFD" w:rsidR="00E16572" w:rsidRPr="00B21582" w:rsidDel="009C19DC" w:rsidRDefault="00E16572" w:rsidP="00E16572">
            <w:pPr>
              <w:spacing w:line="240" w:lineRule="auto"/>
              <w:ind w:firstLine="0"/>
              <w:rPr>
                <w:del w:id="2611" w:author="Nate Bachmeier [AWS-SA]" w:date="2023-05-04T18:11:00Z"/>
                <w:rFonts w:ascii="Calibri" w:eastAsia="Times New Roman" w:hAnsi="Calibri" w:cs="Calibri"/>
                <w:b w:val="0"/>
                <w:bCs w:val="0"/>
                <w:color w:val="000000"/>
                <w:sz w:val="22"/>
              </w:rPr>
            </w:pPr>
            <w:del w:id="2612" w:author="Nate Bachmeier [AWS-SA]" w:date="2023-05-04T18:11:00Z">
              <w:r w:rsidRPr="00E16572" w:rsidDel="009C19DC">
                <w:rPr>
                  <w:rFonts w:ascii="Calibri" w:eastAsia="Times New Roman" w:hAnsi="Calibri" w:cs="Calibri"/>
                  <w:color w:val="000000"/>
                  <w:sz w:val="22"/>
                </w:rPr>
                <w:delText>preparing salad</w:delText>
              </w:r>
            </w:del>
          </w:p>
        </w:tc>
        <w:tc>
          <w:tcPr>
            <w:tcW w:w="5348" w:type="dxa"/>
            <w:noWrap/>
            <w:hideMark/>
          </w:tcPr>
          <w:p w14:paraId="7D3BE945" w14:textId="3918D73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13" w:author="Nate Bachmeier [AWS-SA]" w:date="2023-05-04T18:11:00Z"/>
                <w:rFonts w:ascii="Calibri" w:eastAsia="Times New Roman" w:hAnsi="Calibri" w:cs="Calibri"/>
                <w:color w:val="000000"/>
                <w:sz w:val="22"/>
              </w:rPr>
            </w:pPr>
            <w:del w:id="2614" w:author="Nate Bachmeier [AWS-SA]" w:date="2023-05-04T18:11:00Z">
              <w:r w:rsidRPr="00E16572" w:rsidDel="009C19DC">
                <w:rPr>
                  <w:rFonts w:ascii="Calibri" w:eastAsia="Times New Roman" w:hAnsi="Calibri" w:cs="Calibri"/>
                  <w:color w:val="000000"/>
                  <w:sz w:val="22"/>
                </w:rPr>
                <w:delText>804</w:delText>
              </w:r>
            </w:del>
          </w:p>
        </w:tc>
      </w:tr>
      <w:tr w:rsidR="00E16572" w:rsidRPr="00E16572" w:rsidDel="009C19DC" w14:paraId="08605E26" w14:textId="45041D4E" w:rsidTr="00B21582">
        <w:trPr>
          <w:trHeight w:val="300"/>
          <w:del w:id="26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4CDFEE19" w:rsidR="00E16572" w:rsidRPr="00B21582" w:rsidDel="009C19DC" w:rsidRDefault="00E16572" w:rsidP="00E16572">
            <w:pPr>
              <w:spacing w:line="240" w:lineRule="auto"/>
              <w:ind w:firstLine="0"/>
              <w:rPr>
                <w:del w:id="2616" w:author="Nate Bachmeier [AWS-SA]" w:date="2023-05-04T18:11:00Z"/>
                <w:rFonts w:ascii="Calibri" w:eastAsia="Times New Roman" w:hAnsi="Calibri" w:cs="Calibri"/>
                <w:b w:val="0"/>
                <w:bCs w:val="0"/>
                <w:color w:val="000000"/>
                <w:sz w:val="22"/>
              </w:rPr>
            </w:pPr>
            <w:del w:id="2617" w:author="Nate Bachmeier [AWS-SA]" w:date="2023-05-04T18:11:00Z">
              <w:r w:rsidRPr="00E16572" w:rsidDel="009C19DC">
                <w:rPr>
                  <w:rFonts w:ascii="Calibri" w:eastAsia="Times New Roman" w:hAnsi="Calibri" w:cs="Calibri"/>
                  <w:color w:val="000000"/>
                  <w:sz w:val="22"/>
                </w:rPr>
                <w:delText>presenting weather forecast</w:delText>
              </w:r>
            </w:del>
          </w:p>
        </w:tc>
        <w:tc>
          <w:tcPr>
            <w:tcW w:w="5348" w:type="dxa"/>
            <w:noWrap/>
            <w:hideMark/>
          </w:tcPr>
          <w:p w14:paraId="6E3BD4D2" w14:textId="25583C0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18" w:author="Nate Bachmeier [AWS-SA]" w:date="2023-05-04T18:11:00Z"/>
                <w:rFonts w:ascii="Calibri" w:eastAsia="Times New Roman" w:hAnsi="Calibri" w:cs="Calibri"/>
                <w:color w:val="000000"/>
                <w:sz w:val="22"/>
              </w:rPr>
            </w:pPr>
            <w:del w:id="2619" w:author="Nate Bachmeier [AWS-SA]" w:date="2023-05-04T18:11:00Z">
              <w:r w:rsidRPr="00E16572" w:rsidDel="009C19DC">
                <w:rPr>
                  <w:rFonts w:ascii="Calibri" w:eastAsia="Times New Roman" w:hAnsi="Calibri" w:cs="Calibri"/>
                  <w:color w:val="000000"/>
                  <w:sz w:val="22"/>
                </w:rPr>
                <w:delText>859</w:delText>
              </w:r>
            </w:del>
          </w:p>
        </w:tc>
      </w:tr>
      <w:tr w:rsidR="00E16572" w:rsidRPr="00E16572" w:rsidDel="009C19DC" w14:paraId="09FE0BE0" w14:textId="2B6DE518" w:rsidTr="00B21582">
        <w:trPr>
          <w:cnfStyle w:val="000000100000" w:firstRow="0" w:lastRow="0" w:firstColumn="0" w:lastColumn="0" w:oddVBand="0" w:evenVBand="0" w:oddHBand="1" w:evenHBand="0" w:firstRowFirstColumn="0" w:firstRowLastColumn="0" w:lastRowFirstColumn="0" w:lastRowLastColumn="0"/>
          <w:trHeight w:val="300"/>
          <w:del w:id="26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40C37CB" w:rsidR="00E16572" w:rsidRPr="00B21582" w:rsidDel="009C19DC" w:rsidRDefault="00E16572" w:rsidP="00E16572">
            <w:pPr>
              <w:spacing w:line="240" w:lineRule="auto"/>
              <w:ind w:firstLine="0"/>
              <w:rPr>
                <w:del w:id="2621" w:author="Nate Bachmeier [AWS-SA]" w:date="2023-05-04T18:11:00Z"/>
                <w:rFonts w:ascii="Calibri" w:eastAsia="Times New Roman" w:hAnsi="Calibri" w:cs="Calibri"/>
                <w:b w:val="0"/>
                <w:bCs w:val="0"/>
                <w:color w:val="000000"/>
                <w:sz w:val="22"/>
              </w:rPr>
            </w:pPr>
            <w:del w:id="2622" w:author="Nate Bachmeier [AWS-SA]" w:date="2023-05-04T18:11:00Z">
              <w:r w:rsidRPr="00E16572" w:rsidDel="009C19DC">
                <w:rPr>
                  <w:rFonts w:ascii="Calibri" w:eastAsia="Times New Roman" w:hAnsi="Calibri" w:cs="Calibri"/>
                  <w:color w:val="000000"/>
                  <w:sz w:val="22"/>
                </w:rPr>
                <w:delText>pretending to be a statue</w:delText>
              </w:r>
            </w:del>
          </w:p>
        </w:tc>
        <w:tc>
          <w:tcPr>
            <w:tcW w:w="5348" w:type="dxa"/>
            <w:noWrap/>
            <w:hideMark/>
          </w:tcPr>
          <w:p w14:paraId="08218BD4" w14:textId="14EEE25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23" w:author="Nate Bachmeier [AWS-SA]" w:date="2023-05-04T18:11:00Z"/>
                <w:rFonts w:ascii="Calibri" w:eastAsia="Times New Roman" w:hAnsi="Calibri" w:cs="Calibri"/>
                <w:color w:val="000000"/>
                <w:sz w:val="22"/>
              </w:rPr>
            </w:pPr>
            <w:del w:id="2624" w:author="Nate Bachmeier [AWS-SA]" w:date="2023-05-04T18:11:00Z">
              <w:r w:rsidRPr="00E16572" w:rsidDel="009C19DC">
                <w:rPr>
                  <w:rFonts w:ascii="Calibri" w:eastAsia="Times New Roman" w:hAnsi="Calibri" w:cs="Calibri"/>
                  <w:color w:val="000000"/>
                  <w:sz w:val="22"/>
                </w:rPr>
                <w:delText>610</w:delText>
              </w:r>
            </w:del>
          </w:p>
        </w:tc>
      </w:tr>
      <w:tr w:rsidR="00E16572" w:rsidRPr="00E16572" w:rsidDel="009C19DC" w14:paraId="576CB84A" w14:textId="23FB3ED3" w:rsidTr="00B21582">
        <w:trPr>
          <w:trHeight w:val="300"/>
          <w:del w:id="26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5F746EA" w:rsidR="00E16572" w:rsidRPr="00B21582" w:rsidDel="009C19DC" w:rsidRDefault="00E16572" w:rsidP="00E16572">
            <w:pPr>
              <w:spacing w:line="240" w:lineRule="auto"/>
              <w:ind w:firstLine="0"/>
              <w:rPr>
                <w:del w:id="2626" w:author="Nate Bachmeier [AWS-SA]" w:date="2023-05-04T18:11:00Z"/>
                <w:rFonts w:ascii="Calibri" w:eastAsia="Times New Roman" w:hAnsi="Calibri" w:cs="Calibri"/>
                <w:b w:val="0"/>
                <w:bCs w:val="0"/>
                <w:color w:val="000000"/>
                <w:sz w:val="22"/>
              </w:rPr>
            </w:pPr>
            <w:del w:id="2627" w:author="Nate Bachmeier [AWS-SA]" w:date="2023-05-04T18:11:00Z">
              <w:r w:rsidRPr="00E16572" w:rsidDel="009C19DC">
                <w:rPr>
                  <w:rFonts w:ascii="Calibri" w:eastAsia="Times New Roman" w:hAnsi="Calibri" w:cs="Calibri"/>
                  <w:color w:val="000000"/>
                  <w:sz w:val="22"/>
                </w:rPr>
                <w:delText>pull ups</w:delText>
              </w:r>
            </w:del>
          </w:p>
        </w:tc>
        <w:tc>
          <w:tcPr>
            <w:tcW w:w="5348" w:type="dxa"/>
            <w:noWrap/>
            <w:hideMark/>
          </w:tcPr>
          <w:p w14:paraId="75C66710" w14:textId="0327ABE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28" w:author="Nate Bachmeier [AWS-SA]" w:date="2023-05-04T18:11:00Z"/>
                <w:rFonts w:ascii="Calibri" w:eastAsia="Times New Roman" w:hAnsi="Calibri" w:cs="Calibri"/>
                <w:color w:val="000000"/>
                <w:sz w:val="22"/>
              </w:rPr>
            </w:pPr>
            <w:del w:id="2629" w:author="Nate Bachmeier [AWS-SA]" w:date="2023-05-04T18:11:00Z">
              <w:r w:rsidRPr="00E16572" w:rsidDel="009C19DC">
                <w:rPr>
                  <w:rFonts w:ascii="Calibri" w:eastAsia="Times New Roman" w:hAnsi="Calibri" w:cs="Calibri"/>
                  <w:color w:val="000000"/>
                  <w:sz w:val="22"/>
                </w:rPr>
                <w:delText>736</w:delText>
              </w:r>
            </w:del>
          </w:p>
        </w:tc>
      </w:tr>
      <w:tr w:rsidR="00E16572" w:rsidRPr="00E16572" w:rsidDel="009C19DC" w14:paraId="32CB77A9" w14:textId="27B2CDE5" w:rsidTr="00B21582">
        <w:trPr>
          <w:cnfStyle w:val="000000100000" w:firstRow="0" w:lastRow="0" w:firstColumn="0" w:lastColumn="0" w:oddVBand="0" w:evenVBand="0" w:oddHBand="1" w:evenHBand="0" w:firstRowFirstColumn="0" w:firstRowLastColumn="0" w:lastRowFirstColumn="0" w:lastRowLastColumn="0"/>
          <w:trHeight w:val="300"/>
          <w:del w:id="26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0E9204F5" w:rsidR="00E16572" w:rsidRPr="00B21582" w:rsidDel="009C19DC" w:rsidRDefault="00E16572" w:rsidP="00E16572">
            <w:pPr>
              <w:spacing w:line="240" w:lineRule="auto"/>
              <w:ind w:firstLine="0"/>
              <w:rPr>
                <w:del w:id="2631" w:author="Nate Bachmeier [AWS-SA]" w:date="2023-05-04T18:11:00Z"/>
                <w:rFonts w:ascii="Calibri" w:eastAsia="Times New Roman" w:hAnsi="Calibri" w:cs="Calibri"/>
                <w:b w:val="0"/>
                <w:bCs w:val="0"/>
                <w:color w:val="000000"/>
                <w:sz w:val="22"/>
              </w:rPr>
            </w:pPr>
            <w:del w:id="2632" w:author="Nate Bachmeier [AWS-SA]" w:date="2023-05-04T18:11:00Z">
              <w:r w:rsidRPr="00E16572" w:rsidDel="009C19DC">
                <w:rPr>
                  <w:rFonts w:ascii="Calibri" w:eastAsia="Times New Roman" w:hAnsi="Calibri" w:cs="Calibri"/>
                  <w:color w:val="000000"/>
                  <w:sz w:val="22"/>
                </w:rPr>
                <w:delText>pulling espresso shot</w:delText>
              </w:r>
            </w:del>
          </w:p>
        </w:tc>
        <w:tc>
          <w:tcPr>
            <w:tcW w:w="5348" w:type="dxa"/>
            <w:noWrap/>
            <w:hideMark/>
          </w:tcPr>
          <w:p w14:paraId="2FCEFCF8" w14:textId="0D844E0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33" w:author="Nate Bachmeier [AWS-SA]" w:date="2023-05-04T18:11:00Z"/>
                <w:rFonts w:ascii="Calibri" w:eastAsia="Times New Roman" w:hAnsi="Calibri" w:cs="Calibri"/>
                <w:color w:val="000000"/>
                <w:sz w:val="22"/>
              </w:rPr>
            </w:pPr>
            <w:del w:id="2634" w:author="Nate Bachmeier [AWS-SA]" w:date="2023-05-04T18:11:00Z">
              <w:r w:rsidRPr="00E16572" w:rsidDel="009C19DC">
                <w:rPr>
                  <w:rFonts w:ascii="Calibri" w:eastAsia="Times New Roman" w:hAnsi="Calibri" w:cs="Calibri"/>
                  <w:color w:val="000000"/>
                  <w:sz w:val="22"/>
                </w:rPr>
                <w:delText>495</w:delText>
              </w:r>
            </w:del>
          </w:p>
        </w:tc>
      </w:tr>
      <w:tr w:rsidR="00E16572" w:rsidRPr="00E16572" w:rsidDel="009C19DC" w14:paraId="2539BFD4" w14:textId="2611600A" w:rsidTr="00B21582">
        <w:trPr>
          <w:trHeight w:val="300"/>
          <w:del w:id="26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189F977D" w:rsidR="00E16572" w:rsidRPr="00B21582" w:rsidDel="009C19DC" w:rsidRDefault="00E16572" w:rsidP="00E16572">
            <w:pPr>
              <w:spacing w:line="240" w:lineRule="auto"/>
              <w:ind w:firstLine="0"/>
              <w:rPr>
                <w:del w:id="2636" w:author="Nate Bachmeier [AWS-SA]" w:date="2023-05-04T18:11:00Z"/>
                <w:rFonts w:ascii="Calibri" w:eastAsia="Times New Roman" w:hAnsi="Calibri" w:cs="Calibri"/>
                <w:b w:val="0"/>
                <w:bCs w:val="0"/>
                <w:color w:val="000000"/>
                <w:sz w:val="22"/>
              </w:rPr>
            </w:pPr>
            <w:del w:id="2637" w:author="Nate Bachmeier [AWS-SA]" w:date="2023-05-04T18:11:00Z">
              <w:r w:rsidRPr="00E16572" w:rsidDel="009C19DC">
                <w:rPr>
                  <w:rFonts w:ascii="Calibri" w:eastAsia="Times New Roman" w:hAnsi="Calibri" w:cs="Calibri"/>
                  <w:color w:val="000000"/>
                  <w:sz w:val="22"/>
                </w:rPr>
                <w:delText>pulling rope (game)</w:delText>
              </w:r>
            </w:del>
          </w:p>
        </w:tc>
        <w:tc>
          <w:tcPr>
            <w:tcW w:w="5348" w:type="dxa"/>
            <w:noWrap/>
            <w:hideMark/>
          </w:tcPr>
          <w:p w14:paraId="7FD83A19" w14:textId="7484CF4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38" w:author="Nate Bachmeier [AWS-SA]" w:date="2023-05-04T18:11:00Z"/>
                <w:rFonts w:ascii="Calibri" w:eastAsia="Times New Roman" w:hAnsi="Calibri" w:cs="Calibri"/>
                <w:color w:val="000000"/>
                <w:sz w:val="22"/>
              </w:rPr>
            </w:pPr>
            <w:del w:id="2639" w:author="Nate Bachmeier [AWS-SA]" w:date="2023-05-04T18:11:00Z">
              <w:r w:rsidRPr="00E16572" w:rsidDel="009C19DC">
                <w:rPr>
                  <w:rFonts w:ascii="Calibri" w:eastAsia="Times New Roman" w:hAnsi="Calibri" w:cs="Calibri"/>
                  <w:color w:val="000000"/>
                  <w:sz w:val="22"/>
                </w:rPr>
                <w:delText>784</w:delText>
              </w:r>
            </w:del>
          </w:p>
        </w:tc>
      </w:tr>
      <w:tr w:rsidR="00E16572" w:rsidRPr="00E16572" w:rsidDel="009C19DC" w14:paraId="03122E91" w14:textId="1BC446F6" w:rsidTr="00B21582">
        <w:trPr>
          <w:cnfStyle w:val="000000100000" w:firstRow="0" w:lastRow="0" w:firstColumn="0" w:lastColumn="0" w:oddVBand="0" w:evenVBand="0" w:oddHBand="1" w:evenHBand="0" w:firstRowFirstColumn="0" w:firstRowLastColumn="0" w:lastRowFirstColumn="0" w:lastRowLastColumn="0"/>
          <w:trHeight w:val="300"/>
          <w:del w:id="26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681B281C" w:rsidR="00E16572" w:rsidRPr="00B21582" w:rsidDel="009C19DC" w:rsidRDefault="00E16572" w:rsidP="00E16572">
            <w:pPr>
              <w:spacing w:line="240" w:lineRule="auto"/>
              <w:ind w:firstLine="0"/>
              <w:rPr>
                <w:del w:id="2641" w:author="Nate Bachmeier [AWS-SA]" w:date="2023-05-04T18:11:00Z"/>
                <w:rFonts w:ascii="Calibri" w:eastAsia="Times New Roman" w:hAnsi="Calibri" w:cs="Calibri"/>
                <w:b w:val="0"/>
                <w:bCs w:val="0"/>
                <w:color w:val="000000"/>
                <w:sz w:val="22"/>
              </w:rPr>
            </w:pPr>
            <w:del w:id="2642" w:author="Nate Bachmeier [AWS-SA]" w:date="2023-05-04T18:11:00Z">
              <w:r w:rsidRPr="00E16572" w:rsidDel="009C19DC">
                <w:rPr>
                  <w:rFonts w:ascii="Calibri" w:eastAsia="Times New Roman" w:hAnsi="Calibri" w:cs="Calibri"/>
                  <w:color w:val="000000"/>
                  <w:sz w:val="22"/>
                </w:rPr>
                <w:delText>pumping fist</w:delText>
              </w:r>
            </w:del>
          </w:p>
        </w:tc>
        <w:tc>
          <w:tcPr>
            <w:tcW w:w="5348" w:type="dxa"/>
            <w:noWrap/>
            <w:hideMark/>
          </w:tcPr>
          <w:p w14:paraId="74232367" w14:textId="1D1723C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43" w:author="Nate Bachmeier [AWS-SA]" w:date="2023-05-04T18:11:00Z"/>
                <w:rFonts w:ascii="Calibri" w:eastAsia="Times New Roman" w:hAnsi="Calibri" w:cs="Calibri"/>
                <w:color w:val="000000"/>
                <w:sz w:val="22"/>
              </w:rPr>
            </w:pPr>
            <w:del w:id="2644" w:author="Nate Bachmeier [AWS-SA]" w:date="2023-05-04T18:11:00Z">
              <w:r w:rsidRPr="00E16572" w:rsidDel="009C19DC">
                <w:rPr>
                  <w:rFonts w:ascii="Calibri" w:eastAsia="Times New Roman" w:hAnsi="Calibri" w:cs="Calibri"/>
                  <w:color w:val="000000"/>
                  <w:sz w:val="22"/>
                </w:rPr>
                <w:delText>596</w:delText>
              </w:r>
            </w:del>
          </w:p>
        </w:tc>
      </w:tr>
      <w:tr w:rsidR="00E16572" w:rsidRPr="00E16572" w:rsidDel="009C19DC" w14:paraId="28A0EB2B" w14:textId="77E26EA8" w:rsidTr="00B21582">
        <w:trPr>
          <w:trHeight w:val="300"/>
          <w:del w:id="26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4928F5AE" w:rsidR="00E16572" w:rsidRPr="00B21582" w:rsidDel="009C19DC" w:rsidRDefault="00E16572" w:rsidP="00E16572">
            <w:pPr>
              <w:spacing w:line="240" w:lineRule="auto"/>
              <w:ind w:firstLine="0"/>
              <w:rPr>
                <w:del w:id="2646" w:author="Nate Bachmeier [AWS-SA]" w:date="2023-05-04T18:11:00Z"/>
                <w:rFonts w:ascii="Calibri" w:eastAsia="Times New Roman" w:hAnsi="Calibri" w:cs="Calibri"/>
                <w:b w:val="0"/>
                <w:bCs w:val="0"/>
                <w:color w:val="000000"/>
                <w:sz w:val="22"/>
              </w:rPr>
            </w:pPr>
            <w:del w:id="2647" w:author="Nate Bachmeier [AWS-SA]" w:date="2023-05-04T18:11:00Z">
              <w:r w:rsidRPr="00E16572" w:rsidDel="009C19DC">
                <w:rPr>
                  <w:rFonts w:ascii="Calibri" w:eastAsia="Times New Roman" w:hAnsi="Calibri" w:cs="Calibri"/>
                  <w:color w:val="000000"/>
                  <w:sz w:val="22"/>
                </w:rPr>
                <w:delText>pumping gas</w:delText>
              </w:r>
            </w:del>
          </w:p>
        </w:tc>
        <w:tc>
          <w:tcPr>
            <w:tcW w:w="5348" w:type="dxa"/>
            <w:noWrap/>
            <w:hideMark/>
          </w:tcPr>
          <w:p w14:paraId="3A63FAFF" w14:textId="388F98B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48" w:author="Nate Bachmeier [AWS-SA]" w:date="2023-05-04T18:11:00Z"/>
                <w:rFonts w:ascii="Calibri" w:eastAsia="Times New Roman" w:hAnsi="Calibri" w:cs="Calibri"/>
                <w:color w:val="000000"/>
                <w:sz w:val="22"/>
              </w:rPr>
            </w:pPr>
            <w:del w:id="2649" w:author="Nate Bachmeier [AWS-SA]" w:date="2023-05-04T18:11:00Z">
              <w:r w:rsidRPr="00E16572" w:rsidDel="009C19DC">
                <w:rPr>
                  <w:rFonts w:ascii="Calibri" w:eastAsia="Times New Roman" w:hAnsi="Calibri" w:cs="Calibri"/>
                  <w:color w:val="000000"/>
                  <w:sz w:val="22"/>
                </w:rPr>
                <w:delText>599</w:delText>
              </w:r>
            </w:del>
          </w:p>
        </w:tc>
      </w:tr>
      <w:tr w:rsidR="00E16572" w:rsidRPr="00E16572" w:rsidDel="009C19DC" w14:paraId="33634F81" w14:textId="445ACFAD" w:rsidTr="00B21582">
        <w:trPr>
          <w:cnfStyle w:val="000000100000" w:firstRow="0" w:lastRow="0" w:firstColumn="0" w:lastColumn="0" w:oddVBand="0" w:evenVBand="0" w:oddHBand="1" w:evenHBand="0" w:firstRowFirstColumn="0" w:firstRowLastColumn="0" w:lastRowFirstColumn="0" w:lastRowLastColumn="0"/>
          <w:trHeight w:val="300"/>
          <w:del w:id="26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F9DD22E" w:rsidR="00E16572" w:rsidRPr="00B21582" w:rsidDel="009C19DC" w:rsidRDefault="00E16572" w:rsidP="00E16572">
            <w:pPr>
              <w:spacing w:line="240" w:lineRule="auto"/>
              <w:ind w:firstLine="0"/>
              <w:rPr>
                <w:del w:id="2651" w:author="Nate Bachmeier [AWS-SA]" w:date="2023-05-04T18:11:00Z"/>
                <w:rFonts w:ascii="Calibri" w:eastAsia="Times New Roman" w:hAnsi="Calibri" w:cs="Calibri"/>
                <w:b w:val="0"/>
                <w:bCs w:val="0"/>
                <w:color w:val="000000"/>
                <w:sz w:val="22"/>
              </w:rPr>
            </w:pPr>
            <w:del w:id="2652" w:author="Nate Bachmeier [AWS-SA]" w:date="2023-05-04T18:11:00Z">
              <w:r w:rsidRPr="00E16572" w:rsidDel="009C19DC">
                <w:rPr>
                  <w:rFonts w:ascii="Calibri" w:eastAsia="Times New Roman" w:hAnsi="Calibri" w:cs="Calibri"/>
                  <w:color w:val="000000"/>
                  <w:sz w:val="22"/>
                </w:rPr>
                <w:delText>punching bag</w:delText>
              </w:r>
            </w:del>
          </w:p>
        </w:tc>
        <w:tc>
          <w:tcPr>
            <w:tcW w:w="5348" w:type="dxa"/>
            <w:noWrap/>
            <w:hideMark/>
          </w:tcPr>
          <w:p w14:paraId="56486BFB" w14:textId="4947036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53" w:author="Nate Bachmeier [AWS-SA]" w:date="2023-05-04T18:11:00Z"/>
                <w:rFonts w:ascii="Calibri" w:eastAsia="Times New Roman" w:hAnsi="Calibri" w:cs="Calibri"/>
                <w:color w:val="000000"/>
                <w:sz w:val="22"/>
              </w:rPr>
            </w:pPr>
            <w:del w:id="2654" w:author="Nate Bachmeier [AWS-SA]" w:date="2023-05-04T18:11:00Z">
              <w:r w:rsidRPr="00E16572" w:rsidDel="009C19DC">
                <w:rPr>
                  <w:rFonts w:ascii="Calibri" w:eastAsia="Times New Roman" w:hAnsi="Calibri" w:cs="Calibri"/>
                  <w:color w:val="000000"/>
                  <w:sz w:val="22"/>
                </w:rPr>
                <w:delText>738</w:delText>
              </w:r>
            </w:del>
          </w:p>
        </w:tc>
      </w:tr>
      <w:tr w:rsidR="00E16572" w:rsidRPr="00E16572" w:rsidDel="009C19DC" w14:paraId="02555815" w14:textId="3C922BFC" w:rsidTr="00B21582">
        <w:trPr>
          <w:trHeight w:val="300"/>
          <w:del w:id="26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6019EE1C" w:rsidR="00E16572" w:rsidRPr="00B21582" w:rsidDel="009C19DC" w:rsidRDefault="00E16572" w:rsidP="00E16572">
            <w:pPr>
              <w:spacing w:line="240" w:lineRule="auto"/>
              <w:ind w:firstLine="0"/>
              <w:rPr>
                <w:del w:id="2656" w:author="Nate Bachmeier [AWS-SA]" w:date="2023-05-04T18:11:00Z"/>
                <w:rFonts w:ascii="Calibri" w:eastAsia="Times New Roman" w:hAnsi="Calibri" w:cs="Calibri"/>
                <w:b w:val="0"/>
                <w:bCs w:val="0"/>
                <w:color w:val="000000"/>
                <w:sz w:val="22"/>
              </w:rPr>
            </w:pPr>
            <w:del w:id="2657" w:author="Nate Bachmeier [AWS-SA]" w:date="2023-05-04T18:11:00Z">
              <w:r w:rsidRPr="00E16572" w:rsidDel="009C19DC">
                <w:rPr>
                  <w:rFonts w:ascii="Calibri" w:eastAsia="Times New Roman" w:hAnsi="Calibri" w:cs="Calibri"/>
                  <w:color w:val="000000"/>
                  <w:sz w:val="22"/>
                </w:rPr>
                <w:delText>punching person (boxing)</w:delText>
              </w:r>
            </w:del>
          </w:p>
        </w:tc>
        <w:tc>
          <w:tcPr>
            <w:tcW w:w="5348" w:type="dxa"/>
            <w:noWrap/>
            <w:hideMark/>
          </w:tcPr>
          <w:p w14:paraId="57E18919" w14:textId="245A704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58" w:author="Nate Bachmeier [AWS-SA]" w:date="2023-05-04T18:11:00Z"/>
                <w:rFonts w:ascii="Calibri" w:eastAsia="Times New Roman" w:hAnsi="Calibri" w:cs="Calibri"/>
                <w:color w:val="000000"/>
                <w:sz w:val="22"/>
              </w:rPr>
            </w:pPr>
            <w:del w:id="2659" w:author="Nate Bachmeier [AWS-SA]" w:date="2023-05-04T18:11:00Z">
              <w:r w:rsidRPr="00E16572" w:rsidDel="009C19DC">
                <w:rPr>
                  <w:rFonts w:ascii="Calibri" w:eastAsia="Times New Roman" w:hAnsi="Calibri" w:cs="Calibri"/>
                  <w:color w:val="000000"/>
                  <w:sz w:val="22"/>
                </w:rPr>
                <w:delText>459</w:delText>
              </w:r>
            </w:del>
          </w:p>
        </w:tc>
      </w:tr>
      <w:tr w:rsidR="00E16572" w:rsidRPr="00E16572" w:rsidDel="009C19DC" w14:paraId="0B7C1866" w14:textId="37856C0A" w:rsidTr="00B21582">
        <w:trPr>
          <w:cnfStyle w:val="000000100000" w:firstRow="0" w:lastRow="0" w:firstColumn="0" w:lastColumn="0" w:oddVBand="0" w:evenVBand="0" w:oddHBand="1" w:evenHBand="0" w:firstRowFirstColumn="0" w:firstRowLastColumn="0" w:lastRowFirstColumn="0" w:lastRowLastColumn="0"/>
          <w:trHeight w:val="300"/>
          <w:del w:id="26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0C1BE17A" w:rsidR="00E16572" w:rsidRPr="00B21582" w:rsidDel="009C19DC" w:rsidRDefault="00E16572" w:rsidP="00E16572">
            <w:pPr>
              <w:spacing w:line="240" w:lineRule="auto"/>
              <w:ind w:firstLine="0"/>
              <w:rPr>
                <w:del w:id="2661" w:author="Nate Bachmeier [AWS-SA]" w:date="2023-05-04T18:11:00Z"/>
                <w:rFonts w:ascii="Calibri" w:eastAsia="Times New Roman" w:hAnsi="Calibri" w:cs="Calibri"/>
                <w:b w:val="0"/>
                <w:bCs w:val="0"/>
                <w:color w:val="000000"/>
                <w:sz w:val="22"/>
              </w:rPr>
            </w:pPr>
            <w:del w:id="2662" w:author="Nate Bachmeier [AWS-SA]" w:date="2023-05-04T18:11:00Z">
              <w:r w:rsidRPr="00E16572" w:rsidDel="009C19DC">
                <w:rPr>
                  <w:rFonts w:ascii="Calibri" w:eastAsia="Times New Roman" w:hAnsi="Calibri" w:cs="Calibri"/>
                  <w:color w:val="000000"/>
                  <w:sz w:val="22"/>
                </w:rPr>
                <w:delText>push up</w:delText>
              </w:r>
            </w:del>
          </w:p>
        </w:tc>
        <w:tc>
          <w:tcPr>
            <w:tcW w:w="5348" w:type="dxa"/>
            <w:noWrap/>
            <w:hideMark/>
          </w:tcPr>
          <w:p w14:paraId="46D243B4" w14:textId="07753BD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63" w:author="Nate Bachmeier [AWS-SA]" w:date="2023-05-04T18:11:00Z"/>
                <w:rFonts w:ascii="Calibri" w:eastAsia="Times New Roman" w:hAnsi="Calibri" w:cs="Calibri"/>
                <w:color w:val="000000"/>
                <w:sz w:val="22"/>
              </w:rPr>
            </w:pPr>
            <w:del w:id="2664" w:author="Nate Bachmeier [AWS-SA]" w:date="2023-05-04T18:11:00Z">
              <w:r w:rsidRPr="00E16572" w:rsidDel="009C19DC">
                <w:rPr>
                  <w:rFonts w:ascii="Calibri" w:eastAsia="Times New Roman" w:hAnsi="Calibri" w:cs="Calibri"/>
                  <w:color w:val="000000"/>
                  <w:sz w:val="22"/>
                </w:rPr>
                <w:delText>808</w:delText>
              </w:r>
            </w:del>
          </w:p>
        </w:tc>
      </w:tr>
      <w:tr w:rsidR="00E16572" w:rsidRPr="00E16572" w:rsidDel="009C19DC" w14:paraId="1246967F" w14:textId="7DAF2225" w:rsidTr="00B21582">
        <w:trPr>
          <w:trHeight w:val="300"/>
          <w:del w:id="26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3DAA0D63" w:rsidR="00E16572" w:rsidRPr="00B21582" w:rsidDel="009C19DC" w:rsidRDefault="00E16572" w:rsidP="00E16572">
            <w:pPr>
              <w:spacing w:line="240" w:lineRule="auto"/>
              <w:ind w:firstLine="0"/>
              <w:rPr>
                <w:del w:id="2666" w:author="Nate Bachmeier [AWS-SA]" w:date="2023-05-04T18:11:00Z"/>
                <w:rFonts w:ascii="Calibri" w:eastAsia="Times New Roman" w:hAnsi="Calibri" w:cs="Calibri"/>
                <w:b w:val="0"/>
                <w:bCs w:val="0"/>
                <w:color w:val="000000"/>
                <w:sz w:val="22"/>
              </w:rPr>
            </w:pPr>
            <w:del w:id="2667" w:author="Nate Bachmeier [AWS-SA]" w:date="2023-05-04T18:11:00Z">
              <w:r w:rsidRPr="00E16572" w:rsidDel="009C19DC">
                <w:rPr>
                  <w:rFonts w:ascii="Calibri" w:eastAsia="Times New Roman" w:hAnsi="Calibri" w:cs="Calibri"/>
                  <w:color w:val="000000"/>
                  <w:sz w:val="22"/>
                </w:rPr>
                <w:delText>pushing car</w:delText>
              </w:r>
            </w:del>
          </w:p>
        </w:tc>
        <w:tc>
          <w:tcPr>
            <w:tcW w:w="5348" w:type="dxa"/>
            <w:noWrap/>
            <w:hideMark/>
          </w:tcPr>
          <w:p w14:paraId="290DD239" w14:textId="39293A5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68" w:author="Nate Bachmeier [AWS-SA]" w:date="2023-05-04T18:11:00Z"/>
                <w:rFonts w:ascii="Calibri" w:eastAsia="Times New Roman" w:hAnsi="Calibri" w:cs="Calibri"/>
                <w:color w:val="000000"/>
                <w:sz w:val="22"/>
              </w:rPr>
            </w:pPr>
            <w:del w:id="2669" w:author="Nate Bachmeier [AWS-SA]" w:date="2023-05-04T18:11:00Z">
              <w:r w:rsidRPr="00E16572" w:rsidDel="009C19DC">
                <w:rPr>
                  <w:rFonts w:ascii="Calibri" w:eastAsia="Times New Roman" w:hAnsi="Calibri" w:cs="Calibri"/>
                  <w:color w:val="000000"/>
                  <w:sz w:val="22"/>
                </w:rPr>
                <w:delText>724</w:delText>
              </w:r>
            </w:del>
          </w:p>
        </w:tc>
      </w:tr>
      <w:tr w:rsidR="00E16572" w:rsidRPr="00E16572" w:rsidDel="009C19DC" w14:paraId="349F733F" w14:textId="371D83CA" w:rsidTr="00B21582">
        <w:trPr>
          <w:cnfStyle w:val="000000100000" w:firstRow="0" w:lastRow="0" w:firstColumn="0" w:lastColumn="0" w:oddVBand="0" w:evenVBand="0" w:oddHBand="1" w:evenHBand="0" w:firstRowFirstColumn="0" w:firstRowLastColumn="0" w:lastRowFirstColumn="0" w:lastRowLastColumn="0"/>
          <w:trHeight w:val="300"/>
          <w:del w:id="26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0798F9DD" w:rsidR="00E16572" w:rsidRPr="00B21582" w:rsidDel="009C19DC" w:rsidRDefault="00E16572" w:rsidP="00E16572">
            <w:pPr>
              <w:spacing w:line="240" w:lineRule="auto"/>
              <w:ind w:firstLine="0"/>
              <w:rPr>
                <w:del w:id="2671" w:author="Nate Bachmeier [AWS-SA]" w:date="2023-05-04T18:11:00Z"/>
                <w:rFonts w:ascii="Calibri" w:eastAsia="Times New Roman" w:hAnsi="Calibri" w:cs="Calibri"/>
                <w:b w:val="0"/>
                <w:bCs w:val="0"/>
                <w:color w:val="000000"/>
                <w:sz w:val="22"/>
              </w:rPr>
            </w:pPr>
            <w:del w:id="2672" w:author="Nate Bachmeier [AWS-SA]" w:date="2023-05-04T18:11:00Z">
              <w:r w:rsidRPr="00E16572" w:rsidDel="009C19DC">
                <w:rPr>
                  <w:rFonts w:ascii="Calibri" w:eastAsia="Times New Roman" w:hAnsi="Calibri" w:cs="Calibri"/>
                  <w:color w:val="000000"/>
                  <w:sz w:val="22"/>
                </w:rPr>
                <w:delText>pushing cart</w:delText>
              </w:r>
            </w:del>
          </w:p>
        </w:tc>
        <w:tc>
          <w:tcPr>
            <w:tcW w:w="5348" w:type="dxa"/>
            <w:noWrap/>
            <w:hideMark/>
          </w:tcPr>
          <w:p w14:paraId="0E5A2DE5" w14:textId="78C4F5F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73" w:author="Nate Bachmeier [AWS-SA]" w:date="2023-05-04T18:11:00Z"/>
                <w:rFonts w:ascii="Calibri" w:eastAsia="Times New Roman" w:hAnsi="Calibri" w:cs="Calibri"/>
                <w:color w:val="000000"/>
                <w:sz w:val="22"/>
              </w:rPr>
            </w:pPr>
            <w:del w:id="2674" w:author="Nate Bachmeier [AWS-SA]" w:date="2023-05-04T18:11:00Z">
              <w:r w:rsidRPr="00E16572" w:rsidDel="009C19DC">
                <w:rPr>
                  <w:rFonts w:ascii="Calibri" w:eastAsia="Times New Roman" w:hAnsi="Calibri" w:cs="Calibri"/>
                  <w:color w:val="000000"/>
                  <w:sz w:val="22"/>
                </w:rPr>
                <w:delText>830</w:delText>
              </w:r>
            </w:del>
          </w:p>
        </w:tc>
      </w:tr>
      <w:tr w:rsidR="00E16572" w:rsidRPr="00E16572" w:rsidDel="009C19DC" w14:paraId="4C42E256" w14:textId="0C05FB2C" w:rsidTr="00B21582">
        <w:trPr>
          <w:trHeight w:val="300"/>
          <w:del w:id="26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293D286C" w:rsidR="00E16572" w:rsidRPr="00B21582" w:rsidDel="009C19DC" w:rsidRDefault="00E16572" w:rsidP="00E16572">
            <w:pPr>
              <w:spacing w:line="240" w:lineRule="auto"/>
              <w:ind w:firstLine="0"/>
              <w:rPr>
                <w:del w:id="2676" w:author="Nate Bachmeier [AWS-SA]" w:date="2023-05-04T18:11:00Z"/>
                <w:rFonts w:ascii="Calibri" w:eastAsia="Times New Roman" w:hAnsi="Calibri" w:cs="Calibri"/>
                <w:b w:val="0"/>
                <w:bCs w:val="0"/>
                <w:color w:val="000000"/>
                <w:sz w:val="22"/>
              </w:rPr>
            </w:pPr>
            <w:del w:id="2677" w:author="Nate Bachmeier [AWS-SA]" w:date="2023-05-04T18:11:00Z">
              <w:r w:rsidRPr="00E16572" w:rsidDel="009C19DC">
                <w:rPr>
                  <w:rFonts w:ascii="Calibri" w:eastAsia="Times New Roman" w:hAnsi="Calibri" w:cs="Calibri"/>
                  <w:color w:val="000000"/>
                  <w:sz w:val="22"/>
                </w:rPr>
                <w:delText>pushing wheelbarrow</w:delText>
              </w:r>
            </w:del>
          </w:p>
        </w:tc>
        <w:tc>
          <w:tcPr>
            <w:tcW w:w="5348" w:type="dxa"/>
            <w:noWrap/>
            <w:hideMark/>
          </w:tcPr>
          <w:p w14:paraId="17E877A6" w14:textId="1F11E18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78" w:author="Nate Bachmeier [AWS-SA]" w:date="2023-05-04T18:11:00Z"/>
                <w:rFonts w:ascii="Calibri" w:eastAsia="Times New Roman" w:hAnsi="Calibri" w:cs="Calibri"/>
                <w:color w:val="000000"/>
                <w:sz w:val="22"/>
              </w:rPr>
            </w:pPr>
            <w:del w:id="2679" w:author="Nate Bachmeier [AWS-SA]" w:date="2023-05-04T18:11:00Z">
              <w:r w:rsidRPr="00E16572" w:rsidDel="009C19DC">
                <w:rPr>
                  <w:rFonts w:ascii="Calibri" w:eastAsia="Times New Roman" w:hAnsi="Calibri" w:cs="Calibri"/>
                  <w:color w:val="000000"/>
                  <w:sz w:val="22"/>
                </w:rPr>
                <w:delText>577</w:delText>
              </w:r>
            </w:del>
          </w:p>
        </w:tc>
      </w:tr>
      <w:tr w:rsidR="00E16572" w:rsidRPr="00E16572" w:rsidDel="009C19DC" w14:paraId="30AD4A6E" w14:textId="229A1C8E" w:rsidTr="00B21582">
        <w:trPr>
          <w:cnfStyle w:val="000000100000" w:firstRow="0" w:lastRow="0" w:firstColumn="0" w:lastColumn="0" w:oddVBand="0" w:evenVBand="0" w:oddHBand="1" w:evenHBand="0" w:firstRowFirstColumn="0" w:firstRowLastColumn="0" w:lastRowFirstColumn="0" w:lastRowLastColumn="0"/>
          <w:trHeight w:val="300"/>
          <w:del w:id="26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6D861B12" w:rsidR="00E16572" w:rsidRPr="00B21582" w:rsidDel="009C19DC" w:rsidRDefault="00E16572" w:rsidP="00E16572">
            <w:pPr>
              <w:spacing w:line="240" w:lineRule="auto"/>
              <w:ind w:firstLine="0"/>
              <w:rPr>
                <w:del w:id="2681" w:author="Nate Bachmeier [AWS-SA]" w:date="2023-05-04T18:11:00Z"/>
                <w:rFonts w:ascii="Calibri" w:eastAsia="Times New Roman" w:hAnsi="Calibri" w:cs="Calibri"/>
                <w:b w:val="0"/>
                <w:bCs w:val="0"/>
                <w:color w:val="000000"/>
                <w:sz w:val="22"/>
              </w:rPr>
            </w:pPr>
            <w:del w:id="2682" w:author="Nate Bachmeier [AWS-SA]" w:date="2023-05-04T18:11:00Z">
              <w:r w:rsidRPr="00E16572" w:rsidDel="009C19DC">
                <w:rPr>
                  <w:rFonts w:ascii="Calibri" w:eastAsia="Times New Roman" w:hAnsi="Calibri" w:cs="Calibri"/>
                  <w:color w:val="000000"/>
                  <w:sz w:val="22"/>
                </w:rPr>
                <w:delText>pushing wheelchair</w:delText>
              </w:r>
            </w:del>
          </w:p>
        </w:tc>
        <w:tc>
          <w:tcPr>
            <w:tcW w:w="5348" w:type="dxa"/>
            <w:noWrap/>
            <w:hideMark/>
          </w:tcPr>
          <w:p w14:paraId="25F4855F" w14:textId="69F6229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83" w:author="Nate Bachmeier [AWS-SA]" w:date="2023-05-04T18:11:00Z"/>
                <w:rFonts w:ascii="Calibri" w:eastAsia="Times New Roman" w:hAnsi="Calibri" w:cs="Calibri"/>
                <w:color w:val="000000"/>
                <w:sz w:val="22"/>
              </w:rPr>
            </w:pPr>
            <w:del w:id="2684" w:author="Nate Bachmeier [AWS-SA]" w:date="2023-05-04T18:11:00Z">
              <w:r w:rsidRPr="00E16572" w:rsidDel="009C19DC">
                <w:rPr>
                  <w:rFonts w:ascii="Calibri" w:eastAsia="Times New Roman" w:hAnsi="Calibri" w:cs="Calibri"/>
                  <w:color w:val="000000"/>
                  <w:sz w:val="22"/>
                </w:rPr>
                <w:delText>723</w:delText>
              </w:r>
            </w:del>
          </w:p>
        </w:tc>
      </w:tr>
      <w:tr w:rsidR="00E16572" w:rsidRPr="00E16572" w:rsidDel="009C19DC" w14:paraId="306BA218" w14:textId="58093912" w:rsidTr="00B21582">
        <w:trPr>
          <w:trHeight w:val="300"/>
          <w:del w:id="26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5738A3C7" w:rsidR="00E16572" w:rsidRPr="00B21582" w:rsidDel="009C19DC" w:rsidRDefault="00E16572" w:rsidP="00E16572">
            <w:pPr>
              <w:spacing w:line="240" w:lineRule="auto"/>
              <w:ind w:firstLine="0"/>
              <w:rPr>
                <w:del w:id="2686" w:author="Nate Bachmeier [AWS-SA]" w:date="2023-05-04T18:11:00Z"/>
                <w:rFonts w:ascii="Calibri" w:eastAsia="Times New Roman" w:hAnsi="Calibri" w:cs="Calibri"/>
                <w:b w:val="0"/>
                <w:bCs w:val="0"/>
                <w:color w:val="000000"/>
                <w:sz w:val="22"/>
              </w:rPr>
            </w:pPr>
            <w:del w:id="2687" w:author="Nate Bachmeier [AWS-SA]" w:date="2023-05-04T18:11:00Z">
              <w:r w:rsidRPr="00E16572" w:rsidDel="009C19DC">
                <w:rPr>
                  <w:rFonts w:ascii="Calibri" w:eastAsia="Times New Roman" w:hAnsi="Calibri" w:cs="Calibri"/>
                  <w:color w:val="000000"/>
                  <w:sz w:val="22"/>
                </w:rPr>
                <w:delText>putting in contact lenses</w:delText>
              </w:r>
            </w:del>
          </w:p>
        </w:tc>
        <w:tc>
          <w:tcPr>
            <w:tcW w:w="5348" w:type="dxa"/>
            <w:noWrap/>
            <w:hideMark/>
          </w:tcPr>
          <w:p w14:paraId="2B427ABE" w14:textId="38455CE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88" w:author="Nate Bachmeier [AWS-SA]" w:date="2023-05-04T18:11:00Z"/>
                <w:rFonts w:ascii="Calibri" w:eastAsia="Times New Roman" w:hAnsi="Calibri" w:cs="Calibri"/>
                <w:color w:val="000000"/>
                <w:sz w:val="22"/>
              </w:rPr>
            </w:pPr>
            <w:del w:id="2689" w:author="Nate Bachmeier [AWS-SA]" w:date="2023-05-04T18:11:00Z">
              <w:r w:rsidRPr="00E16572" w:rsidDel="009C19DC">
                <w:rPr>
                  <w:rFonts w:ascii="Calibri" w:eastAsia="Times New Roman" w:hAnsi="Calibri" w:cs="Calibri"/>
                  <w:color w:val="000000"/>
                  <w:sz w:val="22"/>
                </w:rPr>
                <w:delText>519</w:delText>
              </w:r>
            </w:del>
          </w:p>
        </w:tc>
      </w:tr>
      <w:tr w:rsidR="00E16572" w:rsidRPr="00E16572" w:rsidDel="009C19DC" w14:paraId="63A480D9" w14:textId="0248568B" w:rsidTr="00B21582">
        <w:trPr>
          <w:cnfStyle w:val="000000100000" w:firstRow="0" w:lastRow="0" w:firstColumn="0" w:lastColumn="0" w:oddVBand="0" w:evenVBand="0" w:oddHBand="1" w:evenHBand="0" w:firstRowFirstColumn="0" w:firstRowLastColumn="0" w:lastRowFirstColumn="0" w:lastRowLastColumn="0"/>
          <w:trHeight w:val="300"/>
          <w:del w:id="26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40229090" w:rsidR="00E16572" w:rsidRPr="00B21582" w:rsidDel="009C19DC" w:rsidRDefault="00E16572" w:rsidP="00E16572">
            <w:pPr>
              <w:spacing w:line="240" w:lineRule="auto"/>
              <w:ind w:firstLine="0"/>
              <w:rPr>
                <w:del w:id="2691" w:author="Nate Bachmeier [AWS-SA]" w:date="2023-05-04T18:11:00Z"/>
                <w:rFonts w:ascii="Calibri" w:eastAsia="Times New Roman" w:hAnsi="Calibri" w:cs="Calibri"/>
                <w:b w:val="0"/>
                <w:bCs w:val="0"/>
                <w:color w:val="000000"/>
                <w:sz w:val="22"/>
              </w:rPr>
            </w:pPr>
            <w:del w:id="2692" w:author="Nate Bachmeier [AWS-SA]" w:date="2023-05-04T18:11:00Z">
              <w:r w:rsidRPr="00E16572" w:rsidDel="009C19DC">
                <w:rPr>
                  <w:rFonts w:ascii="Calibri" w:eastAsia="Times New Roman" w:hAnsi="Calibri" w:cs="Calibri"/>
                  <w:color w:val="000000"/>
                  <w:sz w:val="22"/>
                </w:rPr>
                <w:delText>putting on eyeliner</w:delText>
              </w:r>
            </w:del>
          </w:p>
        </w:tc>
        <w:tc>
          <w:tcPr>
            <w:tcW w:w="5348" w:type="dxa"/>
            <w:noWrap/>
            <w:hideMark/>
          </w:tcPr>
          <w:p w14:paraId="383851BD" w14:textId="61F154A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93" w:author="Nate Bachmeier [AWS-SA]" w:date="2023-05-04T18:11:00Z"/>
                <w:rFonts w:ascii="Calibri" w:eastAsia="Times New Roman" w:hAnsi="Calibri" w:cs="Calibri"/>
                <w:color w:val="000000"/>
                <w:sz w:val="22"/>
              </w:rPr>
            </w:pPr>
            <w:del w:id="2694" w:author="Nate Bachmeier [AWS-SA]" w:date="2023-05-04T18:11:00Z">
              <w:r w:rsidRPr="00E16572" w:rsidDel="009C19DC">
                <w:rPr>
                  <w:rFonts w:ascii="Calibri" w:eastAsia="Times New Roman" w:hAnsi="Calibri" w:cs="Calibri"/>
                  <w:color w:val="000000"/>
                  <w:sz w:val="22"/>
                </w:rPr>
                <w:delText>491</w:delText>
              </w:r>
            </w:del>
          </w:p>
        </w:tc>
      </w:tr>
      <w:tr w:rsidR="00E16572" w:rsidRPr="00E16572" w:rsidDel="009C19DC" w14:paraId="27BD2864" w14:textId="7AAACDE1" w:rsidTr="00B21582">
        <w:trPr>
          <w:trHeight w:val="300"/>
          <w:del w:id="26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4EA21CE3" w:rsidR="00E16572" w:rsidRPr="00B21582" w:rsidDel="009C19DC" w:rsidRDefault="00E16572" w:rsidP="00E16572">
            <w:pPr>
              <w:spacing w:line="240" w:lineRule="auto"/>
              <w:ind w:firstLine="0"/>
              <w:rPr>
                <w:del w:id="2696" w:author="Nate Bachmeier [AWS-SA]" w:date="2023-05-04T18:11:00Z"/>
                <w:rFonts w:ascii="Calibri" w:eastAsia="Times New Roman" w:hAnsi="Calibri" w:cs="Calibri"/>
                <w:b w:val="0"/>
                <w:bCs w:val="0"/>
                <w:color w:val="000000"/>
                <w:sz w:val="22"/>
              </w:rPr>
            </w:pPr>
            <w:del w:id="2697" w:author="Nate Bachmeier [AWS-SA]" w:date="2023-05-04T18:11:00Z">
              <w:r w:rsidRPr="00E16572" w:rsidDel="009C19DC">
                <w:rPr>
                  <w:rFonts w:ascii="Calibri" w:eastAsia="Times New Roman" w:hAnsi="Calibri" w:cs="Calibri"/>
                  <w:color w:val="000000"/>
                  <w:sz w:val="22"/>
                </w:rPr>
                <w:delText>putting on foundation</w:delText>
              </w:r>
            </w:del>
          </w:p>
        </w:tc>
        <w:tc>
          <w:tcPr>
            <w:tcW w:w="5348" w:type="dxa"/>
            <w:noWrap/>
            <w:hideMark/>
          </w:tcPr>
          <w:p w14:paraId="65667C58" w14:textId="40AAFCA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98" w:author="Nate Bachmeier [AWS-SA]" w:date="2023-05-04T18:11:00Z"/>
                <w:rFonts w:ascii="Calibri" w:eastAsia="Times New Roman" w:hAnsi="Calibri" w:cs="Calibri"/>
                <w:color w:val="000000"/>
                <w:sz w:val="22"/>
              </w:rPr>
            </w:pPr>
            <w:del w:id="2699" w:author="Nate Bachmeier [AWS-SA]" w:date="2023-05-04T18:11:00Z">
              <w:r w:rsidRPr="00E16572" w:rsidDel="009C19DC">
                <w:rPr>
                  <w:rFonts w:ascii="Calibri" w:eastAsia="Times New Roman" w:hAnsi="Calibri" w:cs="Calibri"/>
                  <w:color w:val="000000"/>
                  <w:sz w:val="22"/>
                </w:rPr>
                <w:delText>606</w:delText>
              </w:r>
            </w:del>
          </w:p>
        </w:tc>
      </w:tr>
      <w:tr w:rsidR="00E16572" w:rsidRPr="00E16572" w:rsidDel="009C19DC" w14:paraId="357312EE" w14:textId="61BFE89F" w:rsidTr="00B21582">
        <w:trPr>
          <w:cnfStyle w:val="000000100000" w:firstRow="0" w:lastRow="0" w:firstColumn="0" w:lastColumn="0" w:oddVBand="0" w:evenVBand="0" w:oddHBand="1" w:evenHBand="0" w:firstRowFirstColumn="0" w:firstRowLastColumn="0" w:lastRowFirstColumn="0" w:lastRowLastColumn="0"/>
          <w:trHeight w:val="300"/>
          <w:del w:id="27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483D0E7C" w:rsidR="00E16572" w:rsidRPr="00B21582" w:rsidDel="009C19DC" w:rsidRDefault="00E16572" w:rsidP="00E16572">
            <w:pPr>
              <w:spacing w:line="240" w:lineRule="auto"/>
              <w:ind w:firstLine="0"/>
              <w:rPr>
                <w:del w:id="2701" w:author="Nate Bachmeier [AWS-SA]" w:date="2023-05-04T18:11:00Z"/>
                <w:rFonts w:ascii="Calibri" w:eastAsia="Times New Roman" w:hAnsi="Calibri" w:cs="Calibri"/>
                <w:b w:val="0"/>
                <w:bCs w:val="0"/>
                <w:color w:val="000000"/>
                <w:sz w:val="22"/>
              </w:rPr>
            </w:pPr>
            <w:del w:id="2702" w:author="Nate Bachmeier [AWS-SA]" w:date="2023-05-04T18:11:00Z">
              <w:r w:rsidRPr="00E16572" w:rsidDel="009C19DC">
                <w:rPr>
                  <w:rFonts w:ascii="Calibri" w:eastAsia="Times New Roman" w:hAnsi="Calibri" w:cs="Calibri"/>
                  <w:color w:val="000000"/>
                  <w:sz w:val="22"/>
                </w:rPr>
                <w:delText>putting on lipstick</w:delText>
              </w:r>
            </w:del>
          </w:p>
        </w:tc>
        <w:tc>
          <w:tcPr>
            <w:tcW w:w="5348" w:type="dxa"/>
            <w:noWrap/>
            <w:hideMark/>
          </w:tcPr>
          <w:p w14:paraId="470C1449" w14:textId="5E619C8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03" w:author="Nate Bachmeier [AWS-SA]" w:date="2023-05-04T18:11:00Z"/>
                <w:rFonts w:ascii="Calibri" w:eastAsia="Times New Roman" w:hAnsi="Calibri" w:cs="Calibri"/>
                <w:color w:val="000000"/>
                <w:sz w:val="22"/>
              </w:rPr>
            </w:pPr>
            <w:del w:id="2704" w:author="Nate Bachmeier [AWS-SA]" w:date="2023-05-04T18:11:00Z">
              <w:r w:rsidRPr="00E16572" w:rsidDel="009C19DC">
                <w:rPr>
                  <w:rFonts w:ascii="Calibri" w:eastAsia="Times New Roman" w:hAnsi="Calibri" w:cs="Calibri"/>
                  <w:color w:val="000000"/>
                  <w:sz w:val="22"/>
                </w:rPr>
                <w:delText>567</w:delText>
              </w:r>
            </w:del>
          </w:p>
        </w:tc>
      </w:tr>
      <w:tr w:rsidR="00E16572" w:rsidRPr="00E16572" w:rsidDel="009C19DC" w14:paraId="33A77FC4" w14:textId="2CE2EDD3" w:rsidTr="00B21582">
        <w:trPr>
          <w:trHeight w:val="300"/>
          <w:del w:id="27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34176C4" w:rsidR="00E16572" w:rsidRPr="00B21582" w:rsidDel="009C19DC" w:rsidRDefault="00E16572" w:rsidP="00E16572">
            <w:pPr>
              <w:spacing w:line="240" w:lineRule="auto"/>
              <w:ind w:firstLine="0"/>
              <w:rPr>
                <w:del w:id="2706" w:author="Nate Bachmeier [AWS-SA]" w:date="2023-05-04T18:11:00Z"/>
                <w:rFonts w:ascii="Calibri" w:eastAsia="Times New Roman" w:hAnsi="Calibri" w:cs="Calibri"/>
                <w:b w:val="0"/>
                <w:bCs w:val="0"/>
                <w:color w:val="000000"/>
                <w:sz w:val="22"/>
              </w:rPr>
            </w:pPr>
            <w:del w:id="2707" w:author="Nate Bachmeier [AWS-SA]" w:date="2023-05-04T18:11:00Z">
              <w:r w:rsidRPr="00E16572" w:rsidDel="009C19DC">
                <w:rPr>
                  <w:rFonts w:ascii="Calibri" w:eastAsia="Times New Roman" w:hAnsi="Calibri" w:cs="Calibri"/>
                  <w:color w:val="000000"/>
                  <w:sz w:val="22"/>
                </w:rPr>
                <w:delText>putting on mascara</w:delText>
              </w:r>
            </w:del>
          </w:p>
        </w:tc>
        <w:tc>
          <w:tcPr>
            <w:tcW w:w="5348" w:type="dxa"/>
            <w:noWrap/>
            <w:hideMark/>
          </w:tcPr>
          <w:p w14:paraId="082FFA71" w14:textId="1BC342B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08" w:author="Nate Bachmeier [AWS-SA]" w:date="2023-05-04T18:11:00Z"/>
                <w:rFonts w:ascii="Calibri" w:eastAsia="Times New Roman" w:hAnsi="Calibri" w:cs="Calibri"/>
                <w:color w:val="000000"/>
                <w:sz w:val="22"/>
              </w:rPr>
            </w:pPr>
            <w:del w:id="2709" w:author="Nate Bachmeier [AWS-SA]" w:date="2023-05-04T18:11:00Z">
              <w:r w:rsidRPr="00E16572" w:rsidDel="009C19DC">
                <w:rPr>
                  <w:rFonts w:ascii="Calibri" w:eastAsia="Times New Roman" w:hAnsi="Calibri" w:cs="Calibri"/>
                  <w:color w:val="000000"/>
                  <w:sz w:val="22"/>
                </w:rPr>
                <w:delText>565</w:delText>
              </w:r>
            </w:del>
          </w:p>
        </w:tc>
      </w:tr>
      <w:tr w:rsidR="00E16572" w:rsidRPr="00E16572" w:rsidDel="009C19DC" w14:paraId="7977F8A6" w14:textId="78E8F913" w:rsidTr="00B21582">
        <w:trPr>
          <w:cnfStyle w:val="000000100000" w:firstRow="0" w:lastRow="0" w:firstColumn="0" w:lastColumn="0" w:oddVBand="0" w:evenVBand="0" w:oddHBand="1" w:evenHBand="0" w:firstRowFirstColumn="0" w:firstRowLastColumn="0" w:lastRowFirstColumn="0" w:lastRowLastColumn="0"/>
          <w:trHeight w:val="300"/>
          <w:del w:id="27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2D172DA3" w:rsidR="00E16572" w:rsidRPr="00B21582" w:rsidDel="009C19DC" w:rsidRDefault="00E16572" w:rsidP="00E16572">
            <w:pPr>
              <w:spacing w:line="240" w:lineRule="auto"/>
              <w:ind w:firstLine="0"/>
              <w:rPr>
                <w:del w:id="2711" w:author="Nate Bachmeier [AWS-SA]" w:date="2023-05-04T18:11:00Z"/>
                <w:rFonts w:ascii="Calibri" w:eastAsia="Times New Roman" w:hAnsi="Calibri" w:cs="Calibri"/>
                <w:b w:val="0"/>
                <w:bCs w:val="0"/>
                <w:color w:val="000000"/>
                <w:sz w:val="22"/>
              </w:rPr>
            </w:pPr>
            <w:del w:id="2712" w:author="Nate Bachmeier [AWS-SA]" w:date="2023-05-04T18:11:00Z">
              <w:r w:rsidRPr="00E16572" w:rsidDel="009C19DC">
                <w:rPr>
                  <w:rFonts w:ascii="Calibri" w:eastAsia="Times New Roman" w:hAnsi="Calibri" w:cs="Calibri"/>
                  <w:color w:val="000000"/>
                  <w:sz w:val="22"/>
                </w:rPr>
                <w:delText>putting on sari</w:delText>
              </w:r>
            </w:del>
          </w:p>
        </w:tc>
        <w:tc>
          <w:tcPr>
            <w:tcW w:w="5348" w:type="dxa"/>
            <w:noWrap/>
            <w:hideMark/>
          </w:tcPr>
          <w:p w14:paraId="3651C178" w14:textId="163E8E6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13" w:author="Nate Bachmeier [AWS-SA]" w:date="2023-05-04T18:11:00Z"/>
                <w:rFonts w:ascii="Calibri" w:eastAsia="Times New Roman" w:hAnsi="Calibri" w:cs="Calibri"/>
                <w:color w:val="000000"/>
                <w:sz w:val="22"/>
              </w:rPr>
            </w:pPr>
            <w:del w:id="2714" w:author="Nate Bachmeier [AWS-SA]" w:date="2023-05-04T18:11:00Z">
              <w:r w:rsidRPr="00E16572" w:rsidDel="009C19DC">
                <w:rPr>
                  <w:rFonts w:ascii="Calibri" w:eastAsia="Times New Roman" w:hAnsi="Calibri" w:cs="Calibri"/>
                  <w:color w:val="000000"/>
                  <w:sz w:val="22"/>
                </w:rPr>
                <w:delText>384</w:delText>
              </w:r>
            </w:del>
          </w:p>
        </w:tc>
      </w:tr>
      <w:tr w:rsidR="00E16572" w:rsidRPr="00E16572" w:rsidDel="009C19DC" w14:paraId="02299079" w14:textId="4A2B9CBE" w:rsidTr="00B21582">
        <w:trPr>
          <w:trHeight w:val="300"/>
          <w:del w:id="27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E8FE1B9" w:rsidR="00E16572" w:rsidRPr="00B21582" w:rsidDel="009C19DC" w:rsidRDefault="00E16572" w:rsidP="00E16572">
            <w:pPr>
              <w:spacing w:line="240" w:lineRule="auto"/>
              <w:ind w:firstLine="0"/>
              <w:rPr>
                <w:del w:id="2716" w:author="Nate Bachmeier [AWS-SA]" w:date="2023-05-04T18:11:00Z"/>
                <w:rFonts w:ascii="Calibri" w:eastAsia="Times New Roman" w:hAnsi="Calibri" w:cs="Calibri"/>
                <w:b w:val="0"/>
                <w:bCs w:val="0"/>
                <w:color w:val="000000"/>
                <w:sz w:val="22"/>
              </w:rPr>
            </w:pPr>
            <w:del w:id="2717" w:author="Nate Bachmeier [AWS-SA]" w:date="2023-05-04T18:11:00Z">
              <w:r w:rsidRPr="00E16572" w:rsidDel="009C19DC">
                <w:rPr>
                  <w:rFonts w:ascii="Calibri" w:eastAsia="Times New Roman" w:hAnsi="Calibri" w:cs="Calibri"/>
                  <w:color w:val="000000"/>
                  <w:sz w:val="22"/>
                </w:rPr>
                <w:delText>putting on shoes</w:delText>
              </w:r>
            </w:del>
          </w:p>
        </w:tc>
        <w:tc>
          <w:tcPr>
            <w:tcW w:w="5348" w:type="dxa"/>
            <w:noWrap/>
            <w:hideMark/>
          </w:tcPr>
          <w:p w14:paraId="0FA32E08" w14:textId="7BCB87F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18" w:author="Nate Bachmeier [AWS-SA]" w:date="2023-05-04T18:11:00Z"/>
                <w:rFonts w:ascii="Calibri" w:eastAsia="Times New Roman" w:hAnsi="Calibri" w:cs="Calibri"/>
                <w:color w:val="000000"/>
                <w:sz w:val="22"/>
              </w:rPr>
            </w:pPr>
            <w:del w:id="2719" w:author="Nate Bachmeier [AWS-SA]" w:date="2023-05-04T18:11:00Z">
              <w:r w:rsidRPr="00E16572" w:rsidDel="009C19DC">
                <w:rPr>
                  <w:rFonts w:ascii="Calibri" w:eastAsia="Times New Roman" w:hAnsi="Calibri" w:cs="Calibri"/>
                  <w:color w:val="000000"/>
                  <w:sz w:val="22"/>
                </w:rPr>
                <w:delText>475</w:delText>
              </w:r>
            </w:del>
          </w:p>
        </w:tc>
      </w:tr>
      <w:tr w:rsidR="00E16572" w:rsidRPr="00E16572" w:rsidDel="009C19DC" w14:paraId="538A2047" w14:textId="3E6CB617" w:rsidTr="00B21582">
        <w:trPr>
          <w:cnfStyle w:val="000000100000" w:firstRow="0" w:lastRow="0" w:firstColumn="0" w:lastColumn="0" w:oddVBand="0" w:evenVBand="0" w:oddHBand="1" w:evenHBand="0" w:firstRowFirstColumn="0" w:firstRowLastColumn="0" w:lastRowFirstColumn="0" w:lastRowLastColumn="0"/>
          <w:trHeight w:val="300"/>
          <w:del w:id="27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6D983806" w:rsidR="00E16572" w:rsidRPr="00B21582" w:rsidDel="009C19DC" w:rsidRDefault="00E16572" w:rsidP="00E16572">
            <w:pPr>
              <w:spacing w:line="240" w:lineRule="auto"/>
              <w:ind w:firstLine="0"/>
              <w:rPr>
                <w:del w:id="2721" w:author="Nate Bachmeier [AWS-SA]" w:date="2023-05-04T18:11:00Z"/>
                <w:rFonts w:ascii="Calibri" w:eastAsia="Times New Roman" w:hAnsi="Calibri" w:cs="Calibri"/>
                <w:b w:val="0"/>
                <w:bCs w:val="0"/>
                <w:color w:val="000000"/>
                <w:sz w:val="22"/>
              </w:rPr>
            </w:pPr>
            <w:del w:id="2722" w:author="Nate Bachmeier [AWS-SA]" w:date="2023-05-04T18:11:00Z">
              <w:r w:rsidRPr="00E16572" w:rsidDel="009C19DC">
                <w:rPr>
                  <w:rFonts w:ascii="Calibri" w:eastAsia="Times New Roman" w:hAnsi="Calibri" w:cs="Calibri"/>
                  <w:color w:val="000000"/>
                  <w:sz w:val="22"/>
                </w:rPr>
                <w:delText>putting wallpaper on wall</w:delText>
              </w:r>
            </w:del>
          </w:p>
        </w:tc>
        <w:tc>
          <w:tcPr>
            <w:tcW w:w="5348" w:type="dxa"/>
            <w:noWrap/>
            <w:hideMark/>
          </w:tcPr>
          <w:p w14:paraId="5A56EB34" w14:textId="3378DAC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23" w:author="Nate Bachmeier [AWS-SA]" w:date="2023-05-04T18:11:00Z"/>
                <w:rFonts w:ascii="Calibri" w:eastAsia="Times New Roman" w:hAnsi="Calibri" w:cs="Calibri"/>
                <w:color w:val="000000"/>
                <w:sz w:val="22"/>
              </w:rPr>
            </w:pPr>
            <w:del w:id="2724" w:author="Nate Bachmeier [AWS-SA]" w:date="2023-05-04T18:11:00Z">
              <w:r w:rsidRPr="00E16572" w:rsidDel="009C19DC">
                <w:rPr>
                  <w:rFonts w:ascii="Calibri" w:eastAsia="Times New Roman" w:hAnsi="Calibri" w:cs="Calibri"/>
                  <w:color w:val="000000"/>
                  <w:sz w:val="22"/>
                </w:rPr>
                <w:delText>496</w:delText>
              </w:r>
            </w:del>
          </w:p>
        </w:tc>
      </w:tr>
      <w:tr w:rsidR="00E16572" w:rsidRPr="00E16572" w:rsidDel="009C19DC" w14:paraId="0A7DC3A9" w14:textId="6F9CAAC9" w:rsidTr="00B21582">
        <w:trPr>
          <w:trHeight w:val="300"/>
          <w:del w:id="27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6BB8C98F" w:rsidR="00E16572" w:rsidRPr="00B21582" w:rsidDel="009C19DC" w:rsidRDefault="00E16572" w:rsidP="00E16572">
            <w:pPr>
              <w:spacing w:line="240" w:lineRule="auto"/>
              <w:ind w:firstLine="0"/>
              <w:rPr>
                <w:del w:id="2726" w:author="Nate Bachmeier [AWS-SA]" w:date="2023-05-04T18:11:00Z"/>
                <w:rFonts w:ascii="Calibri" w:eastAsia="Times New Roman" w:hAnsi="Calibri" w:cs="Calibri"/>
                <w:b w:val="0"/>
                <w:bCs w:val="0"/>
                <w:color w:val="000000"/>
                <w:sz w:val="22"/>
              </w:rPr>
            </w:pPr>
            <w:del w:id="2727" w:author="Nate Bachmeier [AWS-SA]" w:date="2023-05-04T18:11:00Z">
              <w:r w:rsidRPr="00E16572" w:rsidDel="009C19DC">
                <w:rPr>
                  <w:rFonts w:ascii="Calibri" w:eastAsia="Times New Roman" w:hAnsi="Calibri" w:cs="Calibri"/>
                  <w:color w:val="000000"/>
                  <w:sz w:val="22"/>
                </w:rPr>
                <w:delText>raising eyebrows</w:delText>
              </w:r>
            </w:del>
          </w:p>
        </w:tc>
        <w:tc>
          <w:tcPr>
            <w:tcW w:w="5348" w:type="dxa"/>
            <w:noWrap/>
            <w:hideMark/>
          </w:tcPr>
          <w:p w14:paraId="6043220A" w14:textId="05502B6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28" w:author="Nate Bachmeier [AWS-SA]" w:date="2023-05-04T18:11:00Z"/>
                <w:rFonts w:ascii="Calibri" w:eastAsia="Times New Roman" w:hAnsi="Calibri" w:cs="Calibri"/>
                <w:color w:val="000000"/>
                <w:sz w:val="22"/>
              </w:rPr>
            </w:pPr>
            <w:del w:id="2729" w:author="Nate Bachmeier [AWS-SA]" w:date="2023-05-04T18:11:00Z">
              <w:r w:rsidRPr="00E16572" w:rsidDel="009C19DC">
                <w:rPr>
                  <w:rFonts w:ascii="Calibri" w:eastAsia="Times New Roman" w:hAnsi="Calibri" w:cs="Calibri"/>
                  <w:color w:val="000000"/>
                  <w:sz w:val="22"/>
                </w:rPr>
                <w:delText>801</w:delText>
              </w:r>
            </w:del>
          </w:p>
        </w:tc>
      </w:tr>
      <w:tr w:rsidR="00E16572" w:rsidRPr="00E16572" w:rsidDel="009C19DC" w14:paraId="1FF6F0C3" w14:textId="06C367B9" w:rsidTr="00B21582">
        <w:trPr>
          <w:cnfStyle w:val="000000100000" w:firstRow="0" w:lastRow="0" w:firstColumn="0" w:lastColumn="0" w:oddVBand="0" w:evenVBand="0" w:oddHBand="1" w:evenHBand="0" w:firstRowFirstColumn="0" w:firstRowLastColumn="0" w:lastRowFirstColumn="0" w:lastRowLastColumn="0"/>
          <w:trHeight w:val="300"/>
          <w:del w:id="27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D201007" w:rsidR="00E16572" w:rsidRPr="00B21582" w:rsidDel="009C19DC" w:rsidRDefault="00E16572" w:rsidP="00E16572">
            <w:pPr>
              <w:spacing w:line="240" w:lineRule="auto"/>
              <w:ind w:firstLine="0"/>
              <w:rPr>
                <w:del w:id="2731" w:author="Nate Bachmeier [AWS-SA]" w:date="2023-05-04T18:11:00Z"/>
                <w:rFonts w:ascii="Calibri" w:eastAsia="Times New Roman" w:hAnsi="Calibri" w:cs="Calibri"/>
                <w:b w:val="0"/>
                <w:bCs w:val="0"/>
                <w:color w:val="000000"/>
                <w:sz w:val="22"/>
              </w:rPr>
            </w:pPr>
            <w:del w:id="2732" w:author="Nate Bachmeier [AWS-SA]" w:date="2023-05-04T18:11:00Z">
              <w:r w:rsidRPr="00E16572" w:rsidDel="009C19DC">
                <w:rPr>
                  <w:rFonts w:ascii="Calibri" w:eastAsia="Times New Roman" w:hAnsi="Calibri" w:cs="Calibri"/>
                  <w:color w:val="000000"/>
                  <w:sz w:val="22"/>
                </w:rPr>
                <w:delText>reading book</w:delText>
              </w:r>
            </w:del>
          </w:p>
        </w:tc>
        <w:tc>
          <w:tcPr>
            <w:tcW w:w="5348" w:type="dxa"/>
            <w:noWrap/>
            <w:hideMark/>
          </w:tcPr>
          <w:p w14:paraId="2FB72443" w14:textId="5C2B5E0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33" w:author="Nate Bachmeier [AWS-SA]" w:date="2023-05-04T18:11:00Z"/>
                <w:rFonts w:ascii="Calibri" w:eastAsia="Times New Roman" w:hAnsi="Calibri" w:cs="Calibri"/>
                <w:color w:val="000000"/>
                <w:sz w:val="22"/>
              </w:rPr>
            </w:pPr>
            <w:del w:id="2734" w:author="Nate Bachmeier [AWS-SA]" w:date="2023-05-04T18:11:00Z">
              <w:r w:rsidRPr="00E16572" w:rsidDel="009C19DC">
                <w:rPr>
                  <w:rFonts w:ascii="Calibri" w:eastAsia="Times New Roman" w:hAnsi="Calibri" w:cs="Calibri"/>
                  <w:color w:val="000000"/>
                  <w:sz w:val="22"/>
                </w:rPr>
                <w:delText>844</w:delText>
              </w:r>
            </w:del>
          </w:p>
        </w:tc>
      </w:tr>
      <w:tr w:rsidR="00E16572" w:rsidRPr="00E16572" w:rsidDel="009C19DC" w14:paraId="574B006C" w14:textId="6892FAAE" w:rsidTr="00B21582">
        <w:trPr>
          <w:trHeight w:val="300"/>
          <w:del w:id="27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6585D889" w:rsidR="00E16572" w:rsidRPr="00B21582" w:rsidDel="009C19DC" w:rsidRDefault="00E16572" w:rsidP="00E16572">
            <w:pPr>
              <w:spacing w:line="240" w:lineRule="auto"/>
              <w:ind w:firstLine="0"/>
              <w:rPr>
                <w:del w:id="2736" w:author="Nate Bachmeier [AWS-SA]" w:date="2023-05-04T18:11:00Z"/>
                <w:rFonts w:ascii="Calibri" w:eastAsia="Times New Roman" w:hAnsi="Calibri" w:cs="Calibri"/>
                <w:b w:val="0"/>
                <w:bCs w:val="0"/>
                <w:color w:val="000000"/>
                <w:sz w:val="22"/>
              </w:rPr>
            </w:pPr>
            <w:del w:id="2737" w:author="Nate Bachmeier [AWS-SA]" w:date="2023-05-04T18:11:00Z">
              <w:r w:rsidRPr="00E16572" w:rsidDel="009C19DC">
                <w:rPr>
                  <w:rFonts w:ascii="Calibri" w:eastAsia="Times New Roman" w:hAnsi="Calibri" w:cs="Calibri"/>
                  <w:color w:val="000000"/>
                  <w:sz w:val="22"/>
                </w:rPr>
                <w:delText>reading newspaper</w:delText>
              </w:r>
            </w:del>
          </w:p>
        </w:tc>
        <w:tc>
          <w:tcPr>
            <w:tcW w:w="5348" w:type="dxa"/>
            <w:noWrap/>
            <w:hideMark/>
          </w:tcPr>
          <w:p w14:paraId="2F0E6BD1" w14:textId="1CAE5F8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38" w:author="Nate Bachmeier [AWS-SA]" w:date="2023-05-04T18:11:00Z"/>
                <w:rFonts w:ascii="Calibri" w:eastAsia="Times New Roman" w:hAnsi="Calibri" w:cs="Calibri"/>
                <w:color w:val="000000"/>
                <w:sz w:val="22"/>
              </w:rPr>
            </w:pPr>
            <w:del w:id="2739" w:author="Nate Bachmeier [AWS-SA]" w:date="2023-05-04T18:11:00Z">
              <w:r w:rsidRPr="00E16572" w:rsidDel="009C19DC">
                <w:rPr>
                  <w:rFonts w:ascii="Calibri" w:eastAsia="Times New Roman" w:hAnsi="Calibri" w:cs="Calibri"/>
                  <w:color w:val="000000"/>
                  <w:sz w:val="22"/>
                </w:rPr>
                <w:delText>591</w:delText>
              </w:r>
            </w:del>
          </w:p>
        </w:tc>
      </w:tr>
      <w:tr w:rsidR="00E16572" w:rsidRPr="00E16572" w:rsidDel="009C19DC" w14:paraId="73765585" w14:textId="59153798" w:rsidTr="00B21582">
        <w:trPr>
          <w:cnfStyle w:val="000000100000" w:firstRow="0" w:lastRow="0" w:firstColumn="0" w:lastColumn="0" w:oddVBand="0" w:evenVBand="0" w:oddHBand="1" w:evenHBand="0" w:firstRowFirstColumn="0" w:firstRowLastColumn="0" w:lastRowFirstColumn="0" w:lastRowLastColumn="0"/>
          <w:trHeight w:val="300"/>
          <w:del w:id="27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6766D8B5" w:rsidR="00E16572" w:rsidRPr="00B21582" w:rsidDel="009C19DC" w:rsidRDefault="00E16572" w:rsidP="00E16572">
            <w:pPr>
              <w:spacing w:line="240" w:lineRule="auto"/>
              <w:ind w:firstLine="0"/>
              <w:rPr>
                <w:del w:id="2741" w:author="Nate Bachmeier [AWS-SA]" w:date="2023-05-04T18:11:00Z"/>
                <w:rFonts w:ascii="Calibri" w:eastAsia="Times New Roman" w:hAnsi="Calibri" w:cs="Calibri"/>
                <w:b w:val="0"/>
                <w:bCs w:val="0"/>
                <w:color w:val="000000"/>
                <w:sz w:val="22"/>
              </w:rPr>
            </w:pPr>
            <w:del w:id="2742" w:author="Nate Bachmeier [AWS-SA]" w:date="2023-05-04T18:11:00Z">
              <w:r w:rsidRPr="00E16572" w:rsidDel="009C19DC">
                <w:rPr>
                  <w:rFonts w:ascii="Calibri" w:eastAsia="Times New Roman" w:hAnsi="Calibri" w:cs="Calibri"/>
                  <w:color w:val="000000"/>
                  <w:sz w:val="22"/>
                </w:rPr>
                <w:delText>recording music</w:delText>
              </w:r>
            </w:del>
          </w:p>
        </w:tc>
        <w:tc>
          <w:tcPr>
            <w:tcW w:w="5348" w:type="dxa"/>
            <w:noWrap/>
            <w:hideMark/>
          </w:tcPr>
          <w:p w14:paraId="30F99FDB" w14:textId="2E0A380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43" w:author="Nate Bachmeier [AWS-SA]" w:date="2023-05-04T18:11:00Z"/>
                <w:rFonts w:ascii="Calibri" w:eastAsia="Times New Roman" w:hAnsi="Calibri" w:cs="Calibri"/>
                <w:color w:val="000000"/>
                <w:sz w:val="22"/>
              </w:rPr>
            </w:pPr>
            <w:del w:id="2744" w:author="Nate Bachmeier [AWS-SA]" w:date="2023-05-04T18:11:00Z">
              <w:r w:rsidRPr="00E16572" w:rsidDel="009C19DC">
                <w:rPr>
                  <w:rFonts w:ascii="Calibri" w:eastAsia="Times New Roman" w:hAnsi="Calibri" w:cs="Calibri"/>
                  <w:color w:val="000000"/>
                  <w:sz w:val="22"/>
                </w:rPr>
                <w:delText>543</w:delText>
              </w:r>
            </w:del>
          </w:p>
        </w:tc>
      </w:tr>
      <w:tr w:rsidR="00E16572" w:rsidRPr="00E16572" w:rsidDel="009C19DC" w14:paraId="1CDCD005" w14:textId="1C1EF08E" w:rsidTr="00B21582">
        <w:trPr>
          <w:trHeight w:val="300"/>
          <w:del w:id="27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64B9A22A" w:rsidR="00E16572" w:rsidRPr="00B21582" w:rsidDel="009C19DC" w:rsidRDefault="00E16572" w:rsidP="00E16572">
            <w:pPr>
              <w:spacing w:line="240" w:lineRule="auto"/>
              <w:ind w:firstLine="0"/>
              <w:rPr>
                <w:del w:id="2746" w:author="Nate Bachmeier [AWS-SA]" w:date="2023-05-04T18:11:00Z"/>
                <w:rFonts w:ascii="Calibri" w:eastAsia="Times New Roman" w:hAnsi="Calibri" w:cs="Calibri"/>
                <w:b w:val="0"/>
                <w:bCs w:val="0"/>
                <w:color w:val="000000"/>
                <w:sz w:val="22"/>
              </w:rPr>
            </w:pPr>
            <w:del w:id="2747" w:author="Nate Bachmeier [AWS-SA]" w:date="2023-05-04T18:11:00Z">
              <w:r w:rsidRPr="00E16572" w:rsidDel="009C19DC">
                <w:rPr>
                  <w:rFonts w:ascii="Calibri" w:eastAsia="Times New Roman" w:hAnsi="Calibri" w:cs="Calibri"/>
                  <w:color w:val="000000"/>
                  <w:sz w:val="22"/>
                </w:rPr>
                <w:delText>repairing puncture</w:delText>
              </w:r>
            </w:del>
          </w:p>
        </w:tc>
        <w:tc>
          <w:tcPr>
            <w:tcW w:w="5348" w:type="dxa"/>
            <w:noWrap/>
            <w:hideMark/>
          </w:tcPr>
          <w:p w14:paraId="461B3569" w14:textId="49E2C7F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48" w:author="Nate Bachmeier [AWS-SA]" w:date="2023-05-04T18:11:00Z"/>
                <w:rFonts w:ascii="Calibri" w:eastAsia="Times New Roman" w:hAnsi="Calibri" w:cs="Calibri"/>
                <w:color w:val="000000"/>
                <w:sz w:val="22"/>
              </w:rPr>
            </w:pPr>
            <w:del w:id="2749" w:author="Nate Bachmeier [AWS-SA]" w:date="2023-05-04T18:11:00Z">
              <w:r w:rsidRPr="00E16572" w:rsidDel="009C19DC">
                <w:rPr>
                  <w:rFonts w:ascii="Calibri" w:eastAsia="Times New Roman" w:hAnsi="Calibri" w:cs="Calibri"/>
                  <w:color w:val="000000"/>
                  <w:sz w:val="22"/>
                </w:rPr>
                <w:delText>542</w:delText>
              </w:r>
            </w:del>
          </w:p>
        </w:tc>
      </w:tr>
      <w:tr w:rsidR="00E16572" w:rsidRPr="00E16572" w:rsidDel="009C19DC" w14:paraId="3D6D2BAA" w14:textId="027654F7" w:rsidTr="00B21582">
        <w:trPr>
          <w:cnfStyle w:val="000000100000" w:firstRow="0" w:lastRow="0" w:firstColumn="0" w:lastColumn="0" w:oddVBand="0" w:evenVBand="0" w:oddHBand="1" w:evenHBand="0" w:firstRowFirstColumn="0" w:firstRowLastColumn="0" w:lastRowFirstColumn="0" w:lastRowLastColumn="0"/>
          <w:trHeight w:val="300"/>
          <w:del w:id="27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00822FB1" w:rsidR="00E16572" w:rsidRPr="00B21582" w:rsidDel="009C19DC" w:rsidRDefault="00E16572" w:rsidP="00E16572">
            <w:pPr>
              <w:spacing w:line="240" w:lineRule="auto"/>
              <w:ind w:firstLine="0"/>
              <w:rPr>
                <w:del w:id="2751" w:author="Nate Bachmeier [AWS-SA]" w:date="2023-05-04T18:11:00Z"/>
                <w:rFonts w:ascii="Calibri" w:eastAsia="Times New Roman" w:hAnsi="Calibri" w:cs="Calibri"/>
                <w:b w:val="0"/>
                <w:bCs w:val="0"/>
                <w:color w:val="000000"/>
                <w:sz w:val="22"/>
              </w:rPr>
            </w:pPr>
            <w:del w:id="2752" w:author="Nate Bachmeier [AWS-SA]" w:date="2023-05-04T18:11:00Z">
              <w:r w:rsidRPr="00E16572" w:rsidDel="009C19DC">
                <w:rPr>
                  <w:rFonts w:ascii="Calibri" w:eastAsia="Times New Roman" w:hAnsi="Calibri" w:cs="Calibri"/>
                  <w:color w:val="000000"/>
                  <w:sz w:val="22"/>
                </w:rPr>
                <w:delText>riding a bike</w:delText>
              </w:r>
            </w:del>
          </w:p>
        </w:tc>
        <w:tc>
          <w:tcPr>
            <w:tcW w:w="5348" w:type="dxa"/>
            <w:noWrap/>
            <w:hideMark/>
          </w:tcPr>
          <w:p w14:paraId="4C60ECE7" w14:textId="5D6B8FB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53" w:author="Nate Bachmeier [AWS-SA]" w:date="2023-05-04T18:11:00Z"/>
                <w:rFonts w:ascii="Calibri" w:eastAsia="Times New Roman" w:hAnsi="Calibri" w:cs="Calibri"/>
                <w:color w:val="000000"/>
                <w:sz w:val="22"/>
              </w:rPr>
            </w:pPr>
            <w:del w:id="2754" w:author="Nate Bachmeier [AWS-SA]" w:date="2023-05-04T18:11:00Z">
              <w:r w:rsidRPr="00E16572" w:rsidDel="009C19DC">
                <w:rPr>
                  <w:rFonts w:ascii="Calibri" w:eastAsia="Times New Roman" w:hAnsi="Calibri" w:cs="Calibri"/>
                  <w:color w:val="000000"/>
                  <w:sz w:val="22"/>
                </w:rPr>
                <w:delText>766</w:delText>
              </w:r>
            </w:del>
          </w:p>
        </w:tc>
      </w:tr>
      <w:tr w:rsidR="00E16572" w:rsidRPr="00E16572" w:rsidDel="009C19DC" w14:paraId="3672F87E" w14:textId="579E005E" w:rsidTr="00B21582">
        <w:trPr>
          <w:trHeight w:val="300"/>
          <w:del w:id="27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5396594C" w:rsidR="00E16572" w:rsidRPr="00B21582" w:rsidDel="009C19DC" w:rsidRDefault="00E16572" w:rsidP="00E16572">
            <w:pPr>
              <w:spacing w:line="240" w:lineRule="auto"/>
              <w:ind w:firstLine="0"/>
              <w:rPr>
                <w:del w:id="2756" w:author="Nate Bachmeier [AWS-SA]" w:date="2023-05-04T18:11:00Z"/>
                <w:rFonts w:ascii="Calibri" w:eastAsia="Times New Roman" w:hAnsi="Calibri" w:cs="Calibri"/>
                <w:b w:val="0"/>
                <w:bCs w:val="0"/>
                <w:color w:val="000000"/>
                <w:sz w:val="22"/>
              </w:rPr>
            </w:pPr>
            <w:del w:id="2757" w:author="Nate Bachmeier [AWS-SA]" w:date="2023-05-04T18:11:00Z">
              <w:r w:rsidRPr="00E16572" w:rsidDel="009C19DC">
                <w:rPr>
                  <w:rFonts w:ascii="Calibri" w:eastAsia="Times New Roman" w:hAnsi="Calibri" w:cs="Calibri"/>
                  <w:color w:val="000000"/>
                  <w:sz w:val="22"/>
                </w:rPr>
                <w:delText>riding camel</w:delText>
              </w:r>
            </w:del>
          </w:p>
        </w:tc>
        <w:tc>
          <w:tcPr>
            <w:tcW w:w="5348" w:type="dxa"/>
            <w:noWrap/>
            <w:hideMark/>
          </w:tcPr>
          <w:p w14:paraId="11D1BE01" w14:textId="17D1686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58" w:author="Nate Bachmeier [AWS-SA]" w:date="2023-05-04T18:11:00Z"/>
                <w:rFonts w:ascii="Calibri" w:eastAsia="Times New Roman" w:hAnsi="Calibri" w:cs="Calibri"/>
                <w:color w:val="000000"/>
                <w:sz w:val="22"/>
              </w:rPr>
            </w:pPr>
            <w:del w:id="2759" w:author="Nate Bachmeier [AWS-SA]" w:date="2023-05-04T18:11:00Z">
              <w:r w:rsidRPr="00E16572" w:rsidDel="009C19DC">
                <w:rPr>
                  <w:rFonts w:ascii="Calibri" w:eastAsia="Times New Roman" w:hAnsi="Calibri" w:cs="Calibri"/>
                  <w:color w:val="000000"/>
                  <w:sz w:val="22"/>
                </w:rPr>
                <w:delText>859</w:delText>
              </w:r>
            </w:del>
          </w:p>
        </w:tc>
      </w:tr>
      <w:tr w:rsidR="00E16572" w:rsidRPr="00E16572" w:rsidDel="009C19DC" w14:paraId="7493A5A8" w14:textId="4A538DD9" w:rsidTr="00B21582">
        <w:trPr>
          <w:cnfStyle w:val="000000100000" w:firstRow="0" w:lastRow="0" w:firstColumn="0" w:lastColumn="0" w:oddVBand="0" w:evenVBand="0" w:oddHBand="1" w:evenHBand="0" w:firstRowFirstColumn="0" w:firstRowLastColumn="0" w:lastRowFirstColumn="0" w:lastRowLastColumn="0"/>
          <w:trHeight w:val="300"/>
          <w:del w:id="27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65F65DE6" w:rsidR="00E16572" w:rsidRPr="00B21582" w:rsidDel="009C19DC" w:rsidRDefault="00E16572" w:rsidP="00E16572">
            <w:pPr>
              <w:spacing w:line="240" w:lineRule="auto"/>
              <w:ind w:firstLine="0"/>
              <w:rPr>
                <w:del w:id="2761" w:author="Nate Bachmeier [AWS-SA]" w:date="2023-05-04T18:11:00Z"/>
                <w:rFonts w:ascii="Calibri" w:eastAsia="Times New Roman" w:hAnsi="Calibri" w:cs="Calibri"/>
                <w:b w:val="0"/>
                <w:bCs w:val="0"/>
                <w:color w:val="000000"/>
                <w:sz w:val="22"/>
              </w:rPr>
            </w:pPr>
            <w:del w:id="2762" w:author="Nate Bachmeier [AWS-SA]" w:date="2023-05-04T18:11:00Z">
              <w:r w:rsidRPr="00E16572" w:rsidDel="009C19DC">
                <w:rPr>
                  <w:rFonts w:ascii="Calibri" w:eastAsia="Times New Roman" w:hAnsi="Calibri" w:cs="Calibri"/>
                  <w:color w:val="000000"/>
                  <w:sz w:val="22"/>
                </w:rPr>
                <w:delText>riding elephant</w:delText>
              </w:r>
            </w:del>
          </w:p>
        </w:tc>
        <w:tc>
          <w:tcPr>
            <w:tcW w:w="5348" w:type="dxa"/>
            <w:noWrap/>
            <w:hideMark/>
          </w:tcPr>
          <w:p w14:paraId="522F1DB6" w14:textId="562AFDB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63" w:author="Nate Bachmeier [AWS-SA]" w:date="2023-05-04T18:11:00Z"/>
                <w:rFonts w:ascii="Calibri" w:eastAsia="Times New Roman" w:hAnsi="Calibri" w:cs="Calibri"/>
                <w:color w:val="000000"/>
                <w:sz w:val="22"/>
              </w:rPr>
            </w:pPr>
            <w:del w:id="2764" w:author="Nate Bachmeier [AWS-SA]" w:date="2023-05-04T18:11:00Z">
              <w:r w:rsidRPr="00E16572" w:rsidDel="009C19DC">
                <w:rPr>
                  <w:rFonts w:ascii="Calibri" w:eastAsia="Times New Roman" w:hAnsi="Calibri" w:cs="Calibri"/>
                  <w:color w:val="000000"/>
                  <w:sz w:val="22"/>
                </w:rPr>
                <w:delText>657</w:delText>
              </w:r>
            </w:del>
          </w:p>
        </w:tc>
      </w:tr>
      <w:tr w:rsidR="00E16572" w:rsidRPr="00E16572" w:rsidDel="009C19DC" w14:paraId="25E5E735" w14:textId="0A653CD7" w:rsidTr="00B21582">
        <w:trPr>
          <w:trHeight w:val="300"/>
          <w:del w:id="27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64DDBE0" w:rsidR="00E16572" w:rsidRPr="00B21582" w:rsidDel="009C19DC" w:rsidRDefault="00E16572" w:rsidP="00E16572">
            <w:pPr>
              <w:spacing w:line="240" w:lineRule="auto"/>
              <w:ind w:firstLine="0"/>
              <w:rPr>
                <w:del w:id="2766" w:author="Nate Bachmeier [AWS-SA]" w:date="2023-05-04T18:11:00Z"/>
                <w:rFonts w:ascii="Calibri" w:eastAsia="Times New Roman" w:hAnsi="Calibri" w:cs="Calibri"/>
                <w:b w:val="0"/>
                <w:bCs w:val="0"/>
                <w:color w:val="000000"/>
                <w:sz w:val="22"/>
              </w:rPr>
            </w:pPr>
            <w:del w:id="2767" w:author="Nate Bachmeier [AWS-SA]" w:date="2023-05-04T18:11:00Z">
              <w:r w:rsidRPr="00E16572" w:rsidDel="009C19DC">
                <w:rPr>
                  <w:rFonts w:ascii="Calibri" w:eastAsia="Times New Roman" w:hAnsi="Calibri" w:cs="Calibri"/>
                  <w:color w:val="000000"/>
                  <w:sz w:val="22"/>
                </w:rPr>
                <w:delText>riding mechanical bull</w:delText>
              </w:r>
            </w:del>
          </w:p>
        </w:tc>
        <w:tc>
          <w:tcPr>
            <w:tcW w:w="5348" w:type="dxa"/>
            <w:noWrap/>
            <w:hideMark/>
          </w:tcPr>
          <w:p w14:paraId="4531E333" w14:textId="25640D7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68" w:author="Nate Bachmeier [AWS-SA]" w:date="2023-05-04T18:11:00Z"/>
                <w:rFonts w:ascii="Calibri" w:eastAsia="Times New Roman" w:hAnsi="Calibri" w:cs="Calibri"/>
                <w:color w:val="000000"/>
                <w:sz w:val="22"/>
              </w:rPr>
            </w:pPr>
            <w:del w:id="2769" w:author="Nate Bachmeier [AWS-SA]" w:date="2023-05-04T18:11:00Z">
              <w:r w:rsidRPr="00E16572" w:rsidDel="009C19DC">
                <w:rPr>
                  <w:rFonts w:ascii="Calibri" w:eastAsia="Times New Roman" w:hAnsi="Calibri" w:cs="Calibri"/>
                  <w:color w:val="000000"/>
                  <w:sz w:val="22"/>
                </w:rPr>
                <w:delText>840</w:delText>
              </w:r>
            </w:del>
          </w:p>
        </w:tc>
      </w:tr>
      <w:tr w:rsidR="00E16572" w:rsidRPr="00E16572" w:rsidDel="009C19DC" w14:paraId="707F401C" w14:textId="1569B8CE" w:rsidTr="00B21582">
        <w:trPr>
          <w:cnfStyle w:val="000000100000" w:firstRow="0" w:lastRow="0" w:firstColumn="0" w:lastColumn="0" w:oddVBand="0" w:evenVBand="0" w:oddHBand="1" w:evenHBand="0" w:firstRowFirstColumn="0" w:firstRowLastColumn="0" w:lastRowFirstColumn="0" w:lastRowLastColumn="0"/>
          <w:trHeight w:val="300"/>
          <w:del w:id="27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5001E218" w:rsidR="00E16572" w:rsidRPr="00B21582" w:rsidDel="009C19DC" w:rsidRDefault="00E16572" w:rsidP="00E16572">
            <w:pPr>
              <w:spacing w:line="240" w:lineRule="auto"/>
              <w:ind w:firstLine="0"/>
              <w:rPr>
                <w:del w:id="2771" w:author="Nate Bachmeier [AWS-SA]" w:date="2023-05-04T18:11:00Z"/>
                <w:rFonts w:ascii="Calibri" w:eastAsia="Times New Roman" w:hAnsi="Calibri" w:cs="Calibri"/>
                <w:b w:val="0"/>
                <w:bCs w:val="0"/>
                <w:color w:val="000000"/>
                <w:sz w:val="22"/>
              </w:rPr>
            </w:pPr>
            <w:del w:id="2772" w:author="Nate Bachmeier [AWS-SA]" w:date="2023-05-04T18:11:00Z">
              <w:r w:rsidRPr="00E16572" w:rsidDel="009C19DC">
                <w:rPr>
                  <w:rFonts w:ascii="Calibri" w:eastAsia="Times New Roman" w:hAnsi="Calibri" w:cs="Calibri"/>
                  <w:color w:val="000000"/>
                  <w:sz w:val="22"/>
                </w:rPr>
                <w:delText>riding mule</w:delText>
              </w:r>
            </w:del>
          </w:p>
        </w:tc>
        <w:tc>
          <w:tcPr>
            <w:tcW w:w="5348" w:type="dxa"/>
            <w:noWrap/>
            <w:hideMark/>
          </w:tcPr>
          <w:p w14:paraId="5AAE6C58" w14:textId="34B8177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73" w:author="Nate Bachmeier [AWS-SA]" w:date="2023-05-04T18:11:00Z"/>
                <w:rFonts w:ascii="Calibri" w:eastAsia="Times New Roman" w:hAnsi="Calibri" w:cs="Calibri"/>
                <w:color w:val="000000"/>
                <w:sz w:val="22"/>
              </w:rPr>
            </w:pPr>
            <w:del w:id="2774" w:author="Nate Bachmeier [AWS-SA]" w:date="2023-05-04T18:11:00Z">
              <w:r w:rsidRPr="00E16572" w:rsidDel="009C19DC">
                <w:rPr>
                  <w:rFonts w:ascii="Calibri" w:eastAsia="Times New Roman" w:hAnsi="Calibri" w:cs="Calibri"/>
                  <w:color w:val="000000"/>
                  <w:sz w:val="22"/>
                </w:rPr>
                <w:delText>603</w:delText>
              </w:r>
            </w:del>
          </w:p>
        </w:tc>
      </w:tr>
      <w:tr w:rsidR="00E16572" w:rsidRPr="00E16572" w:rsidDel="009C19DC" w14:paraId="3A2E40FA" w14:textId="40C4F97D" w:rsidTr="00B21582">
        <w:trPr>
          <w:trHeight w:val="300"/>
          <w:del w:id="27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18975809" w:rsidR="00E16572" w:rsidRPr="00B21582" w:rsidDel="009C19DC" w:rsidRDefault="00E16572" w:rsidP="00E16572">
            <w:pPr>
              <w:spacing w:line="240" w:lineRule="auto"/>
              <w:ind w:firstLine="0"/>
              <w:rPr>
                <w:del w:id="2776" w:author="Nate Bachmeier [AWS-SA]" w:date="2023-05-04T18:11:00Z"/>
                <w:rFonts w:ascii="Calibri" w:eastAsia="Times New Roman" w:hAnsi="Calibri" w:cs="Calibri"/>
                <w:b w:val="0"/>
                <w:bCs w:val="0"/>
                <w:color w:val="000000"/>
                <w:sz w:val="22"/>
              </w:rPr>
            </w:pPr>
            <w:del w:id="2777" w:author="Nate Bachmeier [AWS-SA]" w:date="2023-05-04T18:11:00Z">
              <w:r w:rsidRPr="00E16572" w:rsidDel="009C19DC">
                <w:rPr>
                  <w:rFonts w:ascii="Calibri" w:eastAsia="Times New Roman" w:hAnsi="Calibri" w:cs="Calibri"/>
                  <w:color w:val="000000"/>
                  <w:sz w:val="22"/>
                </w:rPr>
                <w:delText>riding or walking with horse</w:delText>
              </w:r>
            </w:del>
          </w:p>
        </w:tc>
        <w:tc>
          <w:tcPr>
            <w:tcW w:w="5348" w:type="dxa"/>
            <w:noWrap/>
            <w:hideMark/>
          </w:tcPr>
          <w:p w14:paraId="03D5BFDD" w14:textId="3A8CA5E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78" w:author="Nate Bachmeier [AWS-SA]" w:date="2023-05-04T18:11:00Z"/>
                <w:rFonts w:ascii="Calibri" w:eastAsia="Times New Roman" w:hAnsi="Calibri" w:cs="Calibri"/>
                <w:color w:val="000000"/>
                <w:sz w:val="22"/>
              </w:rPr>
            </w:pPr>
            <w:del w:id="2779" w:author="Nate Bachmeier [AWS-SA]" w:date="2023-05-04T18:11:00Z">
              <w:r w:rsidRPr="00E16572" w:rsidDel="009C19DC">
                <w:rPr>
                  <w:rFonts w:ascii="Calibri" w:eastAsia="Times New Roman" w:hAnsi="Calibri" w:cs="Calibri"/>
                  <w:color w:val="000000"/>
                  <w:sz w:val="22"/>
                </w:rPr>
                <w:delText>588</w:delText>
              </w:r>
            </w:del>
          </w:p>
        </w:tc>
      </w:tr>
      <w:tr w:rsidR="00E16572" w:rsidRPr="00E16572" w:rsidDel="009C19DC" w14:paraId="4C9CAC76" w14:textId="3FD70400" w:rsidTr="00B21582">
        <w:trPr>
          <w:cnfStyle w:val="000000100000" w:firstRow="0" w:lastRow="0" w:firstColumn="0" w:lastColumn="0" w:oddVBand="0" w:evenVBand="0" w:oddHBand="1" w:evenHBand="0" w:firstRowFirstColumn="0" w:firstRowLastColumn="0" w:lastRowFirstColumn="0" w:lastRowLastColumn="0"/>
          <w:trHeight w:val="300"/>
          <w:del w:id="27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352C93C6" w:rsidR="00E16572" w:rsidRPr="00B21582" w:rsidDel="009C19DC" w:rsidRDefault="00E16572" w:rsidP="00E16572">
            <w:pPr>
              <w:spacing w:line="240" w:lineRule="auto"/>
              <w:ind w:firstLine="0"/>
              <w:rPr>
                <w:del w:id="2781" w:author="Nate Bachmeier [AWS-SA]" w:date="2023-05-04T18:11:00Z"/>
                <w:rFonts w:ascii="Calibri" w:eastAsia="Times New Roman" w:hAnsi="Calibri" w:cs="Calibri"/>
                <w:b w:val="0"/>
                <w:bCs w:val="0"/>
                <w:color w:val="000000"/>
                <w:sz w:val="22"/>
              </w:rPr>
            </w:pPr>
            <w:del w:id="2782" w:author="Nate Bachmeier [AWS-SA]" w:date="2023-05-04T18:11:00Z">
              <w:r w:rsidRPr="00E16572" w:rsidDel="009C19DC">
                <w:rPr>
                  <w:rFonts w:ascii="Calibri" w:eastAsia="Times New Roman" w:hAnsi="Calibri" w:cs="Calibri"/>
                  <w:color w:val="000000"/>
                  <w:sz w:val="22"/>
                </w:rPr>
                <w:delText>riding scooter</w:delText>
              </w:r>
            </w:del>
          </w:p>
        </w:tc>
        <w:tc>
          <w:tcPr>
            <w:tcW w:w="5348" w:type="dxa"/>
            <w:noWrap/>
            <w:hideMark/>
          </w:tcPr>
          <w:p w14:paraId="04625D29" w14:textId="1D7F832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83" w:author="Nate Bachmeier [AWS-SA]" w:date="2023-05-04T18:11:00Z"/>
                <w:rFonts w:ascii="Calibri" w:eastAsia="Times New Roman" w:hAnsi="Calibri" w:cs="Calibri"/>
                <w:color w:val="000000"/>
                <w:sz w:val="22"/>
              </w:rPr>
            </w:pPr>
            <w:del w:id="2784" w:author="Nate Bachmeier [AWS-SA]" w:date="2023-05-04T18:11:00Z">
              <w:r w:rsidRPr="00E16572" w:rsidDel="009C19DC">
                <w:rPr>
                  <w:rFonts w:ascii="Calibri" w:eastAsia="Times New Roman" w:hAnsi="Calibri" w:cs="Calibri"/>
                  <w:color w:val="000000"/>
                  <w:sz w:val="22"/>
                </w:rPr>
                <w:delText>808</w:delText>
              </w:r>
            </w:del>
          </w:p>
        </w:tc>
      </w:tr>
      <w:tr w:rsidR="00E16572" w:rsidRPr="00E16572" w:rsidDel="009C19DC" w14:paraId="10B9F878" w14:textId="3ABD4F06" w:rsidTr="00B21582">
        <w:trPr>
          <w:trHeight w:val="300"/>
          <w:del w:id="27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2DEE6425" w:rsidR="00E16572" w:rsidRPr="00B21582" w:rsidDel="009C19DC" w:rsidRDefault="00E16572" w:rsidP="00E16572">
            <w:pPr>
              <w:spacing w:line="240" w:lineRule="auto"/>
              <w:ind w:firstLine="0"/>
              <w:rPr>
                <w:del w:id="2786" w:author="Nate Bachmeier [AWS-SA]" w:date="2023-05-04T18:11:00Z"/>
                <w:rFonts w:ascii="Calibri" w:eastAsia="Times New Roman" w:hAnsi="Calibri" w:cs="Calibri"/>
                <w:b w:val="0"/>
                <w:bCs w:val="0"/>
                <w:color w:val="000000"/>
                <w:sz w:val="22"/>
              </w:rPr>
            </w:pPr>
            <w:del w:id="2787" w:author="Nate Bachmeier [AWS-SA]" w:date="2023-05-04T18:11:00Z">
              <w:r w:rsidRPr="00E16572" w:rsidDel="009C19DC">
                <w:rPr>
                  <w:rFonts w:ascii="Calibri" w:eastAsia="Times New Roman" w:hAnsi="Calibri" w:cs="Calibri"/>
                  <w:color w:val="000000"/>
                  <w:sz w:val="22"/>
                </w:rPr>
                <w:delText>riding snow blower</w:delText>
              </w:r>
            </w:del>
          </w:p>
        </w:tc>
        <w:tc>
          <w:tcPr>
            <w:tcW w:w="5348" w:type="dxa"/>
            <w:noWrap/>
            <w:hideMark/>
          </w:tcPr>
          <w:p w14:paraId="21889B49" w14:textId="560FE47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88" w:author="Nate Bachmeier [AWS-SA]" w:date="2023-05-04T18:11:00Z"/>
                <w:rFonts w:ascii="Calibri" w:eastAsia="Times New Roman" w:hAnsi="Calibri" w:cs="Calibri"/>
                <w:color w:val="000000"/>
                <w:sz w:val="22"/>
              </w:rPr>
            </w:pPr>
            <w:del w:id="2789" w:author="Nate Bachmeier [AWS-SA]" w:date="2023-05-04T18:11:00Z">
              <w:r w:rsidRPr="00E16572" w:rsidDel="009C19DC">
                <w:rPr>
                  <w:rFonts w:ascii="Calibri" w:eastAsia="Times New Roman" w:hAnsi="Calibri" w:cs="Calibri"/>
                  <w:color w:val="000000"/>
                  <w:sz w:val="22"/>
                </w:rPr>
                <w:delText>711</w:delText>
              </w:r>
            </w:del>
          </w:p>
        </w:tc>
      </w:tr>
      <w:tr w:rsidR="00E16572" w:rsidRPr="00E16572" w:rsidDel="009C19DC" w14:paraId="1C961163" w14:textId="25B1EC01" w:rsidTr="00B21582">
        <w:trPr>
          <w:cnfStyle w:val="000000100000" w:firstRow="0" w:lastRow="0" w:firstColumn="0" w:lastColumn="0" w:oddVBand="0" w:evenVBand="0" w:oddHBand="1" w:evenHBand="0" w:firstRowFirstColumn="0" w:firstRowLastColumn="0" w:lastRowFirstColumn="0" w:lastRowLastColumn="0"/>
          <w:trHeight w:val="300"/>
          <w:del w:id="27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4DBBAA64" w:rsidR="00E16572" w:rsidRPr="00B21582" w:rsidDel="009C19DC" w:rsidRDefault="00E16572" w:rsidP="00E16572">
            <w:pPr>
              <w:spacing w:line="240" w:lineRule="auto"/>
              <w:ind w:firstLine="0"/>
              <w:rPr>
                <w:del w:id="2791" w:author="Nate Bachmeier [AWS-SA]" w:date="2023-05-04T18:11:00Z"/>
                <w:rFonts w:ascii="Calibri" w:eastAsia="Times New Roman" w:hAnsi="Calibri" w:cs="Calibri"/>
                <w:b w:val="0"/>
                <w:bCs w:val="0"/>
                <w:color w:val="000000"/>
                <w:sz w:val="22"/>
              </w:rPr>
            </w:pPr>
            <w:del w:id="2792" w:author="Nate Bachmeier [AWS-SA]" w:date="2023-05-04T18:11:00Z">
              <w:r w:rsidRPr="00E16572" w:rsidDel="009C19DC">
                <w:rPr>
                  <w:rFonts w:ascii="Calibri" w:eastAsia="Times New Roman" w:hAnsi="Calibri" w:cs="Calibri"/>
                  <w:color w:val="000000"/>
                  <w:sz w:val="22"/>
                </w:rPr>
                <w:delText>riding unicycle</w:delText>
              </w:r>
            </w:del>
          </w:p>
        </w:tc>
        <w:tc>
          <w:tcPr>
            <w:tcW w:w="5348" w:type="dxa"/>
            <w:noWrap/>
            <w:hideMark/>
          </w:tcPr>
          <w:p w14:paraId="798FCC1B" w14:textId="026988C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93" w:author="Nate Bachmeier [AWS-SA]" w:date="2023-05-04T18:11:00Z"/>
                <w:rFonts w:ascii="Calibri" w:eastAsia="Times New Roman" w:hAnsi="Calibri" w:cs="Calibri"/>
                <w:color w:val="000000"/>
                <w:sz w:val="22"/>
              </w:rPr>
            </w:pPr>
            <w:del w:id="2794" w:author="Nate Bachmeier [AWS-SA]" w:date="2023-05-04T18:11:00Z">
              <w:r w:rsidRPr="00E16572" w:rsidDel="009C19DC">
                <w:rPr>
                  <w:rFonts w:ascii="Calibri" w:eastAsia="Times New Roman" w:hAnsi="Calibri" w:cs="Calibri"/>
                  <w:color w:val="000000"/>
                  <w:sz w:val="22"/>
                </w:rPr>
                <w:delText>782</w:delText>
              </w:r>
            </w:del>
          </w:p>
        </w:tc>
      </w:tr>
      <w:tr w:rsidR="00E16572" w:rsidRPr="00E16572" w:rsidDel="009C19DC" w14:paraId="5D172850" w14:textId="598BB42F" w:rsidTr="00B21582">
        <w:trPr>
          <w:trHeight w:val="300"/>
          <w:del w:id="27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5F863B92" w:rsidR="00E16572" w:rsidRPr="00B21582" w:rsidDel="009C19DC" w:rsidRDefault="00E16572" w:rsidP="00E16572">
            <w:pPr>
              <w:spacing w:line="240" w:lineRule="auto"/>
              <w:ind w:firstLine="0"/>
              <w:rPr>
                <w:del w:id="2796" w:author="Nate Bachmeier [AWS-SA]" w:date="2023-05-04T18:11:00Z"/>
                <w:rFonts w:ascii="Calibri" w:eastAsia="Times New Roman" w:hAnsi="Calibri" w:cs="Calibri"/>
                <w:b w:val="0"/>
                <w:bCs w:val="0"/>
                <w:color w:val="000000"/>
                <w:sz w:val="22"/>
              </w:rPr>
            </w:pPr>
            <w:del w:id="2797" w:author="Nate Bachmeier [AWS-SA]" w:date="2023-05-04T18:11:00Z">
              <w:r w:rsidRPr="00E16572" w:rsidDel="009C19DC">
                <w:rPr>
                  <w:rFonts w:ascii="Calibri" w:eastAsia="Times New Roman" w:hAnsi="Calibri" w:cs="Calibri"/>
                  <w:color w:val="000000"/>
                  <w:sz w:val="22"/>
                </w:rPr>
                <w:delText>ripping paper</w:delText>
              </w:r>
            </w:del>
          </w:p>
        </w:tc>
        <w:tc>
          <w:tcPr>
            <w:tcW w:w="5348" w:type="dxa"/>
            <w:noWrap/>
            <w:hideMark/>
          </w:tcPr>
          <w:p w14:paraId="7573231E" w14:textId="40C826F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98" w:author="Nate Bachmeier [AWS-SA]" w:date="2023-05-04T18:11:00Z"/>
                <w:rFonts w:ascii="Calibri" w:eastAsia="Times New Roman" w:hAnsi="Calibri" w:cs="Calibri"/>
                <w:color w:val="000000"/>
                <w:sz w:val="22"/>
              </w:rPr>
            </w:pPr>
            <w:del w:id="2799" w:author="Nate Bachmeier [AWS-SA]" w:date="2023-05-04T18:11:00Z">
              <w:r w:rsidRPr="00E16572" w:rsidDel="009C19DC">
                <w:rPr>
                  <w:rFonts w:ascii="Calibri" w:eastAsia="Times New Roman" w:hAnsi="Calibri" w:cs="Calibri"/>
                  <w:color w:val="000000"/>
                  <w:sz w:val="22"/>
                </w:rPr>
                <w:delText>734</w:delText>
              </w:r>
            </w:del>
          </w:p>
        </w:tc>
      </w:tr>
      <w:tr w:rsidR="00E16572" w:rsidRPr="00E16572" w:rsidDel="009C19DC" w14:paraId="28C05EB1" w14:textId="0AD51190" w:rsidTr="00B21582">
        <w:trPr>
          <w:cnfStyle w:val="000000100000" w:firstRow="0" w:lastRow="0" w:firstColumn="0" w:lastColumn="0" w:oddVBand="0" w:evenVBand="0" w:oddHBand="1" w:evenHBand="0" w:firstRowFirstColumn="0" w:firstRowLastColumn="0" w:lastRowFirstColumn="0" w:lastRowLastColumn="0"/>
          <w:trHeight w:val="300"/>
          <w:del w:id="28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27B89DEF" w:rsidR="00E16572" w:rsidRPr="00B21582" w:rsidDel="009C19DC" w:rsidRDefault="00E16572" w:rsidP="00E16572">
            <w:pPr>
              <w:spacing w:line="240" w:lineRule="auto"/>
              <w:ind w:firstLine="0"/>
              <w:rPr>
                <w:del w:id="2801" w:author="Nate Bachmeier [AWS-SA]" w:date="2023-05-04T18:11:00Z"/>
                <w:rFonts w:ascii="Calibri" w:eastAsia="Times New Roman" w:hAnsi="Calibri" w:cs="Calibri"/>
                <w:b w:val="0"/>
                <w:bCs w:val="0"/>
                <w:color w:val="000000"/>
                <w:sz w:val="22"/>
              </w:rPr>
            </w:pPr>
            <w:del w:id="2802" w:author="Nate Bachmeier [AWS-SA]" w:date="2023-05-04T18:11:00Z">
              <w:r w:rsidRPr="00E16572" w:rsidDel="009C19DC">
                <w:rPr>
                  <w:rFonts w:ascii="Calibri" w:eastAsia="Times New Roman" w:hAnsi="Calibri" w:cs="Calibri"/>
                  <w:color w:val="000000"/>
                  <w:sz w:val="22"/>
                </w:rPr>
                <w:delText>roasting marshmallows</w:delText>
              </w:r>
            </w:del>
          </w:p>
        </w:tc>
        <w:tc>
          <w:tcPr>
            <w:tcW w:w="5348" w:type="dxa"/>
            <w:noWrap/>
            <w:hideMark/>
          </w:tcPr>
          <w:p w14:paraId="2CCBFD47" w14:textId="52E3DE5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03" w:author="Nate Bachmeier [AWS-SA]" w:date="2023-05-04T18:11:00Z"/>
                <w:rFonts w:ascii="Calibri" w:eastAsia="Times New Roman" w:hAnsi="Calibri" w:cs="Calibri"/>
                <w:color w:val="000000"/>
                <w:sz w:val="22"/>
              </w:rPr>
            </w:pPr>
            <w:del w:id="2804" w:author="Nate Bachmeier [AWS-SA]" w:date="2023-05-04T18:11:00Z">
              <w:r w:rsidRPr="00E16572" w:rsidDel="009C19DC">
                <w:rPr>
                  <w:rFonts w:ascii="Calibri" w:eastAsia="Times New Roman" w:hAnsi="Calibri" w:cs="Calibri"/>
                  <w:color w:val="000000"/>
                  <w:sz w:val="22"/>
                </w:rPr>
                <w:delText>596</w:delText>
              </w:r>
            </w:del>
          </w:p>
        </w:tc>
      </w:tr>
      <w:tr w:rsidR="00E16572" w:rsidRPr="00E16572" w:rsidDel="009C19DC" w14:paraId="440A9759" w14:textId="1455C13E" w:rsidTr="00B21582">
        <w:trPr>
          <w:trHeight w:val="300"/>
          <w:del w:id="28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0BEED053" w:rsidR="00E16572" w:rsidRPr="00B21582" w:rsidDel="009C19DC" w:rsidRDefault="00E16572" w:rsidP="00E16572">
            <w:pPr>
              <w:spacing w:line="240" w:lineRule="auto"/>
              <w:ind w:firstLine="0"/>
              <w:rPr>
                <w:del w:id="2806" w:author="Nate Bachmeier [AWS-SA]" w:date="2023-05-04T18:11:00Z"/>
                <w:rFonts w:ascii="Calibri" w:eastAsia="Times New Roman" w:hAnsi="Calibri" w:cs="Calibri"/>
                <w:b w:val="0"/>
                <w:bCs w:val="0"/>
                <w:color w:val="000000"/>
                <w:sz w:val="22"/>
              </w:rPr>
            </w:pPr>
            <w:del w:id="2807" w:author="Nate Bachmeier [AWS-SA]" w:date="2023-05-04T18:11:00Z">
              <w:r w:rsidRPr="00E16572" w:rsidDel="009C19DC">
                <w:rPr>
                  <w:rFonts w:ascii="Calibri" w:eastAsia="Times New Roman" w:hAnsi="Calibri" w:cs="Calibri"/>
                  <w:color w:val="000000"/>
                  <w:sz w:val="22"/>
                </w:rPr>
                <w:delText>roasting pig</w:delText>
              </w:r>
            </w:del>
          </w:p>
        </w:tc>
        <w:tc>
          <w:tcPr>
            <w:tcW w:w="5348" w:type="dxa"/>
            <w:noWrap/>
            <w:hideMark/>
          </w:tcPr>
          <w:p w14:paraId="7460E3A8" w14:textId="0CF4546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08" w:author="Nate Bachmeier [AWS-SA]" w:date="2023-05-04T18:11:00Z"/>
                <w:rFonts w:ascii="Calibri" w:eastAsia="Times New Roman" w:hAnsi="Calibri" w:cs="Calibri"/>
                <w:color w:val="000000"/>
                <w:sz w:val="22"/>
              </w:rPr>
            </w:pPr>
            <w:del w:id="2809" w:author="Nate Bachmeier [AWS-SA]" w:date="2023-05-04T18:11:00Z">
              <w:r w:rsidRPr="00E16572" w:rsidDel="009C19DC">
                <w:rPr>
                  <w:rFonts w:ascii="Calibri" w:eastAsia="Times New Roman" w:hAnsi="Calibri" w:cs="Calibri"/>
                  <w:color w:val="000000"/>
                  <w:sz w:val="22"/>
                </w:rPr>
                <w:delText>553</w:delText>
              </w:r>
            </w:del>
          </w:p>
        </w:tc>
      </w:tr>
      <w:tr w:rsidR="00E16572" w:rsidRPr="00E16572" w:rsidDel="009C19DC" w14:paraId="5F25D7C9" w14:textId="187676A4" w:rsidTr="00B21582">
        <w:trPr>
          <w:cnfStyle w:val="000000100000" w:firstRow="0" w:lastRow="0" w:firstColumn="0" w:lastColumn="0" w:oddVBand="0" w:evenVBand="0" w:oddHBand="1" w:evenHBand="0" w:firstRowFirstColumn="0" w:firstRowLastColumn="0" w:lastRowFirstColumn="0" w:lastRowLastColumn="0"/>
          <w:trHeight w:val="300"/>
          <w:del w:id="28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BE5DCCA" w:rsidR="00E16572" w:rsidRPr="00B21582" w:rsidDel="009C19DC" w:rsidRDefault="00E16572" w:rsidP="00E16572">
            <w:pPr>
              <w:spacing w:line="240" w:lineRule="auto"/>
              <w:ind w:firstLine="0"/>
              <w:rPr>
                <w:del w:id="2811" w:author="Nate Bachmeier [AWS-SA]" w:date="2023-05-04T18:11:00Z"/>
                <w:rFonts w:ascii="Calibri" w:eastAsia="Times New Roman" w:hAnsi="Calibri" w:cs="Calibri"/>
                <w:b w:val="0"/>
                <w:bCs w:val="0"/>
                <w:color w:val="000000"/>
                <w:sz w:val="22"/>
              </w:rPr>
            </w:pPr>
            <w:del w:id="2812" w:author="Nate Bachmeier [AWS-SA]" w:date="2023-05-04T18:11:00Z">
              <w:r w:rsidRPr="00E16572" w:rsidDel="009C19DC">
                <w:rPr>
                  <w:rFonts w:ascii="Calibri" w:eastAsia="Times New Roman" w:hAnsi="Calibri" w:cs="Calibri"/>
                  <w:color w:val="000000"/>
                  <w:sz w:val="22"/>
                </w:rPr>
                <w:delText>robot dancing</w:delText>
              </w:r>
            </w:del>
          </w:p>
        </w:tc>
        <w:tc>
          <w:tcPr>
            <w:tcW w:w="5348" w:type="dxa"/>
            <w:noWrap/>
            <w:hideMark/>
          </w:tcPr>
          <w:p w14:paraId="3AE786A9" w14:textId="03A628C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13" w:author="Nate Bachmeier [AWS-SA]" w:date="2023-05-04T18:11:00Z"/>
                <w:rFonts w:ascii="Calibri" w:eastAsia="Times New Roman" w:hAnsi="Calibri" w:cs="Calibri"/>
                <w:color w:val="000000"/>
                <w:sz w:val="22"/>
              </w:rPr>
            </w:pPr>
            <w:del w:id="2814" w:author="Nate Bachmeier [AWS-SA]" w:date="2023-05-04T18:11:00Z">
              <w:r w:rsidRPr="00E16572" w:rsidDel="009C19DC">
                <w:rPr>
                  <w:rFonts w:ascii="Calibri" w:eastAsia="Times New Roman" w:hAnsi="Calibri" w:cs="Calibri"/>
                  <w:color w:val="000000"/>
                  <w:sz w:val="22"/>
                </w:rPr>
                <w:delText>610</w:delText>
              </w:r>
            </w:del>
          </w:p>
        </w:tc>
      </w:tr>
      <w:tr w:rsidR="00E16572" w:rsidRPr="00E16572" w:rsidDel="009C19DC" w14:paraId="2FEEFA72" w14:textId="64E13A3E" w:rsidTr="00B21582">
        <w:trPr>
          <w:trHeight w:val="300"/>
          <w:del w:id="28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36AB8015" w:rsidR="00E16572" w:rsidRPr="00B21582" w:rsidDel="009C19DC" w:rsidRDefault="00E16572" w:rsidP="00E16572">
            <w:pPr>
              <w:spacing w:line="240" w:lineRule="auto"/>
              <w:ind w:firstLine="0"/>
              <w:rPr>
                <w:del w:id="2816" w:author="Nate Bachmeier [AWS-SA]" w:date="2023-05-04T18:11:00Z"/>
                <w:rFonts w:ascii="Calibri" w:eastAsia="Times New Roman" w:hAnsi="Calibri" w:cs="Calibri"/>
                <w:b w:val="0"/>
                <w:bCs w:val="0"/>
                <w:color w:val="000000"/>
                <w:sz w:val="22"/>
              </w:rPr>
            </w:pPr>
            <w:del w:id="2817" w:author="Nate Bachmeier [AWS-SA]" w:date="2023-05-04T18:11:00Z">
              <w:r w:rsidRPr="00E16572" w:rsidDel="009C19DC">
                <w:rPr>
                  <w:rFonts w:ascii="Calibri" w:eastAsia="Times New Roman" w:hAnsi="Calibri" w:cs="Calibri"/>
                  <w:color w:val="000000"/>
                  <w:sz w:val="22"/>
                </w:rPr>
                <w:delText>rock climbing</w:delText>
              </w:r>
            </w:del>
          </w:p>
        </w:tc>
        <w:tc>
          <w:tcPr>
            <w:tcW w:w="5348" w:type="dxa"/>
            <w:noWrap/>
            <w:hideMark/>
          </w:tcPr>
          <w:p w14:paraId="6A85F403" w14:textId="59EFF04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18" w:author="Nate Bachmeier [AWS-SA]" w:date="2023-05-04T18:11:00Z"/>
                <w:rFonts w:ascii="Calibri" w:eastAsia="Times New Roman" w:hAnsi="Calibri" w:cs="Calibri"/>
                <w:color w:val="000000"/>
                <w:sz w:val="22"/>
              </w:rPr>
            </w:pPr>
            <w:del w:id="2819" w:author="Nate Bachmeier [AWS-SA]" w:date="2023-05-04T18:11:00Z">
              <w:r w:rsidRPr="00E16572" w:rsidDel="009C19DC">
                <w:rPr>
                  <w:rFonts w:ascii="Calibri" w:eastAsia="Times New Roman" w:hAnsi="Calibri" w:cs="Calibri"/>
                  <w:color w:val="000000"/>
                  <w:sz w:val="22"/>
                </w:rPr>
                <w:delText>742</w:delText>
              </w:r>
            </w:del>
          </w:p>
        </w:tc>
      </w:tr>
      <w:tr w:rsidR="00E16572" w:rsidRPr="00E16572" w:rsidDel="009C19DC" w14:paraId="5117AA00" w14:textId="1CBE3024" w:rsidTr="00B21582">
        <w:trPr>
          <w:cnfStyle w:val="000000100000" w:firstRow="0" w:lastRow="0" w:firstColumn="0" w:lastColumn="0" w:oddVBand="0" w:evenVBand="0" w:oddHBand="1" w:evenHBand="0" w:firstRowFirstColumn="0" w:firstRowLastColumn="0" w:lastRowFirstColumn="0" w:lastRowLastColumn="0"/>
          <w:trHeight w:val="300"/>
          <w:del w:id="28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E7F7B72" w:rsidR="00E16572" w:rsidRPr="00B21582" w:rsidDel="009C19DC" w:rsidRDefault="00E16572" w:rsidP="00E16572">
            <w:pPr>
              <w:spacing w:line="240" w:lineRule="auto"/>
              <w:ind w:firstLine="0"/>
              <w:rPr>
                <w:del w:id="2821" w:author="Nate Bachmeier [AWS-SA]" w:date="2023-05-04T18:11:00Z"/>
                <w:rFonts w:ascii="Calibri" w:eastAsia="Times New Roman" w:hAnsi="Calibri" w:cs="Calibri"/>
                <w:b w:val="0"/>
                <w:bCs w:val="0"/>
                <w:color w:val="000000"/>
                <w:sz w:val="22"/>
              </w:rPr>
            </w:pPr>
            <w:del w:id="2822" w:author="Nate Bachmeier [AWS-SA]" w:date="2023-05-04T18:11:00Z">
              <w:r w:rsidRPr="00E16572" w:rsidDel="009C19DC">
                <w:rPr>
                  <w:rFonts w:ascii="Calibri" w:eastAsia="Times New Roman" w:hAnsi="Calibri" w:cs="Calibri"/>
                  <w:color w:val="000000"/>
                  <w:sz w:val="22"/>
                </w:rPr>
                <w:delText>rock scissors paper</w:delText>
              </w:r>
            </w:del>
          </w:p>
        </w:tc>
        <w:tc>
          <w:tcPr>
            <w:tcW w:w="5348" w:type="dxa"/>
            <w:noWrap/>
            <w:hideMark/>
          </w:tcPr>
          <w:p w14:paraId="7CCFF5DA" w14:textId="1F1FA9B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23" w:author="Nate Bachmeier [AWS-SA]" w:date="2023-05-04T18:11:00Z"/>
                <w:rFonts w:ascii="Calibri" w:eastAsia="Times New Roman" w:hAnsi="Calibri" w:cs="Calibri"/>
                <w:color w:val="000000"/>
                <w:sz w:val="22"/>
              </w:rPr>
            </w:pPr>
            <w:del w:id="2824" w:author="Nate Bachmeier [AWS-SA]" w:date="2023-05-04T18:11:00Z">
              <w:r w:rsidRPr="00E16572" w:rsidDel="009C19DC">
                <w:rPr>
                  <w:rFonts w:ascii="Calibri" w:eastAsia="Times New Roman" w:hAnsi="Calibri" w:cs="Calibri"/>
                  <w:color w:val="000000"/>
                  <w:sz w:val="22"/>
                </w:rPr>
                <w:delText>624</w:delText>
              </w:r>
            </w:del>
          </w:p>
        </w:tc>
      </w:tr>
      <w:tr w:rsidR="00E16572" w:rsidRPr="00E16572" w:rsidDel="009C19DC" w14:paraId="4F21ACFE" w14:textId="52B71DBB" w:rsidTr="00B21582">
        <w:trPr>
          <w:trHeight w:val="300"/>
          <w:del w:id="28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6C029601" w:rsidR="00E16572" w:rsidRPr="00B21582" w:rsidDel="009C19DC" w:rsidRDefault="00E16572" w:rsidP="00E16572">
            <w:pPr>
              <w:spacing w:line="240" w:lineRule="auto"/>
              <w:ind w:firstLine="0"/>
              <w:rPr>
                <w:del w:id="2826" w:author="Nate Bachmeier [AWS-SA]" w:date="2023-05-04T18:11:00Z"/>
                <w:rFonts w:ascii="Calibri" w:eastAsia="Times New Roman" w:hAnsi="Calibri" w:cs="Calibri"/>
                <w:b w:val="0"/>
                <w:bCs w:val="0"/>
                <w:color w:val="000000"/>
                <w:sz w:val="22"/>
              </w:rPr>
            </w:pPr>
            <w:del w:id="2827" w:author="Nate Bachmeier [AWS-SA]" w:date="2023-05-04T18:11:00Z">
              <w:r w:rsidRPr="00E16572" w:rsidDel="009C19DC">
                <w:rPr>
                  <w:rFonts w:ascii="Calibri" w:eastAsia="Times New Roman" w:hAnsi="Calibri" w:cs="Calibri"/>
                  <w:color w:val="000000"/>
                  <w:sz w:val="22"/>
                </w:rPr>
                <w:delText>roller skating</w:delText>
              </w:r>
            </w:del>
          </w:p>
        </w:tc>
        <w:tc>
          <w:tcPr>
            <w:tcW w:w="5348" w:type="dxa"/>
            <w:noWrap/>
            <w:hideMark/>
          </w:tcPr>
          <w:p w14:paraId="5101DA54" w14:textId="0145180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28" w:author="Nate Bachmeier [AWS-SA]" w:date="2023-05-04T18:11:00Z"/>
                <w:rFonts w:ascii="Calibri" w:eastAsia="Times New Roman" w:hAnsi="Calibri" w:cs="Calibri"/>
                <w:color w:val="000000"/>
                <w:sz w:val="22"/>
              </w:rPr>
            </w:pPr>
            <w:del w:id="2829" w:author="Nate Bachmeier [AWS-SA]" w:date="2023-05-04T18:11:00Z">
              <w:r w:rsidRPr="00E16572" w:rsidDel="009C19DC">
                <w:rPr>
                  <w:rFonts w:ascii="Calibri" w:eastAsia="Times New Roman" w:hAnsi="Calibri" w:cs="Calibri"/>
                  <w:color w:val="000000"/>
                  <w:sz w:val="22"/>
                </w:rPr>
                <w:delText>690</w:delText>
              </w:r>
            </w:del>
          </w:p>
        </w:tc>
      </w:tr>
      <w:tr w:rsidR="00E16572" w:rsidRPr="00E16572" w:rsidDel="009C19DC" w14:paraId="1201FC2C" w14:textId="3502BE79" w:rsidTr="00B21582">
        <w:trPr>
          <w:cnfStyle w:val="000000100000" w:firstRow="0" w:lastRow="0" w:firstColumn="0" w:lastColumn="0" w:oddVBand="0" w:evenVBand="0" w:oddHBand="1" w:evenHBand="0" w:firstRowFirstColumn="0" w:firstRowLastColumn="0" w:lastRowFirstColumn="0" w:lastRowLastColumn="0"/>
          <w:trHeight w:val="300"/>
          <w:del w:id="28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4EC81704" w:rsidR="00E16572" w:rsidRPr="00B21582" w:rsidDel="009C19DC" w:rsidRDefault="00E16572" w:rsidP="00E16572">
            <w:pPr>
              <w:spacing w:line="240" w:lineRule="auto"/>
              <w:ind w:firstLine="0"/>
              <w:rPr>
                <w:del w:id="2831" w:author="Nate Bachmeier [AWS-SA]" w:date="2023-05-04T18:11:00Z"/>
                <w:rFonts w:ascii="Calibri" w:eastAsia="Times New Roman" w:hAnsi="Calibri" w:cs="Calibri"/>
                <w:b w:val="0"/>
                <w:bCs w:val="0"/>
                <w:color w:val="000000"/>
                <w:sz w:val="22"/>
              </w:rPr>
            </w:pPr>
            <w:del w:id="2832" w:author="Nate Bachmeier [AWS-SA]" w:date="2023-05-04T18:11:00Z">
              <w:r w:rsidRPr="00E16572" w:rsidDel="009C19DC">
                <w:rPr>
                  <w:rFonts w:ascii="Calibri" w:eastAsia="Times New Roman" w:hAnsi="Calibri" w:cs="Calibri"/>
                  <w:color w:val="000000"/>
                  <w:sz w:val="22"/>
                </w:rPr>
                <w:delText>rolling eyes</w:delText>
              </w:r>
            </w:del>
          </w:p>
        </w:tc>
        <w:tc>
          <w:tcPr>
            <w:tcW w:w="5348" w:type="dxa"/>
            <w:noWrap/>
            <w:hideMark/>
          </w:tcPr>
          <w:p w14:paraId="600DF1CC" w14:textId="2986D76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33" w:author="Nate Bachmeier [AWS-SA]" w:date="2023-05-04T18:11:00Z"/>
                <w:rFonts w:ascii="Calibri" w:eastAsia="Times New Roman" w:hAnsi="Calibri" w:cs="Calibri"/>
                <w:color w:val="000000"/>
                <w:sz w:val="22"/>
              </w:rPr>
            </w:pPr>
            <w:del w:id="2834" w:author="Nate Bachmeier [AWS-SA]" w:date="2023-05-04T18:11:00Z">
              <w:r w:rsidRPr="00E16572" w:rsidDel="009C19DC">
                <w:rPr>
                  <w:rFonts w:ascii="Calibri" w:eastAsia="Times New Roman" w:hAnsi="Calibri" w:cs="Calibri"/>
                  <w:color w:val="000000"/>
                  <w:sz w:val="22"/>
                </w:rPr>
                <w:delText>563</w:delText>
              </w:r>
            </w:del>
          </w:p>
        </w:tc>
      </w:tr>
      <w:tr w:rsidR="00E16572" w:rsidRPr="00E16572" w:rsidDel="009C19DC" w14:paraId="5CCF6910" w14:textId="1A01E98A" w:rsidTr="00B21582">
        <w:trPr>
          <w:trHeight w:val="300"/>
          <w:del w:id="28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322030D" w:rsidR="00E16572" w:rsidRPr="00B21582" w:rsidDel="009C19DC" w:rsidRDefault="00E16572" w:rsidP="00E16572">
            <w:pPr>
              <w:spacing w:line="240" w:lineRule="auto"/>
              <w:ind w:firstLine="0"/>
              <w:rPr>
                <w:del w:id="2836" w:author="Nate Bachmeier [AWS-SA]" w:date="2023-05-04T18:11:00Z"/>
                <w:rFonts w:ascii="Calibri" w:eastAsia="Times New Roman" w:hAnsi="Calibri" w:cs="Calibri"/>
                <w:b w:val="0"/>
                <w:bCs w:val="0"/>
                <w:color w:val="000000"/>
                <w:sz w:val="22"/>
              </w:rPr>
            </w:pPr>
            <w:del w:id="2837" w:author="Nate Bachmeier [AWS-SA]" w:date="2023-05-04T18:11:00Z">
              <w:r w:rsidRPr="00E16572" w:rsidDel="009C19DC">
                <w:rPr>
                  <w:rFonts w:ascii="Calibri" w:eastAsia="Times New Roman" w:hAnsi="Calibri" w:cs="Calibri"/>
                  <w:color w:val="000000"/>
                  <w:sz w:val="22"/>
                </w:rPr>
                <w:delText>rolling pastry</w:delText>
              </w:r>
            </w:del>
          </w:p>
        </w:tc>
        <w:tc>
          <w:tcPr>
            <w:tcW w:w="5348" w:type="dxa"/>
            <w:noWrap/>
            <w:hideMark/>
          </w:tcPr>
          <w:p w14:paraId="704D33F6" w14:textId="63539ED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38" w:author="Nate Bachmeier [AWS-SA]" w:date="2023-05-04T18:11:00Z"/>
                <w:rFonts w:ascii="Calibri" w:eastAsia="Times New Roman" w:hAnsi="Calibri" w:cs="Calibri"/>
                <w:color w:val="000000"/>
                <w:sz w:val="22"/>
              </w:rPr>
            </w:pPr>
            <w:del w:id="2839" w:author="Nate Bachmeier [AWS-SA]" w:date="2023-05-04T18:11:00Z">
              <w:r w:rsidRPr="00E16572" w:rsidDel="009C19DC">
                <w:rPr>
                  <w:rFonts w:ascii="Calibri" w:eastAsia="Times New Roman" w:hAnsi="Calibri" w:cs="Calibri"/>
                  <w:color w:val="000000"/>
                  <w:sz w:val="22"/>
                </w:rPr>
                <w:delText>506</w:delText>
              </w:r>
            </w:del>
          </w:p>
        </w:tc>
      </w:tr>
      <w:tr w:rsidR="00E16572" w:rsidRPr="00E16572" w:rsidDel="009C19DC" w14:paraId="1D4B7883" w14:textId="3ADDEE35" w:rsidTr="00B21582">
        <w:trPr>
          <w:cnfStyle w:val="000000100000" w:firstRow="0" w:lastRow="0" w:firstColumn="0" w:lastColumn="0" w:oddVBand="0" w:evenVBand="0" w:oddHBand="1" w:evenHBand="0" w:firstRowFirstColumn="0" w:firstRowLastColumn="0" w:lastRowFirstColumn="0" w:lastRowLastColumn="0"/>
          <w:trHeight w:val="300"/>
          <w:del w:id="28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17127621" w:rsidR="00E16572" w:rsidRPr="00B21582" w:rsidDel="009C19DC" w:rsidRDefault="00E16572" w:rsidP="00E16572">
            <w:pPr>
              <w:spacing w:line="240" w:lineRule="auto"/>
              <w:ind w:firstLine="0"/>
              <w:rPr>
                <w:del w:id="2841" w:author="Nate Bachmeier [AWS-SA]" w:date="2023-05-04T18:11:00Z"/>
                <w:rFonts w:ascii="Calibri" w:eastAsia="Times New Roman" w:hAnsi="Calibri" w:cs="Calibri"/>
                <w:b w:val="0"/>
                <w:bCs w:val="0"/>
                <w:color w:val="000000"/>
                <w:sz w:val="22"/>
              </w:rPr>
            </w:pPr>
            <w:del w:id="2842" w:author="Nate Bachmeier [AWS-SA]" w:date="2023-05-04T18:11:00Z">
              <w:r w:rsidRPr="00E16572" w:rsidDel="009C19DC">
                <w:rPr>
                  <w:rFonts w:ascii="Calibri" w:eastAsia="Times New Roman" w:hAnsi="Calibri" w:cs="Calibri"/>
                  <w:color w:val="000000"/>
                  <w:sz w:val="22"/>
                </w:rPr>
                <w:delText>rope pushdown</w:delText>
              </w:r>
            </w:del>
          </w:p>
        </w:tc>
        <w:tc>
          <w:tcPr>
            <w:tcW w:w="5348" w:type="dxa"/>
            <w:noWrap/>
            <w:hideMark/>
          </w:tcPr>
          <w:p w14:paraId="0D5BFED2" w14:textId="5A84FCA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43" w:author="Nate Bachmeier [AWS-SA]" w:date="2023-05-04T18:11:00Z"/>
                <w:rFonts w:ascii="Calibri" w:eastAsia="Times New Roman" w:hAnsi="Calibri" w:cs="Calibri"/>
                <w:color w:val="000000"/>
                <w:sz w:val="22"/>
              </w:rPr>
            </w:pPr>
            <w:del w:id="2844" w:author="Nate Bachmeier [AWS-SA]" w:date="2023-05-04T18:11:00Z">
              <w:r w:rsidRPr="00E16572" w:rsidDel="009C19DC">
                <w:rPr>
                  <w:rFonts w:ascii="Calibri" w:eastAsia="Times New Roman" w:hAnsi="Calibri" w:cs="Calibri"/>
                  <w:color w:val="000000"/>
                  <w:sz w:val="22"/>
                </w:rPr>
                <w:delText>843</w:delText>
              </w:r>
            </w:del>
          </w:p>
        </w:tc>
      </w:tr>
      <w:tr w:rsidR="00E16572" w:rsidRPr="00E16572" w:rsidDel="009C19DC" w14:paraId="76E7C6C0" w14:textId="45DB4868" w:rsidTr="00B21582">
        <w:trPr>
          <w:trHeight w:val="300"/>
          <w:del w:id="28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2BE6B9AF" w:rsidR="00E16572" w:rsidRPr="00B21582" w:rsidDel="009C19DC" w:rsidRDefault="00E16572" w:rsidP="00E16572">
            <w:pPr>
              <w:spacing w:line="240" w:lineRule="auto"/>
              <w:ind w:firstLine="0"/>
              <w:rPr>
                <w:del w:id="2846" w:author="Nate Bachmeier [AWS-SA]" w:date="2023-05-04T18:11:00Z"/>
                <w:rFonts w:ascii="Calibri" w:eastAsia="Times New Roman" w:hAnsi="Calibri" w:cs="Calibri"/>
                <w:b w:val="0"/>
                <w:bCs w:val="0"/>
                <w:color w:val="000000"/>
                <w:sz w:val="22"/>
              </w:rPr>
            </w:pPr>
            <w:del w:id="2847" w:author="Nate Bachmeier [AWS-SA]" w:date="2023-05-04T18:11:00Z">
              <w:r w:rsidRPr="00E16572" w:rsidDel="009C19DC">
                <w:rPr>
                  <w:rFonts w:ascii="Calibri" w:eastAsia="Times New Roman" w:hAnsi="Calibri" w:cs="Calibri"/>
                  <w:color w:val="000000"/>
                  <w:sz w:val="22"/>
                </w:rPr>
                <w:delText>running on treadmill</w:delText>
              </w:r>
            </w:del>
          </w:p>
        </w:tc>
        <w:tc>
          <w:tcPr>
            <w:tcW w:w="5348" w:type="dxa"/>
            <w:noWrap/>
            <w:hideMark/>
          </w:tcPr>
          <w:p w14:paraId="030BCDEE" w14:textId="1892769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48" w:author="Nate Bachmeier [AWS-SA]" w:date="2023-05-04T18:11:00Z"/>
                <w:rFonts w:ascii="Calibri" w:eastAsia="Times New Roman" w:hAnsi="Calibri" w:cs="Calibri"/>
                <w:color w:val="000000"/>
                <w:sz w:val="22"/>
              </w:rPr>
            </w:pPr>
            <w:del w:id="2849" w:author="Nate Bachmeier [AWS-SA]" w:date="2023-05-04T18:11:00Z">
              <w:r w:rsidRPr="00E16572" w:rsidDel="009C19DC">
                <w:rPr>
                  <w:rFonts w:ascii="Calibri" w:eastAsia="Times New Roman" w:hAnsi="Calibri" w:cs="Calibri"/>
                  <w:color w:val="000000"/>
                  <w:sz w:val="22"/>
                </w:rPr>
                <w:delText>732</w:delText>
              </w:r>
            </w:del>
          </w:p>
        </w:tc>
      </w:tr>
      <w:tr w:rsidR="00E16572" w:rsidRPr="00E16572" w:rsidDel="009C19DC" w14:paraId="6B819AA8" w14:textId="1AD707DE" w:rsidTr="00B21582">
        <w:trPr>
          <w:cnfStyle w:val="000000100000" w:firstRow="0" w:lastRow="0" w:firstColumn="0" w:lastColumn="0" w:oddVBand="0" w:evenVBand="0" w:oddHBand="1" w:evenHBand="0" w:firstRowFirstColumn="0" w:firstRowLastColumn="0" w:lastRowFirstColumn="0" w:lastRowLastColumn="0"/>
          <w:trHeight w:val="300"/>
          <w:del w:id="28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209473F7" w:rsidR="00E16572" w:rsidRPr="00B21582" w:rsidDel="009C19DC" w:rsidRDefault="00E16572" w:rsidP="00E16572">
            <w:pPr>
              <w:spacing w:line="240" w:lineRule="auto"/>
              <w:ind w:firstLine="0"/>
              <w:rPr>
                <w:del w:id="2851" w:author="Nate Bachmeier [AWS-SA]" w:date="2023-05-04T18:11:00Z"/>
                <w:rFonts w:ascii="Calibri" w:eastAsia="Times New Roman" w:hAnsi="Calibri" w:cs="Calibri"/>
                <w:b w:val="0"/>
                <w:bCs w:val="0"/>
                <w:color w:val="000000"/>
                <w:sz w:val="22"/>
              </w:rPr>
            </w:pPr>
            <w:del w:id="2852" w:author="Nate Bachmeier [AWS-SA]" w:date="2023-05-04T18:11:00Z">
              <w:r w:rsidRPr="00E16572" w:rsidDel="009C19DC">
                <w:rPr>
                  <w:rFonts w:ascii="Calibri" w:eastAsia="Times New Roman" w:hAnsi="Calibri" w:cs="Calibri"/>
                  <w:color w:val="000000"/>
                  <w:sz w:val="22"/>
                </w:rPr>
                <w:delText>sailing</w:delText>
              </w:r>
            </w:del>
          </w:p>
        </w:tc>
        <w:tc>
          <w:tcPr>
            <w:tcW w:w="5348" w:type="dxa"/>
            <w:noWrap/>
            <w:hideMark/>
          </w:tcPr>
          <w:p w14:paraId="5D323E01" w14:textId="58F71B1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53" w:author="Nate Bachmeier [AWS-SA]" w:date="2023-05-04T18:11:00Z"/>
                <w:rFonts w:ascii="Calibri" w:eastAsia="Times New Roman" w:hAnsi="Calibri" w:cs="Calibri"/>
                <w:color w:val="000000"/>
                <w:sz w:val="22"/>
              </w:rPr>
            </w:pPr>
            <w:del w:id="2854" w:author="Nate Bachmeier [AWS-SA]" w:date="2023-05-04T18:11:00Z">
              <w:r w:rsidRPr="00E16572" w:rsidDel="009C19DC">
                <w:rPr>
                  <w:rFonts w:ascii="Calibri" w:eastAsia="Times New Roman" w:hAnsi="Calibri" w:cs="Calibri"/>
                  <w:color w:val="000000"/>
                  <w:sz w:val="22"/>
                </w:rPr>
                <w:delText>736</w:delText>
              </w:r>
            </w:del>
          </w:p>
        </w:tc>
      </w:tr>
      <w:tr w:rsidR="00E16572" w:rsidRPr="00E16572" w:rsidDel="009C19DC" w14:paraId="31CDE1D8" w14:textId="65656C6E" w:rsidTr="00B21582">
        <w:trPr>
          <w:trHeight w:val="300"/>
          <w:del w:id="28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59241957" w:rsidR="00E16572" w:rsidRPr="00B21582" w:rsidDel="009C19DC" w:rsidRDefault="00E16572" w:rsidP="00E16572">
            <w:pPr>
              <w:spacing w:line="240" w:lineRule="auto"/>
              <w:ind w:firstLine="0"/>
              <w:rPr>
                <w:del w:id="2856" w:author="Nate Bachmeier [AWS-SA]" w:date="2023-05-04T18:11:00Z"/>
                <w:rFonts w:ascii="Calibri" w:eastAsia="Times New Roman" w:hAnsi="Calibri" w:cs="Calibri"/>
                <w:b w:val="0"/>
                <w:bCs w:val="0"/>
                <w:color w:val="000000"/>
                <w:sz w:val="22"/>
              </w:rPr>
            </w:pPr>
            <w:del w:id="2857" w:author="Nate Bachmeier [AWS-SA]" w:date="2023-05-04T18:11:00Z">
              <w:r w:rsidRPr="00E16572" w:rsidDel="009C19DC">
                <w:rPr>
                  <w:rFonts w:ascii="Calibri" w:eastAsia="Times New Roman" w:hAnsi="Calibri" w:cs="Calibri"/>
                  <w:color w:val="000000"/>
                  <w:sz w:val="22"/>
                </w:rPr>
                <w:delText>salsa dancing</w:delText>
              </w:r>
            </w:del>
          </w:p>
        </w:tc>
        <w:tc>
          <w:tcPr>
            <w:tcW w:w="5348" w:type="dxa"/>
            <w:noWrap/>
            <w:hideMark/>
          </w:tcPr>
          <w:p w14:paraId="1C7E3BEE" w14:textId="1709935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58" w:author="Nate Bachmeier [AWS-SA]" w:date="2023-05-04T18:11:00Z"/>
                <w:rFonts w:ascii="Calibri" w:eastAsia="Times New Roman" w:hAnsi="Calibri" w:cs="Calibri"/>
                <w:color w:val="000000"/>
                <w:sz w:val="22"/>
              </w:rPr>
            </w:pPr>
            <w:del w:id="2859" w:author="Nate Bachmeier [AWS-SA]" w:date="2023-05-04T18:11:00Z">
              <w:r w:rsidRPr="00E16572" w:rsidDel="009C19DC">
                <w:rPr>
                  <w:rFonts w:ascii="Calibri" w:eastAsia="Times New Roman" w:hAnsi="Calibri" w:cs="Calibri"/>
                  <w:color w:val="000000"/>
                  <w:sz w:val="22"/>
                </w:rPr>
                <w:delText>427</w:delText>
              </w:r>
            </w:del>
          </w:p>
        </w:tc>
      </w:tr>
      <w:tr w:rsidR="00E16572" w:rsidRPr="00E16572" w:rsidDel="009C19DC" w14:paraId="594924DC" w14:textId="4C2B088A" w:rsidTr="00B21582">
        <w:trPr>
          <w:cnfStyle w:val="000000100000" w:firstRow="0" w:lastRow="0" w:firstColumn="0" w:lastColumn="0" w:oddVBand="0" w:evenVBand="0" w:oddHBand="1" w:evenHBand="0" w:firstRowFirstColumn="0" w:firstRowLastColumn="0" w:lastRowFirstColumn="0" w:lastRowLastColumn="0"/>
          <w:trHeight w:val="300"/>
          <w:del w:id="28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642D9058" w:rsidR="00E16572" w:rsidRPr="00B21582" w:rsidDel="009C19DC" w:rsidRDefault="00E16572" w:rsidP="00E16572">
            <w:pPr>
              <w:spacing w:line="240" w:lineRule="auto"/>
              <w:ind w:firstLine="0"/>
              <w:rPr>
                <w:del w:id="2861" w:author="Nate Bachmeier [AWS-SA]" w:date="2023-05-04T18:11:00Z"/>
                <w:rFonts w:ascii="Calibri" w:eastAsia="Times New Roman" w:hAnsi="Calibri" w:cs="Calibri"/>
                <w:b w:val="0"/>
                <w:bCs w:val="0"/>
                <w:color w:val="000000"/>
                <w:sz w:val="22"/>
              </w:rPr>
            </w:pPr>
            <w:del w:id="2862" w:author="Nate Bachmeier [AWS-SA]" w:date="2023-05-04T18:11:00Z">
              <w:r w:rsidRPr="00E16572" w:rsidDel="009C19DC">
                <w:rPr>
                  <w:rFonts w:ascii="Calibri" w:eastAsia="Times New Roman" w:hAnsi="Calibri" w:cs="Calibri"/>
                  <w:color w:val="000000"/>
                  <w:sz w:val="22"/>
                </w:rPr>
                <w:delText>saluting</w:delText>
              </w:r>
            </w:del>
          </w:p>
        </w:tc>
        <w:tc>
          <w:tcPr>
            <w:tcW w:w="5348" w:type="dxa"/>
            <w:noWrap/>
            <w:hideMark/>
          </w:tcPr>
          <w:p w14:paraId="26850CCF" w14:textId="1073F92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63" w:author="Nate Bachmeier [AWS-SA]" w:date="2023-05-04T18:11:00Z"/>
                <w:rFonts w:ascii="Calibri" w:eastAsia="Times New Roman" w:hAnsi="Calibri" w:cs="Calibri"/>
                <w:color w:val="000000"/>
                <w:sz w:val="22"/>
              </w:rPr>
            </w:pPr>
            <w:del w:id="2864" w:author="Nate Bachmeier [AWS-SA]" w:date="2023-05-04T18:11:00Z">
              <w:r w:rsidRPr="00E16572" w:rsidDel="009C19DC">
                <w:rPr>
                  <w:rFonts w:ascii="Calibri" w:eastAsia="Times New Roman" w:hAnsi="Calibri" w:cs="Calibri"/>
                  <w:color w:val="000000"/>
                  <w:sz w:val="22"/>
                </w:rPr>
                <w:delText>470</w:delText>
              </w:r>
            </w:del>
          </w:p>
        </w:tc>
      </w:tr>
      <w:tr w:rsidR="00E16572" w:rsidRPr="00E16572" w:rsidDel="009C19DC" w14:paraId="1BBC76C7" w14:textId="1CC7F5FD" w:rsidTr="00B21582">
        <w:trPr>
          <w:trHeight w:val="300"/>
          <w:del w:id="28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E20B256" w:rsidR="00E16572" w:rsidRPr="00B21582" w:rsidDel="009C19DC" w:rsidRDefault="00E16572" w:rsidP="00E16572">
            <w:pPr>
              <w:spacing w:line="240" w:lineRule="auto"/>
              <w:ind w:firstLine="0"/>
              <w:rPr>
                <w:del w:id="2866" w:author="Nate Bachmeier [AWS-SA]" w:date="2023-05-04T18:11:00Z"/>
                <w:rFonts w:ascii="Calibri" w:eastAsia="Times New Roman" w:hAnsi="Calibri" w:cs="Calibri"/>
                <w:b w:val="0"/>
                <w:bCs w:val="0"/>
                <w:color w:val="000000"/>
                <w:sz w:val="22"/>
              </w:rPr>
            </w:pPr>
            <w:del w:id="2867" w:author="Nate Bachmeier [AWS-SA]" w:date="2023-05-04T18:11:00Z">
              <w:r w:rsidRPr="00E16572" w:rsidDel="009C19DC">
                <w:rPr>
                  <w:rFonts w:ascii="Calibri" w:eastAsia="Times New Roman" w:hAnsi="Calibri" w:cs="Calibri"/>
                  <w:color w:val="000000"/>
                  <w:sz w:val="22"/>
                </w:rPr>
                <w:delText>sanding floor</w:delText>
              </w:r>
            </w:del>
          </w:p>
        </w:tc>
        <w:tc>
          <w:tcPr>
            <w:tcW w:w="5348" w:type="dxa"/>
            <w:noWrap/>
            <w:hideMark/>
          </w:tcPr>
          <w:p w14:paraId="3DF5DA17" w14:textId="44D43A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68" w:author="Nate Bachmeier [AWS-SA]" w:date="2023-05-04T18:11:00Z"/>
                <w:rFonts w:ascii="Calibri" w:eastAsia="Times New Roman" w:hAnsi="Calibri" w:cs="Calibri"/>
                <w:color w:val="000000"/>
                <w:sz w:val="22"/>
              </w:rPr>
            </w:pPr>
            <w:del w:id="2869" w:author="Nate Bachmeier [AWS-SA]" w:date="2023-05-04T18:11:00Z">
              <w:r w:rsidRPr="00E16572" w:rsidDel="009C19DC">
                <w:rPr>
                  <w:rFonts w:ascii="Calibri" w:eastAsia="Times New Roman" w:hAnsi="Calibri" w:cs="Calibri"/>
                  <w:color w:val="000000"/>
                  <w:sz w:val="22"/>
                </w:rPr>
                <w:delText>725</w:delText>
              </w:r>
            </w:del>
          </w:p>
        </w:tc>
      </w:tr>
      <w:tr w:rsidR="00E16572" w:rsidRPr="00E16572" w:rsidDel="009C19DC" w14:paraId="3825BE81" w14:textId="140A3575" w:rsidTr="00B21582">
        <w:trPr>
          <w:cnfStyle w:val="000000100000" w:firstRow="0" w:lastRow="0" w:firstColumn="0" w:lastColumn="0" w:oddVBand="0" w:evenVBand="0" w:oddHBand="1" w:evenHBand="0" w:firstRowFirstColumn="0" w:firstRowLastColumn="0" w:lastRowFirstColumn="0" w:lastRowLastColumn="0"/>
          <w:trHeight w:val="300"/>
          <w:del w:id="28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0356D185" w:rsidR="00E16572" w:rsidRPr="00B21582" w:rsidDel="009C19DC" w:rsidRDefault="00E16572" w:rsidP="00E16572">
            <w:pPr>
              <w:spacing w:line="240" w:lineRule="auto"/>
              <w:ind w:firstLine="0"/>
              <w:rPr>
                <w:del w:id="2871" w:author="Nate Bachmeier [AWS-SA]" w:date="2023-05-04T18:11:00Z"/>
                <w:rFonts w:ascii="Calibri" w:eastAsia="Times New Roman" w:hAnsi="Calibri" w:cs="Calibri"/>
                <w:b w:val="0"/>
                <w:bCs w:val="0"/>
                <w:color w:val="000000"/>
                <w:sz w:val="22"/>
              </w:rPr>
            </w:pPr>
            <w:del w:id="2872" w:author="Nate Bachmeier [AWS-SA]" w:date="2023-05-04T18:11:00Z">
              <w:r w:rsidRPr="00E16572" w:rsidDel="009C19DC">
                <w:rPr>
                  <w:rFonts w:ascii="Calibri" w:eastAsia="Times New Roman" w:hAnsi="Calibri" w:cs="Calibri"/>
                  <w:color w:val="000000"/>
                  <w:sz w:val="22"/>
                </w:rPr>
                <w:delText>sanding wood</w:delText>
              </w:r>
            </w:del>
          </w:p>
        </w:tc>
        <w:tc>
          <w:tcPr>
            <w:tcW w:w="5348" w:type="dxa"/>
            <w:noWrap/>
            <w:hideMark/>
          </w:tcPr>
          <w:p w14:paraId="421198F5" w14:textId="7599457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73" w:author="Nate Bachmeier [AWS-SA]" w:date="2023-05-04T18:11:00Z"/>
                <w:rFonts w:ascii="Calibri" w:eastAsia="Times New Roman" w:hAnsi="Calibri" w:cs="Calibri"/>
                <w:color w:val="000000"/>
                <w:sz w:val="22"/>
              </w:rPr>
            </w:pPr>
            <w:del w:id="2874" w:author="Nate Bachmeier [AWS-SA]" w:date="2023-05-04T18:11:00Z">
              <w:r w:rsidRPr="00E16572" w:rsidDel="009C19DC">
                <w:rPr>
                  <w:rFonts w:ascii="Calibri" w:eastAsia="Times New Roman" w:hAnsi="Calibri" w:cs="Calibri"/>
                  <w:color w:val="000000"/>
                  <w:sz w:val="22"/>
                </w:rPr>
                <w:delText>508</w:delText>
              </w:r>
            </w:del>
          </w:p>
        </w:tc>
      </w:tr>
      <w:tr w:rsidR="00E16572" w:rsidRPr="00E16572" w:rsidDel="009C19DC" w14:paraId="56B7ABD6" w14:textId="423A541F" w:rsidTr="00B21582">
        <w:trPr>
          <w:trHeight w:val="300"/>
          <w:del w:id="28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40AA4B27" w:rsidR="00E16572" w:rsidRPr="00B21582" w:rsidDel="009C19DC" w:rsidRDefault="00E16572" w:rsidP="00E16572">
            <w:pPr>
              <w:spacing w:line="240" w:lineRule="auto"/>
              <w:ind w:firstLine="0"/>
              <w:rPr>
                <w:del w:id="2876" w:author="Nate Bachmeier [AWS-SA]" w:date="2023-05-04T18:11:00Z"/>
                <w:rFonts w:ascii="Calibri" w:eastAsia="Times New Roman" w:hAnsi="Calibri" w:cs="Calibri"/>
                <w:b w:val="0"/>
                <w:bCs w:val="0"/>
                <w:color w:val="000000"/>
                <w:sz w:val="22"/>
              </w:rPr>
            </w:pPr>
            <w:del w:id="2877" w:author="Nate Bachmeier [AWS-SA]" w:date="2023-05-04T18:11:00Z">
              <w:r w:rsidRPr="00E16572" w:rsidDel="009C19DC">
                <w:rPr>
                  <w:rFonts w:ascii="Calibri" w:eastAsia="Times New Roman" w:hAnsi="Calibri" w:cs="Calibri"/>
                  <w:color w:val="000000"/>
                  <w:sz w:val="22"/>
                </w:rPr>
                <w:delText>sausage making</w:delText>
              </w:r>
            </w:del>
          </w:p>
        </w:tc>
        <w:tc>
          <w:tcPr>
            <w:tcW w:w="5348" w:type="dxa"/>
            <w:noWrap/>
            <w:hideMark/>
          </w:tcPr>
          <w:p w14:paraId="6FF9A18E" w14:textId="289A4AF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78" w:author="Nate Bachmeier [AWS-SA]" w:date="2023-05-04T18:11:00Z"/>
                <w:rFonts w:ascii="Calibri" w:eastAsia="Times New Roman" w:hAnsi="Calibri" w:cs="Calibri"/>
                <w:color w:val="000000"/>
                <w:sz w:val="22"/>
              </w:rPr>
            </w:pPr>
            <w:del w:id="2879" w:author="Nate Bachmeier [AWS-SA]" w:date="2023-05-04T18:11:00Z">
              <w:r w:rsidRPr="00E16572" w:rsidDel="009C19DC">
                <w:rPr>
                  <w:rFonts w:ascii="Calibri" w:eastAsia="Times New Roman" w:hAnsi="Calibri" w:cs="Calibri"/>
                  <w:color w:val="000000"/>
                  <w:sz w:val="22"/>
                </w:rPr>
                <w:delText>515</w:delText>
              </w:r>
            </w:del>
          </w:p>
        </w:tc>
      </w:tr>
      <w:tr w:rsidR="00E16572" w:rsidRPr="00E16572" w:rsidDel="009C19DC" w14:paraId="564863CE" w14:textId="0CD7BF56" w:rsidTr="00B21582">
        <w:trPr>
          <w:cnfStyle w:val="000000100000" w:firstRow="0" w:lastRow="0" w:firstColumn="0" w:lastColumn="0" w:oddVBand="0" w:evenVBand="0" w:oddHBand="1" w:evenHBand="0" w:firstRowFirstColumn="0" w:firstRowLastColumn="0" w:lastRowFirstColumn="0" w:lastRowLastColumn="0"/>
          <w:trHeight w:val="300"/>
          <w:del w:id="28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46E4994C" w:rsidR="00E16572" w:rsidRPr="00B21582" w:rsidDel="009C19DC" w:rsidRDefault="00E16572" w:rsidP="00E16572">
            <w:pPr>
              <w:spacing w:line="240" w:lineRule="auto"/>
              <w:ind w:firstLine="0"/>
              <w:rPr>
                <w:del w:id="2881" w:author="Nate Bachmeier [AWS-SA]" w:date="2023-05-04T18:11:00Z"/>
                <w:rFonts w:ascii="Calibri" w:eastAsia="Times New Roman" w:hAnsi="Calibri" w:cs="Calibri"/>
                <w:b w:val="0"/>
                <w:bCs w:val="0"/>
                <w:color w:val="000000"/>
                <w:sz w:val="22"/>
              </w:rPr>
            </w:pPr>
            <w:del w:id="2882" w:author="Nate Bachmeier [AWS-SA]" w:date="2023-05-04T18:11:00Z">
              <w:r w:rsidRPr="00E16572" w:rsidDel="009C19DC">
                <w:rPr>
                  <w:rFonts w:ascii="Calibri" w:eastAsia="Times New Roman" w:hAnsi="Calibri" w:cs="Calibri"/>
                  <w:color w:val="000000"/>
                  <w:sz w:val="22"/>
                </w:rPr>
                <w:delText>sawing wood</w:delText>
              </w:r>
            </w:del>
          </w:p>
        </w:tc>
        <w:tc>
          <w:tcPr>
            <w:tcW w:w="5348" w:type="dxa"/>
            <w:noWrap/>
            <w:hideMark/>
          </w:tcPr>
          <w:p w14:paraId="6B8B33A0" w14:textId="1FA80BC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83" w:author="Nate Bachmeier [AWS-SA]" w:date="2023-05-04T18:11:00Z"/>
                <w:rFonts w:ascii="Calibri" w:eastAsia="Times New Roman" w:hAnsi="Calibri" w:cs="Calibri"/>
                <w:color w:val="000000"/>
                <w:sz w:val="22"/>
              </w:rPr>
            </w:pPr>
            <w:del w:id="2884" w:author="Nate Bachmeier [AWS-SA]" w:date="2023-05-04T18:11:00Z">
              <w:r w:rsidRPr="00E16572" w:rsidDel="009C19DC">
                <w:rPr>
                  <w:rFonts w:ascii="Calibri" w:eastAsia="Times New Roman" w:hAnsi="Calibri" w:cs="Calibri"/>
                  <w:color w:val="000000"/>
                  <w:sz w:val="22"/>
                </w:rPr>
                <w:delText>564</w:delText>
              </w:r>
            </w:del>
          </w:p>
        </w:tc>
      </w:tr>
      <w:tr w:rsidR="00E16572" w:rsidRPr="00E16572" w:rsidDel="009C19DC" w14:paraId="0DB05C3F" w14:textId="51A2E0E9" w:rsidTr="00B21582">
        <w:trPr>
          <w:trHeight w:val="300"/>
          <w:del w:id="28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1F114EA8" w:rsidR="00E16572" w:rsidRPr="00B21582" w:rsidDel="009C19DC" w:rsidRDefault="00E16572" w:rsidP="00E16572">
            <w:pPr>
              <w:spacing w:line="240" w:lineRule="auto"/>
              <w:ind w:firstLine="0"/>
              <w:rPr>
                <w:del w:id="2886" w:author="Nate Bachmeier [AWS-SA]" w:date="2023-05-04T18:11:00Z"/>
                <w:rFonts w:ascii="Calibri" w:eastAsia="Times New Roman" w:hAnsi="Calibri" w:cs="Calibri"/>
                <w:b w:val="0"/>
                <w:bCs w:val="0"/>
                <w:color w:val="000000"/>
                <w:sz w:val="22"/>
              </w:rPr>
            </w:pPr>
            <w:del w:id="2887" w:author="Nate Bachmeier [AWS-SA]" w:date="2023-05-04T18:11:00Z">
              <w:r w:rsidRPr="00E16572" w:rsidDel="009C19DC">
                <w:rPr>
                  <w:rFonts w:ascii="Calibri" w:eastAsia="Times New Roman" w:hAnsi="Calibri" w:cs="Calibri"/>
                  <w:color w:val="000000"/>
                  <w:sz w:val="22"/>
                </w:rPr>
                <w:delText>scrambling eggs</w:delText>
              </w:r>
            </w:del>
          </w:p>
        </w:tc>
        <w:tc>
          <w:tcPr>
            <w:tcW w:w="5348" w:type="dxa"/>
            <w:noWrap/>
            <w:hideMark/>
          </w:tcPr>
          <w:p w14:paraId="058D02C8" w14:textId="741B2D3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88" w:author="Nate Bachmeier [AWS-SA]" w:date="2023-05-04T18:11:00Z"/>
                <w:rFonts w:ascii="Calibri" w:eastAsia="Times New Roman" w:hAnsi="Calibri" w:cs="Calibri"/>
                <w:color w:val="000000"/>
                <w:sz w:val="22"/>
              </w:rPr>
            </w:pPr>
            <w:del w:id="2889" w:author="Nate Bachmeier [AWS-SA]" w:date="2023-05-04T18:11:00Z">
              <w:r w:rsidRPr="00E16572" w:rsidDel="009C19DC">
                <w:rPr>
                  <w:rFonts w:ascii="Calibri" w:eastAsia="Times New Roman" w:hAnsi="Calibri" w:cs="Calibri"/>
                  <w:color w:val="000000"/>
                  <w:sz w:val="22"/>
                </w:rPr>
                <w:delText>686</w:delText>
              </w:r>
            </w:del>
          </w:p>
        </w:tc>
      </w:tr>
      <w:tr w:rsidR="00E16572" w:rsidRPr="00E16572" w:rsidDel="009C19DC" w14:paraId="7D166F7F" w14:textId="3519469B" w:rsidTr="00B21582">
        <w:trPr>
          <w:cnfStyle w:val="000000100000" w:firstRow="0" w:lastRow="0" w:firstColumn="0" w:lastColumn="0" w:oddVBand="0" w:evenVBand="0" w:oddHBand="1" w:evenHBand="0" w:firstRowFirstColumn="0" w:firstRowLastColumn="0" w:lastRowFirstColumn="0" w:lastRowLastColumn="0"/>
          <w:trHeight w:val="300"/>
          <w:del w:id="28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0DD5D810" w:rsidR="00E16572" w:rsidRPr="00B21582" w:rsidDel="009C19DC" w:rsidRDefault="00E16572" w:rsidP="00E16572">
            <w:pPr>
              <w:spacing w:line="240" w:lineRule="auto"/>
              <w:ind w:firstLine="0"/>
              <w:rPr>
                <w:del w:id="2891" w:author="Nate Bachmeier [AWS-SA]" w:date="2023-05-04T18:11:00Z"/>
                <w:rFonts w:ascii="Calibri" w:eastAsia="Times New Roman" w:hAnsi="Calibri" w:cs="Calibri"/>
                <w:b w:val="0"/>
                <w:bCs w:val="0"/>
                <w:color w:val="000000"/>
                <w:sz w:val="22"/>
              </w:rPr>
            </w:pPr>
            <w:del w:id="2892" w:author="Nate Bachmeier [AWS-SA]" w:date="2023-05-04T18:11:00Z">
              <w:r w:rsidRPr="00E16572" w:rsidDel="009C19DC">
                <w:rPr>
                  <w:rFonts w:ascii="Calibri" w:eastAsia="Times New Roman" w:hAnsi="Calibri" w:cs="Calibri"/>
                  <w:color w:val="000000"/>
                  <w:sz w:val="22"/>
                </w:rPr>
                <w:delText>scrapbooking</w:delText>
              </w:r>
            </w:del>
          </w:p>
        </w:tc>
        <w:tc>
          <w:tcPr>
            <w:tcW w:w="5348" w:type="dxa"/>
            <w:noWrap/>
            <w:hideMark/>
          </w:tcPr>
          <w:p w14:paraId="51CB3E00" w14:textId="13D3881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93" w:author="Nate Bachmeier [AWS-SA]" w:date="2023-05-04T18:11:00Z"/>
                <w:rFonts w:ascii="Calibri" w:eastAsia="Times New Roman" w:hAnsi="Calibri" w:cs="Calibri"/>
                <w:color w:val="000000"/>
                <w:sz w:val="22"/>
              </w:rPr>
            </w:pPr>
            <w:del w:id="2894" w:author="Nate Bachmeier [AWS-SA]" w:date="2023-05-04T18:11:00Z">
              <w:r w:rsidRPr="00E16572" w:rsidDel="009C19DC">
                <w:rPr>
                  <w:rFonts w:ascii="Calibri" w:eastAsia="Times New Roman" w:hAnsi="Calibri" w:cs="Calibri"/>
                  <w:color w:val="000000"/>
                  <w:sz w:val="22"/>
                </w:rPr>
                <w:delText>594</w:delText>
              </w:r>
            </w:del>
          </w:p>
        </w:tc>
      </w:tr>
      <w:tr w:rsidR="00E16572" w:rsidRPr="00E16572" w:rsidDel="009C19DC" w14:paraId="06026D0D" w14:textId="72162E7A" w:rsidTr="00B21582">
        <w:trPr>
          <w:trHeight w:val="300"/>
          <w:del w:id="28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6405307C" w:rsidR="00E16572" w:rsidRPr="00B21582" w:rsidDel="009C19DC" w:rsidRDefault="00E16572" w:rsidP="00E16572">
            <w:pPr>
              <w:spacing w:line="240" w:lineRule="auto"/>
              <w:ind w:firstLine="0"/>
              <w:rPr>
                <w:del w:id="2896" w:author="Nate Bachmeier [AWS-SA]" w:date="2023-05-04T18:11:00Z"/>
                <w:rFonts w:ascii="Calibri" w:eastAsia="Times New Roman" w:hAnsi="Calibri" w:cs="Calibri"/>
                <w:b w:val="0"/>
                <w:bCs w:val="0"/>
                <w:color w:val="000000"/>
                <w:sz w:val="22"/>
              </w:rPr>
            </w:pPr>
            <w:del w:id="2897" w:author="Nate Bachmeier [AWS-SA]" w:date="2023-05-04T18:11:00Z">
              <w:r w:rsidRPr="00E16572" w:rsidDel="009C19DC">
                <w:rPr>
                  <w:rFonts w:ascii="Calibri" w:eastAsia="Times New Roman" w:hAnsi="Calibri" w:cs="Calibri"/>
                  <w:color w:val="000000"/>
                  <w:sz w:val="22"/>
                </w:rPr>
                <w:delText>scrubbing face</w:delText>
              </w:r>
            </w:del>
          </w:p>
        </w:tc>
        <w:tc>
          <w:tcPr>
            <w:tcW w:w="5348" w:type="dxa"/>
            <w:noWrap/>
            <w:hideMark/>
          </w:tcPr>
          <w:p w14:paraId="4D0CFAE8" w14:textId="50EB688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98" w:author="Nate Bachmeier [AWS-SA]" w:date="2023-05-04T18:11:00Z"/>
                <w:rFonts w:ascii="Calibri" w:eastAsia="Times New Roman" w:hAnsi="Calibri" w:cs="Calibri"/>
                <w:color w:val="000000"/>
                <w:sz w:val="22"/>
              </w:rPr>
            </w:pPr>
            <w:del w:id="2899"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3225CBE5" w14:textId="0BBA578D" w:rsidTr="00B21582">
        <w:trPr>
          <w:cnfStyle w:val="000000100000" w:firstRow="0" w:lastRow="0" w:firstColumn="0" w:lastColumn="0" w:oddVBand="0" w:evenVBand="0" w:oddHBand="1" w:evenHBand="0" w:firstRowFirstColumn="0" w:firstRowLastColumn="0" w:lastRowFirstColumn="0" w:lastRowLastColumn="0"/>
          <w:trHeight w:val="300"/>
          <w:del w:id="29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5D384753" w:rsidR="00E16572" w:rsidRPr="00B21582" w:rsidDel="009C19DC" w:rsidRDefault="00E16572" w:rsidP="00E16572">
            <w:pPr>
              <w:spacing w:line="240" w:lineRule="auto"/>
              <w:ind w:firstLine="0"/>
              <w:rPr>
                <w:del w:id="2901" w:author="Nate Bachmeier [AWS-SA]" w:date="2023-05-04T18:11:00Z"/>
                <w:rFonts w:ascii="Calibri" w:eastAsia="Times New Roman" w:hAnsi="Calibri" w:cs="Calibri"/>
                <w:b w:val="0"/>
                <w:bCs w:val="0"/>
                <w:color w:val="000000"/>
                <w:sz w:val="22"/>
              </w:rPr>
            </w:pPr>
            <w:del w:id="2902" w:author="Nate Bachmeier [AWS-SA]" w:date="2023-05-04T18:11:00Z">
              <w:r w:rsidRPr="00E16572" w:rsidDel="009C19DC">
                <w:rPr>
                  <w:rFonts w:ascii="Calibri" w:eastAsia="Times New Roman" w:hAnsi="Calibri" w:cs="Calibri"/>
                  <w:color w:val="000000"/>
                  <w:sz w:val="22"/>
                </w:rPr>
                <w:delText>scuba diving</w:delText>
              </w:r>
            </w:del>
          </w:p>
        </w:tc>
        <w:tc>
          <w:tcPr>
            <w:tcW w:w="5348" w:type="dxa"/>
            <w:noWrap/>
            <w:hideMark/>
          </w:tcPr>
          <w:p w14:paraId="735F82B2" w14:textId="6DC723E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03" w:author="Nate Bachmeier [AWS-SA]" w:date="2023-05-04T18:11:00Z"/>
                <w:rFonts w:ascii="Calibri" w:eastAsia="Times New Roman" w:hAnsi="Calibri" w:cs="Calibri"/>
                <w:color w:val="000000"/>
                <w:sz w:val="22"/>
              </w:rPr>
            </w:pPr>
            <w:del w:id="2904" w:author="Nate Bachmeier [AWS-SA]" w:date="2023-05-04T18:11:00Z">
              <w:r w:rsidRPr="00E16572" w:rsidDel="009C19DC">
                <w:rPr>
                  <w:rFonts w:ascii="Calibri" w:eastAsia="Times New Roman" w:hAnsi="Calibri" w:cs="Calibri"/>
                  <w:color w:val="000000"/>
                  <w:sz w:val="22"/>
                </w:rPr>
                <w:delText>634</w:delText>
              </w:r>
            </w:del>
          </w:p>
        </w:tc>
      </w:tr>
      <w:tr w:rsidR="00E16572" w:rsidRPr="00E16572" w:rsidDel="009C19DC" w14:paraId="6937CEFA" w14:textId="763FEF04" w:rsidTr="00B21582">
        <w:trPr>
          <w:trHeight w:val="300"/>
          <w:del w:id="29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2DF9E61D" w:rsidR="00E16572" w:rsidRPr="00B21582" w:rsidDel="009C19DC" w:rsidRDefault="00E16572" w:rsidP="00E16572">
            <w:pPr>
              <w:spacing w:line="240" w:lineRule="auto"/>
              <w:ind w:firstLine="0"/>
              <w:rPr>
                <w:del w:id="2906" w:author="Nate Bachmeier [AWS-SA]" w:date="2023-05-04T18:11:00Z"/>
                <w:rFonts w:ascii="Calibri" w:eastAsia="Times New Roman" w:hAnsi="Calibri" w:cs="Calibri"/>
                <w:b w:val="0"/>
                <w:bCs w:val="0"/>
                <w:color w:val="000000"/>
                <w:sz w:val="22"/>
              </w:rPr>
            </w:pPr>
            <w:del w:id="2907" w:author="Nate Bachmeier [AWS-SA]" w:date="2023-05-04T18:11:00Z">
              <w:r w:rsidRPr="00E16572" w:rsidDel="009C19DC">
                <w:rPr>
                  <w:rFonts w:ascii="Calibri" w:eastAsia="Times New Roman" w:hAnsi="Calibri" w:cs="Calibri"/>
                  <w:color w:val="000000"/>
                  <w:sz w:val="22"/>
                </w:rPr>
                <w:delText>seasoning food</w:delText>
              </w:r>
            </w:del>
          </w:p>
        </w:tc>
        <w:tc>
          <w:tcPr>
            <w:tcW w:w="5348" w:type="dxa"/>
            <w:noWrap/>
            <w:hideMark/>
          </w:tcPr>
          <w:p w14:paraId="33A8AE69" w14:textId="2C37DDA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08" w:author="Nate Bachmeier [AWS-SA]" w:date="2023-05-04T18:11:00Z"/>
                <w:rFonts w:ascii="Calibri" w:eastAsia="Times New Roman" w:hAnsi="Calibri" w:cs="Calibri"/>
                <w:color w:val="000000"/>
                <w:sz w:val="22"/>
              </w:rPr>
            </w:pPr>
            <w:del w:id="2909" w:author="Nate Bachmeier [AWS-SA]" w:date="2023-05-04T18:11:00Z">
              <w:r w:rsidRPr="00E16572" w:rsidDel="009C19DC">
                <w:rPr>
                  <w:rFonts w:ascii="Calibri" w:eastAsia="Times New Roman" w:hAnsi="Calibri" w:cs="Calibri"/>
                  <w:color w:val="000000"/>
                  <w:sz w:val="22"/>
                </w:rPr>
                <w:delText>520</w:delText>
              </w:r>
            </w:del>
          </w:p>
        </w:tc>
      </w:tr>
      <w:tr w:rsidR="00E16572" w:rsidRPr="00E16572" w:rsidDel="009C19DC" w14:paraId="70419FA1" w14:textId="743E6823" w:rsidTr="00B21582">
        <w:trPr>
          <w:cnfStyle w:val="000000100000" w:firstRow="0" w:lastRow="0" w:firstColumn="0" w:lastColumn="0" w:oddVBand="0" w:evenVBand="0" w:oddHBand="1" w:evenHBand="0" w:firstRowFirstColumn="0" w:firstRowLastColumn="0" w:lastRowFirstColumn="0" w:lastRowLastColumn="0"/>
          <w:trHeight w:val="300"/>
          <w:del w:id="29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4E1975E2" w:rsidR="00E16572" w:rsidRPr="00B21582" w:rsidDel="009C19DC" w:rsidRDefault="00E16572" w:rsidP="00E16572">
            <w:pPr>
              <w:spacing w:line="240" w:lineRule="auto"/>
              <w:ind w:firstLine="0"/>
              <w:rPr>
                <w:del w:id="2911" w:author="Nate Bachmeier [AWS-SA]" w:date="2023-05-04T18:11:00Z"/>
                <w:rFonts w:ascii="Calibri" w:eastAsia="Times New Roman" w:hAnsi="Calibri" w:cs="Calibri"/>
                <w:b w:val="0"/>
                <w:bCs w:val="0"/>
                <w:color w:val="000000"/>
                <w:sz w:val="22"/>
              </w:rPr>
            </w:pPr>
            <w:del w:id="2912" w:author="Nate Bachmeier [AWS-SA]" w:date="2023-05-04T18:11:00Z">
              <w:r w:rsidRPr="00E16572" w:rsidDel="009C19DC">
                <w:rPr>
                  <w:rFonts w:ascii="Calibri" w:eastAsia="Times New Roman" w:hAnsi="Calibri" w:cs="Calibri"/>
                  <w:color w:val="000000"/>
                  <w:sz w:val="22"/>
                </w:rPr>
                <w:delText>separating eggs</w:delText>
              </w:r>
            </w:del>
          </w:p>
        </w:tc>
        <w:tc>
          <w:tcPr>
            <w:tcW w:w="5348" w:type="dxa"/>
            <w:noWrap/>
            <w:hideMark/>
          </w:tcPr>
          <w:p w14:paraId="7C414D5B" w14:textId="518EF44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13" w:author="Nate Bachmeier [AWS-SA]" w:date="2023-05-04T18:11:00Z"/>
                <w:rFonts w:ascii="Calibri" w:eastAsia="Times New Roman" w:hAnsi="Calibri" w:cs="Calibri"/>
                <w:color w:val="000000"/>
                <w:sz w:val="22"/>
              </w:rPr>
            </w:pPr>
            <w:del w:id="2914" w:author="Nate Bachmeier [AWS-SA]" w:date="2023-05-04T18:11:00Z">
              <w:r w:rsidRPr="00E16572" w:rsidDel="009C19DC">
                <w:rPr>
                  <w:rFonts w:ascii="Calibri" w:eastAsia="Times New Roman" w:hAnsi="Calibri" w:cs="Calibri"/>
                  <w:color w:val="000000"/>
                  <w:sz w:val="22"/>
                </w:rPr>
                <w:delText>608</w:delText>
              </w:r>
            </w:del>
          </w:p>
        </w:tc>
      </w:tr>
      <w:tr w:rsidR="00E16572" w:rsidRPr="00E16572" w:rsidDel="009C19DC" w14:paraId="4D2F99E7" w14:textId="3CE04F25" w:rsidTr="00B21582">
        <w:trPr>
          <w:trHeight w:val="300"/>
          <w:del w:id="29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1422CA43" w:rsidR="00E16572" w:rsidRPr="00B21582" w:rsidDel="009C19DC" w:rsidRDefault="00E16572" w:rsidP="00E16572">
            <w:pPr>
              <w:spacing w:line="240" w:lineRule="auto"/>
              <w:ind w:firstLine="0"/>
              <w:rPr>
                <w:del w:id="2916" w:author="Nate Bachmeier [AWS-SA]" w:date="2023-05-04T18:11:00Z"/>
                <w:rFonts w:ascii="Calibri" w:eastAsia="Times New Roman" w:hAnsi="Calibri" w:cs="Calibri"/>
                <w:b w:val="0"/>
                <w:bCs w:val="0"/>
                <w:color w:val="000000"/>
                <w:sz w:val="22"/>
              </w:rPr>
            </w:pPr>
            <w:del w:id="2917" w:author="Nate Bachmeier [AWS-SA]" w:date="2023-05-04T18:11:00Z">
              <w:r w:rsidRPr="00E16572" w:rsidDel="009C19DC">
                <w:rPr>
                  <w:rFonts w:ascii="Calibri" w:eastAsia="Times New Roman" w:hAnsi="Calibri" w:cs="Calibri"/>
                  <w:color w:val="000000"/>
                  <w:sz w:val="22"/>
                </w:rPr>
                <w:delText>setting table</w:delText>
              </w:r>
            </w:del>
          </w:p>
        </w:tc>
        <w:tc>
          <w:tcPr>
            <w:tcW w:w="5348" w:type="dxa"/>
            <w:noWrap/>
            <w:hideMark/>
          </w:tcPr>
          <w:p w14:paraId="311351A3" w14:textId="0754021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18" w:author="Nate Bachmeier [AWS-SA]" w:date="2023-05-04T18:11:00Z"/>
                <w:rFonts w:ascii="Calibri" w:eastAsia="Times New Roman" w:hAnsi="Calibri" w:cs="Calibri"/>
                <w:color w:val="000000"/>
                <w:sz w:val="22"/>
              </w:rPr>
            </w:pPr>
            <w:del w:id="2919" w:author="Nate Bachmeier [AWS-SA]" w:date="2023-05-04T18:11:00Z">
              <w:r w:rsidRPr="00E16572" w:rsidDel="009C19DC">
                <w:rPr>
                  <w:rFonts w:ascii="Calibri" w:eastAsia="Times New Roman" w:hAnsi="Calibri" w:cs="Calibri"/>
                  <w:color w:val="000000"/>
                  <w:sz w:val="22"/>
                </w:rPr>
                <w:delText>560</w:delText>
              </w:r>
            </w:del>
          </w:p>
        </w:tc>
      </w:tr>
      <w:tr w:rsidR="00E16572" w:rsidRPr="00E16572" w:rsidDel="009C19DC" w14:paraId="2D47591C" w14:textId="7A56ECDB" w:rsidTr="00B21582">
        <w:trPr>
          <w:cnfStyle w:val="000000100000" w:firstRow="0" w:lastRow="0" w:firstColumn="0" w:lastColumn="0" w:oddVBand="0" w:evenVBand="0" w:oddHBand="1" w:evenHBand="0" w:firstRowFirstColumn="0" w:firstRowLastColumn="0" w:lastRowFirstColumn="0" w:lastRowLastColumn="0"/>
          <w:trHeight w:val="300"/>
          <w:del w:id="29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036ED13F" w:rsidR="00E16572" w:rsidRPr="00B21582" w:rsidDel="009C19DC" w:rsidRDefault="00E16572" w:rsidP="00E16572">
            <w:pPr>
              <w:spacing w:line="240" w:lineRule="auto"/>
              <w:ind w:firstLine="0"/>
              <w:rPr>
                <w:del w:id="2921" w:author="Nate Bachmeier [AWS-SA]" w:date="2023-05-04T18:11:00Z"/>
                <w:rFonts w:ascii="Calibri" w:eastAsia="Times New Roman" w:hAnsi="Calibri" w:cs="Calibri"/>
                <w:b w:val="0"/>
                <w:bCs w:val="0"/>
                <w:color w:val="000000"/>
                <w:sz w:val="22"/>
              </w:rPr>
            </w:pPr>
            <w:del w:id="2922" w:author="Nate Bachmeier [AWS-SA]" w:date="2023-05-04T18:11:00Z">
              <w:r w:rsidRPr="00E16572" w:rsidDel="009C19DC">
                <w:rPr>
                  <w:rFonts w:ascii="Calibri" w:eastAsia="Times New Roman" w:hAnsi="Calibri" w:cs="Calibri"/>
                  <w:color w:val="000000"/>
                  <w:sz w:val="22"/>
                </w:rPr>
                <w:delText>sewing</w:delText>
              </w:r>
            </w:del>
          </w:p>
        </w:tc>
        <w:tc>
          <w:tcPr>
            <w:tcW w:w="5348" w:type="dxa"/>
            <w:noWrap/>
            <w:hideMark/>
          </w:tcPr>
          <w:p w14:paraId="6EAAE606" w14:textId="2BE1391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23" w:author="Nate Bachmeier [AWS-SA]" w:date="2023-05-04T18:11:00Z"/>
                <w:rFonts w:ascii="Calibri" w:eastAsia="Times New Roman" w:hAnsi="Calibri" w:cs="Calibri"/>
                <w:color w:val="000000"/>
                <w:sz w:val="22"/>
              </w:rPr>
            </w:pPr>
            <w:del w:id="2924"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4E097199" w14:textId="375CF3A3" w:rsidTr="00B21582">
        <w:trPr>
          <w:trHeight w:val="300"/>
          <w:del w:id="29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15B7EA85" w:rsidR="00E16572" w:rsidRPr="00B21582" w:rsidDel="009C19DC" w:rsidRDefault="00E16572" w:rsidP="00E16572">
            <w:pPr>
              <w:spacing w:line="240" w:lineRule="auto"/>
              <w:ind w:firstLine="0"/>
              <w:rPr>
                <w:del w:id="2926" w:author="Nate Bachmeier [AWS-SA]" w:date="2023-05-04T18:11:00Z"/>
                <w:rFonts w:ascii="Calibri" w:eastAsia="Times New Roman" w:hAnsi="Calibri" w:cs="Calibri"/>
                <w:b w:val="0"/>
                <w:bCs w:val="0"/>
                <w:color w:val="000000"/>
                <w:sz w:val="22"/>
              </w:rPr>
            </w:pPr>
            <w:del w:id="2927" w:author="Nate Bachmeier [AWS-SA]" w:date="2023-05-04T18:11:00Z">
              <w:r w:rsidRPr="00E16572" w:rsidDel="009C19DC">
                <w:rPr>
                  <w:rFonts w:ascii="Calibri" w:eastAsia="Times New Roman" w:hAnsi="Calibri" w:cs="Calibri"/>
                  <w:color w:val="000000"/>
                  <w:sz w:val="22"/>
                </w:rPr>
                <w:delText>shaking hands</w:delText>
              </w:r>
            </w:del>
          </w:p>
        </w:tc>
        <w:tc>
          <w:tcPr>
            <w:tcW w:w="5348" w:type="dxa"/>
            <w:noWrap/>
            <w:hideMark/>
          </w:tcPr>
          <w:p w14:paraId="16DD977E" w14:textId="3959715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28" w:author="Nate Bachmeier [AWS-SA]" w:date="2023-05-04T18:11:00Z"/>
                <w:rFonts w:ascii="Calibri" w:eastAsia="Times New Roman" w:hAnsi="Calibri" w:cs="Calibri"/>
                <w:color w:val="000000"/>
                <w:sz w:val="22"/>
              </w:rPr>
            </w:pPr>
            <w:del w:id="2929" w:author="Nate Bachmeier [AWS-SA]" w:date="2023-05-04T18:11:00Z">
              <w:r w:rsidRPr="00E16572" w:rsidDel="009C19DC">
                <w:rPr>
                  <w:rFonts w:ascii="Calibri" w:eastAsia="Times New Roman" w:hAnsi="Calibri" w:cs="Calibri"/>
                  <w:color w:val="000000"/>
                  <w:sz w:val="22"/>
                </w:rPr>
                <w:delText>632</w:delText>
              </w:r>
            </w:del>
          </w:p>
        </w:tc>
      </w:tr>
      <w:tr w:rsidR="00E16572" w:rsidRPr="00E16572" w:rsidDel="009C19DC" w14:paraId="7C2C107F" w14:textId="479D7836" w:rsidTr="00B21582">
        <w:trPr>
          <w:cnfStyle w:val="000000100000" w:firstRow="0" w:lastRow="0" w:firstColumn="0" w:lastColumn="0" w:oddVBand="0" w:evenVBand="0" w:oddHBand="1" w:evenHBand="0" w:firstRowFirstColumn="0" w:firstRowLastColumn="0" w:lastRowFirstColumn="0" w:lastRowLastColumn="0"/>
          <w:trHeight w:val="300"/>
          <w:del w:id="29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6420E548" w:rsidR="00E16572" w:rsidRPr="00B21582" w:rsidDel="009C19DC" w:rsidRDefault="00E16572" w:rsidP="00E16572">
            <w:pPr>
              <w:spacing w:line="240" w:lineRule="auto"/>
              <w:ind w:firstLine="0"/>
              <w:rPr>
                <w:del w:id="2931" w:author="Nate Bachmeier [AWS-SA]" w:date="2023-05-04T18:11:00Z"/>
                <w:rFonts w:ascii="Calibri" w:eastAsia="Times New Roman" w:hAnsi="Calibri" w:cs="Calibri"/>
                <w:b w:val="0"/>
                <w:bCs w:val="0"/>
                <w:color w:val="000000"/>
                <w:sz w:val="22"/>
              </w:rPr>
            </w:pPr>
            <w:del w:id="2932" w:author="Nate Bachmeier [AWS-SA]" w:date="2023-05-04T18:11:00Z">
              <w:r w:rsidRPr="00E16572" w:rsidDel="009C19DC">
                <w:rPr>
                  <w:rFonts w:ascii="Calibri" w:eastAsia="Times New Roman" w:hAnsi="Calibri" w:cs="Calibri"/>
                  <w:color w:val="000000"/>
                  <w:sz w:val="22"/>
                </w:rPr>
                <w:delText>shaking head</w:delText>
              </w:r>
            </w:del>
          </w:p>
        </w:tc>
        <w:tc>
          <w:tcPr>
            <w:tcW w:w="5348" w:type="dxa"/>
            <w:noWrap/>
            <w:hideMark/>
          </w:tcPr>
          <w:p w14:paraId="53D06128" w14:textId="3B2CFAC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33" w:author="Nate Bachmeier [AWS-SA]" w:date="2023-05-04T18:11:00Z"/>
                <w:rFonts w:ascii="Calibri" w:eastAsia="Times New Roman" w:hAnsi="Calibri" w:cs="Calibri"/>
                <w:color w:val="000000"/>
                <w:sz w:val="22"/>
              </w:rPr>
            </w:pPr>
            <w:del w:id="2934" w:author="Nate Bachmeier [AWS-SA]" w:date="2023-05-04T18:11:00Z">
              <w:r w:rsidRPr="00E16572" w:rsidDel="009C19DC">
                <w:rPr>
                  <w:rFonts w:ascii="Calibri" w:eastAsia="Times New Roman" w:hAnsi="Calibri" w:cs="Calibri"/>
                  <w:color w:val="000000"/>
                  <w:sz w:val="22"/>
                </w:rPr>
                <w:delText>815</w:delText>
              </w:r>
            </w:del>
          </w:p>
        </w:tc>
      </w:tr>
      <w:tr w:rsidR="00E16572" w:rsidRPr="00E16572" w:rsidDel="009C19DC" w14:paraId="6EAB6125" w14:textId="34E4E0A8" w:rsidTr="00B21582">
        <w:trPr>
          <w:trHeight w:val="300"/>
          <w:del w:id="29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143F0236" w:rsidR="00E16572" w:rsidRPr="00B21582" w:rsidDel="009C19DC" w:rsidRDefault="00E16572" w:rsidP="00E16572">
            <w:pPr>
              <w:spacing w:line="240" w:lineRule="auto"/>
              <w:ind w:firstLine="0"/>
              <w:rPr>
                <w:del w:id="2936" w:author="Nate Bachmeier [AWS-SA]" w:date="2023-05-04T18:11:00Z"/>
                <w:rFonts w:ascii="Calibri" w:eastAsia="Times New Roman" w:hAnsi="Calibri" w:cs="Calibri"/>
                <w:b w:val="0"/>
                <w:bCs w:val="0"/>
                <w:color w:val="000000"/>
                <w:sz w:val="22"/>
              </w:rPr>
            </w:pPr>
            <w:del w:id="2937" w:author="Nate Bachmeier [AWS-SA]" w:date="2023-05-04T18:11:00Z">
              <w:r w:rsidRPr="00E16572" w:rsidDel="009C19DC">
                <w:rPr>
                  <w:rFonts w:ascii="Calibri" w:eastAsia="Times New Roman" w:hAnsi="Calibri" w:cs="Calibri"/>
                  <w:color w:val="000000"/>
                  <w:sz w:val="22"/>
                </w:rPr>
                <w:delText>shaping bread dough</w:delText>
              </w:r>
            </w:del>
          </w:p>
        </w:tc>
        <w:tc>
          <w:tcPr>
            <w:tcW w:w="5348" w:type="dxa"/>
            <w:noWrap/>
            <w:hideMark/>
          </w:tcPr>
          <w:p w14:paraId="2D3894A6" w14:textId="6F4B400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38" w:author="Nate Bachmeier [AWS-SA]" w:date="2023-05-04T18:11:00Z"/>
                <w:rFonts w:ascii="Calibri" w:eastAsia="Times New Roman" w:hAnsi="Calibri" w:cs="Calibri"/>
                <w:color w:val="000000"/>
                <w:sz w:val="22"/>
              </w:rPr>
            </w:pPr>
            <w:del w:id="2939" w:author="Nate Bachmeier [AWS-SA]" w:date="2023-05-04T18:11:00Z">
              <w:r w:rsidRPr="00E16572" w:rsidDel="009C19DC">
                <w:rPr>
                  <w:rFonts w:ascii="Calibri" w:eastAsia="Times New Roman" w:hAnsi="Calibri" w:cs="Calibri"/>
                  <w:color w:val="000000"/>
                  <w:sz w:val="22"/>
                </w:rPr>
                <w:delText>657</w:delText>
              </w:r>
            </w:del>
          </w:p>
        </w:tc>
      </w:tr>
      <w:tr w:rsidR="00E16572" w:rsidRPr="00E16572" w:rsidDel="009C19DC" w14:paraId="32383BB9" w14:textId="710E0682" w:rsidTr="00B21582">
        <w:trPr>
          <w:cnfStyle w:val="000000100000" w:firstRow="0" w:lastRow="0" w:firstColumn="0" w:lastColumn="0" w:oddVBand="0" w:evenVBand="0" w:oddHBand="1" w:evenHBand="0" w:firstRowFirstColumn="0" w:firstRowLastColumn="0" w:lastRowFirstColumn="0" w:lastRowLastColumn="0"/>
          <w:trHeight w:val="300"/>
          <w:del w:id="29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3A3635E1" w:rsidR="00E16572" w:rsidRPr="00B21582" w:rsidDel="009C19DC" w:rsidRDefault="00E16572" w:rsidP="00E16572">
            <w:pPr>
              <w:spacing w:line="240" w:lineRule="auto"/>
              <w:ind w:firstLine="0"/>
              <w:rPr>
                <w:del w:id="2941" w:author="Nate Bachmeier [AWS-SA]" w:date="2023-05-04T18:11:00Z"/>
                <w:rFonts w:ascii="Calibri" w:eastAsia="Times New Roman" w:hAnsi="Calibri" w:cs="Calibri"/>
                <w:b w:val="0"/>
                <w:bCs w:val="0"/>
                <w:color w:val="000000"/>
                <w:sz w:val="22"/>
              </w:rPr>
            </w:pPr>
            <w:del w:id="2942" w:author="Nate Bachmeier [AWS-SA]" w:date="2023-05-04T18:11:00Z">
              <w:r w:rsidRPr="00E16572" w:rsidDel="009C19DC">
                <w:rPr>
                  <w:rFonts w:ascii="Calibri" w:eastAsia="Times New Roman" w:hAnsi="Calibri" w:cs="Calibri"/>
                  <w:color w:val="000000"/>
                  <w:sz w:val="22"/>
                </w:rPr>
                <w:delText>sharpening knives</w:delText>
              </w:r>
            </w:del>
          </w:p>
        </w:tc>
        <w:tc>
          <w:tcPr>
            <w:tcW w:w="5348" w:type="dxa"/>
            <w:noWrap/>
            <w:hideMark/>
          </w:tcPr>
          <w:p w14:paraId="78C4D54F" w14:textId="2880D23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43" w:author="Nate Bachmeier [AWS-SA]" w:date="2023-05-04T18:11:00Z"/>
                <w:rFonts w:ascii="Calibri" w:eastAsia="Times New Roman" w:hAnsi="Calibri" w:cs="Calibri"/>
                <w:color w:val="000000"/>
                <w:sz w:val="22"/>
              </w:rPr>
            </w:pPr>
            <w:del w:id="2944" w:author="Nate Bachmeier [AWS-SA]" w:date="2023-05-04T18:11:00Z">
              <w:r w:rsidRPr="00E16572" w:rsidDel="009C19DC">
                <w:rPr>
                  <w:rFonts w:ascii="Calibri" w:eastAsia="Times New Roman" w:hAnsi="Calibri" w:cs="Calibri"/>
                  <w:color w:val="000000"/>
                  <w:sz w:val="22"/>
                </w:rPr>
                <w:delText>800</w:delText>
              </w:r>
            </w:del>
          </w:p>
        </w:tc>
      </w:tr>
      <w:tr w:rsidR="00E16572" w:rsidRPr="00E16572" w:rsidDel="009C19DC" w14:paraId="2918993C" w14:textId="475430C6" w:rsidTr="00B21582">
        <w:trPr>
          <w:trHeight w:val="300"/>
          <w:del w:id="29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60CD906F" w:rsidR="00E16572" w:rsidRPr="00B21582" w:rsidDel="009C19DC" w:rsidRDefault="00E16572" w:rsidP="00E16572">
            <w:pPr>
              <w:spacing w:line="240" w:lineRule="auto"/>
              <w:ind w:firstLine="0"/>
              <w:rPr>
                <w:del w:id="2946" w:author="Nate Bachmeier [AWS-SA]" w:date="2023-05-04T18:11:00Z"/>
                <w:rFonts w:ascii="Calibri" w:eastAsia="Times New Roman" w:hAnsi="Calibri" w:cs="Calibri"/>
                <w:b w:val="0"/>
                <w:bCs w:val="0"/>
                <w:color w:val="000000"/>
                <w:sz w:val="22"/>
              </w:rPr>
            </w:pPr>
            <w:del w:id="2947" w:author="Nate Bachmeier [AWS-SA]" w:date="2023-05-04T18:11:00Z">
              <w:r w:rsidRPr="00E16572" w:rsidDel="009C19DC">
                <w:rPr>
                  <w:rFonts w:ascii="Calibri" w:eastAsia="Times New Roman" w:hAnsi="Calibri" w:cs="Calibri"/>
                  <w:color w:val="000000"/>
                  <w:sz w:val="22"/>
                </w:rPr>
                <w:delText>sharpening pencil</w:delText>
              </w:r>
            </w:del>
          </w:p>
        </w:tc>
        <w:tc>
          <w:tcPr>
            <w:tcW w:w="5348" w:type="dxa"/>
            <w:noWrap/>
            <w:hideMark/>
          </w:tcPr>
          <w:p w14:paraId="75A3D468" w14:textId="0AD5CE3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48" w:author="Nate Bachmeier [AWS-SA]" w:date="2023-05-04T18:11:00Z"/>
                <w:rFonts w:ascii="Calibri" w:eastAsia="Times New Roman" w:hAnsi="Calibri" w:cs="Calibri"/>
                <w:color w:val="000000"/>
                <w:sz w:val="22"/>
              </w:rPr>
            </w:pPr>
            <w:del w:id="2949" w:author="Nate Bachmeier [AWS-SA]" w:date="2023-05-04T18:11:00Z">
              <w:r w:rsidRPr="00E16572" w:rsidDel="009C19DC">
                <w:rPr>
                  <w:rFonts w:ascii="Calibri" w:eastAsia="Times New Roman" w:hAnsi="Calibri" w:cs="Calibri"/>
                  <w:color w:val="000000"/>
                  <w:sz w:val="22"/>
                </w:rPr>
                <w:delText>637</w:delText>
              </w:r>
            </w:del>
          </w:p>
        </w:tc>
      </w:tr>
      <w:tr w:rsidR="00E16572" w:rsidRPr="00E16572" w:rsidDel="009C19DC" w14:paraId="63F46562" w14:textId="3488F378" w:rsidTr="00B21582">
        <w:trPr>
          <w:cnfStyle w:val="000000100000" w:firstRow="0" w:lastRow="0" w:firstColumn="0" w:lastColumn="0" w:oddVBand="0" w:evenVBand="0" w:oddHBand="1" w:evenHBand="0" w:firstRowFirstColumn="0" w:firstRowLastColumn="0" w:lastRowFirstColumn="0" w:lastRowLastColumn="0"/>
          <w:trHeight w:val="300"/>
          <w:del w:id="29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44CFB69D" w:rsidR="00E16572" w:rsidRPr="00B21582" w:rsidDel="009C19DC" w:rsidRDefault="00E16572" w:rsidP="00E16572">
            <w:pPr>
              <w:spacing w:line="240" w:lineRule="auto"/>
              <w:ind w:firstLine="0"/>
              <w:rPr>
                <w:del w:id="2951" w:author="Nate Bachmeier [AWS-SA]" w:date="2023-05-04T18:11:00Z"/>
                <w:rFonts w:ascii="Calibri" w:eastAsia="Times New Roman" w:hAnsi="Calibri" w:cs="Calibri"/>
                <w:b w:val="0"/>
                <w:bCs w:val="0"/>
                <w:color w:val="000000"/>
                <w:sz w:val="22"/>
              </w:rPr>
            </w:pPr>
            <w:del w:id="2952" w:author="Nate Bachmeier [AWS-SA]" w:date="2023-05-04T18:11:00Z">
              <w:r w:rsidRPr="00E16572" w:rsidDel="009C19DC">
                <w:rPr>
                  <w:rFonts w:ascii="Calibri" w:eastAsia="Times New Roman" w:hAnsi="Calibri" w:cs="Calibri"/>
                  <w:color w:val="000000"/>
                  <w:sz w:val="22"/>
                </w:rPr>
                <w:delText>shaving head</w:delText>
              </w:r>
            </w:del>
          </w:p>
        </w:tc>
        <w:tc>
          <w:tcPr>
            <w:tcW w:w="5348" w:type="dxa"/>
            <w:noWrap/>
            <w:hideMark/>
          </w:tcPr>
          <w:p w14:paraId="441B3CB3" w14:textId="086F652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53" w:author="Nate Bachmeier [AWS-SA]" w:date="2023-05-04T18:11:00Z"/>
                <w:rFonts w:ascii="Calibri" w:eastAsia="Times New Roman" w:hAnsi="Calibri" w:cs="Calibri"/>
                <w:color w:val="000000"/>
                <w:sz w:val="22"/>
              </w:rPr>
            </w:pPr>
            <w:del w:id="2954" w:author="Nate Bachmeier [AWS-SA]" w:date="2023-05-04T18:11:00Z">
              <w:r w:rsidRPr="00E16572" w:rsidDel="009C19DC">
                <w:rPr>
                  <w:rFonts w:ascii="Calibri" w:eastAsia="Times New Roman" w:hAnsi="Calibri" w:cs="Calibri"/>
                  <w:color w:val="000000"/>
                  <w:sz w:val="22"/>
                </w:rPr>
                <w:delText>609</w:delText>
              </w:r>
            </w:del>
          </w:p>
        </w:tc>
      </w:tr>
      <w:tr w:rsidR="00E16572" w:rsidRPr="00E16572" w:rsidDel="009C19DC" w14:paraId="75D99337" w14:textId="37D8F98D" w:rsidTr="00B21582">
        <w:trPr>
          <w:trHeight w:val="300"/>
          <w:del w:id="29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30CE40A5" w:rsidR="00E16572" w:rsidRPr="00B21582" w:rsidDel="009C19DC" w:rsidRDefault="00E16572" w:rsidP="00E16572">
            <w:pPr>
              <w:spacing w:line="240" w:lineRule="auto"/>
              <w:ind w:firstLine="0"/>
              <w:rPr>
                <w:del w:id="2956" w:author="Nate Bachmeier [AWS-SA]" w:date="2023-05-04T18:11:00Z"/>
                <w:rFonts w:ascii="Calibri" w:eastAsia="Times New Roman" w:hAnsi="Calibri" w:cs="Calibri"/>
                <w:b w:val="0"/>
                <w:bCs w:val="0"/>
                <w:color w:val="000000"/>
                <w:sz w:val="22"/>
              </w:rPr>
            </w:pPr>
            <w:del w:id="2957" w:author="Nate Bachmeier [AWS-SA]" w:date="2023-05-04T18:11:00Z">
              <w:r w:rsidRPr="00E16572" w:rsidDel="009C19DC">
                <w:rPr>
                  <w:rFonts w:ascii="Calibri" w:eastAsia="Times New Roman" w:hAnsi="Calibri" w:cs="Calibri"/>
                  <w:color w:val="000000"/>
                  <w:sz w:val="22"/>
                </w:rPr>
                <w:delText>shaving legs</w:delText>
              </w:r>
            </w:del>
          </w:p>
        </w:tc>
        <w:tc>
          <w:tcPr>
            <w:tcW w:w="5348" w:type="dxa"/>
            <w:noWrap/>
            <w:hideMark/>
          </w:tcPr>
          <w:p w14:paraId="5221CD9B" w14:textId="6018F0C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58" w:author="Nate Bachmeier [AWS-SA]" w:date="2023-05-04T18:11:00Z"/>
                <w:rFonts w:ascii="Calibri" w:eastAsia="Times New Roman" w:hAnsi="Calibri" w:cs="Calibri"/>
                <w:color w:val="000000"/>
                <w:sz w:val="22"/>
              </w:rPr>
            </w:pPr>
            <w:del w:id="2959" w:author="Nate Bachmeier [AWS-SA]" w:date="2023-05-04T18:11:00Z">
              <w:r w:rsidRPr="00E16572" w:rsidDel="009C19DC">
                <w:rPr>
                  <w:rFonts w:ascii="Calibri" w:eastAsia="Times New Roman" w:hAnsi="Calibri" w:cs="Calibri"/>
                  <w:color w:val="000000"/>
                  <w:sz w:val="22"/>
                </w:rPr>
                <w:delText>500</w:delText>
              </w:r>
            </w:del>
          </w:p>
        </w:tc>
      </w:tr>
      <w:tr w:rsidR="00E16572" w:rsidRPr="00E16572" w:rsidDel="009C19DC" w14:paraId="432CEDA3" w14:textId="18DB6368" w:rsidTr="00B21582">
        <w:trPr>
          <w:cnfStyle w:val="000000100000" w:firstRow="0" w:lastRow="0" w:firstColumn="0" w:lastColumn="0" w:oddVBand="0" w:evenVBand="0" w:oddHBand="1" w:evenHBand="0" w:firstRowFirstColumn="0" w:firstRowLastColumn="0" w:lastRowFirstColumn="0" w:lastRowLastColumn="0"/>
          <w:trHeight w:val="300"/>
          <w:del w:id="29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4F02A834" w:rsidR="00E16572" w:rsidRPr="00B21582" w:rsidDel="009C19DC" w:rsidRDefault="00E16572" w:rsidP="00E16572">
            <w:pPr>
              <w:spacing w:line="240" w:lineRule="auto"/>
              <w:ind w:firstLine="0"/>
              <w:rPr>
                <w:del w:id="2961" w:author="Nate Bachmeier [AWS-SA]" w:date="2023-05-04T18:11:00Z"/>
                <w:rFonts w:ascii="Calibri" w:eastAsia="Times New Roman" w:hAnsi="Calibri" w:cs="Calibri"/>
                <w:b w:val="0"/>
                <w:bCs w:val="0"/>
                <w:color w:val="000000"/>
                <w:sz w:val="22"/>
              </w:rPr>
            </w:pPr>
            <w:del w:id="2962" w:author="Nate Bachmeier [AWS-SA]" w:date="2023-05-04T18:11:00Z">
              <w:r w:rsidRPr="00E16572" w:rsidDel="009C19DC">
                <w:rPr>
                  <w:rFonts w:ascii="Calibri" w:eastAsia="Times New Roman" w:hAnsi="Calibri" w:cs="Calibri"/>
                  <w:color w:val="000000"/>
                  <w:sz w:val="22"/>
                </w:rPr>
                <w:delText>shearing sheep</w:delText>
              </w:r>
            </w:del>
          </w:p>
        </w:tc>
        <w:tc>
          <w:tcPr>
            <w:tcW w:w="5348" w:type="dxa"/>
            <w:noWrap/>
            <w:hideMark/>
          </w:tcPr>
          <w:p w14:paraId="6C7AEEED" w14:textId="5A12A89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63" w:author="Nate Bachmeier [AWS-SA]" w:date="2023-05-04T18:11:00Z"/>
                <w:rFonts w:ascii="Calibri" w:eastAsia="Times New Roman" w:hAnsi="Calibri" w:cs="Calibri"/>
                <w:color w:val="000000"/>
                <w:sz w:val="22"/>
              </w:rPr>
            </w:pPr>
            <w:del w:id="2964" w:author="Nate Bachmeier [AWS-SA]" w:date="2023-05-04T18:11:00Z">
              <w:r w:rsidRPr="00E16572" w:rsidDel="009C19DC">
                <w:rPr>
                  <w:rFonts w:ascii="Calibri" w:eastAsia="Times New Roman" w:hAnsi="Calibri" w:cs="Calibri"/>
                  <w:color w:val="000000"/>
                  <w:sz w:val="22"/>
                </w:rPr>
                <w:delText>833</w:delText>
              </w:r>
            </w:del>
          </w:p>
        </w:tc>
      </w:tr>
      <w:tr w:rsidR="00E16572" w:rsidRPr="00E16572" w:rsidDel="009C19DC" w14:paraId="623D289E" w14:textId="04977837" w:rsidTr="00B21582">
        <w:trPr>
          <w:trHeight w:val="300"/>
          <w:del w:id="29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039312BC" w:rsidR="00E16572" w:rsidRPr="00B21582" w:rsidDel="009C19DC" w:rsidRDefault="00E16572" w:rsidP="00E16572">
            <w:pPr>
              <w:spacing w:line="240" w:lineRule="auto"/>
              <w:ind w:firstLine="0"/>
              <w:rPr>
                <w:del w:id="2966" w:author="Nate Bachmeier [AWS-SA]" w:date="2023-05-04T18:11:00Z"/>
                <w:rFonts w:ascii="Calibri" w:eastAsia="Times New Roman" w:hAnsi="Calibri" w:cs="Calibri"/>
                <w:b w:val="0"/>
                <w:bCs w:val="0"/>
                <w:color w:val="000000"/>
                <w:sz w:val="22"/>
              </w:rPr>
            </w:pPr>
            <w:del w:id="2967" w:author="Nate Bachmeier [AWS-SA]" w:date="2023-05-04T18:11:00Z">
              <w:r w:rsidRPr="00E16572" w:rsidDel="009C19DC">
                <w:rPr>
                  <w:rFonts w:ascii="Calibri" w:eastAsia="Times New Roman" w:hAnsi="Calibri" w:cs="Calibri"/>
                  <w:color w:val="000000"/>
                  <w:sz w:val="22"/>
                </w:rPr>
                <w:delText>shining flashlight</w:delText>
              </w:r>
            </w:del>
          </w:p>
        </w:tc>
        <w:tc>
          <w:tcPr>
            <w:tcW w:w="5348" w:type="dxa"/>
            <w:noWrap/>
            <w:hideMark/>
          </w:tcPr>
          <w:p w14:paraId="3CECC48D" w14:textId="5AC9A3A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68" w:author="Nate Bachmeier [AWS-SA]" w:date="2023-05-04T18:11:00Z"/>
                <w:rFonts w:ascii="Calibri" w:eastAsia="Times New Roman" w:hAnsi="Calibri" w:cs="Calibri"/>
                <w:color w:val="000000"/>
                <w:sz w:val="22"/>
              </w:rPr>
            </w:pPr>
            <w:del w:id="2969" w:author="Nate Bachmeier [AWS-SA]" w:date="2023-05-04T18:11:00Z">
              <w:r w:rsidRPr="00E16572" w:rsidDel="009C19DC">
                <w:rPr>
                  <w:rFonts w:ascii="Calibri" w:eastAsia="Times New Roman" w:hAnsi="Calibri" w:cs="Calibri"/>
                  <w:color w:val="000000"/>
                  <w:sz w:val="22"/>
                </w:rPr>
                <w:delText>590</w:delText>
              </w:r>
            </w:del>
          </w:p>
        </w:tc>
      </w:tr>
      <w:tr w:rsidR="00E16572" w:rsidRPr="00E16572" w:rsidDel="009C19DC" w14:paraId="7CB0B579" w14:textId="0A89A445" w:rsidTr="00B21582">
        <w:trPr>
          <w:cnfStyle w:val="000000100000" w:firstRow="0" w:lastRow="0" w:firstColumn="0" w:lastColumn="0" w:oddVBand="0" w:evenVBand="0" w:oddHBand="1" w:evenHBand="0" w:firstRowFirstColumn="0" w:firstRowLastColumn="0" w:lastRowFirstColumn="0" w:lastRowLastColumn="0"/>
          <w:trHeight w:val="300"/>
          <w:del w:id="29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01D49866" w:rsidR="00E16572" w:rsidRPr="00B21582" w:rsidDel="009C19DC" w:rsidRDefault="00E16572" w:rsidP="00E16572">
            <w:pPr>
              <w:spacing w:line="240" w:lineRule="auto"/>
              <w:ind w:firstLine="0"/>
              <w:rPr>
                <w:del w:id="2971" w:author="Nate Bachmeier [AWS-SA]" w:date="2023-05-04T18:11:00Z"/>
                <w:rFonts w:ascii="Calibri" w:eastAsia="Times New Roman" w:hAnsi="Calibri" w:cs="Calibri"/>
                <w:b w:val="0"/>
                <w:bCs w:val="0"/>
                <w:color w:val="000000"/>
                <w:sz w:val="22"/>
              </w:rPr>
            </w:pPr>
            <w:del w:id="2972" w:author="Nate Bachmeier [AWS-SA]" w:date="2023-05-04T18:11:00Z">
              <w:r w:rsidRPr="00E16572" w:rsidDel="009C19DC">
                <w:rPr>
                  <w:rFonts w:ascii="Calibri" w:eastAsia="Times New Roman" w:hAnsi="Calibri" w:cs="Calibri"/>
                  <w:color w:val="000000"/>
                  <w:sz w:val="22"/>
                </w:rPr>
                <w:delText>shining shoes</w:delText>
              </w:r>
            </w:del>
          </w:p>
        </w:tc>
        <w:tc>
          <w:tcPr>
            <w:tcW w:w="5348" w:type="dxa"/>
            <w:noWrap/>
            <w:hideMark/>
          </w:tcPr>
          <w:p w14:paraId="04E5BDD8" w14:textId="67783B5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73" w:author="Nate Bachmeier [AWS-SA]" w:date="2023-05-04T18:11:00Z"/>
                <w:rFonts w:ascii="Calibri" w:eastAsia="Times New Roman" w:hAnsi="Calibri" w:cs="Calibri"/>
                <w:color w:val="000000"/>
                <w:sz w:val="22"/>
              </w:rPr>
            </w:pPr>
            <w:del w:id="2974" w:author="Nate Bachmeier [AWS-SA]" w:date="2023-05-04T18:11:00Z">
              <w:r w:rsidRPr="00E16572" w:rsidDel="009C19DC">
                <w:rPr>
                  <w:rFonts w:ascii="Calibri" w:eastAsia="Times New Roman" w:hAnsi="Calibri" w:cs="Calibri"/>
                  <w:color w:val="000000"/>
                  <w:sz w:val="22"/>
                </w:rPr>
                <w:delText>762</w:delText>
              </w:r>
            </w:del>
          </w:p>
        </w:tc>
      </w:tr>
      <w:tr w:rsidR="00E16572" w:rsidRPr="00E16572" w:rsidDel="009C19DC" w14:paraId="5463F365" w14:textId="46BA6660" w:rsidTr="00B21582">
        <w:trPr>
          <w:trHeight w:val="300"/>
          <w:del w:id="29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1EEE22FD" w:rsidR="00E16572" w:rsidRPr="00B21582" w:rsidDel="009C19DC" w:rsidRDefault="00E16572" w:rsidP="00E16572">
            <w:pPr>
              <w:spacing w:line="240" w:lineRule="auto"/>
              <w:ind w:firstLine="0"/>
              <w:rPr>
                <w:del w:id="2976" w:author="Nate Bachmeier [AWS-SA]" w:date="2023-05-04T18:11:00Z"/>
                <w:rFonts w:ascii="Calibri" w:eastAsia="Times New Roman" w:hAnsi="Calibri" w:cs="Calibri"/>
                <w:b w:val="0"/>
                <w:bCs w:val="0"/>
                <w:color w:val="000000"/>
                <w:sz w:val="22"/>
              </w:rPr>
            </w:pPr>
            <w:del w:id="2977" w:author="Nate Bachmeier [AWS-SA]" w:date="2023-05-04T18:11:00Z">
              <w:r w:rsidRPr="00E16572" w:rsidDel="009C19DC">
                <w:rPr>
                  <w:rFonts w:ascii="Calibri" w:eastAsia="Times New Roman" w:hAnsi="Calibri" w:cs="Calibri"/>
                  <w:color w:val="000000"/>
                  <w:sz w:val="22"/>
                </w:rPr>
                <w:delText>shoot dance</w:delText>
              </w:r>
            </w:del>
          </w:p>
        </w:tc>
        <w:tc>
          <w:tcPr>
            <w:tcW w:w="5348" w:type="dxa"/>
            <w:noWrap/>
            <w:hideMark/>
          </w:tcPr>
          <w:p w14:paraId="7915CCEF" w14:textId="77F32AB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78" w:author="Nate Bachmeier [AWS-SA]" w:date="2023-05-04T18:11:00Z"/>
                <w:rFonts w:ascii="Calibri" w:eastAsia="Times New Roman" w:hAnsi="Calibri" w:cs="Calibri"/>
                <w:color w:val="000000"/>
                <w:sz w:val="22"/>
              </w:rPr>
            </w:pPr>
            <w:del w:id="2979" w:author="Nate Bachmeier [AWS-SA]" w:date="2023-05-04T18:11:00Z">
              <w:r w:rsidRPr="00E16572" w:rsidDel="009C19DC">
                <w:rPr>
                  <w:rFonts w:ascii="Calibri" w:eastAsia="Times New Roman" w:hAnsi="Calibri" w:cs="Calibri"/>
                  <w:color w:val="000000"/>
                  <w:sz w:val="22"/>
                </w:rPr>
                <w:delText>472</w:delText>
              </w:r>
            </w:del>
          </w:p>
        </w:tc>
      </w:tr>
      <w:tr w:rsidR="00E16572" w:rsidRPr="00E16572" w:rsidDel="009C19DC" w14:paraId="5669F5F9" w14:textId="1ABE7ED3" w:rsidTr="00B21582">
        <w:trPr>
          <w:cnfStyle w:val="000000100000" w:firstRow="0" w:lastRow="0" w:firstColumn="0" w:lastColumn="0" w:oddVBand="0" w:evenVBand="0" w:oddHBand="1" w:evenHBand="0" w:firstRowFirstColumn="0" w:firstRowLastColumn="0" w:lastRowFirstColumn="0" w:lastRowLastColumn="0"/>
          <w:trHeight w:val="300"/>
          <w:del w:id="29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41887E87" w:rsidR="00E16572" w:rsidRPr="00B21582" w:rsidDel="009C19DC" w:rsidRDefault="00E16572" w:rsidP="00E16572">
            <w:pPr>
              <w:spacing w:line="240" w:lineRule="auto"/>
              <w:ind w:firstLine="0"/>
              <w:rPr>
                <w:del w:id="2981" w:author="Nate Bachmeier [AWS-SA]" w:date="2023-05-04T18:11:00Z"/>
                <w:rFonts w:ascii="Calibri" w:eastAsia="Times New Roman" w:hAnsi="Calibri" w:cs="Calibri"/>
                <w:b w:val="0"/>
                <w:bCs w:val="0"/>
                <w:color w:val="000000"/>
                <w:sz w:val="22"/>
              </w:rPr>
            </w:pPr>
            <w:del w:id="2982" w:author="Nate Bachmeier [AWS-SA]" w:date="2023-05-04T18:11:00Z">
              <w:r w:rsidRPr="00E16572" w:rsidDel="009C19DC">
                <w:rPr>
                  <w:rFonts w:ascii="Calibri" w:eastAsia="Times New Roman" w:hAnsi="Calibri" w:cs="Calibri"/>
                  <w:color w:val="000000"/>
                  <w:sz w:val="22"/>
                </w:rPr>
                <w:delText>shooting basketball</w:delText>
              </w:r>
            </w:del>
          </w:p>
        </w:tc>
        <w:tc>
          <w:tcPr>
            <w:tcW w:w="5348" w:type="dxa"/>
            <w:noWrap/>
            <w:hideMark/>
          </w:tcPr>
          <w:p w14:paraId="76E1FB13" w14:textId="1AB7DDA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83" w:author="Nate Bachmeier [AWS-SA]" w:date="2023-05-04T18:11:00Z"/>
                <w:rFonts w:ascii="Calibri" w:eastAsia="Times New Roman" w:hAnsi="Calibri" w:cs="Calibri"/>
                <w:color w:val="000000"/>
                <w:sz w:val="22"/>
              </w:rPr>
            </w:pPr>
            <w:del w:id="2984" w:author="Nate Bachmeier [AWS-SA]" w:date="2023-05-04T18:11:00Z">
              <w:r w:rsidRPr="00E16572" w:rsidDel="009C19DC">
                <w:rPr>
                  <w:rFonts w:ascii="Calibri" w:eastAsia="Times New Roman" w:hAnsi="Calibri" w:cs="Calibri"/>
                  <w:color w:val="000000"/>
                  <w:sz w:val="22"/>
                </w:rPr>
                <w:delText>765</w:delText>
              </w:r>
            </w:del>
          </w:p>
        </w:tc>
      </w:tr>
      <w:tr w:rsidR="00E16572" w:rsidRPr="00E16572" w:rsidDel="009C19DC" w14:paraId="1EF814F3" w14:textId="081BD617" w:rsidTr="00B21582">
        <w:trPr>
          <w:trHeight w:val="300"/>
          <w:del w:id="29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296AED3D" w:rsidR="00E16572" w:rsidRPr="00B21582" w:rsidDel="009C19DC" w:rsidRDefault="00E16572" w:rsidP="00E16572">
            <w:pPr>
              <w:spacing w:line="240" w:lineRule="auto"/>
              <w:ind w:firstLine="0"/>
              <w:rPr>
                <w:del w:id="2986" w:author="Nate Bachmeier [AWS-SA]" w:date="2023-05-04T18:11:00Z"/>
                <w:rFonts w:ascii="Calibri" w:eastAsia="Times New Roman" w:hAnsi="Calibri" w:cs="Calibri"/>
                <w:b w:val="0"/>
                <w:bCs w:val="0"/>
                <w:color w:val="000000"/>
                <w:sz w:val="22"/>
              </w:rPr>
            </w:pPr>
            <w:del w:id="2987" w:author="Nate Bachmeier [AWS-SA]" w:date="2023-05-04T18:11:00Z">
              <w:r w:rsidRPr="00E16572" w:rsidDel="009C19DC">
                <w:rPr>
                  <w:rFonts w:ascii="Calibri" w:eastAsia="Times New Roman" w:hAnsi="Calibri" w:cs="Calibri"/>
                  <w:color w:val="000000"/>
                  <w:sz w:val="22"/>
                </w:rPr>
                <w:delText>shooting goal (soccer)</w:delText>
              </w:r>
            </w:del>
          </w:p>
        </w:tc>
        <w:tc>
          <w:tcPr>
            <w:tcW w:w="5348" w:type="dxa"/>
            <w:noWrap/>
            <w:hideMark/>
          </w:tcPr>
          <w:p w14:paraId="4BA89F67" w14:textId="7D357D7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88" w:author="Nate Bachmeier [AWS-SA]" w:date="2023-05-04T18:11:00Z"/>
                <w:rFonts w:ascii="Calibri" w:eastAsia="Times New Roman" w:hAnsi="Calibri" w:cs="Calibri"/>
                <w:color w:val="000000"/>
                <w:sz w:val="22"/>
              </w:rPr>
            </w:pPr>
            <w:del w:id="2989" w:author="Nate Bachmeier [AWS-SA]" w:date="2023-05-04T18:11:00Z">
              <w:r w:rsidRPr="00E16572" w:rsidDel="009C19DC">
                <w:rPr>
                  <w:rFonts w:ascii="Calibri" w:eastAsia="Times New Roman" w:hAnsi="Calibri" w:cs="Calibri"/>
                  <w:color w:val="000000"/>
                  <w:sz w:val="22"/>
                </w:rPr>
                <w:delText>519</w:delText>
              </w:r>
            </w:del>
          </w:p>
        </w:tc>
      </w:tr>
      <w:tr w:rsidR="00E16572" w:rsidRPr="00E16572" w:rsidDel="009C19DC" w14:paraId="6B936068" w14:textId="6E04F7B7" w:rsidTr="00B21582">
        <w:trPr>
          <w:cnfStyle w:val="000000100000" w:firstRow="0" w:lastRow="0" w:firstColumn="0" w:lastColumn="0" w:oddVBand="0" w:evenVBand="0" w:oddHBand="1" w:evenHBand="0" w:firstRowFirstColumn="0" w:firstRowLastColumn="0" w:lastRowFirstColumn="0" w:lastRowLastColumn="0"/>
          <w:trHeight w:val="300"/>
          <w:del w:id="29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6CD99799" w:rsidR="00E16572" w:rsidRPr="00B21582" w:rsidDel="009C19DC" w:rsidRDefault="00E16572" w:rsidP="00E16572">
            <w:pPr>
              <w:spacing w:line="240" w:lineRule="auto"/>
              <w:ind w:firstLine="0"/>
              <w:rPr>
                <w:del w:id="2991" w:author="Nate Bachmeier [AWS-SA]" w:date="2023-05-04T18:11:00Z"/>
                <w:rFonts w:ascii="Calibri" w:eastAsia="Times New Roman" w:hAnsi="Calibri" w:cs="Calibri"/>
                <w:b w:val="0"/>
                <w:bCs w:val="0"/>
                <w:color w:val="000000"/>
                <w:sz w:val="22"/>
              </w:rPr>
            </w:pPr>
            <w:del w:id="2992" w:author="Nate Bachmeier [AWS-SA]" w:date="2023-05-04T18:11:00Z">
              <w:r w:rsidRPr="00E16572" w:rsidDel="009C19DC">
                <w:rPr>
                  <w:rFonts w:ascii="Calibri" w:eastAsia="Times New Roman" w:hAnsi="Calibri" w:cs="Calibri"/>
                  <w:color w:val="000000"/>
                  <w:sz w:val="22"/>
                </w:rPr>
                <w:delText>shooting off fireworks</w:delText>
              </w:r>
            </w:del>
          </w:p>
        </w:tc>
        <w:tc>
          <w:tcPr>
            <w:tcW w:w="5348" w:type="dxa"/>
            <w:noWrap/>
            <w:hideMark/>
          </w:tcPr>
          <w:p w14:paraId="2EC8E203" w14:textId="0D04037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93" w:author="Nate Bachmeier [AWS-SA]" w:date="2023-05-04T18:11:00Z"/>
                <w:rFonts w:ascii="Calibri" w:eastAsia="Times New Roman" w:hAnsi="Calibri" w:cs="Calibri"/>
                <w:color w:val="000000"/>
                <w:sz w:val="22"/>
              </w:rPr>
            </w:pPr>
            <w:del w:id="2994" w:author="Nate Bachmeier [AWS-SA]" w:date="2023-05-04T18:11:00Z">
              <w:r w:rsidRPr="00E16572" w:rsidDel="009C19DC">
                <w:rPr>
                  <w:rFonts w:ascii="Calibri" w:eastAsia="Times New Roman" w:hAnsi="Calibri" w:cs="Calibri"/>
                  <w:color w:val="000000"/>
                  <w:sz w:val="22"/>
                </w:rPr>
                <w:delText>376</w:delText>
              </w:r>
            </w:del>
          </w:p>
        </w:tc>
      </w:tr>
      <w:tr w:rsidR="00E16572" w:rsidRPr="00E16572" w:rsidDel="009C19DC" w14:paraId="77B5CC7A" w14:textId="4C49C755" w:rsidTr="00B21582">
        <w:trPr>
          <w:trHeight w:val="300"/>
          <w:del w:id="29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4B87341F" w:rsidR="00E16572" w:rsidRPr="00B21582" w:rsidDel="009C19DC" w:rsidRDefault="00E16572" w:rsidP="00E16572">
            <w:pPr>
              <w:spacing w:line="240" w:lineRule="auto"/>
              <w:ind w:firstLine="0"/>
              <w:rPr>
                <w:del w:id="2996" w:author="Nate Bachmeier [AWS-SA]" w:date="2023-05-04T18:11:00Z"/>
                <w:rFonts w:ascii="Calibri" w:eastAsia="Times New Roman" w:hAnsi="Calibri" w:cs="Calibri"/>
                <w:b w:val="0"/>
                <w:bCs w:val="0"/>
                <w:color w:val="000000"/>
                <w:sz w:val="22"/>
              </w:rPr>
            </w:pPr>
            <w:del w:id="2997" w:author="Nate Bachmeier [AWS-SA]" w:date="2023-05-04T18:11:00Z">
              <w:r w:rsidRPr="00E16572" w:rsidDel="009C19DC">
                <w:rPr>
                  <w:rFonts w:ascii="Calibri" w:eastAsia="Times New Roman" w:hAnsi="Calibri" w:cs="Calibri"/>
                  <w:color w:val="000000"/>
                  <w:sz w:val="22"/>
                </w:rPr>
                <w:delText>shopping</w:delText>
              </w:r>
            </w:del>
          </w:p>
        </w:tc>
        <w:tc>
          <w:tcPr>
            <w:tcW w:w="5348" w:type="dxa"/>
            <w:noWrap/>
            <w:hideMark/>
          </w:tcPr>
          <w:p w14:paraId="17321755" w14:textId="72AF5B2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98" w:author="Nate Bachmeier [AWS-SA]" w:date="2023-05-04T18:11:00Z"/>
                <w:rFonts w:ascii="Calibri" w:eastAsia="Times New Roman" w:hAnsi="Calibri" w:cs="Calibri"/>
                <w:color w:val="000000"/>
                <w:sz w:val="22"/>
              </w:rPr>
            </w:pPr>
            <w:del w:id="2999" w:author="Nate Bachmeier [AWS-SA]" w:date="2023-05-04T18:11:00Z">
              <w:r w:rsidRPr="00E16572" w:rsidDel="009C19DC">
                <w:rPr>
                  <w:rFonts w:ascii="Calibri" w:eastAsia="Times New Roman" w:hAnsi="Calibri" w:cs="Calibri"/>
                  <w:color w:val="000000"/>
                  <w:sz w:val="22"/>
                </w:rPr>
                <w:delText>501</w:delText>
              </w:r>
            </w:del>
          </w:p>
        </w:tc>
      </w:tr>
      <w:tr w:rsidR="00E16572" w:rsidRPr="00E16572" w:rsidDel="009C19DC" w14:paraId="4515DF4A" w14:textId="3A511B4E" w:rsidTr="00B21582">
        <w:trPr>
          <w:cnfStyle w:val="000000100000" w:firstRow="0" w:lastRow="0" w:firstColumn="0" w:lastColumn="0" w:oddVBand="0" w:evenVBand="0" w:oddHBand="1" w:evenHBand="0" w:firstRowFirstColumn="0" w:firstRowLastColumn="0" w:lastRowFirstColumn="0" w:lastRowLastColumn="0"/>
          <w:trHeight w:val="300"/>
          <w:del w:id="30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14E6B4A9" w:rsidR="00E16572" w:rsidRPr="00B21582" w:rsidDel="009C19DC" w:rsidRDefault="00E16572" w:rsidP="00E16572">
            <w:pPr>
              <w:spacing w:line="240" w:lineRule="auto"/>
              <w:ind w:firstLine="0"/>
              <w:rPr>
                <w:del w:id="3001" w:author="Nate Bachmeier [AWS-SA]" w:date="2023-05-04T18:11:00Z"/>
                <w:rFonts w:ascii="Calibri" w:eastAsia="Times New Roman" w:hAnsi="Calibri" w:cs="Calibri"/>
                <w:b w:val="0"/>
                <w:bCs w:val="0"/>
                <w:color w:val="000000"/>
                <w:sz w:val="22"/>
              </w:rPr>
            </w:pPr>
            <w:del w:id="3002" w:author="Nate Bachmeier [AWS-SA]" w:date="2023-05-04T18:11:00Z">
              <w:r w:rsidRPr="00E16572" w:rsidDel="009C19DC">
                <w:rPr>
                  <w:rFonts w:ascii="Calibri" w:eastAsia="Times New Roman" w:hAnsi="Calibri" w:cs="Calibri"/>
                  <w:color w:val="000000"/>
                  <w:sz w:val="22"/>
                </w:rPr>
                <w:delText>shot put</w:delText>
              </w:r>
            </w:del>
          </w:p>
        </w:tc>
        <w:tc>
          <w:tcPr>
            <w:tcW w:w="5348" w:type="dxa"/>
            <w:noWrap/>
            <w:hideMark/>
          </w:tcPr>
          <w:p w14:paraId="00B89AC3" w14:textId="2443063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03" w:author="Nate Bachmeier [AWS-SA]" w:date="2023-05-04T18:11:00Z"/>
                <w:rFonts w:ascii="Calibri" w:eastAsia="Times New Roman" w:hAnsi="Calibri" w:cs="Calibri"/>
                <w:color w:val="000000"/>
                <w:sz w:val="22"/>
              </w:rPr>
            </w:pPr>
            <w:del w:id="3004" w:author="Nate Bachmeier [AWS-SA]" w:date="2023-05-04T18:11:00Z">
              <w:r w:rsidRPr="00E16572" w:rsidDel="009C19DC">
                <w:rPr>
                  <w:rFonts w:ascii="Calibri" w:eastAsia="Times New Roman" w:hAnsi="Calibri" w:cs="Calibri"/>
                  <w:color w:val="000000"/>
                  <w:sz w:val="22"/>
                </w:rPr>
                <w:delText>873</w:delText>
              </w:r>
            </w:del>
          </w:p>
        </w:tc>
      </w:tr>
      <w:tr w:rsidR="00E16572" w:rsidRPr="00E16572" w:rsidDel="009C19DC" w14:paraId="7AA4BA1A" w14:textId="56179528" w:rsidTr="00B21582">
        <w:trPr>
          <w:trHeight w:val="300"/>
          <w:del w:id="30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67D77C5A" w:rsidR="00E16572" w:rsidRPr="00B21582" w:rsidDel="009C19DC" w:rsidRDefault="00E16572" w:rsidP="00E16572">
            <w:pPr>
              <w:spacing w:line="240" w:lineRule="auto"/>
              <w:ind w:firstLine="0"/>
              <w:rPr>
                <w:del w:id="3006" w:author="Nate Bachmeier [AWS-SA]" w:date="2023-05-04T18:11:00Z"/>
                <w:rFonts w:ascii="Calibri" w:eastAsia="Times New Roman" w:hAnsi="Calibri" w:cs="Calibri"/>
                <w:b w:val="0"/>
                <w:bCs w:val="0"/>
                <w:color w:val="000000"/>
                <w:sz w:val="22"/>
              </w:rPr>
            </w:pPr>
            <w:del w:id="3007" w:author="Nate Bachmeier [AWS-SA]" w:date="2023-05-04T18:11:00Z">
              <w:r w:rsidRPr="00E16572" w:rsidDel="009C19DC">
                <w:rPr>
                  <w:rFonts w:ascii="Calibri" w:eastAsia="Times New Roman" w:hAnsi="Calibri" w:cs="Calibri"/>
                  <w:color w:val="000000"/>
                  <w:sz w:val="22"/>
                </w:rPr>
                <w:delText>shouting</w:delText>
              </w:r>
            </w:del>
          </w:p>
        </w:tc>
        <w:tc>
          <w:tcPr>
            <w:tcW w:w="5348" w:type="dxa"/>
            <w:noWrap/>
            <w:hideMark/>
          </w:tcPr>
          <w:p w14:paraId="46245384" w14:textId="03BF1F1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08" w:author="Nate Bachmeier [AWS-SA]" w:date="2023-05-04T18:11:00Z"/>
                <w:rFonts w:ascii="Calibri" w:eastAsia="Times New Roman" w:hAnsi="Calibri" w:cs="Calibri"/>
                <w:color w:val="000000"/>
                <w:sz w:val="22"/>
              </w:rPr>
            </w:pPr>
            <w:del w:id="3009" w:author="Nate Bachmeier [AWS-SA]" w:date="2023-05-04T18:11:00Z">
              <w:r w:rsidRPr="00E16572" w:rsidDel="009C19DC">
                <w:rPr>
                  <w:rFonts w:ascii="Calibri" w:eastAsia="Times New Roman" w:hAnsi="Calibri" w:cs="Calibri"/>
                  <w:color w:val="000000"/>
                  <w:sz w:val="22"/>
                </w:rPr>
                <w:delText>560</w:delText>
              </w:r>
            </w:del>
          </w:p>
        </w:tc>
      </w:tr>
      <w:tr w:rsidR="00E16572" w:rsidRPr="00E16572" w:rsidDel="009C19DC" w14:paraId="752D1790" w14:textId="6441FB5F" w:rsidTr="00B21582">
        <w:trPr>
          <w:cnfStyle w:val="000000100000" w:firstRow="0" w:lastRow="0" w:firstColumn="0" w:lastColumn="0" w:oddVBand="0" w:evenVBand="0" w:oddHBand="1" w:evenHBand="0" w:firstRowFirstColumn="0" w:firstRowLastColumn="0" w:lastRowFirstColumn="0" w:lastRowLastColumn="0"/>
          <w:trHeight w:val="300"/>
          <w:del w:id="30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6D4897FC" w:rsidR="00E16572" w:rsidRPr="00B21582" w:rsidDel="009C19DC" w:rsidRDefault="00E16572" w:rsidP="00E16572">
            <w:pPr>
              <w:spacing w:line="240" w:lineRule="auto"/>
              <w:ind w:firstLine="0"/>
              <w:rPr>
                <w:del w:id="3011" w:author="Nate Bachmeier [AWS-SA]" w:date="2023-05-04T18:11:00Z"/>
                <w:rFonts w:ascii="Calibri" w:eastAsia="Times New Roman" w:hAnsi="Calibri" w:cs="Calibri"/>
                <w:b w:val="0"/>
                <w:bCs w:val="0"/>
                <w:color w:val="000000"/>
                <w:sz w:val="22"/>
              </w:rPr>
            </w:pPr>
            <w:del w:id="3012" w:author="Nate Bachmeier [AWS-SA]" w:date="2023-05-04T18:11:00Z">
              <w:r w:rsidRPr="00E16572" w:rsidDel="009C19DC">
                <w:rPr>
                  <w:rFonts w:ascii="Calibri" w:eastAsia="Times New Roman" w:hAnsi="Calibri" w:cs="Calibri"/>
                  <w:color w:val="000000"/>
                  <w:sz w:val="22"/>
                </w:rPr>
                <w:delText>shoveling snow</w:delText>
              </w:r>
            </w:del>
          </w:p>
        </w:tc>
        <w:tc>
          <w:tcPr>
            <w:tcW w:w="5348" w:type="dxa"/>
            <w:noWrap/>
            <w:hideMark/>
          </w:tcPr>
          <w:p w14:paraId="220000D8" w14:textId="14A6F64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13" w:author="Nate Bachmeier [AWS-SA]" w:date="2023-05-04T18:11:00Z"/>
                <w:rFonts w:ascii="Calibri" w:eastAsia="Times New Roman" w:hAnsi="Calibri" w:cs="Calibri"/>
                <w:color w:val="000000"/>
                <w:sz w:val="22"/>
              </w:rPr>
            </w:pPr>
            <w:del w:id="3014" w:author="Nate Bachmeier [AWS-SA]" w:date="2023-05-04T18:11:00Z">
              <w:r w:rsidRPr="00E16572" w:rsidDel="009C19DC">
                <w:rPr>
                  <w:rFonts w:ascii="Calibri" w:eastAsia="Times New Roman" w:hAnsi="Calibri" w:cs="Calibri"/>
                  <w:color w:val="000000"/>
                  <w:sz w:val="22"/>
                </w:rPr>
                <w:delText>850</w:delText>
              </w:r>
            </w:del>
          </w:p>
        </w:tc>
      </w:tr>
      <w:tr w:rsidR="00E16572" w:rsidRPr="00E16572" w:rsidDel="009C19DC" w14:paraId="6FE80467" w14:textId="3F140701" w:rsidTr="00B21582">
        <w:trPr>
          <w:trHeight w:val="300"/>
          <w:del w:id="30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2D1B9651" w:rsidR="00E16572" w:rsidRPr="00B21582" w:rsidDel="009C19DC" w:rsidRDefault="00E16572" w:rsidP="00E16572">
            <w:pPr>
              <w:spacing w:line="240" w:lineRule="auto"/>
              <w:ind w:firstLine="0"/>
              <w:rPr>
                <w:del w:id="3016" w:author="Nate Bachmeier [AWS-SA]" w:date="2023-05-04T18:11:00Z"/>
                <w:rFonts w:ascii="Calibri" w:eastAsia="Times New Roman" w:hAnsi="Calibri" w:cs="Calibri"/>
                <w:b w:val="0"/>
                <w:bCs w:val="0"/>
                <w:color w:val="000000"/>
                <w:sz w:val="22"/>
              </w:rPr>
            </w:pPr>
            <w:del w:id="3017" w:author="Nate Bachmeier [AWS-SA]" w:date="2023-05-04T18:11:00Z">
              <w:r w:rsidRPr="00E16572" w:rsidDel="009C19DC">
                <w:rPr>
                  <w:rFonts w:ascii="Calibri" w:eastAsia="Times New Roman" w:hAnsi="Calibri" w:cs="Calibri"/>
                  <w:color w:val="000000"/>
                  <w:sz w:val="22"/>
                </w:rPr>
                <w:delText>shredding paper</w:delText>
              </w:r>
            </w:del>
          </w:p>
        </w:tc>
        <w:tc>
          <w:tcPr>
            <w:tcW w:w="5348" w:type="dxa"/>
            <w:noWrap/>
            <w:hideMark/>
          </w:tcPr>
          <w:p w14:paraId="08A653C3" w14:textId="5811D48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18" w:author="Nate Bachmeier [AWS-SA]" w:date="2023-05-04T18:11:00Z"/>
                <w:rFonts w:ascii="Calibri" w:eastAsia="Times New Roman" w:hAnsi="Calibri" w:cs="Calibri"/>
                <w:color w:val="000000"/>
                <w:sz w:val="22"/>
              </w:rPr>
            </w:pPr>
            <w:del w:id="3019" w:author="Nate Bachmeier [AWS-SA]" w:date="2023-05-04T18:11:00Z">
              <w:r w:rsidRPr="00E16572" w:rsidDel="009C19DC">
                <w:rPr>
                  <w:rFonts w:ascii="Calibri" w:eastAsia="Times New Roman" w:hAnsi="Calibri" w:cs="Calibri"/>
                  <w:color w:val="000000"/>
                  <w:sz w:val="22"/>
                </w:rPr>
                <w:delText>437</w:delText>
              </w:r>
            </w:del>
          </w:p>
        </w:tc>
      </w:tr>
      <w:tr w:rsidR="00E16572" w:rsidRPr="00E16572" w:rsidDel="009C19DC" w14:paraId="7C406BB3" w14:textId="47ACF4CA" w:rsidTr="00B21582">
        <w:trPr>
          <w:cnfStyle w:val="000000100000" w:firstRow="0" w:lastRow="0" w:firstColumn="0" w:lastColumn="0" w:oddVBand="0" w:evenVBand="0" w:oddHBand="1" w:evenHBand="0" w:firstRowFirstColumn="0" w:firstRowLastColumn="0" w:lastRowFirstColumn="0" w:lastRowLastColumn="0"/>
          <w:trHeight w:val="300"/>
          <w:del w:id="30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65EE78D8" w:rsidR="00E16572" w:rsidRPr="00B21582" w:rsidDel="009C19DC" w:rsidRDefault="00E16572" w:rsidP="00E16572">
            <w:pPr>
              <w:spacing w:line="240" w:lineRule="auto"/>
              <w:ind w:firstLine="0"/>
              <w:rPr>
                <w:del w:id="3021" w:author="Nate Bachmeier [AWS-SA]" w:date="2023-05-04T18:11:00Z"/>
                <w:rFonts w:ascii="Calibri" w:eastAsia="Times New Roman" w:hAnsi="Calibri" w:cs="Calibri"/>
                <w:b w:val="0"/>
                <w:bCs w:val="0"/>
                <w:color w:val="000000"/>
                <w:sz w:val="22"/>
              </w:rPr>
            </w:pPr>
            <w:del w:id="3022" w:author="Nate Bachmeier [AWS-SA]" w:date="2023-05-04T18:11:00Z">
              <w:r w:rsidRPr="00E16572" w:rsidDel="009C19DC">
                <w:rPr>
                  <w:rFonts w:ascii="Calibri" w:eastAsia="Times New Roman" w:hAnsi="Calibri" w:cs="Calibri"/>
                  <w:color w:val="000000"/>
                  <w:sz w:val="22"/>
                </w:rPr>
                <w:delText>shucking oysters</w:delText>
              </w:r>
            </w:del>
          </w:p>
        </w:tc>
        <w:tc>
          <w:tcPr>
            <w:tcW w:w="5348" w:type="dxa"/>
            <w:noWrap/>
            <w:hideMark/>
          </w:tcPr>
          <w:p w14:paraId="4F01344E" w14:textId="53E307B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23" w:author="Nate Bachmeier [AWS-SA]" w:date="2023-05-04T18:11:00Z"/>
                <w:rFonts w:ascii="Calibri" w:eastAsia="Times New Roman" w:hAnsi="Calibri" w:cs="Calibri"/>
                <w:color w:val="000000"/>
                <w:sz w:val="22"/>
              </w:rPr>
            </w:pPr>
            <w:del w:id="3024" w:author="Nate Bachmeier [AWS-SA]" w:date="2023-05-04T18:11:00Z">
              <w:r w:rsidRPr="00E16572" w:rsidDel="009C19DC">
                <w:rPr>
                  <w:rFonts w:ascii="Calibri" w:eastAsia="Times New Roman" w:hAnsi="Calibri" w:cs="Calibri"/>
                  <w:color w:val="000000"/>
                  <w:sz w:val="22"/>
                </w:rPr>
                <w:delText>649</w:delText>
              </w:r>
            </w:del>
          </w:p>
        </w:tc>
      </w:tr>
      <w:tr w:rsidR="00E16572" w:rsidRPr="00E16572" w:rsidDel="009C19DC" w14:paraId="17C613A9" w14:textId="1EC5A00D" w:rsidTr="00B21582">
        <w:trPr>
          <w:trHeight w:val="300"/>
          <w:del w:id="30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65687AEF" w:rsidR="00E16572" w:rsidRPr="00B21582" w:rsidDel="009C19DC" w:rsidRDefault="00E16572" w:rsidP="00E16572">
            <w:pPr>
              <w:spacing w:line="240" w:lineRule="auto"/>
              <w:ind w:firstLine="0"/>
              <w:rPr>
                <w:del w:id="3026" w:author="Nate Bachmeier [AWS-SA]" w:date="2023-05-04T18:11:00Z"/>
                <w:rFonts w:ascii="Calibri" w:eastAsia="Times New Roman" w:hAnsi="Calibri" w:cs="Calibri"/>
                <w:b w:val="0"/>
                <w:bCs w:val="0"/>
                <w:color w:val="000000"/>
                <w:sz w:val="22"/>
              </w:rPr>
            </w:pPr>
            <w:del w:id="3027" w:author="Nate Bachmeier [AWS-SA]" w:date="2023-05-04T18:11:00Z">
              <w:r w:rsidRPr="00E16572" w:rsidDel="009C19DC">
                <w:rPr>
                  <w:rFonts w:ascii="Calibri" w:eastAsia="Times New Roman" w:hAnsi="Calibri" w:cs="Calibri"/>
                  <w:color w:val="000000"/>
                  <w:sz w:val="22"/>
                </w:rPr>
                <w:delText>shuffling cards</w:delText>
              </w:r>
            </w:del>
          </w:p>
        </w:tc>
        <w:tc>
          <w:tcPr>
            <w:tcW w:w="5348" w:type="dxa"/>
            <w:noWrap/>
            <w:hideMark/>
          </w:tcPr>
          <w:p w14:paraId="5341A0E3" w14:textId="001ACA0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28" w:author="Nate Bachmeier [AWS-SA]" w:date="2023-05-04T18:11:00Z"/>
                <w:rFonts w:ascii="Calibri" w:eastAsia="Times New Roman" w:hAnsi="Calibri" w:cs="Calibri"/>
                <w:color w:val="000000"/>
                <w:sz w:val="22"/>
              </w:rPr>
            </w:pPr>
            <w:del w:id="3029" w:author="Nate Bachmeier [AWS-SA]" w:date="2023-05-04T18:11:00Z">
              <w:r w:rsidRPr="00E16572" w:rsidDel="009C19DC">
                <w:rPr>
                  <w:rFonts w:ascii="Calibri" w:eastAsia="Times New Roman" w:hAnsi="Calibri" w:cs="Calibri"/>
                  <w:color w:val="000000"/>
                  <w:sz w:val="22"/>
                </w:rPr>
                <w:delText>807</w:delText>
              </w:r>
            </w:del>
          </w:p>
        </w:tc>
      </w:tr>
      <w:tr w:rsidR="00E16572" w:rsidRPr="00E16572" w:rsidDel="009C19DC" w14:paraId="69F76CE9" w14:textId="2C5DDF33" w:rsidTr="00B21582">
        <w:trPr>
          <w:cnfStyle w:val="000000100000" w:firstRow="0" w:lastRow="0" w:firstColumn="0" w:lastColumn="0" w:oddVBand="0" w:evenVBand="0" w:oddHBand="1" w:evenHBand="0" w:firstRowFirstColumn="0" w:firstRowLastColumn="0" w:lastRowFirstColumn="0" w:lastRowLastColumn="0"/>
          <w:trHeight w:val="300"/>
          <w:del w:id="30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0E18BE49" w:rsidR="00E16572" w:rsidRPr="00B21582" w:rsidDel="009C19DC" w:rsidRDefault="00E16572" w:rsidP="00E16572">
            <w:pPr>
              <w:spacing w:line="240" w:lineRule="auto"/>
              <w:ind w:firstLine="0"/>
              <w:rPr>
                <w:del w:id="3031" w:author="Nate Bachmeier [AWS-SA]" w:date="2023-05-04T18:11:00Z"/>
                <w:rFonts w:ascii="Calibri" w:eastAsia="Times New Roman" w:hAnsi="Calibri" w:cs="Calibri"/>
                <w:b w:val="0"/>
                <w:bCs w:val="0"/>
                <w:color w:val="000000"/>
                <w:sz w:val="22"/>
              </w:rPr>
            </w:pPr>
            <w:del w:id="3032" w:author="Nate Bachmeier [AWS-SA]" w:date="2023-05-04T18:11:00Z">
              <w:r w:rsidRPr="00E16572" w:rsidDel="009C19DC">
                <w:rPr>
                  <w:rFonts w:ascii="Calibri" w:eastAsia="Times New Roman" w:hAnsi="Calibri" w:cs="Calibri"/>
                  <w:color w:val="000000"/>
                  <w:sz w:val="22"/>
                </w:rPr>
                <w:delText>shuffling feet</w:delText>
              </w:r>
            </w:del>
          </w:p>
        </w:tc>
        <w:tc>
          <w:tcPr>
            <w:tcW w:w="5348" w:type="dxa"/>
            <w:noWrap/>
            <w:hideMark/>
          </w:tcPr>
          <w:p w14:paraId="339EB0F5" w14:textId="0CAB8D7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33" w:author="Nate Bachmeier [AWS-SA]" w:date="2023-05-04T18:11:00Z"/>
                <w:rFonts w:ascii="Calibri" w:eastAsia="Times New Roman" w:hAnsi="Calibri" w:cs="Calibri"/>
                <w:color w:val="000000"/>
                <w:sz w:val="22"/>
              </w:rPr>
            </w:pPr>
            <w:del w:id="3034" w:author="Nate Bachmeier [AWS-SA]" w:date="2023-05-04T18:11:00Z">
              <w:r w:rsidRPr="00E16572" w:rsidDel="009C19DC">
                <w:rPr>
                  <w:rFonts w:ascii="Calibri" w:eastAsia="Times New Roman" w:hAnsi="Calibri" w:cs="Calibri"/>
                  <w:color w:val="000000"/>
                  <w:sz w:val="22"/>
                </w:rPr>
                <w:delText>777</w:delText>
              </w:r>
            </w:del>
          </w:p>
        </w:tc>
      </w:tr>
      <w:tr w:rsidR="00E16572" w:rsidRPr="00E16572" w:rsidDel="009C19DC" w14:paraId="296829E2" w14:textId="35CF0359" w:rsidTr="00B21582">
        <w:trPr>
          <w:trHeight w:val="300"/>
          <w:del w:id="30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ECBD982" w:rsidR="00E16572" w:rsidRPr="00B21582" w:rsidDel="009C19DC" w:rsidRDefault="00E16572" w:rsidP="00E16572">
            <w:pPr>
              <w:spacing w:line="240" w:lineRule="auto"/>
              <w:ind w:firstLine="0"/>
              <w:rPr>
                <w:del w:id="3036" w:author="Nate Bachmeier [AWS-SA]" w:date="2023-05-04T18:11:00Z"/>
                <w:rFonts w:ascii="Calibri" w:eastAsia="Times New Roman" w:hAnsi="Calibri" w:cs="Calibri"/>
                <w:b w:val="0"/>
                <w:bCs w:val="0"/>
                <w:color w:val="000000"/>
                <w:sz w:val="22"/>
              </w:rPr>
            </w:pPr>
            <w:del w:id="3037" w:author="Nate Bachmeier [AWS-SA]" w:date="2023-05-04T18:11:00Z">
              <w:r w:rsidRPr="00E16572" w:rsidDel="009C19DC">
                <w:rPr>
                  <w:rFonts w:ascii="Calibri" w:eastAsia="Times New Roman" w:hAnsi="Calibri" w:cs="Calibri"/>
                  <w:color w:val="000000"/>
                  <w:sz w:val="22"/>
                </w:rPr>
                <w:delText>side kick</w:delText>
              </w:r>
            </w:del>
          </w:p>
        </w:tc>
        <w:tc>
          <w:tcPr>
            <w:tcW w:w="5348" w:type="dxa"/>
            <w:noWrap/>
            <w:hideMark/>
          </w:tcPr>
          <w:p w14:paraId="0746278E" w14:textId="3D71121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38" w:author="Nate Bachmeier [AWS-SA]" w:date="2023-05-04T18:11:00Z"/>
                <w:rFonts w:ascii="Calibri" w:eastAsia="Times New Roman" w:hAnsi="Calibri" w:cs="Calibri"/>
                <w:color w:val="000000"/>
                <w:sz w:val="22"/>
              </w:rPr>
            </w:pPr>
            <w:del w:id="3039" w:author="Nate Bachmeier [AWS-SA]" w:date="2023-05-04T18:11:00Z">
              <w:r w:rsidRPr="00E16572" w:rsidDel="009C19DC">
                <w:rPr>
                  <w:rFonts w:ascii="Calibri" w:eastAsia="Times New Roman" w:hAnsi="Calibri" w:cs="Calibri"/>
                  <w:color w:val="000000"/>
                  <w:sz w:val="22"/>
                </w:rPr>
                <w:delText>836</w:delText>
              </w:r>
            </w:del>
          </w:p>
        </w:tc>
      </w:tr>
      <w:tr w:rsidR="00E16572" w:rsidRPr="00E16572" w:rsidDel="009C19DC" w14:paraId="4A567441" w14:textId="43FA8692" w:rsidTr="00B21582">
        <w:trPr>
          <w:cnfStyle w:val="000000100000" w:firstRow="0" w:lastRow="0" w:firstColumn="0" w:lastColumn="0" w:oddVBand="0" w:evenVBand="0" w:oddHBand="1" w:evenHBand="0" w:firstRowFirstColumn="0" w:firstRowLastColumn="0" w:lastRowFirstColumn="0" w:lastRowLastColumn="0"/>
          <w:trHeight w:val="300"/>
          <w:del w:id="30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2674ABCF" w:rsidR="00E16572" w:rsidRPr="00B21582" w:rsidDel="009C19DC" w:rsidRDefault="00E16572" w:rsidP="00E16572">
            <w:pPr>
              <w:spacing w:line="240" w:lineRule="auto"/>
              <w:ind w:firstLine="0"/>
              <w:rPr>
                <w:del w:id="3041" w:author="Nate Bachmeier [AWS-SA]" w:date="2023-05-04T18:11:00Z"/>
                <w:rFonts w:ascii="Calibri" w:eastAsia="Times New Roman" w:hAnsi="Calibri" w:cs="Calibri"/>
                <w:b w:val="0"/>
                <w:bCs w:val="0"/>
                <w:color w:val="000000"/>
                <w:sz w:val="22"/>
              </w:rPr>
            </w:pPr>
            <w:del w:id="3042" w:author="Nate Bachmeier [AWS-SA]" w:date="2023-05-04T18:11:00Z">
              <w:r w:rsidRPr="00E16572" w:rsidDel="009C19DC">
                <w:rPr>
                  <w:rFonts w:ascii="Calibri" w:eastAsia="Times New Roman" w:hAnsi="Calibri" w:cs="Calibri"/>
                  <w:color w:val="000000"/>
                  <w:sz w:val="22"/>
                </w:rPr>
                <w:delText>sieving</w:delText>
              </w:r>
            </w:del>
          </w:p>
        </w:tc>
        <w:tc>
          <w:tcPr>
            <w:tcW w:w="5348" w:type="dxa"/>
            <w:noWrap/>
            <w:hideMark/>
          </w:tcPr>
          <w:p w14:paraId="6AAB57DC" w14:textId="6170EB2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43" w:author="Nate Bachmeier [AWS-SA]" w:date="2023-05-04T18:11:00Z"/>
                <w:rFonts w:ascii="Calibri" w:eastAsia="Times New Roman" w:hAnsi="Calibri" w:cs="Calibri"/>
                <w:color w:val="000000"/>
                <w:sz w:val="22"/>
              </w:rPr>
            </w:pPr>
            <w:del w:id="3044"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615E07C2" w14:textId="1906EFB7" w:rsidTr="00B21582">
        <w:trPr>
          <w:trHeight w:val="300"/>
          <w:del w:id="30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6BC75FE4" w:rsidR="00E16572" w:rsidRPr="00B21582" w:rsidDel="009C19DC" w:rsidRDefault="00E16572" w:rsidP="00E16572">
            <w:pPr>
              <w:spacing w:line="240" w:lineRule="auto"/>
              <w:ind w:firstLine="0"/>
              <w:rPr>
                <w:del w:id="3046" w:author="Nate Bachmeier [AWS-SA]" w:date="2023-05-04T18:11:00Z"/>
                <w:rFonts w:ascii="Calibri" w:eastAsia="Times New Roman" w:hAnsi="Calibri" w:cs="Calibri"/>
                <w:b w:val="0"/>
                <w:bCs w:val="0"/>
                <w:color w:val="000000"/>
                <w:sz w:val="22"/>
              </w:rPr>
            </w:pPr>
            <w:del w:id="3047" w:author="Nate Bachmeier [AWS-SA]" w:date="2023-05-04T18:11:00Z">
              <w:r w:rsidRPr="00E16572" w:rsidDel="009C19DC">
                <w:rPr>
                  <w:rFonts w:ascii="Calibri" w:eastAsia="Times New Roman" w:hAnsi="Calibri" w:cs="Calibri"/>
                  <w:color w:val="000000"/>
                  <w:sz w:val="22"/>
                </w:rPr>
                <w:delText>sign language interpreting</w:delText>
              </w:r>
            </w:del>
          </w:p>
        </w:tc>
        <w:tc>
          <w:tcPr>
            <w:tcW w:w="5348" w:type="dxa"/>
            <w:noWrap/>
            <w:hideMark/>
          </w:tcPr>
          <w:p w14:paraId="09FA460D" w14:textId="2D61B91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48" w:author="Nate Bachmeier [AWS-SA]" w:date="2023-05-04T18:11:00Z"/>
                <w:rFonts w:ascii="Calibri" w:eastAsia="Times New Roman" w:hAnsi="Calibri" w:cs="Calibri"/>
                <w:color w:val="000000"/>
                <w:sz w:val="22"/>
              </w:rPr>
            </w:pPr>
            <w:del w:id="3049" w:author="Nate Bachmeier [AWS-SA]" w:date="2023-05-04T18:11:00Z">
              <w:r w:rsidRPr="00E16572" w:rsidDel="009C19DC">
                <w:rPr>
                  <w:rFonts w:ascii="Calibri" w:eastAsia="Times New Roman" w:hAnsi="Calibri" w:cs="Calibri"/>
                  <w:color w:val="000000"/>
                  <w:sz w:val="22"/>
                </w:rPr>
                <w:delText>477</w:delText>
              </w:r>
            </w:del>
          </w:p>
        </w:tc>
      </w:tr>
      <w:tr w:rsidR="00E16572" w:rsidRPr="00E16572" w:rsidDel="009C19DC" w14:paraId="23587704" w14:textId="7671C74A" w:rsidTr="00B21582">
        <w:trPr>
          <w:cnfStyle w:val="000000100000" w:firstRow="0" w:lastRow="0" w:firstColumn="0" w:lastColumn="0" w:oddVBand="0" w:evenVBand="0" w:oddHBand="1" w:evenHBand="0" w:firstRowFirstColumn="0" w:firstRowLastColumn="0" w:lastRowFirstColumn="0" w:lastRowLastColumn="0"/>
          <w:trHeight w:val="300"/>
          <w:del w:id="30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075403DD" w:rsidR="00E16572" w:rsidRPr="00B21582" w:rsidDel="009C19DC" w:rsidRDefault="00E16572" w:rsidP="00E16572">
            <w:pPr>
              <w:spacing w:line="240" w:lineRule="auto"/>
              <w:ind w:firstLine="0"/>
              <w:rPr>
                <w:del w:id="3051" w:author="Nate Bachmeier [AWS-SA]" w:date="2023-05-04T18:11:00Z"/>
                <w:rFonts w:ascii="Calibri" w:eastAsia="Times New Roman" w:hAnsi="Calibri" w:cs="Calibri"/>
                <w:b w:val="0"/>
                <w:bCs w:val="0"/>
                <w:color w:val="000000"/>
                <w:sz w:val="22"/>
              </w:rPr>
            </w:pPr>
            <w:del w:id="3052" w:author="Nate Bachmeier [AWS-SA]" w:date="2023-05-04T18:11:00Z">
              <w:r w:rsidRPr="00E16572" w:rsidDel="009C19DC">
                <w:rPr>
                  <w:rFonts w:ascii="Calibri" w:eastAsia="Times New Roman" w:hAnsi="Calibri" w:cs="Calibri"/>
                  <w:color w:val="000000"/>
                  <w:sz w:val="22"/>
                </w:rPr>
                <w:delText>silent disco</w:delText>
              </w:r>
            </w:del>
          </w:p>
        </w:tc>
        <w:tc>
          <w:tcPr>
            <w:tcW w:w="5348" w:type="dxa"/>
            <w:noWrap/>
            <w:hideMark/>
          </w:tcPr>
          <w:p w14:paraId="4D006611" w14:textId="4C97CBC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53" w:author="Nate Bachmeier [AWS-SA]" w:date="2023-05-04T18:11:00Z"/>
                <w:rFonts w:ascii="Calibri" w:eastAsia="Times New Roman" w:hAnsi="Calibri" w:cs="Calibri"/>
                <w:color w:val="000000"/>
                <w:sz w:val="22"/>
              </w:rPr>
            </w:pPr>
            <w:del w:id="3054" w:author="Nate Bachmeier [AWS-SA]" w:date="2023-05-04T18:11:00Z">
              <w:r w:rsidRPr="00E16572" w:rsidDel="009C19DC">
                <w:rPr>
                  <w:rFonts w:ascii="Calibri" w:eastAsia="Times New Roman" w:hAnsi="Calibri" w:cs="Calibri"/>
                  <w:color w:val="000000"/>
                  <w:sz w:val="22"/>
                </w:rPr>
                <w:delText>638</w:delText>
              </w:r>
            </w:del>
          </w:p>
        </w:tc>
      </w:tr>
      <w:tr w:rsidR="00E16572" w:rsidRPr="00E16572" w:rsidDel="009C19DC" w14:paraId="74C327C9" w14:textId="1D805239" w:rsidTr="00B21582">
        <w:trPr>
          <w:trHeight w:val="300"/>
          <w:del w:id="30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FA88A15" w:rsidR="00E16572" w:rsidRPr="00B21582" w:rsidDel="009C19DC" w:rsidRDefault="00E16572" w:rsidP="00E16572">
            <w:pPr>
              <w:spacing w:line="240" w:lineRule="auto"/>
              <w:ind w:firstLine="0"/>
              <w:rPr>
                <w:del w:id="3056" w:author="Nate Bachmeier [AWS-SA]" w:date="2023-05-04T18:11:00Z"/>
                <w:rFonts w:ascii="Calibri" w:eastAsia="Times New Roman" w:hAnsi="Calibri" w:cs="Calibri"/>
                <w:b w:val="0"/>
                <w:bCs w:val="0"/>
                <w:color w:val="000000"/>
                <w:sz w:val="22"/>
              </w:rPr>
            </w:pPr>
            <w:del w:id="3057" w:author="Nate Bachmeier [AWS-SA]" w:date="2023-05-04T18:11:00Z">
              <w:r w:rsidRPr="00E16572" w:rsidDel="009C19DC">
                <w:rPr>
                  <w:rFonts w:ascii="Calibri" w:eastAsia="Times New Roman" w:hAnsi="Calibri" w:cs="Calibri"/>
                  <w:color w:val="000000"/>
                  <w:sz w:val="22"/>
                </w:rPr>
                <w:delText>singing</w:delText>
              </w:r>
            </w:del>
          </w:p>
        </w:tc>
        <w:tc>
          <w:tcPr>
            <w:tcW w:w="5348" w:type="dxa"/>
            <w:noWrap/>
            <w:hideMark/>
          </w:tcPr>
          <w:p w14:paraId="41EB23A4" w14:textId="73123B7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58" w:author="Nate Bachmeier [AWS-SA]" w:date="2023-05-04T18:11:00Z"/>
                <w:rFonts w:ascii="Calibri" w:eastAsia="Times New Roman" w:hAnsi="Calibri" w:cs="Calibri"/>
                <w:color w:val="000000"/>
                <w:sz w:val="22"/>
              </w:rPr>
            </w:pPr>
            <w:del w:id="3059" w:author="Nate Bachmeier [AWS-SA]" w:date="2023-05-04T18:11:00Z">
              <w:r w:rsidRPr="00E16572" w:rsidDel="009C19DC">
                <w:rPr>
                  <w:rFonts w:ascii="Calibri" w:eastAsia="Times New Roman" w:hAnsi="Calibri" w:cs="Calibri"/>
                  <w:color w:val="000000"/>
                  <w:sz w:val="22"/>
                </w:rPr>
                <w:delText>580</w:delText>
              </w:r>
            </w:del>
          </w:p>
        </w:tc>
      </w:tr>
      <w:tr w:rsidR="00E16572" w:rsidRPr="00E16572" w:rsidDel="009C19DC" w14:paraId="2F0E82C3" w14:textId="21EFC1EC" w:rsidTr="00B21582">
        <w:trPr>
          <w:cnfStyle w:val="000000100000" w:firstRow="0" w:lastRow="0" w:firstColumn="0" w:lastColumn="0" w:oddVBand="0" w:evenVBand="0" w:oddHBand="1" w:evenHBand="0" w:firstRowFirstColumn="0" w:firstRowLastColumn="0" w:lastRowFirstColumn="0" w:lastRowLastColumn="0"/>
          <w:trHeight w:val="300"/>
          <w:del w:id="30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2E8036C8" w:rsidR="00E16572" w:rsidRPr="00B21582" w:rsidDel="009C19DC" w:rsidRDefault="00E16572" w:rsidP="00E16572">
            <w:pPr>
              <w:spacing w:line="240" w:lineRule="auto"/>
              <w:ind w:firstLine="0"/>
              <w:rPr>
                <w:del w:id="3061" w:author="Nate Bachmeier [AWS-SA]" w:date="2023-05-04T18:11:00Z"/>
                <w:rFonts w:ascii="Calibri" w:eastAsia="Times New Roman" w:hAnsi="Calibri" w:cs="Calibri"/>
                <w:b w:val="0"/>
                <w:bCs w:val="0"/>
                <w:color w:val="000000"/>
                <w:sz w:val="22"/>
              </w:rPr>
            </w:pPr>
            <w:del w:id="3062" w:author="Nate Bachmeier [AWS-SA]" w:date="2023-05-04T18:11:00Z">
              <w:r w:rsidRPr="00E16572" w:rsidDel="009C19DC">
                <w:rPr>
                  <w:rFonts w:ascii="Calibri" w:eastAsia="Times New Roman" w:hAnsi="Calibri" w:cs="Calibri"/>
                  <w:color w:val="000000"/>
                  <w:sz w:val="22"/>
                </w:rPr>
                <w:delText>sipping cup</w:delText>
              </w:r>
            </w:del>
          </w:p>
        </w:tc>
        <w:tc>
          <w:tcPr>
            <w:tcW w:w="5348" w:type="dxa"/>
            <w:noWrap/>
            <w:hideMark/>
          </w:tcPr>
          <w:p w14:paraId="3A24C10A" w14:textId="45DBF26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63" w:author="Nate Bachmeier [AWS-SA]" w:date="2023-05-04T18:11:00Z"/>
                <w:rFonts w:ascii="Calibri" w:eastAsia="Times New Roman" w:hAnsi="Calibri" w:cs="Calibri"/>
                <w:color w:val="000000"/>
                <w:sz w:val="22"/>
              </w:rPr>
            </w:pPr>
            <w:del w:id="3064" w:author="Nate Bachmeier [AWS-SA]" w:date="2023-05-04T18:11:00Z">
              <w:r w:rsidRPr="00E16572" w:rsidDel="009C19DC">
                <w:rPr>
                  <w:rFonts w:ascii="Calibri" w:eastAsia="Times New Roman" w:hAnsi="Calibri" w:cs="Calibri"/>
                  <w:color w:val="000000"/>
                  <w:sz w:val="22"/>
                </w:rPr>
                <w:delText>723</w:delText>
              </w:r>
            </w:del>
          </w:p>
        </w:tc>
      </w:tr>
      <w:tr w:rsidR="00E16572" w:rsidRPr="00E16572" w:rsidDel="009C19DC" w14:paraId="7CA27537" w14:textId="02E07EF9" w:rsidTr="00B21582">
        <w:trPr>
          <w:trHeight w:val="300"/>
          <w:del w:id="30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476D1584" w:rsidR="00E16572" w:rsidRPr="00B21582" w:rsidDel="009C19DC" w:rsidRDefault="00E16572" w:rsidP="00E16572">
            <w:pPr>
              <w:spacing w:line="240" w:lineRule="auto"/>
              <w:ind w:firstLine="0"/>
              <w:rPr>
                <w:del w:id="3066" w:author="Nate Bachmeier [AWS-SA]" w:date="2023-05-04T18:11:00Z"/>
                <w:rFonts w:ascii="Calibri" w:eastAsia="Times New Roman" w:hAnsi="Calibri" w:cs="Calibri"/>
                <w:b w:val="0"/>
                <w:bCs w:val="0"/>
                <w:color w:val="000000"/>
                <w:sz w:val="22"/>
              </w:rPr>
            </w:pPr>
            <w:del w:id="3067" w:author="Nate Bachmeier [AWS-SA]" w:date="2023-05-04T18:11:00Z">
              <w:r w:rsidRPr="00E16572" w:rsidDel="009C19DC">
                <w:rPr>
                  <w:rFonts w:ascii="Calibri" w:eastAsia="Times New Roman" w:hAnsi="Calibri" w:cs="Calibri"/>
                  <w:color w:val="000000"/>
                  <w:sz w:val="22"/>
                </w:rPr>
                <w:delText>situp</w:delText>
              </w:r>
            </w:del>
          </w:p>
        </w:tc>
        <w:tc>
          <w:tcPr>
            <w:tcW w:w="5348" w:type="dxa"/>
            <w:noWrap/>
            <w:hideMark/>
          </w:tcPr>
          <w:p w14:paraId="5C09BCF2" w14:textId="17BE842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68" w:author="Nate Bachmeier [AWS-SA]" w:date="2023-05-04T18:11:00Z"/>
                <w:rFonts w:ascii="Calibri" w:eastAsia="Times New Roman" w:hAnsi="Calibri" w:cs="Calibri"/>
                <w:color w:val="000000"/>
                <w:sz w:val="22"/>
              </w:rPr>
            </w:pPr>
            <w:del w:id="3069" w:author="Nate Bachmeier [AWS-SA]" w:date="2023-05-04T18:11:00Z">
              <w:r w:rsidRPr="00E16572" w:rsidDel="009C19DC">
                <w:rPr>
                  <w:rFonts w:ascii="Calibri" w:eastAsia="Times New Roman" w:hAnsi="Calibri" w:cs="Calibri"/>
                  <w:color w:val="000000"/>
                  <w:sz w:val="22"/>
                </w:rPr>
                <w:delText>829</w:delText>
              </w:r>
            </w:del>
          </w:p>
        </w:tc>
      </w:tr>
      <w:tr w:rsidR="00E16572" w:rsidRPr="00E16572" w:rsidDel="009C19DC" w14:paraId="56A9E356" w14:textId="2D3738CC" w:rsidTr="00B21582">
        <w:trPr>
          <w:cnfStyle w:val="000000100000" w:firstRow="0" w:lastRow="0" w:firstColumn="0" w:lastColumn="0" w:oddVBand="0" w:evenVBand="0" w:oddHBand="1" w:evenHBand="0" w:firstRowFirstColumn="0" w:firstRowLastColumn="0" w:lastRowFirstColumn="0" w:lastRowLastColumn="0"/>
          <w:trHeight w:val="300"/>
          <w:del w:id="30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6AF6DD69" w:rsidR="00E16572" w:rsidRPr="00B21582" w:rsidDel="009C19DC" w:rsidRDefault="00E16572" w:rsidP="00E16572">
            <w:pPr>
              <w:spacing w:line="240" w:lineRule="auto"/>
              <w:ind w:firstLine="0"/>
              <w:rPr>
                <w:del w:id="3071" w:author="Nate Bachmeier [AWS-SA]" w:date="2023-05-04T18:11:00Z"/>
                <w:rFonts w:ascii="Calibri" w:eastAsia="Times New Roman" w:hAnsi="Calibri" w:cs="Calibri"/>
                <w:b w:val="0"/>
                <w:bCs w:val="0"/>
                <w:color w:val="000000"/>
                <w:sz w:val="22"/>
              </w:rPr>
            </w:pPr>
            <w:del w:id="3072" w:author="Nate Bachmeier [AWS-SA]" w:date="2023-05-04T18:11:00Z">
              <w:r w:rsidRPr="00E16572" w:rsidDel="009C19DC">
                <w:rPr>
                  <w:rFonts w:ascii="Calibri" w:eastAsia="Times New Roman" w:hAnsi="Calibri" w:cs="Calibri"/>
                  <w:color w:val="000000"/>
                  <w:sz w:val="22"/>
                </w:rPr>
                <w:delText>skateboarding</w:delText>
              </w:r>
            </w:del>
          </w:p>
        </w:tc>
        <w:tc>
          <w:tcPr>
            <w:tcW w:w="5348" w:type="dxa"/>
            <w:noWrap/>
            <w:hideMark/>
          </w:tcPr>
          <w:p w14:paraId="2D815BC2" w14:textId="53E5AD5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73" w:author="Nate Bachmeier [AWS-SA]" w:date="2023-05-04T18:11:00Z"/>
                <w:rFonts w:ascii="Calibri" w:eastAsia="Times New Roman" w:hAnsi="Calibri" w:cs="Calibri"/>
                <w:color w:val="000000"/>
                <w:sz w:val="22"/>
              </w:rPr>
            </w:pPr>
            <w:del w:id="3074" w:author="Nate Bachmeier [AWS-SA]" w:date="2023-05-04T18:11:00Z">
              <w:r w:rsidRPr="00E16572" w:rsidDel="009C19DC">
                <w:rPr>
                  <w:rFonts w:ascii="Calibri" w:eastAsia="Times New Roman" w:hAnsi="Calibri" w:cs="Calibri"/>
                  <w:color w:val="000000"/>
                  <w:sz w:val="22"/>
                </w:rPr>
                <w:delText>445</w:delText>
              </w:r>
            </w:del>
          </w:p>
        </w:tc>
      </w:tr>
      <w:tr w:rsidR="00E16572" w:rsidRPr="00E16572" w:rsidDel="009C19DC" w14:paraId="24352B4D" w14:textId="49FECFCC" w:rsidTr="00B21582">
        <w:trPr>
          <w:trHeight w:val="300"/>
          <w:del w:id="30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680EA7C" w:rsidR="00E16572" w:rsidRPr="00B21582" w:rsidDel="009C19DC" w:rsidRDefault="00E16572" w:rsidP="00E16572">
            <w:pPr>
              <w:spacing w:line="240" w:lineRule="auto"/>
              <w:ind w:firstLine="0"/>
              <w:rPr>
                <w:del w:id="3076" w:author="Nate Bachmeier [AWS-SA]" w:date="2023-05-04T18:11:00Z"/>
                <w:rFonts w:ascii="Calibri" w:eastAsia="Times New Roman" w:hAnsi="Calibri" w:cs="Calibri"/>
                <w:b w:val="0"/>
                <w:bCs w:val="0"/>
                <w:color w:val="000000"/>
                <w:sz w:val="22"/>
              </w:rPr>
            </w:pPr>
            <w:del w:id="3077" w:author="Nate Bachmeier [AWS-SA]" w:date="2023-05-04T18:11:00Z">
              <w:r w:rsidRPr="00E16572" w:rsidDel="009C19DC">
                <w:rPr>
                  <w:rFonts w:ascii="Calibri" w:eastAsia="Times New Roman" w:hAnsi="Calibri" w:cs="Calibri"/>
                  <w:color w:val="000000"/>
                  <w:sz w:val="22"/>
                </w:rPr>
                <w:delText>ski ballet</w:delText>
              </w:r>
            </w:del>
          </w:p>
        </w:tc>
        <w:tc>
          <w:tcPr>
            <w:tcW w:w="5348" w:type="dxa"/>
            <w:noWrap/>
            <w:hideMark/>
          </w:tcPr>
          <w:p w14:paraId="1E404F76" w14:textId="7100E28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78" w:author="Nate Bachmeier [AWS-SA]" w:date="2023-05-04T18:11:00Z"/>
                <w:rFonts w:ascii="Calibri" w:eastAsia="Times New Roman" w:hAnsi="Calibri" w:cs="Calibri"/>
                <w:color w:val="000000"/>
                <w:sz w:val="22"/>
              </w:rPr>
            </w:pPr>
            <w:del w:id="3079" w:author="Nate Bachmeier [AWS-SA]" w:date="2023-05-04T18:11:00Z">
              <w:r w:rsidRPr="00E16572" w:rsidDel="009C19DC">
                <w:rPr>
                  <w:rFonts w:ascii="Calibri" w:eastAsia="Times New Roman" w:hAnsi="Calibri" w:cs="Calibri"/>
                  <w:color w:val="000000"/>
                  <w:sz w:val="22"/>
                </w:rPr>
                <w:delText>538</w:delText>
              </w:r>
            </w:del>
          </w:p>
        </w:tc>
      </w:tr>
      <w:tr w:rsidR="00E16572" w:rsidRPr="00E16572" w:rsidDel="009C19DC" w14:paraId="01C331BC" w14:textId="2EFC5AB2" w:rsidTr="00B21582">
        <w:trPr>
          <w:cnfStyle w:val="000000100000" w:firstRow="0" w:lastRow="0" w:firstColumn="0" w:lastColumn="0" w:oddVBand="0" w:evenVBand="0" w:oddHBand="1" w:evenHBand="0" w:firstRowFirstColumn="0" w:firstRowLastColumn="0" w:lastRowFirstColumn="0" w:lastRowLastColumn="0"/>
          <w:trHeight w:val="300"/>
          <w:del w:id="30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16660ED0" w:rsidR="00E16572" w:rsidRPr="00B21582" w:rsidDel="009C19DC" w:rsidRDefault="00E16572" w:rsidP="00E16572">
            <w:pPr>
              <w:spacing w:line="240" w:lineRule="auto"/>
              <w:ind w:firstLine="0"/>
              <w:rPr>
                <w:del w:id="3081" w:author="Nate Bachmeier [AWS-SA]" w:date="2023-05-04T18:11:00Z"/>
                <w:rFonts w:ascii="Calibri" w:eastAsia="Times New Roman" w:hAnsi="Calibri" w:cs="Calibri"/>
                <w:b w:val="0"/>
                <w:bCs w:val="0"/>
                <w:color w:val="000000"/>
                <w:sz w:val="22"/>
              </w:rPr>
            </w:pPr>
            <w:del w:id="3082" w:author="Nate Bachmeier [AWS-SA]" w:date="2023-05-04T18:11:00Z">
              <w:r w:rsidRPr="00E16572" w:rsidDel="009C19DC">
                <w:rPr>
                  <w:rFonts w:ascii="Calibri" w:eastAsia="Times New Roman" w:hAnsi="Calibri" w:cs="Calibri"/>
                  <w:color w:val="000000"/>
                  <w:sz w:val="22"/>
                </w:rPr>
                <w:delText>ski jumping</w:delText>
              </w:r>
            </w:del>
          </w:p>
        </w:tc>
        <w:tc>
          <w:tcPr>
            <w:tcW w:w="5348" w:type="dxa"/>
            <w:noWrap/>
            <w:hideMark/>
          </w:tcPr>
          <w:p w14:paraId="4F8378EE" w14:textId="5E138C5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83" w:author="Nate Bachmeier [AWS-SA]" w:date="2023-05-04T18:11:00Z"/>
                <w:rFonts w:ascii="Calibri" w:eastAsia="Times New Roman" w:hAnsi="Calibri" w:cs="Calibri"/>
                <w:color w:val="000000"/>
                <w:sz w:val="22"/>
              </w:rPr>
            </w:pPr>
            <w:del w:id="3084" w:author="Nate Bachmeier [AWS-SA]" w:date="2023-05-04T18:11:00Z">
              <w:r w:rsidRPr="00E16572" w:rsidDel="009C19DC">
                <w:rPr>
                  <w:rFonts w:ascii="Calibri" w:eastAsia="Times New Roman" w:hAnsi="Calibri" w:cs="Calibri"/>
                  <w:color w:val="000000"/>
                  <w:sz w:val="22"/>
                </w:rPr>
                <w:delText>497</w:delText>
              </w:r>
            </w:del>
          </w:p>
        </w:tc>
      </w:tr>
      <w:tr w:rsidR="00E16572" w:rsidRPr="00E16572" w:rsidDel="009C19DC" w14:paraId="6BD1A219" w14:textId="4A2D6FB0" w:rsidTr="00B21582">
        <w:trPr>
          <w:trHeight w:val="300"/>
          <w:del w:id="30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2FCC14D6" w:rsidR="00E16572" w:rsidRPr="00B21582" w:rsidDel="009C19DC" w:rsidRDefault="00E16572" w:rsidP="00E16572">
            <w:pPr>
              <w:spacing w:line="240" w:lineRule="auto"/>
              <w:ind w:firstLine="0"/>
              <w:rPr>
                <w:del w:id="3086" w:author="Nate Bachmeier [AWS-SA]" w:date="2023-05-04T18:11:00Z"/>
                <w:rFonts w:ascii="Calibri" w:eastAsia="Times New Roman" w:hAnsi="Calibri" w:cs="Calibri"/>
                <w:b w:val="0"/>
                <w:bCs w:val="0"/>
                <w:color w:val="000000"/>
                <w:sz w:val="22"/>
              </w:rPr>
            </w:pPr>
            <w:del w:id="3087" w:author="Nate Bachmeier [AWS-SA]" w:date="2023-05-04T18:11:00Z">
              <w:r w:rsidRPr="00E16572" w:rsidDel="009C19DC">
                <w:rPr>
                  <w:rFonts w:ascii="Calibri" w:eastAsia="Times New Roman" w:hAnsi="Calibri" w:cs="Calibri"/>
                  <w:color w:val="000000"/>
                  <w:sz w:val="22"/>
                </w:rPr>
                <w:delText>skiing crosscountry</w:delText>
              </w:r>
            </w:del>
          </w:p>
        </w:tc>
        <w:tc>
          <w:tcPr>
            <w:tcW w:w="5348" w:type="dxa"/>
            <w:noWrap/>
            <w:hideMark/>
          </w:tcPr>
          <w:p w14:paraId="1507EB11" w14:textId="42F19D5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88" w:author="Nate Bachmeier [AWS-SA]" w:date="2023-05-04T18:11:00Z"/>
                <w:rFonts w:ascii="Calibri" w:eastAsia="Times New Roman" w:hAnsi="Calibri" w:cs="Calibri"/>
                <w:color w:val="000000"/>
                <w:sz w:val="22"/>
              </w:rPr>
            </w:pPr>
            <w:del w:id="3089" w:author="Nate Bachmeier [AWS-SA]" w:date="2023-05-04T18:11:00Z">
              <w:r w:rsidRPr="00E16572" w:rsidDel="009C19DC">
                <w:rPr>
                  <w:rFonts w:ascii="Calibri" w:eastAsia="Times New Roman" w:hAnsi="Calibri" w:cs="Calibri"/>
                  <w:color w:val="000000"/>
                  <w:sz w:val="22"/>
                </w:rPr>
                <w:delText>658</w:delText>
              </w:r>
            </w:del>
          </w:p>
        </w:tc>
      </w:tr>
      <w:tr w:rsidR="00E16572" w:rsidRPr="00E16572" w:rsidDel="009C19DC" w14:paraId="64933630" w14:textId="09E66B79" w:rsidTr="00B21582">
        <w:trPr>
          <w:cnfStyle w:val="000000100000" w:firstRow="0" w:lastRow="0" w:firstColumn="0" w:lastColumn="0" w:oddVBand="0" w:evenVBand="0" w:oddHBand="1" w:evenHBand="0" w:firstRowFirstColumn="0" w:firstRowLastColumn="0" w:lastRowFirstColumn="0" w:lastRowLastColumn="0"/>
          <w:trHeight w:val="300"/>
          <w:del w:id="30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668AA86D" w:rsidR="00E16572" w:rsidRPr="00B21582" w:rsidDel="009C19DC" w:rsidRDefault="00E16572" w:rsidP="00E16572">
            <w:pPr>
              <w:spacing w:line="240" w:lineRule="auto"/>
              <w:ind w:firstLine="0"/>
              <w:rPr>
                <w:del w:id="3091" w:author="Nate Bachmeier [AWS-SA]" w:date="2023-05-04T18:11:00Z"/>
                <w:rFonts w:ascii="Calibri" w:eastAsia="Times New Roman" w:hAnsi="Calibri" w:cs="Calibri"/>
                <w:b w:val="0"/>
                <w:bCs w:val="0"/>
                <w:color w:val="000000"/>
                <w:sz w:val="22"/>
              </w:rPr>
            </w:pPr>
            <w:del w:id="3092" w:author="Nate Bachmeier [AWS-SA]" w:date="2023-05-04T18:11:00Z">
              <w:r w:rsidRPr="00E16572" w:rsidDel="009C19DC">
                <w:rPr>
                  <w:rFonts w:ascii="Calibri" w:eastAsia="Times New Roman" w:hAnsi="Calibri" w:cs="Calibri"/>
                  <w:color w:val="000000"/>
                  <w:sz w:val="22"/>
                </w:rPr>
                <w:delText>skiing mono</w:delText>
              </w:r>
            </w:del>
          </w:p>
        </w:tc>
        <w:tc>
          <w:tcPr>
            <w:tcW w:w="5348" w:type="dxa"/>
            <w:noWrap/>
            <w:hideMark/>
          </w:tcPr>
          <w:p w14:paraId="31CB6FF7" w14:textId="051B786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93" w:author="Nate Bachmeier [AWS-SA]" w:date="2023-05-04T18:11:00Z"/>
                <w:rFonts w:ascii="Calibri" w:eastAsia="Times New Roman" w:hAnsi="Calibri" w:cs="Calibri"/>
                <w:color w:val="000000"/>
                <w:sz w:val="22"/>
              </w:rPr>
            </w:pPr>
            <w:del w:id="3094" w:author="Nate Bachmeier [AWS-SA]" w:date="2023-05-04T18:11:00Z">
              <w:r w:rsidRPr="00E16572" w:rsidDel="009C19DC">
                <w:rPr>
                  <w:rFonts w:ascii="Calibri" w:eastAsia="Times New Roman" w:hAnsi="Calibri" w:cs="Calibri"/>
                  <w:color w:val="000000"/>
                  <w:sz w:val="22"/>
                </w:rPr>
                <w:delText>479</w:delText>
              </w:r>
            </w:del>
          </w:p>
        </w:tc>
      </w:tr>
      <w:tr w:rsidR="00E16572" w:rsidRPr="00E16572" w:rsidDel="009C19DC" w14:paraId="22B0BDA9" w14:textId="5E701E2E" w:rsidTr="00B21582">
        <w:trPr>
          <w:trHeight w:val="300"/>
          <w:del w:id="30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4244E792" w:rsidR="00E16572" w:rsidRPr="00B21582" w:rsidDel="009C19DC" w:rsidRDefault="00E16572" w:rsidP="00E16572">
            <w:pPr>
              <w:spacing w:line="240" w:lineRule="auto"/>
              <w:ind w:firstLine="0"/>
              <w:rPr>
                <w:del w:id="3096" w:author="Nate Bachmeier [AWS-SA]" w:date="2023-05-04T18:11:00Z"/>
                <w:rFonts w:ascii="Calibri" w:eastAsia="Times New Roman" w:hAnsi="Calibri" w:cs="Calibri"/>
                <w:b w:val="0"/>
                <w:bCs w:val="0"/>
                <w:color w:val="000000"/>
                <w:sz w:val="22"/>
              </w:rPr>
            </w:pPr>
            <w:del w:id="3097" w:author="Nate Bachmeier [AWS-SA]" w:date="2023-05-04T18:11:00Z">
              <w:r w:rsidRPr="00E16572" w:rsidDel="009C19DC">
                <w:rPr>
                  <w:rFonts w:ascii="Calibri" w:eastAsia="Times New Roman" w:hAnsi="Calibri" w:cs="Calibri"/>
                  <w:color w:val="000000"/>
                  <w:sz w:val="22"/>
                </w:rPr>
                <w:delText>skiing slalom</w:delText>
              </w:r>
            </w:del>
          </w:p>
        </w:tc>
        <w:tc>
          <w:tcPr>
            <w:tcW w:w="5348" w:type="dxa"/>
            <w:noWrap/>
            <w:hideMark/>
          </w:tcPr>
          <w:p w14:paraId="5DD07F4E" w14:textId="6009438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98" w:author="Nate Bachmeier [AWS-SA]" w:date="2023-05-04T18:11:00Z"/>
                <w:rFonts w:ascii="Calibri" w:eastAsia="Times New Roman" w:hAnsi="Calibri" w:cs="Calibri"/>
                <w:color w:val="000000"/>
                <w:sz w:val="22"/>
              </w:rPr>
            </w:pPr>
            <w:del w:id="3099" w:author="Nate Bachmeier [AWS-SA]" w:date="2023-05-04T18:11:00Z">
              <w:r w:rsidRPr="00E16572" w:rsidDel="009C19DC">
                <w:rPr>
                  <w:rFonts w:ascii="Calibri" w:eastAsia="Times New Roman" w:hAnsi="Calibri" w:cs="Calibri"/>
                  <w:color w:val="000000"/>
                  <w:sz w:val="22"/>
                </w:rPr>
                <w:delText>756</w:delText>
              </w:r>
            </w:del>
          </w:p>
        </w:tc>
      </w:tr>
      <w:tr w:rsidR="00E16572" w:rsidRPr="00E16572" w:rsidDel="009C19DC" w14:paraId="3897B22A" w14:textId="4A08C740" w:rsidTr="00B21582">
        <w:trPr>
          <w:cnfStyle w:val="000000100000" w:firstRow="0" w:lastRow="0" w:firstColumn="0" w:lastColumn="0" w:oddVBand="0" w:evenVBand="0" w:oddHBand="1" w:evenHBand="0" w:firstRowFirstColumn="0" w:firstRowLastColumn="0" w:lastRowFirstColumn="0" w:lastRowLastColumn="0"/>
          <w:trHeight w:val="300"/>
          <w:del w:id="31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30222AB4" w:rsidR="00E16572" w:rsidRPr="00B21582" w:rsidDel="009C19DC" w:rsidRDefault="00E16572" w:rsidP="00E16572">
            <w:pPr>
              <w:spacing w:line="240" w:lineRule="auto"/>
              <w:ind w:firstLine="0"/>
              <w:rPr>
                <w:del w:id="3101" w:author="Nate Bachmeier [AWS-SA]" w:date="2023-05-04T18:11:00Z"/>
                <w:rFonts w:ascii="Calibri" w:eastAsia="Times New Roman" w:hAnsi="Calibri" w:cs="Calibri"/>
                <w:b w:val="0"/>
                <w:bCs w:val="0"/>
                <w:color w:val="000000"/>
                <w:sz w:val="22"/>
              </w:rPr>
            </w:pPr>
            <w:del w:id="3102" w:author="Nate Bachmeier [AWS-SA]" w:date="2023-05-04T18:11:00Z">
              <w:r w:rsidRPr="00E16572" w:rsidDel="009C19DC">
                <w:rPr>
                  <w:rFonts w:ascii="Calibri" w:eastAsia="Times New Roman" w:hAnsi="Calibri" w:cs="Calibri"/>
                  <w:color w:val="000000"/>
                  <w:sz w:val="22"/>
                </w:rPr>
                <w:delText>skipping rope</w:delText>
              </w:r>
            </w:del>
          </w:p>
        </w:tc>
        <w:tc>
          <w:tcPr>
            <w:tcW w:w="5348" w:type="dxa"/>
            <w:noWrap/>
            <w:hideMark/>
          </w:tcPr>
          <w:p w14:paraId="5C7CBE26" w14:textId="393BE68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03" w:author="Nate Bachmeier [AWS-SA]" w:date="2023-05-04T18:11:00Z"/>
                <w:rFonts w:ascii="Calibri" w:eastAsia="Times New Roman" w:hAnsi="Calibri" w:cs="Calibri"/>
                <w:color w:val="000000"/>
                <w:sz w:val="22"/>
              </w:rPr>
            </w:pPr>
            <w:del w:id="3104" w:author="Nate Bachmeier [AWS-SA]" w:date="2023-05-04T18:11:00Z">
              <w:r w:rsidRPr="00E16572" w:rsidDel="009C19DC">
                <w:rPr>
                  <w:rFonts w:ascii="Calibri" w:eastAsia="Times New Roman" w:hAnsi="Calibri" w:cs="Calibri"/>
                  <w:color w:val="000000"/>
                  <w:sz w:val="22"/>
                </w:rPr>
                <w:delText>671</w:delText>
              </w:r>
            </w:del>
          </w:p>
        </w:tc>
      </w:tr>
      <w:tr w:rsidR="00E16572" w:rsidRPr="00E16572" w:rsidDel="009C19DC" w14:paraId="394AF3D3" w14:textId="2057852A" w:rsidTr="00B21582">
        <w:trPr>
          <w:trHeight w:val="300"/>
          <w:del w:id="31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5EF44BAF" w:rsidR="00E16572" w:rsidRPr="00B21582" w:rsidDel="009C19DC" w:rsidRDefault="00E16572" w:rsidP="00E16572">
            <w:pPr>
              <w:spacing w:line="240" w:lineRule="auto"/>
              <w:ind w:firstLine="0"/>
              <w:rPr>
                <w:del w:id="3106" w:author="Nate Bachmeier [AWS-SA]" w:date="2023-05-04T18:11:00Z"/>
                <w:rFonts w:ascii="Calibri" w:eastAsia="Times New Roman" w:hAnsi="Calibri" w:cs="Calibri"/>
                <w:b w:val="0"/>
                <w:bCs w:val="0"/>
                <w:color w:val="000000"/>
                <w:sz w:val="22"/>
              </w:rPr>
            </w:pPr>
            <w:del w:id="3107" w:author="Nate Bachmeier [AWS-SA]" w:date="2023-05-04T18:11:00Z">
              <w:r w:rsidRPr="00E16572" w:rsidDel="009C19DC">
                <w:rPr>
                  <w:rFonts w:ascii="Calibri" w:eastAsia="Times New Roman" w:hAnsi="Calibri" w:cs="Calibri"/>
                  <w:color w:val="000000"/>
                  <w:sz w:val="22"/>
                </w:rPr>
                <w:delText>skipping stone</w:delText>
              </w:r>
            </w:del>
          </w:p>
        </w:tc>
        <w:tc>
          <w:tcPr>
            <w:tcW w:w="5348" w:type="dxa"/>
            <w:noWrap/>
            <w:hideMark/>
          </w:tcPr>
          <w:p w14:paraId="01D73CFA" w14:textId="27EBE90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08" w:author="Nate Bachmeier [AWS-SA]" w:date="2023-05-04T18:11:00Z"/>
                <w:rFonts w:ascii="Calibri" w:eastAsia="Times New Roman" w:hAnsi="Calibri" w:cs="Calibri"/>
                <w:color w:val="000000"/>
                <w:sz w:val="22"/>
              </w:rPr>
            </w:pPr>
            <w:del w:id="3109" w:author="Nate Bachmeier [AWS-SA]" w:date="2023-05-04T18:11:00Z">
              <w:r w:rsidRPr="00E16572" w:rsidDel="009C19DC">
                <w:rPr>
                  <w:rFonts w:ascii="Calibri" w:eastAsia="Times New Roman" w:hAnsi="Calibri" w:cs="Calibri"/>
                  <w:color w:val="000000"/>
                  <w:sz w:val="22"/>
                </w:rPr>
                <w:delText>624</w:delText>
              </w:r>
            </w:del>
          </w:p>
        </w:tc>
      </w:tr>
      <w:tr w:rsidR="00E16572" w:rsidRPr="00E16572" w:rsidDel="009C19DC" w14:paraId="2C4F8CB1" w14:textId="3E38457F" w:rsidTr="00B21582">
        <w:trPr>
          <w:cnfStyle w:val="000000100000" w:firstRow="0" w:lastRow="0" w:firstColumn="0" w:lastColumn="0" w:oddVBand="0" w:evenVBand="0" w:oddHBand="1" w:evenHBand="0" w:firstRowFirstColumn="0" w:firstRowLastColumn="0" w:lastRowFirstColumn="0" w:lastRowLastColumn="0"/>
          <w:trHeight w:val="300"/>
          <w:del w:id="31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03C201E6" w:rsidR="00E16572" w:rsidRPr="00B21582" w:rsidDel="009C19DC" w:rsidRDefault="00E16572" w:rsidP="00E16572">
            <w:pPr>
              <w:spacing w:line="240" w:lineRule="auto"/>
              <w:ind w:firstLine="0"/>
              <w:rPr>
                <w:del w:id="3111" w:author="Nate Bachmeier [AWS-SA]" w:date="2023-05-04T18:11:00Z"/>
                <w:rFonts w:ascii="Calibri" w:eastAsia="Times New Roman" w:hAnsi="Calibri" w:cs="Calibri"/>
                <w:b w:val="0"/>
                <w:bCs w:val="0"/>
                <w:color w:val="000000"/>
                <w:sz w:val="22"/>
              </w:rPr>
            </w:pPr>
            <w:del w:id="3112" w:author="Nate Bachmeier [AWS-SA]" w:date="2023-05-04T18:11:00Z">
              <w:r w:rsidRPr="00E16572" w:rsidDel="009C19DC">
                <w:rPr>
                  <w:rFonts w:ascii="Calibri" w:eastAsia="Times New Roman" w:hAnsi="Calibri" w:cs="Calibri"/>
                  <w:color w:val="000000"/>
                  <w:sz w:val="22"/>
                </w:rPr>
                <w:delText>skydiving</w:delText>
              </w:r>
            </w:del>
          </w:p>
        </w:tc>
        <w:tc>
          <w:tcPr>
            <w:tcW w:w="5348" w:type="dxa"/>
            <w:noWrap/>
            <w:hideMark/>
          </w:tcPr>
          <w:p w14:paraId="31267B28" w14:textId="67FBB41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13" w:author="Nate Bachmeier [AWS-SA]" w:date="2023-05-04T18:11:00Z"/>
                <w:rFonts w:ascii="Calibri" w:eastAsia="Times New Roman" w:hAnsi="Calibri" w:cs="Calibri"/>
                <w:color w:val="000000"/>
                <w:sz w:val="22"/>
              </w:rPr>
            </w:pPr>
            <w:del w:id="3114" w:author="Nate Bachmeier [AWS-SA]" w:date="2023-05-04T18:11:00Z">
              <w:r w:rsidRPr="00E16572" w:rsidDel="009C19DC">
                <w:rPr>
                  <w:rFonts w:ascii="Calibri" w:eastAsia="Times New Roman" w:hAnsi="Calibri" w:cs="Calibri"/>
                  <w:color w:val="000000"/>
                  <w:sz w:val="22"/>
                </w:rPr>
                <w:delText>625</w:delText>
              </w:r>
            </w:del>
          </w:p>
        </w:tc>
      </w:tr>
      <w:tr w:rsidR="00E16572" w:rsidRPr="00E16572" w:rsidDel="009C19DC" w14:paraId="46F456DB" w14:textId="5463A085" w:rsidTr="00B21582">
        <w:trPr>
          <w:trHeight w:val="300"/>
          <w:del w:id="31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120CC9D5" w:rsidR="00E16572" w:rsidRPr="00B21582" w:rsidDel="009C19DC" w:rsidRDefault="00E16572" w:rsidP="00E16572">
            <w:pPr>
              <w:spacing w:line="240" w:lineRule="auto"/>
              <w:ind w:firstLine="0"/>
              <w:rPr>
                <w:del w:id="3116" w:author="Nate Bachmeier [AWS-SA]" w:date="2023-05-04T18:11:00Z"/>
                <w:rFonts w:ascii="Calibri" w:eastAsia="Times New Roman" w:hAnsi="Calibri" w:cs="Calibri"/>
                <w:b w:val="0"/>
                <w:bCs w:val="0"/>
                <w:color w:val="000000"/>
                <w:sz w:val="22"/>
              </w:rPr>
            </w:pPr>
            <w:del w:id="3117" w:author="Nate Bachmeier [AWS-SA]" w:date="2023-05-04T18:11:00Z">
              <w:r w:rsidRPr="00E16572" w:rsidDel="009C19DC">
                <w:rPr>
                  <w:rFonts w:ascii="Calibri" w:eastAsia="Times New Roman" w:hAnsi="Calibri" w:cs="Calibri"/>
                  <w:color w:val="000000"/>
                  <w:sz w:val="22"/>
                </w:rPr>
                <w:delText>slacklining</w:delText>
              </w:r>
            </w:del>
          </w:p>
        </w:tc>
        <w:tc>
          <w:tcPr>
            <w:tcW w:w="5348" w:type="dxa"/>
            <w:noWrap/>
            <w:hideMark/>
          </w:tcPr>
          <w:p w14:paraId="479F57B3" w14:textId="2C12481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18" w:author="Nate Bachmeier [AWS-SA]" w:date="2023-05-04T18:11:00Z"/>
                <w:rFonts w:ascii="Calibri" w:eastAsia="Times New Roman" w:hAnsi="Calibri" w:cs="Calibri"/>
                <w:color w:val="000000"/>
                <w:sz w:val="22"/>
              </w:rPr>
            </w:pPr>
            <w:del w:id="3119" w:author="Nate Bachmeier [AWS-SA]" w:date="2023-05-04T18:11:00Z">
              <w:r w:rsidRPr="00E16572" w:rsidDel="009C19DC">
                <w:rPr>
                  <w:rFonts w:ascii="Calibri" w:eastAsia="Times New Roman" w:hAnsi="Calibri" w:cs="Calibri"/>
                  <w:color w:val="000000"/>
                  <w:sz w:val="22"/>
                </w:rPr>
                <w:delText>737</w:delText>
              </w:r>
            </w:del>
          </w:p>
        </w:tc>
      </w:tr>
      <w:tr w:rsidR="00E16572" w:rsidRPr="00E16572" w:rsidDel="009C19DC" w14:paraId="0721B7ED" w14:textId="7F33EC98" w:rsidTr="00B21582">
        <w:trPr>
          <w:cnfStyle w:val="000000100000" w:firstRow="0" w:lastRow="0" w:firstColumn="0" w:lastColumn="0" w:oddVBand="0" w:evenVBand="0" w:oddHBand="1" w:evenHBand="0" w:firstRowFirstColumn="0" w:firstRowLastColumn="0" w:lastRowFirstColumn="0" w:lastRowLastColumn="0"/>
          <w:trHeight w:val="300"/>
          <w:del w:id="31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06C42D03" w:rsidR="00E16572" w:rsidRPr="00B21582" w:rsidDel="009C19DC" w:rsidRDefault="00E16572" w:rsidP="00E16572">
            <w:pPr>
              <w:spacing w:line="240" w:lineRule="auto"/>
              <w:ind w:firstLine="0"/>
              <w:rPr>
                <w:del w:id="3121" w:author="Nate Bachmeier [AWS-SA]" w:date="2023-05-04T18:11:00Z"/>
                <w:rFonts w:ascii="Calibri" w:eastAsia="Times New Roman" w:hAnsi="Calibri" w:cs="Calibri"/>
                <w:b w:val="0"/>
                <w:bCs w:val="0"/>
                <w:color w:val="000000"/>
                <w:sz w:val="22"/>
              </w:rPr>
            </w:pPr>
            <w:del w:id="3122" w:author="Nate Bachmeier [AWS-SA]" w:date="2023-05-04T18:11:00Z">
              <w:r w:rsidRPr="00E16572" w:rsidDel="009C19DC">
                <w:rPr>
                  <w:rFonts w:ascii="Calibri" w:eastAsia="Times New Roman" w:hAnsi="Calibri" w:cs="Calibri"/>
                  <w:color w:val="000000"/>
                  <w:sz w:val="22"/>
                </w:rPr>
                <w:delText>slapping</w:delText>
              </w:r>
            </w:del>
          </w:p>
        </w:tc>
        <w:tc>
          <w:tcPr>
            <w:tcW w:w="5348" w:type="dxa"/>
            <w:noWrap/>
            <w:hideMark/>
          </w:tcPr>
          <w:p w14:paraId="03C7129D" w14:textId="1B6EA81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23" w:author="Nate Bachmeier [AWS-SA]" w:date="2023-05-04T18:11:00Z"/>
                <w:rFonts w:ascii="Calibri" w:eastAsia="Times New Roman" w:hAnsi="Calibri" w:cs="Calibri"/>
                <w:color w:val="000000"/>
                <w:sz w:val="22"/>
              </w:rPr>
            </w:pPr>
            <w:del w:id="3124" w:author="Nate Bachmeier [AWS-SA]" w:date="2023-05-04T18:11:00Z">
              <w:r w:rsidRPr="00E16572" w:rsidDel="009C19DC">
                <w:rPr>
                  <w:rFonts w:ascii="Calibri" w:eastAsia="Times New Roman" w:hAnsi="Calibri" w:cs="Calibri"/>
                  <w:color w:val="000000"/>
                  <w:sz w:val="22"/>
                </w:rPr>
                <w:delText>779</w:delText>
              </w:r>
            </w:del>
          </w:p>
        </w:tc>
      </w:tr>
      <w:tr w:rsidR="00E16572" w:rsidRPr="00E16572" w:rsidDel="009C19DC" w14:paraId="4D40C818" w14:textId="7A3136FE" w:rsidTr="00B21582">
        <w:trPr>
          <w:trHeight w:val="300"/>
          <w:del w:id="31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110DE7BE" w:rsidR="00E16572" w:rsidRPr="00B21582" w:rsidDel="009C19DC" w:rsidRDefault="00E16572" w:rsidP="00E16572">
            <w:pPr>
              <w:spacing w:line="240" w:lineRule="auto"/>
              <w:ind w:firstLine="0"/>
              <w:rPr>
                <w:del w:id="3126" w:author="Nate Bachmeier [AWS-SA]" w:date="2023-05-04T18:11:00Z"/>
                <w:rFonts w:ascii="Calibri" w:eastAsia="Times New Roman" w:hAnsi="Calibri" w:cs="Calibri"/>
                <w:b w:val="0"/>
                <w:bCs w:val="0"/>
                <w:color w:val="000000"/>
                <w:sz w:val="22"/>
              </w:rPr>
            </w:pPr>
            <w:del w:id="3127" w:author="Nate Bachmeier [AWS-SA]" w:date="2023-05-04T18:11:00Z">
              <w:r w:rsidRPr="00E16572" w:rsidDel="009C19DC">
                <w:rPr>
                  <w:rFonts w:ascii="Calibri" w:eastAsia="Times New Roman" w:hAnsi="Calibri" w:cs="Calibri"/>
                  <w:color w:val="000000"/>
                  <w:sz w:val="22"/>
                </w:rPr>
                <w:delText>sled dog racing</w:delText>
              </w:r>
            </w:del>
          </w:p>
        </w:tc>
        <w:tc>
          <w:tcPr>
            <w:tcW w:w="5348" w:type="dxa"/>
            <w:noWrap/>
            <w:hideMark/>
          </w:tcPr>
          <w:p w14:paraId="2BF41119" w14:textId="194B560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28" w:author="Nate Bachmeier [AWS-SA]" w:date="2023-05-04T18:11:00Z"/>
                <w:rFonts w:ascii="Calibri" w:eastAsia="Times New Roman" w:hAnsi="Calibri" w:cs="Calibri"/>
                <w:color w:val="000000"/>
                <w:sz w:val="22"/>
              </w:rPr>
            </w:pPr>
            <w:del w:id="3129" w:author="Nate Bachmeier [AWS-SA]" w:date="2023-05-04T18:11:00Z">
              <w:r w:rsidRPr="00E16572" w:rsidDel="009C19DC">
                <w:rPr>
                  <w:rFonts w:ascii="Calibri" w:eastAsia="Times New Roman" w:hAnsi="Calibri" w:cs="Calibri"/>
                  <w:color w:val="000000"/>
                  <w:sz w:val="22"/>
                </w:rPr>
                <w:delText>735</w:delText>
              </w:r>
            </w:del>
          </w:p>
        </w:tc>
      </w:tr>
      <w:tr w:rsidR="00E16572" w:rsidRPr="00E16572" w:rsidDel="009C19DC" w14:paraId="043A8F18" w14:textId="7691C809" w:rsidTr="00B21582">
        <w:trPr>
          <w:cnfStyle w:val="000000100000" w:firstRow="0" w:lastRow="0" w:firstColumn="0" w:lastColumn="0" w:oddVBand="0" w:evenVBand="0" w:oddHBand="1" w:evenHBand="0" w:firstRowFirstColumn="0" w:firstRowLastColumn="0" w:lastRowFirstColumn="0" w:lastRowLastColumn="0"/>
          <w:trHeight w:val="300"/>
          <w:del w:id="31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1DAD712D" w:rsidR="00E16572" w:rsidRPr="00B21582" w:rsidDel="009C19DC" w:rsidRDefault="00E16572" w:rsidP="00E16572">
            <w:pPr>
              <w:spacing w:line="240" w:lineRule="auto"/>
              <w:ind w:firstLine="0"/>
              <w:rPr>
                <w:del w:id="3131" w:author="Nate Bachmeier [AWS-SA]" w:date="2023-05-04T18:11:00Z"/>
                <w:rFonts w:ascii="Calibri" w:eastAsia="Times New Roman" w:hAnsi="Calibri" w:cs="Calibri"/>
                <w:b w:val="0"/>
                <w:bCs w:val="0"/>
                <w:color w:val="000000"/>
                <w:sz w:val="22"/>
              </w:rPr>
            </w:pPr>
            <w:del w:id="3132" w:author="Nate Bachmeier [AWS-SA]" w:date="2023-05-04T18:11:00Z">
              <w:r w:rsidRPr="00E16572" w:rsidDel="009C19DC">
                <w:rPr>
                  <w:rFonts w:ascii="Calibri" w:eastAsia="Times New Roman" w:hAnsi="Calibri" w:cs="Calibri"/>
                  <w:color w:val="000000"/>
                  <w:sz w:val="22"/>
                </w:rPr>
                <w:delText>sleeping</w:delText>
              </w:r>
            </w:del>
          </w:p>
        </w:tc>
        <w:tc>
          <w:tcPr>
            <w:tcW w:w="5348" w:type="dxa"/>
            <w:noWrap/>
            <w:hideMark/>
          </w:tcPr>
          <w:p w14:paraId="14DD2E01" w14:textId="007729F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33" w:author="Nate Bachmeier [AWS-SA]" w:date="2023-05-04T18:11:00Z"/>
                <w:rFonts w:ascii="Calibri" w:eastAsia="Times New Roman" w:hAnsi="Calibri" w:cs="Calibri"/>
                <w:color w:val="000000"/>
                <w:sz w:val="22"/>
              </w:rPr>
            </w:pPr>
            <w:del w:id="3134" w:author="Nate Bachmeier [AWS-SA]" w:date="2023-05-04T18:11:00Z">
              <w:r w:rsidRPr="00E16572" w:rsidDel="009C19DC">
                <w:rPr>
                  <w:rFonts w:ascii="Calibri" w:eastAsia="Times New Roman" w:hAnsi="Calibri" w:cs="Calibri"/>
                  <w:color w:val="000000"/>
                  <w:sz w:val="22"/>
                </w:rPr>
                <w:delText>653</w:delText>
              </w:r>
            </w:del>
          </w:p>
        </w:tc>
      </w:tr>
      <w:tr w:rsidR="00E16572" w:rsidRPr="00E16572" w:rsidDel="009C19DC" w14:paraId="2CEBE0C6" w14:textId="22CA08C6" w:rsidTr="00B21582">
        <w:trPr>
          <w:trHeight w:val="300"/>
          <w:del w:id="31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01EE5925" w:rsidR="00E16572" w:rsidRPr="00B21582" w:rsidDel="009C19DC" w:rsidRDefault="00E16572" w:rsidP="00E16572">
            <w:pPr>
              <w:spacing w:line="240" w:lineRule="auto"/>
              <w:ind w:firstLine="0"/>
              <w:rPr>
                <w:del w:id="3136" w:author="Nate Bachmeier [AWS-SA]" w:date="2023-05-04T18:11:00Z"/>
                <w:rFonts w:ascii="Calibri" w:eastAsia="Times New Roman" w:hAnsi="Calibri" w:cs="Calibri"/>
                <w:b w:val="0"/>
                <w:bCs w:val="0"/>
                <w:color w:val="000000"/>
                <w:sz w:val="22"/>
              </w:rPr>
            </w:pPr>
            <w:del w:id="3137" w:author="Nate Bachmeier [AWS-SA]" w:date="2023-05-04T18:11:00Z">
              <w:r w:rsidRPr="00E16572" w:rsidDel="009C19DC">
                <w:rPr>
                  <w:rFonts w:ascii="Calibri" w:eastAsia="Times New Roman" w:hAnsi="Calibri" w:cs="Calibri"/>
                  <w:color w:val="000000"/>
                  <w:sz w:val="22"/>
                </w:rPr>
                <w:delText>slicing onion</w:delText>
              </w:r>
            </w:del>
          </w:p>
        </w:tc>
        <w:tc>
          <w:tcPr>
            <w:tcW w:w="5348" w:type="dxa"/>
            <w:noWrap/>
            <w:hideMark/>
          </w:tcPr>
          <w:p w14:paraId="19AA14C7" w14:textId="065C6CE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38" w:author="Nate Bachmeier [AWS-SA]" w:date="2023-05-04T18:11:00Z"/>
                <w:rFonts w:ascii="Calibri" w:eastAsia="Times New Roman" w:hAnsi="Calibri" w:cs="Calibri"/>
                <w:color w:val="000000"/>
                <w:sz w:val="22"/>
              </w:rPr>
            </w:pPr>
            <w:del w:id="3139" w:author="Nate Bachmeier [AWS-SA]" w:date="2023-05-04T18:11:00Z">
              <w:r w:rsidRPr="00E16572" w:rsidDel="009C19DC">
                <w:rPr>
                  <w:rFonts w:ascii="Calibri" w:eastAsia="Times New Roman" w:hAnsi="Calibri" w:cs="Calibri"/>
                  <w:color w:val="000000"/>
                  <w:sz w:val="22"/>
                </w:rPr>
                <w:delText>529</w:delText>
              </w:r>
            </w:del>
          </w:p>
        </w:tc>
      </w:tr>
      <w:tr w:rsidR="00E16572" w:rsidRPr="00E16572" w:rsidDel="009C19DC" w14:paraId="6A4D42B2" w14:textId="7F526F1B" w:rsidTr="00B21582">
        <w:trPr>
          <w:cnfStyle w:val="000000100000" w:firstRow="0" w:lastRow="0" w:firstColumn="0" w:lastColumn="0" w:oddVBand="0" w:evenVBand="0" w:oddHBand="1" w:evenHBand="0" w:firstRowFirstColumn="0" w:firstRowLastColumn="0" w:lastRowFirstColumn="0" w:lastRowLastColumn="0"/>
          <w:trHeight w:val="300"/>
          <w:del w:id="31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35C3FFB4" w:rsidR="00E16572" w:rsidRPr="00B21582" w:rsidDel="009C19DC" w:rsidRDefault="00E16572" w:rsidP="00E16572">
            <w:pPr>
              <w:spacing w:line="240" w:lineRule="auto"/>
              <w:ind w:firstLine="0"/>
              <w:rPr>
                <w:del w:id="3141" w:author="Nate Bachmeier [AWS-SA]" w:date="2023-05-04T18:11:00Z"/>
                <w:rFonts w:ascii="Calibri" w:eastAsia="Times New Roman" w:hAnsi="Calibri" w:cs="Calibri"/>
                <w:b w:val="0"/>
                <w:bCs w:val="0"/>
                <w:color w:val="000000"/>
                <w:sz w:val="22"/>
              </w:rPr>
            </w:pPr>
            <w:del w:id="3142" w:author="Nate Bachmeier [AWS-SA]" w:date="2023-05-04T18:11:00Z">
              <w:r w:rsidRPr="00E16572" w:rsidDel="009C19DC">
                <w:rPr>
                  <w:rFonts w:ascii="Calibri" w:eastAsia="Times New Roman" w:hAnsi="Calibri" w:cs="Calibri"/>
                  <w:color w:val="000000"/>
                  <w:sz w:val="22"/>
                </w:rPr>
                <w:delText>smashing</w:delText>
              </w:r>
            </w:del>
          </w:p>
        </w:tc>
        <w:tc>
          <w:tcPr>
            <w:tcW w:w="5348" w:type="dxa"/>
            <w:noWrap/>
            <w:hideMark/>
          </w:tcPr>
          <w:p w14:paraId="505865FC" w14:textId="09A44E0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43" w:author="Nate Bachmeier [AWS-SA]" w:date="2023-05-04T18:11:00Z"/>
                <w:rFonts w:ascii="Calibri" w:eastAsia="Times New Roman" w:hAnsi="Calibri" w:cs="Calibri"/>
                <w:color w:val="000000"/>
                <w:sz w:val="22"/>
              </w:rPr>
            </w:pPr>
            <w:del w:id="3144" w:author="Nate Bachmeier [AWS-SA]" w:date="2023-05-04T18:11:00Z">
              <w:r w:rsidRPr="00E16572" w:rsidDel="009C19DC">
                <w:rPr>
                  <w:rFonts w:ascii="Calibri" w:eastAsia="Times New Roman" w:hAnsi="Calibri" w:cs="Calibri"/>
                  <w:color w:val="000000"/>
                  <w:sz w:val="22"/>
                </w:rPr>
                <w:delText>606</w:delText>
              </w:r>
            </w:del>
          </w:p>
        </w:tc>
      </w:tr>
      <w:tr w:rsidR="00E16572" w:rsidRPr="00E16572" w:rsidDel="009C19DC" w14:paraId="0C053BE8" w14:textId="072D1399" w:rsidTr="00B21582">
        <w:trPr>
          <w:trHeight w:val="300"/>
          <w:del w:id="31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1B4E57E0" w:rsidR="00E16572" w:rsidRPr="00B21582" w:rsidDel="009C19DC" w:rsidRDefault="00E16572" w:rsidP="00E16572">
            <w:pPr>
              <w:spacing w:line="240" w:lineRule="auto"/>
              <w:ind w:firstLine="0"/>
              <w:rPr>
                <w:del w:id="3146" w:author="Nate Bachmeier [AWS-SA]" w:date="2023-05-04T18:11:00Z"/>
                <w:rFonts w:ascii="Calibri" w:eastAsia="Times New Roman" w:hAnsi="Calibri" w:cs="Calibri"/>
                <w:b w:val="0"/>
                <w:bCs w:val="0"/>
                <w:color w:val="000000"/>
                <w:sz w:val="22"/>
              </w:rPr>
            </w:pPr>
            <w:del w:id="3147" w:author="Nate Bachmeier [AWS-SA]" w:date="2023-05-04T18:11:00Z">
              <w:r w:rsidRPr="00E16572" w:rsidDel="009C19DC">
                <w:rPr>
                  <w:rFonts w:ascii="Calibri" w:eastAsia="Times New Roman" w:hAnsi="Calibri" w:cs="Calibri"/>
                  <w:color w:val="000000"/>
                  <w:sz w:val="22"/>
                </w:rPr>
                <w:delText>smelling feet</w:delText>
              </w:r>
            </w:del>
          </w:p>
        </w:tc>
        <w:tc>
          <w:tcPr>
            <w:tcW w:w="5348" w:type="dxa"/>
            <w:noWrap/>
            <w:hideMark/>
          </w:tcPr>
          <w:p w14:paraId="175AA8AA" w14:textId="0BA2FF6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48" w:author="Nate Bachmeier [AWS-SA]" w:date="2023-05-04T18:11:00Z"/>
                <w:rFonts w:ascii="Calibri" w:eastAsia="Times New Roman" w:hAnsi="Calibri" w:cs="Calibri"/>
                <w:color w:val="000000"/>
                <w:sz w:val="22"/>
              </w:rPr>
            </w:pPr>
            <w:del w:id="3149" w:author="Nate Bachmeier [AWS-SA]" w:date="2023-05-04T18:11:00Z">
              <w:r w:rsidRPr="00E16572" w:rsidDel="009C19DC">
                <w:rPr>
                  <w:rFonts w:ascii="Calibri" w:eastAsia="Times New Roman" w:hAnsi="Calibri" w:cs="Calibri"/>
                  <w:color w:val="000000"/>
                  <w:sz w:val="22"/>
                </w:rPr>
                <w:delText>558</w:delText>
              </w:r>
            </w:del>
          </w:p>
        </w:tc>
      </w:tr>
      <w:tr w:rsidR="00E16572" w:rsidRPr="00E16572" w:rsidDel="009C19DC" w14:paraId="79DA07D1" w14:textId="50065BFD" w:rsidTr="00B21582">
        <w:trPr>
          <w:cnfStyle w:val="000000100000" w:firstRow="0" w:lastRow="0" w:firstColumn="0" w:lastColumn="0" w:oddVBand="0" w:evenVBand="0" w:oddHBand="1" w:evenHBand="0" w:firstRowFirstColumn="0" w:firstRowLastColumn="0" w:lastRowFirstColumn="0" w:lastRowLastColumn="0"/>
          <w:trHeight w:val="300"/>
          <w:del w:id="31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582BEF4B" w:rsidR="00E16572" w:rsidRPr="00B21582" w:rsidDel="009C19DC" w:rsidRDefault="00E16572" w:rsidP="00E16572">
            <w:pPr>
              <w:spacing w:line="240" w:lineRule="auto"/>
              <w:ind w:firstLine="0"/>
              <w:rPr>
                <w:del w:id="3151" w:author="Nate Bachmeier [AWS-SA]" w:date="2023-05-04T18:11:00Z"/>
                <w:rFonts w:ascii="Calibri" w:eastAsia="Times New Roman" w:hAnsi="Calibri" w:cs="Calibri"/>
                <w:b w:val="0"/>
                <w:bCs w:val="0"/>
                <w:color w:val="000000"/>
                <w:sz w:val="22"/>
              </w:rPr>
            </w:pPr>
            <w:del w:id="3152" w:author="Nate Bachmeier [AWS-SA]" w:date="2023-05-04T18:11:00Z">
              <w:r w:rsidRPr="00E16572" w:rsidDel="009C19DC">
                <w:rPr>
                  <w:rFonts w:ascii="Calibri" w:eastAsia="Times New Roman" w:hAnsi="Calibri" w:cs="Calibri"/>
                  <w:color w:val="000000"/>
                  <w:sz w:val="22"/>
                </w:rPr>
                <w:delText>smoking</w:delText>
              </w:r>
            </w:del>
          </w:p>
        </w:tc>
        <w:tc>
          <w:tcPr>
            <w:tcW w:w="5348" w:type="dxa"/>
            <w:noWrap/>
            <w:hideMark/>
          </w:tcPr>
          <w:p w14:paraId="58777540" w14:textId="00296B4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53" w:author="Nate Bachmeier [AWS-SA]" w:date="2023-05-04T18:11:00Z"/>
                <w:rFonts w:ascii="Calibri" w:eastAsia="Times New Roman" w:hAnsi="Calibri" w:cs="Calibri"/>
                <w:color w:val="000000"/>
                <w:sz w:val="22"/>
              </w:rPr>
            </w:pPr>
            <w:del w:id="3154" w:author="Nate Bachmeier [AWS-SA]" w:date="2023-05-04T18:11:00Z">
              <w:r w:rsidRPr="00E16572" w:rsidDel="009C19DC">
                <w:rPr>
                  <w:rFonts w:ascii="Calibri" w:eastAsia="Times New Roman" w:hAnsi="Calibri" w:cs="Calibri"/>
                  <w:color w:val="000000"/>
                  <w:sz w:val="22"/>
                </w:rPr>
                <w:delText>250</w:delText>
              </w:r>
            </w:del>
          </w:p>
        </w:tc>
      </w:tr>
      <w:tr w:rsidR="00E16572" w:rsidRPr="00E16572" w:rsidDel="009C19DC" w14:paraId="55F8C8DA" w14:textId="450C8723" w:rsidTr="00B21582">
        <w:trPr>
          <w:trHeight w:val="300"/>
          <w:del w:id="31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6FAD9BD5" w:rsidR="00E16572" w:rsidRPr="00B21582" w:rsidDel="009C19DC" w:rsidRDefault="00E16572" w:rsidP="00E16572">
            <w:pPr>
              <w:spacing w:line="240" w:lineRule="auto"/>
              <w:ind w:firstLine="0"/>
              <w:rPr>
                <w:del w:id="3156" w:author="Nate Bachmeier [AWS-SA]" w:date="2023-05-04T18:11:00Z"/>
                <w:rFonts w:ascii="Calibri" w:eastAsia="Times New Roman" w:hAnsi="Calibri" w:cs="Calibri"/>
                <w:b w:val="0"/>
                <w:bCs w:val="0"/>
                <w:color w:val="000000"/>
                <w:sz w:val="22"/>
              </w:rPr>
            </w:pPr>
            <w:del w:id="3157" w:author="Nate Bachmeier [AWS-SA]" w:date="2023-05-04T18:11:00Z">
              <w:r w:rsidRPr="00E16572" w:rsidDel="009C19DC">
                <w:rPr>
                  <w:rFonts w:ascii="Calibri" w:eastAsia="Times New Roman" w:hAnsi="Calibri" w:cs="Calibri"/>
                  <w:color w:val="000000"/>
                  <w:sz w:val="22"/>
                </w:rPr>
                <w:delText>smoking hookah</w:delText>
              </w:r>
            </w:del>
          </w:p>
        </w:tc>
        <w:tc>
          <w:tcPr>
            <w:tcW w:w="5348" w:type="dxa"/>
            <w:noWrap/>
            <w:hideMark/>
          </w:tcPr>
          <w:p w14:paraId="679B9039" w14:textId="243CA18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58" w:author="Nate Bachmeier [AWS-SA]" w:date="2023-05-04T18:11:00Z"/>
                <w:rFonts w:ascii="Calibri" w:eastAsia="Times New Roman" w:hAnsi="Calibri" w:cs="Calibri"/>
                <w:color w:val="000000"/>
                <w:sz w:val="22"/>
              </w:rPr>
            </w:pPr>
            <w:del w:id="3159" w:author="Nate Bachmeier [AWS-SA]" w:date="2023-05-04T18:11:00Z">
              <w:r w:rsidRPr="00E16572" w:rsidDel="009C19DC">
                <w:rPr>
                  <w:rFonts w:ascii="Calibri" w:eastAsia="Times New Roman" w:hAnsi="Calibri" w:cs="Calibri"/>
                  <w:color w:val="000000"/>
                  <w:sz w:val="22"/>
                </w:rPr>
                <w:delText>597</w:delText>
              </w:r>
            </w:del>
          </w:p>
        </w:tc>
      </w:tr>
      <w:tr w:rsidR="00E16572" w:rsidRPr="00E16572" w:rsidDel="009C19DC" w14:paraId="2E430949" w14:textId="7D97904C" w:rsidTr="00B21582">
        <w:trPr>
          <w:cnfStyle w:val="000000100000" w:firstRow="0" w:lastRow="0" w:firstColumn="0" w:lastColumn="0" w:oddVBand="0" w:evenVBand="0" w:oddHBand="1" w:evenHBand="0" w:firstRowFirstColumn="0" w:firstRowLastColumn="0" w:lastRowFirstColumn="0" w:lastRowLastColumn="0"/>
          <w:trHeight w:val="300"/>
          <w:del w:id="31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509D668F" w:rsidR="00E16572" w:rsidRPr="00B21582" w:rsidDel="009C19DC" w:rsidRDefault="00E16572" w:rsidP="00E16572">
            <w:pPr>
              <w:spacing w:line="240" w:lineRule="auto"/>
              <w:ind w:firstLine="0"/>
              <w:rPr>
                <w:del w:id="3161" w:author="Nate Bachmeier [AWS-SA]" w:date="2023-05-04T18:11:00Z"/>
                <w:rFonts w:ascii="Calibri" w:eastAsia="Times New Roman" w:hAnsi="Calibri" w:cs="Calibri"/>
                <w:b w:val="0"/>
                <w:bCs w:val="0"/>
                <w:color w:val="000000"/>
                <w:sz w:val="22"/>
              </w:rPr>
            </w:pPr>
            <w:del w:id="3162" w:author="Nate Bachmeier [AWS-SA]" w:date="2023-05-04T18:11:00Z">
              <w:r w:rsidRPr="00E16572" w:rsidDel="009C19DC">
                <w:rPr>
                  <w:rFonts w:ascii="Calibri" w:eastAsia="Times New Roman" w:hAnsi="Calibri" w:cs="Calibri"/>
                  <w:color w:val="000000"/>
                  <w:sz w:val="22"/>
                </w:rPr>
                <w:delText>smoking pipe</w:delText>
              </w:r>
            </w:del>
          </w:p>
        </w:tc>
        <w:tc>
          <w:tcPr>
            <w:tcW w:w="5348" w:type="dxa"/>
            <w:noWrap/>
            <w:hideMark/>
          </w:tcPr>
          <w:p w14:paraId="2063C32B" w14:textId="26A75C9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63" w:author="Nate Bachmeier [AWS-SA]" w:date="2023-05-04T18:11:00Z"/>
                <w:rFonts w:ascii="Calibri" w:eastAsia="Times New Roman" w:hAnsi="Calibri" w:cs="Calibri"/>
                <w:color w:val="000000"/>
                <w:sz w:val="22"/>
              </w:rPr>
            </w:pPr>
            <w:del w:id="3164" w:author="Nate Bachmeier [AWS-SA]" w:date="2023-05-04T18:11:00Z">
              <w:r w:rsidRPr="00E16572" w:rsidDel="009C19DC">
                <w:rPr>
                  <w:rFonts w:ascii="Calibri" w:eastAsia="Times New Roman" w:hAnsi="Calibri" w:cs="Calibri"/>
                  <w:color w:val="000000"/>
                  <w:sz w:val="22"/>
                </w:rPr>
                <w:delText>541</w:delText>
              </w:r>
            </w:del>
          </w:p>
        </w:tc>
      </w:tr>
      <w:tr w:rsidR="00E16572" w:rsidRPr="00E16572" w:rsidDel="009C19DC" w14:paraId="4B81D3C6" w14:textId="1E1C38DF" w:rsidTr="00B21582">
        <w:trPr>
          <w:trHeight w:val="300"/>
          <w:del w:id="31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05152CC7" w:rsidR="00E16572" w:rsidRPr="00B21582" w:rsidDel="009C19DC" w:rsidRDefault="00E16572" w:rsidP="00E16572">
            <w:pPr>
              <w:spacing w:line="240" w:lineRule="auto"/>
              <w:ind w:firstLine="0"/>
              <w:rPr>
                <w:del w:id="3166" w:author="Nate Bachmeier [AWS-SA]" w:date="2023-05-04T18:11:00Z"/>
                <w:rFonts w:ascii="Calibri" w:eastAsia="Times New Roman" w:hAnsi="Calibri" w:cs="Calibri"/>
                <w:b w:val="0"/>
                <w:bCs w:val="0"/>
                <w:color w:val="000000"/>
                <w:sz w:val="22"/>
              </w:rPr>
            </w:pPr>
            <w:del w:id="3167" w:author="Nate Bachmeier [AWS-SA]" w:date="2023-05-04T18:11:00Z">
              <w:r w:rsidRPr="00E16572" w:rsidDel="009C19DC">
                <w:rPr>
                  <w:rFonts w:ascii="Calibri" w:eastAsia="Times New Roman" w:hAnsi="Calibri" w:cs="Calibri"/>
                  <w:color w:val="000000"/>
                  <w:sz w:val="22"/>
                </w:rPr>
                <w:delText>snatch weight lifting</w:delText>
              </w:r>
            </w:del>
          </w:p>
        </w:tc>
        <w:tc>
          <w:tcPr>
            <w:tcW w:w="5348" w:type="dxa"/>
            <w:noWrap/>
            <w:hideMark/>
          </w:tcPr>
          <w:p w14:paraId="009ABE43" w14:textId="3A45AD7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68" w:author="Nate Bachmeier [AWS-SA]" w:date="2023-05-04T18:11:00Z"/>
                <w:rFonts w:ascii="Calibri" w:eastAsia="Times New Roman" w:hAnsi="Calibri" w:cs="Calibri"/>
                <w:color w:val="000000"/>
                <w:sz w:val="22"/>
              </w:rPr>
            </w:pPr>
            <w:del w:id="3169" w:author="Nate Bachmeier [AWS-SA]" w:date="2023-05-04T18:11:00Z">
              <w:r w:rsidRPr="00E16572" w:rsidDel="009C19DC">
                <w:rPr>
                  <w:rFonts w:ascii="Calibri" w:eastAsia="Times New Roman" w:hAnsi="Calibri" w:cs="Calibri"/>
                  <w:color w:val="000000"/>
                  <w:sz w:val="22"/>
                </w:rPr>
                <w:delText>829</w:delText>
              </w:r>
            </w:del>
          </w:p>
        </w:tc>
      </w:tr>
      <w:tr w:rsidR="00E16572" w:rsidRPr="00E16572" w:rsidDel="009C19DC" w14:paraId="222ADE16" w14:textId="51B4E58F" w:rsidTr="00B21582">
        <w:trPr>
          <w:cnfStyle w:val="000000100000" w:firstRow="0" w:lastRow="0" w:firstColumn="0" w:lastColumn="0" w:oddVBand="0" w:evenVBand="0" w:oddHBand="1" w:evenHBand="0" w:firstRowFirstColumn="0" w:firstRowLastColumn="0" w:lastRowFirstColumn="0" w:lastRowLastColumn="0"/>
          <w:trHeight w:val="300"/>
          <w:del w:id="31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19637694" w:rsidR="00E16572" w:rsidRPr="00B21582" w:rsidDel="009C19DC" w:rsidRDefault="00E16572" w:rsidP="00E16572">
            <w:pPr>
              <w:spacing w:line="240" w:lineRule="auto"/>
              <w:ind w:firstLine="0"/>
              <w:rPr>
                <w:del w:id="3171" w:author="Nate Bachmeier [AWS-SA]" w:date="2023-05-04T18:11:00Z"/>
                <w:rFonts w:ascii="Calibri" w:eastAsia="Times New Roman" w:hAnsi="Calibri" w:cs="Calibri"/>
                <w:b w:val="0"/>
                <w:bCs w:val="0"/>
                <w:color w:val="000000"/>
                <w:sz w:val="22"/>
              </w:rPr>
            </w:pPr>
            <w:del w:id="3172" w:author="Nate Bachmeier [AWS-SA]" w:date="2023-05-04T18:11:00Z">
              <w:r w:rsidRPr="00E16572" w:rsidDel="009C19DC">
                <w:rPr>
                  <w:rFonts w:ascii="Calibri" w:eastAsia="Times New Roman" w:hAnsi="Calibri" w:cs="Calibri"/>
                  <w:color w:val="000000"/>
                  <w:sz w:val="22"/>
                </w:rPr>
                <w:delText>sneezing</w:delText>
              </w:r>
            </w:del>
          </w:p>
        </w:tc>
        <w:tc>
          <w:tcPr>
            <w:tcW w:w="5348" w:type="dxa"/>
            <w:noWrap/>
            <w:hideMark/>
          </w:tcPr>
          <w:p w14:paraId="5ACDBF25" w14:textId="0D85665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73" w:author="Nate Bachmeier [AWS-SA]" w:date="2023-05-04T18:11:00Z"/>
                <w:rFonts w:ascii="Calibri" w:eastAsia="Times New Roman" w:hAnsi="Calibri" w:cs="Calibri"/>
                <w:color w:val="000000"/>
                <w:sz w:val="22"/>
              </w:rPr>
            </w:pPr>
            <w:del w:id="3174" w:author="Nate Bachmeier [AWS-SA]" w:date="2023-05-04T18:11:00Z">
              <w:r w:rsidRPr="00E16572" w:rsidDel="009C19DC">
                <w:rPr>
                  <w:rFonts w:ascii="Calibri" w:eastAsia="Times New Roman" w:hAnsi="Calibri" w:cs="Calibri"/>
                  <w:color w:val="000000"/>
                  <w:sz w:val="22"/>
                </w:rPr>
                <w:delText>674</w:delText>
              </w:r>
            </w:del>
          </w:p>
        </w:tc>
      </w:tr>
      <w:tr w:rsidR="00E16572" w:rsidRPr="00E16572" w:rsidDel="009C19DC" w14:paraId="20929003" w14:textId="192DB0BB" w:rsidTr="00B21582">
        <w:trPr>
          <w:trHeight w:val="300"/>
          <w:del w:id="31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1F8BE92A" w:rsidR="00E16572" w:rsidRPr="00B21582" w:rsidDel="009C19DC" w:rsidRDefault="00E16572" w:rsidP="00E16572">
            <w:pPr>
              <w:spacing w:line="240" w:lineRule="auto"/>
              <w:ind w:firstLine="0"/>
              <w:rPr>
                <w:del w:id="3176" w:author="Nate Bachmeier [AWS-SA]" w:date="2023-05-04T18:11:00Z"/>
                <w:rFonts w:ascii="Calibri" w:eastAsia="Times New Roman" w:hAnsi="Calibri" w:cs="Calibri"/>
                <w:b w:val="0"/>
                <w:bCs w:val="0"/>
                <w:color w:val="000000"/>
                <w:sz w:val="22"/>
              </w:rPr>
            </w:pPr>
            <w:del w:id="3177" w:author="Nate Bachmeier [AWS-SA]" w:date="2023-05-04T18:11:00Z">
              <w:r w:rsidRPr="00E16572" w:rsidDel="009C19DC">
                <w:rPr>
                  <w:rFonts w:ascii="Calibri" w:eastAsia="Times New Roman" w:hAnsi="Calibri" w:cs="Calibri"/>
                  <w:color w:val="000000"/>
                  <w:sz w:val="22"/>
                </w:rPr>
                <w:delText>snorkeling</w:delText>
              </w:r>
            </w:del>
          </w:p>
        </w:tc>
        <w:tc>
          <w:tcPr>
            <w:tcW w:w="5348" w:type="dxa"/>
            <w:noWrap/>
            <w:hideMark/>
          </w:tcPr>
          <w:p w14:paraId="6F0B5396" w14:textId="2C9632F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78" w:author="Nate Bachmeier [AWS-SA]" w:date="2023-05-04T18:11:00Z"/>
                <w:rFonts w:ascii="Calibri" w:eastAsia="Times New Roman" w:hAnsi="Calibri" w:cs="Calibri"/>
                <w:color w:val="000000"/>
                <w:sz w:val="22"/>
              </w:rPr>
            </w:pPr>
            <w:del w:id="3179" w:author="Nate Bachmeier [AWS-SA]" w:date="2023-05-04T18:11:00Z">
              <w:r w:rsidRPr="00E16572" w:rsidDel="009C19DC">
                <w:rPr>
                  <w:rFonts w:ascii="Calibri" w:eastAsia="Times New Roman" w:hAnsi="Calibri" w:cs="Calibri"/>
                  <w:color w:val="000000"/>
                  <w:sz w:val="22"/>
                </w:rPr>
                <w:delText>576</w:delText>
              </w:r>
            </w:del>
          </w:p>
        </w:tc>
      </w:tr>
      <w:tr w:rsidR="00E16572" w:rsidRPr="00E16572" w:rsidDel="009C19DC" w14:paraId="08FFEE1E" w14:textId="6ACB469A" w:rsidTr="00B21582">
        <w:trPr>
          <w:cnfStyle w:val="000000100000" w:firstRow="0" w:lastRow="0" w:firstColumn="0" w:lastColumn="0" w:oddVBand="0" w:evenVBand="0" w:oddHBand="1" w:evenHBand="0" w:firstRowFirstColumn="0" w:firstRowLastColumn="0" w:lastRowFirstColumn="0" w:lastRowLastColumn="0"/>
          <w:trHeight w:val="300"/>
          <w:del w:id="31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55B3E13A" w:rsidR="00E16572" w:rsidRPr="00B21582" w:rsidDel="009C19DC" w:rsidRDefault="00E16572" w:rsidP="00E16572">
            <w:pPr>
              <w:spacing w:line="240" w:lineRule="auto"/>
              <w:ind w:firstLine="0"/>
              <w:rPr>
                <w:del w:id="3181" w:author="Nate Bachmeier [AWS-SA]" w:date="2023-05-04T18:11:00Z"/>
                <w:rFonts w:ascii="Calibri" w:eastAsia="Times New Roman" w:hAnsi="Calibri" w:cs="Calibri"/>
                <w:b w:val="0"/>
                <w:bCs w:val="0"/>
                <w:color w:val="000000"/>
                <w:sz w:val="22"/>
              </w:rPr>
            </w:pPr>
            <w:del w:id="3182" w:author="Nate Bachmeier [AWS-SA]" w:date="2023-05-04T18:11:00Z">
              <w:r w:rsidRPr="00E16572" w:rsidDel="009C19DC">
                <w:rPr>
                  <w:rFonts w:ascii="Calibri" w:eastAsia="Times New Roman" w:hAnsi="Calibri" w:cs="Calibri"/>
                  <w:color w:val="000000"/>
                  <w:sz w:val="22"/>
                </w:rPr>
                <w:delText>snowboarding</w:delText>
              </w:r>
            </w:del>
          </w:p>
        </w:tc>
        <w:tc>
          <w:tcPr>
            <w:tcW w:w="5348" w:type="dxa"/>
            <w:noWrap/>
            <w:hideMark/>
          </w:tcPr>
          <w:p w14:paraId="1F3D2D4F" w14:textId="1D052E3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83" w:author="Nate Bachmeier [AWS-SA]" w:date="2023-05-04T18:11:00Z"/>
                <w:rFonts w:ascii="Calibri" w:eastAsia="Times New Roman" w:hAnsi="Calibri" w:cs="Calibri"/>
                <w:color w:val="000000"/>
                <w:sz w:val="22"/>
              </w:rPr>
            </w:pPr>
            <w:del w:id="3184" w:author="Nate Bachmeier [AWS-SA]" w:date="2023-05-04T18:11:00Z">
              <w:r w:rsidRPr="00E16572" w:rsidDel="009C19DC">
                <w:rPr>
                  <w:rFonts w:ascii="Calibri" w:eastAsia="Times New Roman" w:hAnsi="Calibri" w:cs="Calibri"/>
                  <w:color w:val="000000"/>
                  <w:sz w:val="22"/>
                </w:rPr>
                <w:delText>656</w:delText>
              </w:r>
            </w:del>
          </w:p>
        </w:tc>
      </w:tr>
      <w:tr w:rsidR="00E16572" w:rsidRPr="00E16572" w:rsidDel="009C19DC" w14:paraId="28449116" w14:textId="4B8A65BF" w:rsidTr="00B21582">
        <w:trPr>
          <w:trHeight w:val="300"/>
          <w:del w:id="31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614F8A7" w:rsidR="00E16572" w:rsidRPr="00B21582" w:rsidDel="009C19DC" w:rsidRDefault="00E16572" w:rsidP="00E16572">
            <w:pPr>
              <w:spacing w:line="240" w:lineRule="auto"/>
              <w:ind w:firstLine="0"/>
              <w:rPr>
                <w:del w:id="3186" w:author="Nate Bachmeier [AWS-SA]" w:date="2023-05-04T18:11:00Z"/>
                <w:rFonts w:ascii="Calibri" w:eastAsia="Times New Roman" w:hAnsi="Calibri" w:cs="Calibri"/>
                <w:b w:val="0"/>
                <w:bCs w:val="0"/>
                <w:color w:val="000000"/>
                <w:sz w:val="22"/>
              </w:rPr>
            </w:pPr>
            <w:del w:id="3187" w:author="Nate Bachmeier [AWS-SA]" w:date="2023-05-04T18:11:00Z">
              <w:r w:rsidRPr="00E16572" w:rsidDel="009C19DC">
                <w:rPr>
                  <w:rFonts w:ascii="Calibri" w:eastAsia="Times New Roman" w:hAnsi="Calibri" w:cs="Calibri"/>
                  <w:color w:val="000000"/>
                  <w:sz w:val="22"/>
                </w:rPr>
                <w:delText>snowkiting</w:delText>
              </w:r>
            </w:del>
          </w:p>
        </w:tc>
        <w:tc>
          <w:tcPr>
            <w:tcW w:w="5348" w:type="dxa"/>
            <w:noWrap/>
            <w:hideMark/>
          </w:tcPr>
          <w:p w14:paraId="1531883F" w14:textId="554ECFE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88" w:author="Nate Bachmeier [AWS-SA]" w:date="2023-05-04T18:11:00Z"/>
                <w:rFonts w:ascii="Calibri" w:eastAsia="Times New Roman" w:hAnsi="Calibri" w:cs="Calibri"/>
                <w:color w:val="000000"/>
                <w:sz w:val="22"/>
              </w:rPr>
            </w:pPr>
            <w:del w:id="3189"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099B5E32" w14:textId="7C1AADA4" w:rsidTr="00B21582">
        <w:trPr>
          <w:cnfStyle w:val="000000100000" w:firstRow="0" w:lastRow="0" w:firstColumn="0" w:lastColumn="0" w:oddVBand="0" w:evenVBand="0" w:oddHBand="1" w:evenHBand="0" w:firstRowFirstColumn="0" w:firstRowLastColumn="0" w:lastRowFirstColumn="0" w:lastRowLastColumn="0"/>
          <w:trHeight w:val="300"/>
          <w:del w:id="31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B30E3E4" w:rsidR="00E16572" w:rsidRPr="00B21582" w:rsidDel="009C19DC" w:rsidRDefault="00E16572" w:rsidP="00E16572">
            <w:pPr>
              <w:spacing w:line="240" w:lineRule="auto"/>
              <w:ind w:firstLine="0"/>
              <w:rPr>
                <w:del w:id="3191" w:author="Nate Bachmeier [AWS-SA]" w:date="2023-05-04T18:11:00Z"/>
                <w:rFonts w:ascii="Calibri" w:eastAsia="Times New Roman" w:hAnsi="Calibri" w:cs="Calibri"/>
                <w:b w:val="0"/>
                <w:bCs w:val="0"/>
                <w:color w:val="000000"/>
                <w:sz w:val="22"/>
              </w:rPr>
            </w:pPr>
            <w:del w:id="3192" w:author="Nate Bachmeier [AWS-SA]" w:date="2023-05-04T18:11:00Z">
              <w:r w:rsidRPr="00E16572" w:rsidDel="009C19DC">
                <w:rPr>
                  <w:rFonts w:ascii="Calibri" w:eastAsia="Times New Roman" w:hAnsi="Calibri" w:cs="Calibri"/>
                  <w:color w:val="000000"/>
                  <w:sz w:val="22"/>
                </w:rPr>
                <w:delText>snowmobiling</w:delText>
              </w:r>
            </w:del>
          </w:p>
        </w:tc>
        <w:tc>
          <w:tcPr>
            <w:tcW w:w="5348" w:type="dxa"/>
            <w:noWrap/>
            <w:hideMark/>
          </w:tcPr>
          <w:p w14:paraId="3CFE7A01" w14:textId="27D6F25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93" w:author="Nate Bachmeier [AWS-SA]" w:date="2023-05-04T18:11:00Z"/>
                <w:rFonts w:ascii="Calibri" w:eastAsia="Times New Roman" w:hAnsi="Calibri" w:cs="Calibri"/>
                <w:color w:val="000000"/>
                <w:sz w:val="22"/>
              </w:rPr>
            </w:pPr>
            <w:del w:id="3194" w:author="Nate Bachmeier [AWS-SA]" w:date="2023-05-04T18:11:00Z">
              <w:r w:rsidRPr="00E16572" w:rsidDel="009C19DC">
                <w:rPr>
                  <w:rFonts w:ascii="Calibri" w:eastAsia="Times New Roman" w:hAnsi="Calibri" w:cs="Calibri"/>
                  <w:color w:val="000000"/>
                  <w:sz w:val="22"/>
                </w:rPr>
                <w:delText>763</w:delText>
              </w:r>
            </w:del>
          </w:p>
        </w:tc>
      </w:tr>
      <w:tr w:rsidR="00E16572" w:rsidRPr="00E16572" w:rsidDel="009C19DC" w14:paraId="1EFC9710" w14:textId="006F541D" w:rsidTr="00B21582">
        <w:trPr>
          <w:trHeight w:val="300"/>
          <w:del w:id="31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41E93F6B" w:rsidR="00E16572" w:rsidRPr="00B21582" w:rsidDel="009C19DC" w:rsidRDefault="00E16572" w:rsidP="00E16572">
            <w:pPr>
              <w:spacing w:line="240" w:lineRule="auto"/>
              <w:ind w:firstLine="0"/>
              <w:rPr>
                <w:del w:id="3196" w:author="Nate Bachmeier [AWS-SA]" w:date="2023-05-04T18:11:00Z"/>
                <w:rFonts w:ascii="Calibri" w:eastAsia="Times New Roman" w:hAnsi="Calibri" w:cs="Calibri"/>
                <w:b w:val="0"/>
                <w:bCs w:val="0"/>
                <w:color w:val="000000"/>
                <w:sz w:val="22"/>
              </w:rPr>
            </w:pPr>
            <w:del w:id="3197" w:author="Nate Bachmeier [AWS-SA]" w:date="2023-05-04T18:11:00Z">
              <w:r w:rsidRPr="00E16572" w:rsidDel="009C19DC">
                <w:rPr>
                  <w:rFonts w:ascii="Calibri" w:eastAsia="Times New Roman" w:hAnsi="Calibri" w:cs="Calibri"/>
                  <w:color w:val="000000"/>
                  <w:sz w:val="22"/>
                </w:rPr>
                <w:delText>somersaulting</w:delText>
              </w:r>
            </w:del>
          </w:p>
        </w:tc>
        <w:tc>
          <w:tcPr>
            <w:tcW w:w="5348" w:type="dxa"/>
            <w:noWrap/>
            <w:hideMark/>
          </w:tcPr>
          <w:p w14:paraId="5146AA35" w14:textId="34F6F05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98" w:author="Nate Bachmeier [AWS-SA]" w:date="2023-05-04T18:11:00Z"/>
                <w:rFonts w:ascii="Calibri" w:eastAsia="Times New Roman" w:hAnsi="Calibri" w:cs="Calibri"/>
                <w:color w:val="000000"/>
                <w:sz w:val="22"/>
              </w:rPr>
            </w:pPr>
            <w:del w:id="3199" w:author="Nate Bachmeier [AWS-SA]" w:date="2023-05-04T18:11:00Z">
              <w:r w:rsidRPr="00E16572" w:rsidDel="009C19DC">
                <w:rPr>
                  <w:rFonts w:ascii="Calibri" w:eastAsia="Times New Roman" w:hAnsi="Calibri" w:cs="Calibri"/>
                  <w:color w:val="000000"/>
                  <w:sz w:val="22"/>
                </w:rPr>
                <w:delText>845</w:delText>
              </w:r>
            </w:del>
          </w:p>
        </w:tc>
      </w:tr>
      <w:tr w:rsidR="00E16572" w:rsidRPr="00E16572" w:rsidDel="009C19DC" w14:paraId="60C46809" w14:textId="78C58312" w:rsidTr="00B21582">
        <w:trPr>
          <w:cnfStyle w:val="000000100000" w:firstRow="0" w:lastRow="0" w:firstColumn="0" w:lastColumn="0" w:oddVBand="0" w:evenVBand="0" w:oddHBand="1" w:evenHBand="0" w:firstRowFirstColumn="0" w:firstRowLastColumn="0" w:lastRowFirstColumn="0" w:lastRowLastColumn="0"/>
          <w:trHeight w:val="300"/>
          <w:del w:id="32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29D2F307" w:rsidR="00E16572" w:rsidRPr="00B21582" w:rsidDel="009C19DC" w:rsidRDefault="00E16572" w:rsidP="00E16572">
            <w:pPr>
              <w:spacing w:line="240" w:lineRule="auto"/>
              <w:ind w:firstLine="0"/>
              <w:rPr>
                <w:del w:id="3201" w:author="Nate Bachmeier [AWS-SA]" w:date="2023-05-04T18:11:00Z"/>
                <w:rFonts w:ascii="Calibri" w:eastAsia="Times New Roman" w:hAnsi="Calibri" w:cs="Calibri"/>
                <w:b w:val="0"/>
                <w:bCs w:val="0"/>
                <w:color w:val="000000"/>
                <w:sz w:val="22"/>
              </w:rPr>
            </w:pPr>
            <w:del w:id="3202" w:author="Nate Bachmeier [AWS-SA]" w:date="2023-05-04T18:11:00Z">
              <w:r w:rsidRPr="00E16572" w:rsidDel="009C19DC">
                <w:rPr>
                  <w:rFonts w:ascii="Calibri" w:eastAsia="Times New Roman" w:hAnsi="Calibri" w:cs="Calibri"/>
                  <w:color w:val="000000"/>
                  <w:sz w:val="22"/>
                </w:rPr>
                <w:delText>spelunking</w:delText>
              </w:r>
            </w:del>
          </w:p>
        </w:tc>
        <w:tc>
          <w:tcPr>
            <w:tcW w:w="5348" w:type="dxa"/>
            <w:noWrap/>
            <w:hideMark/>
          </w:tcPr>
          <w:p w14:paraId="25C7102D" w14:textId="5D03E06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03" w:author="Nate Bachmeier [AWS-SA]" w:date="2023-05-04T18:11:00Z"/>
                <w:rFonts w:ascii="Calibri" w:eastAsia="Times New Roman" w:hAnsi="Calibri" w:cs="Calibri"/>
                <w:color w:val="000000"/>
                <w:sz w:val="22"/>
              </w:rPr>
            </w:pPr>
            <w:del w:id="3204" w:author="Nate Bachmeier [AWS-SA]" w:date="2023-05-04T18:11:00Z">
              <w:r w:rsidRPr="00E16572" w:rsidDel="009C19DC">
                <w:rPr>
                  <w:rFonts w:ascii="Calibri" w:eastAsia="Times New Roman" w:hAnsi="Calibri" w:cs="Calibri"/>
                  <w:color w:val="000000"/>
                  <w:sz w:val="22"/>
                </w:rPr>
                <w:delText>786</w:delText>
              </w:r>
            </w:del>
          </w:p>
        </w:tc>
      </w:tr>
      <w:tr w:rsidR="00E16572" w:rsidRPr="00E16572" w:rsidDel="009C19DC" w14:paraId="44602422" w14:textId="091B3056" w:rsidTr="00B21582">
        <w:trPr>
          <w:trHeight w:val="300"/>
          <w:del w:id="32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25059BEE" w:rsidR="00E16572" w:rsidRPr="00B21582" w:rsidDel="009C19DC" w:rsidRDefault="00E16572" w:rsidP="00E16572">
            <w:pPr>
              <w:spacing w:line="240" w:lineRule="auto"/>
              <w:ind w:firstLine="0"/>
              <w:rPr>
                <w:del w:id="3206" w:author="Nate Bachmeier [AWS-SA]" w:date="2023-05-04T18:11:00Z"/>
                <w:rFonts w:ascii="Calibri" w:eastAsia="Times New Roman" w:hAnsi="Calibri" w:cs="Calibri"/>
                <w:b w:val="0"/>
                <w:bCs w:val="0"/>
                <w:color w:val="000000"/>
                <w:sz w:val="22"/>
              </w:rPr>
            </w:pPr>
            <w:del w:id="3207" w:author="Nate Bachmeier [AWS-SA]" w:date="2023-05-04T18:11:00Z">
              <w:r w:rsidRPr="00E16572" w:rsidDel="009C19DC">
                <w:rPr>
                  <w:rFonts w:ascii="Calibri" w:eastAsia="Times New Roman" w:hAnsi="Calibri" w:cs="Calibri"/>
                  <w:color w:val="000000"/>
                  <w:sz w:val="22"/>
                </w:rPr>
                <w:delText>spinning plates</w:delText>
              </w:r>
            </w:del>
          </w:p>
        </w:tc>
        <w:tc>
          <w:tcPr>
            <w:tcW w:w="5348" w:type="dxa"/>
            <w:noWrap/>
            <w:hideMark/>
          </w:tcPr>
          <w:p w14:paraId="2038F6C8" w14:textId="04F0132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08" w:author="Nate Bachmeier [AWS-SA]" w:date="2023-05-04T18:11:00Z"/>
                <w:rFonts w:ascii="Calibri" w:eastAsia="Times New Roman" w:hAnsi="Calibri" w:cs="Calibri"/>
                <w:color w:val="000000"/>
                <w:sz w:val="22"/>
              </w:rPr>
            </w:pPr>
            <w:del w:id="3209" w:author="Nate Bachmeier [AWS-SA]" w:date="2023-05-04T18:11:00Z">
              <w:r w:rsidRPr="00E16572" w:rsidDel="009C19DC">
                <w:rPr>
                  <w:rFonts w:ascii="Calibri" w:eastAsia="Times New Roman" w:hAnsi="Calibri" w:cs="Calibri"/>
                  <w:color w:val="000000"/>
                  <w:sz w:val="22"/>
                </w:rPr>
                <w:delText>510</w:delText>
              </w:r>
            </w:del>
          </w:p>
        </w:tc>
      </w:tr>
      <w:tr w:rsidR="00E16572" w:rsidRPr="00E16572" w:rsidDel="009C19DC" w14:paraId="1E6EB4A0" w14:textId="7B96F78E" w:rsidTr="00B21582">
        <w:trPr>
          <w:cnfStyle w:val="000000100000" w:firstRow="0" w:lastRow="0" w:firstColumn="0" w:lastColumn="0" w:oddVBand="0" w:evenVBand="0" w:oddHBand="1" w:evenHBand="0" w:firstRowFirstColumn="0" w:firstRowLastColumn="0" w:lastRowFirstColumn="0" w:lastRowLastColumn="0"/>
          <w:trHeight w:val="300"/>
          <w:del w:id="32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48B45030" w:rsidR="00E16572" w:rsidRPr="00B21582" w:rsidDel="009C19DC" w:rsidRDefault="00E16572" w:rsidP="00E16572">
            <w:pPr>
              <w:spacing w:line="240" w:lineRule="auto"/>
              <w:ind w:firstLine="0"/>
              <w:rPr>
                <w:del w:id="3211" w:author="Nate Bachmeier [AWS-SA]" w:date="2023-05-04T18:11:00Z"/>
                <w:rFonts w:ascii="Calibri" w:eastAsia="Times New Roman" w:hAnsi="Calibri" w:cs="Calibri"/>
                <w:b w:val="0"/>
                <w:bCs w:val="0"/>
                <w:color w:val="000000"/>
                <w:sz w:val="22"/>
              </w:rPr>
            </w:pPr>
            <w:del w:id="3212" w:author="Nate Bachmeier [AWS-SA]" w:date="2023-05-04T18:11:00Z">
              <w:r w:rsidRPr="00E16572" w:rsidDel="009C19DC">
                <w:rPr>
                  <w:rFonts w:ascii="Calibri" w:eastAsia="Times New Roman" w:hAnsi="Calibri" w:cs="Calibri"/>
                  <w:color w:val="000000"/>
                  <w:sz w:val="22"/>
                </w:rPr>
                <w:delText>spinning poi</w:delText>
              </w:r>
            </w:del>
          </w:p>
        </w:tc>
        <w:tc>
          <w:tcPr>
            <w:tcW w:w="5348" w:type="dxa"/>
            <w:noWrap/>
            <w:hideMark/>
          </w:tcPr>
          <w:p w14:paraId="1F8723A2" w14:textId="4FF4C0D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13" w:author="Nate Bachmeier [AWS-SA]" w:date="2023-05-04T18:11:00Z"/>
                <w:rFonts w:ascii="Calibri" w:eastAsia="Times New Roman" w:hAnsi="Calibri" w:cs="Calibri"/>
                <w:color w:val="000000"/>
                <w:sz w:val="22"/>
              </w:rPr>
            </w:pPr>
            <w:del w:id="3214" w:author="Nate Bachmeier [AWS-SA]" w:date="2023-05-04T18:11:00Z">
              <w:r w:rsidRPr="00E16572" w:rsidDel="009C19DC">
                <w:rPr>
                  <w:rFonts w:ascii="Calibri" w:eastAsia="Times New Roman" w:hAnsi="Calibri" w:cs="Calibri"/>
                  <w:color w:val="000000"/>
                  <w:sz w:val="22"/>
                </w:rPr>
                <w:delText>548</w:delText>
              </w:r>
            </w:del>
          </w:p>
        </w:tc>
      </w:tr>
      <w:tr w:rsidR="00E16572" w:rsidRPr="00E16572" w:rsidDel="009C19DC" w14:paraId="123A1B2A" w14:textId="272D3D27" w:rsidTr="00B21582">
        <w:trPr>
          <w:trHeight w:val="300"/>
          <w:del w:id="32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53E0B2FE" w:rsidR="00E16572" w:rsidRPr="00B21582" w:rsidDel="009C19DC" w:rsidRDefault="00E16572" w:rsidP="00E16572">
            <w:pPr>
              <w:spacing w:line="240" w:lineRule="auto"/>
              <w:ind w:firstLine="0"/>
              <w:rPr>
                <w:del w:id="3216" w:author="Nate Bachmeier [AWS-SA]" w:date="2023-05-04T18:11:00Z"/>
                <w:rFonts w:ascii="Calibri" w:eastAsia="Times New Roman" w:hAnsi="Calibri" w:cs="Calibri"/>
                <w:b w:val="0"/>
                <w:bCs w:val="0"/>
                <w:color w:val="000000"/>
                <w:sz w:val="22"/>
              </w:rPr>
            </w:pPr>
            <w:del w:id="3217" w:author="Nate Bachmeier [AWS-SA]" w:date="2023-05-04T18:11:00Z">
              <w:r w:rsidRPr="00E16572" w:rsidDel="009C19DC">
                <w:rPr>
                  <w:rFonts w:ascii="Calibri" w:eastAsia="Times New Roman" w:hAnsi="Calibri" w:cs="Calibri"/>
                  <w:color w:val="000000"/>
                  <w:sz w:val="22"/>
                </w:rPr>
                <w:delText>splashing water</w:delText>
              </w:r>
            </w:del>
          </w:p>
        </w:tc>
        <w:tc>
          <w:tcPr>
            <w:tcW w:w="5348" w:type="dxa"/>
            <w:noWrap/>
            <w:hideMark/>
          </w:tcPr>
          <w:p w14:paraId="596EFF04" w14:textId="1B94668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18" w:author="Nate Bachmeier [AWS-SA]" w:date="2023-05-04T18:11:00Z"/>
                <w:rFonts w:ascii="Calibri" w:eastAsia="Times New Roman" w:hAnsi="Calibri" w:cs="Calibri"/>
                <w:color w:val="000000"/>
                <w:sz w:val="22"/>
              </w:rPr>
            </w:pPr>
            <w:del w:id="3219" w:author="Nate Bachmeier [AWS-SA]" w:date="2023-05-04T18:11:00Z">
              <w:r w:rsidRPr="00E16572" w:rsidDel="009C19DC">
                <w:rPr>
                  <w:rFonts w:ascii="Calibri" w:eastAsia="Times New Roman" w:hAnsi="Calibri" w:cs="Calibri"/>
                  <w:color w:val="000000"/>
                  <w:sz w:val="22"/>
                </w:rPr>
                <w:delText>567</w:delText>
              </w:r>
            </w:del>
          </w:p>
        </w:tc>
      </w:tr>
      <w:tr w:rsidR="00E16572" w:rsidRPr="00E16572" w:rsidDel="009C19DC" w14:paraId="4CEBA03F" w14:textId="038EE92A" w:rsidTr="00B21582">
        <w:trPr>
          <w:cnfStyle w:val="000000100000" w:firstRow="0" w:lastRow="0" w:firstColumn="0" w:lastColumn="0" w:oddVBand="0" w:evenVBand="0" w:oddHBand="1" w:evenHBand="0" w:firstRowFirstColumn="0" w:firstRowLastColumn="0" w:lastRowFirstColumn="0" w:lastRowLastColumn="0"/>
          <w:trHeight w:val="300"/>
          <w:del w:id="32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621C958B" w:rsidR="00E16572" w:rsidRPr="00B21582" w:rsidDel="009C19DC" w:rsidRDefault="00E16572" w:rsidP="00E16572">
            <w:pPr>
              <w:spacing w:line="240" w:lineRule="auto"/>
              <w:ind w:firstLine="0"/>
              <w:rPr>
                <w:del w:id="3221" w:author="Nate Bachmeier [AWS-SA]" w:date="2023-05-04T18:11:00Z"/>
                <w:rFonts w:ascii="Calibri" w:eastAsia="Times New Roman" w:hAnsi="Calibri" w:cs="Calibri"/>
                <w:b w:val="0"/>
                <w:bCs w:val="0"/>
                <w:color w:val="000000"/>
                <w:sz w:val="22"/>
              </w:rPr>
            </w:pPr>
            <w:del w:id="3222" w:author="Nate Bachmeier [AWS-SA]" w:date="2023-05-04T18:11:00Z">
              <w:r w:rsidRPr="00E16572" w:rsidDel="009C19DC">
                <w:rPr>
                  <w:rFonts w:ascii="Calibri" w:eastAsia="Times New Roman" w:hAnsi="Calibri" w:cs="Calibri"/>
                  <w:color w:val="000000"/>
                  <w:sz w:val="22"/>
                </w:rPr>
                <w:delText>spray painting</w:delText>
              </w:r>
            </w:del>
          </w:p>
        </w:tc>
        <w:tc>
          <w:tcPr>
            <w:tcW w:w="5348" w:type="dxa"/>
            <w:noWrap/>
            <w:hideMark/>
          </w:tcPr>
          <w:p w14:paraId="20BB4FA8" w14:textId="47F455D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23" w:author="Nate Bachmeier [AWS-SA]" w:date="2023-05-04T18:11:00Z"/>
                <w:rFonts w:ascii="Calibri" w:eastAsia="Times New Roman" w:hAnsi="Calibri" w:cs="Calibri"/>
                <w:color w:val="000000"/>
                <w:sz w:val="22"/>
              </w:rPr>
            </w:pPr>
            <w:del w:id="3224" w:author="Nate Bachmeier [AWS-SA]" w:date="2023-05-04T18:11:00Z">
              <w:r w:rsidRPr="00E16572" w:rsidDel="009C19DC">
                <w:rPr>
                  <w:rFonts w:ascii="Calibri" w:eastAsia="Times New Roman" w:hAnsi="Calibri" w:cs="Calibri"/>
                  <w:color w:val="000000"/>
                  <w:sz w:val="22"/>
                </w:rPr>
                <w:delText>690</w:delText>
              </w:r>
            </w:del>
          </w:p>
        </w:tc>
      </w:tr>
      <w:tr w:rsidR="00E16572" w:rsidRPr="00E16572" w:rsidDel="009C19DC" w14:paraId="3ED7EF9C" w14:textId="494A659C" w:rsidTr="00B21582">
        <w:trPr>
          <w:trHeight w:val="300"/>
          <w:del w:id="32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65062B99" w:rsidR="00E16572" w:rsidRPr="00B21582" w:rsidDel="009C19DC" w:rsidRDefault="00E16572" w:rsidP="00E16572">
            <w:pPr>
              <w:spacing w:line="240" w:lineRule="auto"/>
              <w:ind w:firstLine="0"/>
              <w:rPr>
                <w:del w:id="3226" w:author="Nate Bachmeier [AWS-SA]" w:date="2023-05-04T18:11:00Z"/>
                <w:rFonts w:ascii="Calibri" w:eastAsia="Times New Roman" w:hAnsi="Calibri" w:cs="Calibri"/>
                <w:b w:val="0"/>
                <w:bCs w:val="0"/>
                <w:color w:val="000000"/>
                <w:sz w:val="22"/>
              </w:rPr>
            </w:pPr>
            <w:del w:id="3227" w:author="Nate Bachmeier [AWS-SA]" w:date="2023-05-04T18:11:00Z">
              <w:r w:rsidRPr="00E16572" w:rsidDel="009C19DC">
                <w:rPr>
                  <w:rFonts w:ascii="Calibri" w:eastAsia="Times New Roman" w:hAnsi="Calibri" w:cs="Calibri"/>
                  <w:color w:val="000000"/>
                  <w:sz w:val="22"/>
                </w:rPr>
                <w:delText>spraying</w:delText>
              </w:r>
            </w:del>
          </w:p>
        </w:tc>
        <w:tc>
          <w:tcPr>
            <w:tcW w:w="5348" w:type="dxa"/>
            <w:noWrap/>
            <w:hideMark/>
          </w:tcPr>
          <w:p w14:paraId="7972A95B" w14:textId="3FC37AC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28" w:author="Nate Bachmeier [AWS-SA]" w:date="2023-05-04T18:11:00Z"/>
                <w:rFonts w:ascii="Calibri" w:eastAsia="Times New Roman" w:hAnsi="Calibri" w:cs="Calibri"/>
                <w:color w:val="000000"/>
                <w:sz w:val="22"/>
              </w:rPr>
            </w:pPr>
            <w:del w:id="3229" w:author="Nate Bachmeier [AWS-SA]" w:date="2023-05-04T18:11:00Z">
              <w:r w:rsidRPr="00E16572" w:rsidDel="009C19DC">
                <w:rPr>
                  <w:rFonts w:ascii="Calibri" w:eastAsia="Times New Roman" w:hAnsi="Calibri" w:cs="Calibri"/>
                  <w:color w:val="000000"/>
                  <w:sz w:val="22"/>
                </w:rPr>
                <w:delText>544</w:delText>
              </w:r>
            </w:del>
          </w:p>
        </w:tc>
      </w:tr>
      <w:tr w:rsidR="00E16572" w:rsidRPr="00E16572" w:rsidDel="009C19DC" w14:paraId="698C7E21" w14:textId="7A402046" w:rsidTr="00B21582">
        <w:trPr>
          <w:cnfStyle w:val="000000100000" w:firstRow="0" w:lastRow="0" w:firstColumn="0" w:lastColumn="0" w:oddVBand="0" w:evenVBand="0" w:oddHBand="1" w:evenHBand="0" w:firstRowFirstColumn="0" w:firstRowLastColumn="0" w:lastRowFirstColumn="0" w:lastRowLastColumn="0"/>
          <w:trHeight w:val="300"/>
          <w:del w:id="32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28C36A94" w:rsidR="00E16572" w:rsidRPr="00B21582" w:rsidDel="009C19DC" w:rsidRDefault="00E16572" w:rsidP="00E16572">
            <w:pPr>
              <w:spacing w:line="240" w:lineRule="auto"/>
              <w:ind w:firstLine="0"/>
              <w:rPr>
                <w:del w:id="3231" w:author="Nate Bachmeier [AWS-SA]" w:date="2023-05-04T18:11:00Z"/>
                <w:rFonts w:ascii="Calibri" w:eastAsia="Times New Roman" w:hAnsi="Calibri" w:cs="Calibri"/>
                <w:b w:val="0"/>
                <w:bCs w:val="0"/>
                <w:color w:val="000000"/>
                <w:sz w:val="22"/>
              </w:rPr>
            </w:pPr>
            <w:del w:id="3232" w:author="Nate Bachmeier [AWS-SA]" w:date="2023-05-04T18:11:00Z">
              <w:r w:rsidRPr="00E16572" w:rsidDel="009C19DC">
                <w:rPr>
                  <w:rFonts w:ascii="Calibri" w:eastAsia="Times New Roman" w:hAnsi="Calibri" w:cs="Calibri"/>
                  <w:color w:val="000000"/>
                  <w:sz w:val="22"/>
                </w:rPr>
                <w:delText>springboard diving</w:delText>
              </w:r>
            </w:del>
          </w:p>
        </w:tc>
        <w:tc>
          <w:tcPr>
            <w:tcW w:w="5348" w:type="dxa"/>
            <w:noWrap/>
            <w:hideMark/>
          </w:tcPr>
          <w:p w14:paraId="6C112A31" w14:textId="01E6470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33" w:author="Nate Bachmeier [AWS-SA]" w:date="2023-05-04T18:11:00Z"/>
                <w:rFonts w:ascii="Calibri" w:eastAsia="Times New Roman" w:hAnsi="Calibri" w:cs="Calibri"/>
                <w:color w:val="000000"/>
                <w:sz w:val="22"/>
              </w:rPr>
            </w:pPr>
            <w:del w:id="3234" w:author="Nate Bachmeier [AWS-SA]" w:date="2023-05-04T18:11:00Z">
              <w:r w:rsidRPr="00E16572" w:rsidDel="009C19DC">
                <w:rPr>
                  <w:rFonts w:ascii="Calibri" w:eastAsia="Times New Roman" w:hAnsi="Calibri" w:cs="Calibri"/>
                  <w:color w:val="000000"/>
                  <w:sz w:val="22"/>
                </w:rPr>
                <w:delText>482</w:delText>
              </w:r>
            </w:del>
          </w:p>
        </w:tc>
      </w:tr>
      <w:tr w:rsidR="00E16572" w:rsidRPr="00E16572" w:rsidDel="009C19DC" w14:paraId="5C71E414" w14:textId="4A3670B7" w:rsidTr="00B21582">
        <w:trPr>
          <w:trHeight w:val="300"/>
          <w:del w:id="32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20FE7215" w:rsidR="00E16572" w:rsidRPr="00B21582" w:rsidDel="009C19DC" w:rsidRDefault="00E16572" w:rsidP="00E16572">
            <w:pPr>
              <w:spacing w:line="240" w:lineRule="auto"/>
              <w:ind w:firstLine="0"/>
              <w:rPr>
                <w:del w:id="3236" w:author="Nate Bachmeier [AWS-SA]" w:date="2023-05-04T18:11:00Z"/>
                <w:rFonts w:ascii="Calibri" w:eastAsia="Times New Roman" w:hAnsi="Calibri" w:cs="Calibri"/>
                <w:b w:val="0"/>
                <w:bCs w:val="0"/>
                <w:color w:val="000000"/>
                <w:sz w:val="22"/>
              </w:rPr>
            </w:pPr>
            <w:del w:id="3237" w:author="Nate Bachmeier [AWS-SA]" w:date="2023-05-04T18:11:00Z">
              <w:r w:rsidRPr="00E16572" w:rsidDel="009C19DC">
                <w:rPr>
                  <w:rFonts w:ascii="Calibri" w:eastAsia="Times New Roman" w:hAnsi="Calibri" w:cs="Calibri"/>
                  <w:color w:val="000000"/>
                  <w:sz w:val="22"/>
                </w:rPr>
                <w:delText>square dancing</w:delText>
              </w:r>
            </w:del>
          </w:p>
        </w:tc>
        <w:tc>
          <w:tcPr>
            <w:tcW w:w="5348" w:type="dxa"/>
            <w:noWrap/>
            <w:hideMark/>
          </w:tcPr>
          <w:p w14:paraId="305C3534" w14:textId="1A870E2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38" w:author="Nate Bachmeier [AWS-SA]" w:date="2023-05-04T18:11:00Z"/>
                <w:rFonts w:ascii="Calibri" w:eastAsia="Times New Roman" w:hAnsi="Calibri" w:cs="Calibri"/>
                <w:color w:val="000000"/>
                <w:sz w:val="22"/>
              </w:rPr>
            </w:pPr>
            <w:del w:id="3239" w:author="Nate Bachmeier [AWS-SA]" w:date="2023-05-04T18:11:00Z">
              <w:r w:rsidRPr="00E16572" w:rsidDel="009C19DC">
                <w:rPr>
                  <w:rFonts w:ascii="Calibri" w:eastAsia="Times New Roman" w:hAnsi="Calibri" w:cs="Calibri"/>
                  <w:color w:val="000000"/>
                  <w:sz w:val="22"/>
                </w:rPr>
                <w:delText>574</w:delText>
              </w:r>
            </w:del>
          </w:p>
        </w:tc>
      </w:tr>
      <w:tr w:rsidR="00E16572" w:rsidRPr="00E16572" w:rsidDel="009C19DC" w14:paraId="7472EBCA" w14:textId="46F4FCB9" w:rsidTr="00B21582">
        <w:trPr>
          <w:cnfStyle w:val="000000100000" w:firstRow="0" w:lastRow="0" w:firstColumn="0" w:lastColumn="0" w:oddVBand="0" w:evenVBand="0" w:oddHBand="1" w:evenHBand="0" w:firstRowFirstColumn="0" w:firstRowLastColumn="0" w:lastRowFirstColumn="0" w:lastRowLastColumn="0"/>
          <w:trHeight w:val="300"/>
          <w:del w:id="32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98F2DD2" w:rsidR="00E16572" w:rsidRPr="00B21582" w:rsidDel="009C19DC" w:rsidRDefault="00E16572" w:rsidP="00E16572">
            <w:pPr>
              <w:spacing w:line="240" w:lineRule="auto"/>
              <w:ind w:firstLine="0"/>
              <w:rPr>
                <w:del w:id="3241" w:author="Nate Bachmeier [AWS-SA]" w:date="2023-05-04T18:11:00Z"/>
                <w:rFonts w:ascii="Calibri" w:eastAsia="Times New Roman" w:hAnsi="Calibri" w:cs="Calibri"/>
                <w:b w:val="0"/>
                <w:bCs w:val="0"/>
                <w:color w:val="000000"/>
                <w:sz w:val="22"/>
              </w:rPr>
            </w:pPr>
            <w:del w:id="3242" w:author="Nate Bachmeier [AWS-SA]" w:date="2023-05-04T18:11:00Z">
              <w:r w:rsidRPr="00E16572" w:rsidDel="009C19DC">
                <w:rPr>
                  <w:rFonts w:ascii="Calibri" w:eastAsia="Times New Roman" w:hAnsi="Calibri" w:cs="Calibri"/>
                  <w:color w:val="000000"/>
                  <w:sz w:val="22"/>
                </w:rPr>
                <w:delText>squat</w:delText>
              </w:r>
            </w:del>
          </w:p>
        </w:tc>
        <w:tc>
          <w:tcPr>
            <w:tcW w:w="5348" w:type="dxa"/>
            <w:noWrap/>
            <w:hideMark/>
          </w:tcPr>
          <w:p w14:paraId="1554E21B" w14:textId="48D24D8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43" w:author="Nate Bachmeier [AWS-SA]" w:date="2023-05-04T18:11:00Z"/>
                <w:rFonts w:ascii="Calibri" w:eastAsia="Times New Roman" w:hAnsi="Calibri" w:cs="Calibri"/>
                <w:color w:val="000000"/>
                <w:sz w:val="22"/>
              </w:rPr>
            </w:pPr>
            <w:del w:id="3244" w:author="Nate Bachmeier [AWS-SA]" w:date="2023-05-04T18:11:00Z">
              <w:r w:rsidRPr="00E16572" w:rsidDel="009C19DC">
                <w:rPr>
                  <w:rFonts w:ascii="Calibri" w:eastAsia="Times New Roman" w:hAnsi="Calibri" w:cs="Calibri"/>
                  <w:color w:val="000000"/>
                  <w:sz w:val="22"/>
                </w:rPr>
                <w:delText>752</w:delText>
              </w:r>
            </w:del>
          </w:p>
        </w:tc>
      </w:tr>
      <w:tr w:rsidR="00E16572" w:rsidRPr="00E16572" w:rsidDel="009C19DC" w14:paraId="07FBC40F" w14:textId="128DEDA9" w:rsidTr="00B21582">
        <w:trPr>
          <w:trHeight w:val="300"/>
          <w:del w:id="32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181D945C" w:rsidR="00E16572" w:rsidRPr="00B21582" w:rsidDel="009C19DC" w:rsidRDefault="00E16572" w:rsidP="00E16572">
            <w:pPr>
              <w:spacing w:line="240" w:lineRule="auto"/>
              <w:ind w:firstLine="0"/>
              <w:rPr>
                <w:del w:id="3246" w:author="Nate Bachmeier [AWS-SA]" w:date="2023-05-04T18:11:00Z"/>
                <w:rFonts w:ascii="Calibri" w:eastAsia="Times New Roman" w:hAnsi="Calibri" w:cs="Calibri"/>
                <w:b w:val="0"/>
                <w:bCs w:val="0"/>
                <w:color w:val="000000"/>
                <w:sz w:val="22"/>
              </w:rPr>
            </w:pPr>
            <w:del w:id="3247" w:author="Nate Bachmeier [AWS-SA]" w:date="2023-05-04T18:11:00Z">
              <w:r w:rsidRPr="00E16572" w:rsidDel="009C19DC">
                <w:rPr>
                  <w:rFonts w:ascii="Calibri" w:eastAsia="Times New Roman" w:hAnsi="Calibri" w:cs="Calibri"/>
                  <w:color w:val="000000"/>
                  <w:sz w:val="22"/>
                </w:rPr>
                <w:delText>squeezing orange</w:delText>
              </w:r>
            </w:del>
          </w:p>
        </w:tc>
        <w:tc>
          <w:tcPr>
            <w:tcW w:w="5348" w:type="dxa"/>
            <w:noWrap/>
            <w:hideMark/>
          </w:tcPr>
          <w:p w14:paraId="7ED33741" w14:textId="1659EAB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48" w:author="Nate Bachmeier [AWS-SA]" w:date="2023-05-04T18:11:00Z"/>
                <w:rFonts w:ascii="Calibri" w:eastAsia="Times New Roman" w:hAnsi="Calibri" w:cs="Calibri"/>
                <w:color w:val="000000"/>
                <w:sz w:val="22"/>
              </w:rPr>
            </w:pPr>
            <w:del w:id="3249" w:author="Nate Bachmeier [AWS-SA]" w:date="2023-05-04T18:11:00Z">
              <w:r w:rsidRPr="00E16572" w:rsidDel="009C19DC">
                <w:rPr>
                  <w:rFonts w:ascii="Calibri" w:eastAsia="Times New Roman" w:hAnsi="Calibri" w:cs="Calibri"/>
                  <w:color w:val="000000"/>
                  <w:sz w:val="22"/>
                </w:rPr>
                <w:delText>509</w:delText>
              </w:r>
            </w:del>
          </w:p>
        </w:tc>
      </w:tr>
      <w:tr w:rsidR="00E16572" w:rsidRPr="00E16572" w:rsidDel="009C19DC" w14:paraId="23BB87FD" w14:textId="4E94E420" w:rsidTr="00B21582">
        <w:trPr>
          <w:cnfStyle w:val="000000100000" w:firstRow="0" w:lastRow="0" w:firstColumn="0" w:lastColumn="0" w:oddVBand="0" w:evenVBand="0" w:oddHBand="1" w:evenHBand="0" w:firstRowFirstColumn="0" w:firstRowLastColumn="0" w:lastRowFirstColumn="0" w:lastRowLastColumn="0"/>
          <w:trHeight w:val="300"/>
          <w:del w:id="32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494D5F8E" w:rsidR="00E16572" w:rsidRPr="00B21582" w:rsidDel="009C19DC" w:rsidRDefault="00E16572" w:rsidP="00E16572">
            <w:pPr>
              <w:spacing w:line="240" w:lineRule="auto"/>
              <w:ind w:firstLine="0"/>
              <w:rPr>
                <w:del w:id="3251" w:author="Nate Bachmeier [AWS-SA]" w:date="2023-05-04T18:11:00Z"/>
                <w:rFonts w:ascii="Calibri" w:eastAsia="Times New Roman" w:hAnsi="Calibri" w:cs="Calibri"/>
                <w:b w:val="0"/>
                <w:bCs w:val="0"/>
                <w:color w:val="000000"/>
                <w:sz w:val="22"/>
              </w:rPr>
            </w:pPr>
            <w:del w:id="3252" w:author="Nate Bachmeier [AWS-SA]" w:date="2023-05-04T18:11:00Z">
              <w:r w:rsidRPr="00E16572" w:rsidDel="009C19DC">
                <w:rPr>
                  <w:rFonts w:ascii="Calibri" w:eastAsia="Times New Roman" w:hAnsi="Calibri" w:cs="Calibri"/>
                  <w:color w:val="000000"/>
                  <w:sz w:val="22"/>
                </w:rPr>
                <w:delText>stacking cups</w:delText>
              </w:r>
            </w:del>
          </w:p>
        </w:tc>
        <w:tc>
          <w:tcPr>
            <w:tcW w:w="5348" w:type="dxa"/>
            <w:noWrap/>
            <w:hideMark/>
          </w:tcPr>
          <w:p w14:paraId="081EE172" w14:textId="149C632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53" w:author="Nate Bachmeier [AWS-SA]" w:date="2023-05-04T18:11:00Z"/>
                <w:rFonts w:ascii="Calibri" w:eastAsia="Times New Roman" w:hAnsi="Calibri" w:cs="Calibri"/>
                <w:color w:val="000000"/>
                <w:sz w:val="22"/>
              </w:rPr>
            </w:pPr>
            <w:del w:id="3254" w:author="Nate Bachmeier [AWS-SA]" w:date="2023-05-04T18:11:00Z">
              <w:r w:rsidRPr="00E16572" w:rsidDel="009C19DC">
                <w:rPr>
                  <w:rFonts w:ascii="Calibri" w:eastAsia="Times New Roman" w:hAnsi="Calibri" w:cs="Calibri"/>
                  <w:color w:val="000000"/>
                  <w:sz w:val="22"/>
                </w:rPr>
                <w:delText>505</w:delText>
              </w:r>
            </w:del>
          </w:p>
        </w:tc>
      </w:tr>
      <w:tr w:rsidR="00E16572" w:rsidRPr="00E16572" w:rsidDel="009C19DC" w14:paraId="70B5BECE" w14:textId="4DA2190A" w:rsidTr="00B21582">
        <w:trPr>
          <w:trHeight w:val="300"/>
          <w:del w:id="32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4AD6152D" w:rsidR="00E16572" w:rsidRPr="00B21582" w:rsidDel="009C19DC" w:rsidRDefault="00E16572" w:rsidP="00E16572">
            <w:pPr>
              <w:spacing w:line="240" w:lineRule="auto"/>
              <w:ind w:firstLine="0"/>
              <w:rPr>
                <w:del w:id="3256" w:author="Nate Bachmeier [AWS-SA]" w:date="2023-05-04T18:11:00Z"/>
                <w:rFonts w:ascii="Calibri" w:eastAsia="Times New Roman" w:hAnsi="Calibri" w:cs="Calibri"/>
                <w:b w:val="0"/>
                <w:bCs w:val="0"/>
                <w:color w:val="000000"/>
                <w:sz w:val="22"/>
              </w:rPr>
            </w:pPr>
            <w:del w:id="3257" w:author="Nate Bachmeier [AWS-SA]" w:date="2023-05-04T18:11:00Z">
              <w:r w:rsidRPr="00E16572" w:rsidDel="009C19DC">
                <w:rPr>
                  <w:rFonts w:ascii="Calibri" w:eastAsia="Times New Roman" w:hAnsi="Calibri" w:cs="Calibri"/>
                  <w:color w:val="000000"/>
                  <w:sz w:val="22"/>
                </w:rPr>
                <w:delText>stacking dice</w:delText>
              </w:r>
            </w:del>
          </w:p>
        </w:tc>
        <w:tc>
          <w:tcPr>
            <w:tcW w:w="5348" w:type="dxa"/>
            <w:noWrap/>
            <w:hideMark/>
          </w:tcPr>
          <w:p w14:paraId="3EB995D4" w14:textId="56A9DD7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58" w:author="Nate Bachmeier [AWS-SA]" w:date="2023-05-04T18:11:00Z"/>
                <w:rFonts w:ascii="Calibri" w:eastAsia="Times New Roman" w:hAnsi="Calibri" w:cs="Calibri"/>
                <w:color w:val="000000"/>
                <w:sz w:val="22"/>
              </w:rPr>
            </w:pPr>
            <w:del w:id="3259"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3EF1B00A" w14:textId="4C7AD481" w:rsidTr="00B21582">
        <w:trPr>
          <w:cnfStyle w:val="000000100000" w:firstRow="0" w:lastRow="0" w:firstColumn="0" w:lastColumn="0" w:oddVBand="0" w:evenVBand="0" w:oddHBand="1" w:evenHBand="0" w:firstRowFirstColumn="0" w:firstRowLastColumn="0" w:lastRowFirstColumn="0" w:lastRowLastColumn="0"/>
          <w:trHeight w:val="300"/>
          <w:del w:id="32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56999CE6" w:rsidR="00E16572" w:rsidRPr="00B21582" w:rsidDel="009C19DC" w:rsidRDefault="00E16572" w:rsidP="00E16572">
            <w:pPr>
              <w:spacing w:line="240" w:lineRule="auto"/>
              <w:ind w:firstLine="0"/>
              <w:rPr>
                <w:del w:id="3261" w:author="Nate Bachmeier [AWS-SA]" w:date="2023-05-04T18:11:00Z"/>
                <w:rFonts w:ascii="Calibri" w:eastAsia="Times New Roman" w:hAnsi="Calibri" w:cs="Calibri"/>
                <w:b w:val="0"/>
                <w:bCs w:val="0"/>
                <w:color w:val="000000"/>
                <w:sz w:val="22"/>
              </w:rPr>
            </w:pPr>
            <w:del w:id="3262" w:author="Nate Bachmeier [AWS-SA]" w:date="2023-05-04T18:11:00Z">
              <w:r w:rsidRPr="00E16572" w:rsidDel="009C19DC">
                <w:rPr>
                  <w:rFonts w:ascii="Calibri" w:eastAsia="Times New Roman" w:hAnsi="Calibri" w:cs="Calibri"/>
                  <w:color w:val="000000"/>
                  <w:sz w:val="22"/>
                </w:rPr>
                <w:delText>standing on hands</w:delText>
              </w:r>
            </w:del>
          </w:p>
        </w:tc>
        <w:tc>
          <w:tcPr>
            <w:tcW w:w="5348" w:type="dxa"/>
            <w:noWrap/>
            <w:hideMark/>
          </w:tcPr>
          <w:p w14:paraId="66B8145A" w14:textId="4C113DC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63" w:author="Nate Bachmeier [AWS-SA]" w:date="2023-05-04T18:11:00Z"/>
                <w:rFonts w:ascii="Calibri" w:eastAsia="Times New Roman" w:hAnsi="Calibri" w:cs="Calibri"/>
                <w:color w:val="000000"/>
                <w:sz w:val="22"/>
              </w:rPr>
            </w:pPr>
            <w:del w:id="3264" w:author="Nate Bachmeier [AWS-SA]" w:date="2023-05-04T18:11:00Z">
              <w:r w:rsidRPr="00E16572" w:rsidDel="009C19DC">
                <w:rPr>
                  <w:rFonts w:ascii="Calibri" w:eastAsia="Times New Roman" w:hAnsi="Calibri" w:cs="Calibri"/>
                  <w:color w:val="000000"/>
                  <w:sz w:val="22"/>
                </w:rPr>
                <w:delText>602</w:delText>
              </w:r>
            </w:del>
          </w:p>
        </w:tc>
      </w:tr>
      <w:tr w:rsidR="00E16572" w:rsidRPr="00E16572" w:rsidDel="009C19DC" w14:paraId="4F193278" w14:textId="7B7C1AEB" w:rsidTr="00B21582">
        <w:trPr>
          <w:trHeight w:val="300"/>
          <w:del w:id="32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21B84B0D" w:rsidR="00E16572" w:rsidRPr="00B21582" w:rsidDel="009C19DC" w:rsidRDefault="00E16572" w:rsidP="00E16572">
            <w:pPr>
              <w:spacing w:line="240" w:lineRule="auto"/>
              <w:ind w:firstLine="0"/>
              <w:rPr>
                <w:del w:id="3266" w:author="Nate Bachmeier [AWS-SA]" w:date="2023-05-04T18:11:00Z"/>
                <w:rFonts w:ascii="Calibri" w:eastAsia="Times New Roman" w:hAnsi="Calibri" w:cs="Calibri"/>
                <w:b w:val="0"/>
                <w:bCs w:val="0"/>
                <w:color w:val="000000"/>
                <w:sz w:val="22"/>
              </w:rPr>
            </w:pPr>
            <w:del w:id="3267" w:author="Nate Bachmeier [AWS-SA]" w:date="2023-05-04T18:11:00Z">
              <w:r w:rsidRPr="00E16572" w:rsidDel="009C19DC">
                <w:rPr>
                  <w:rFonts w:ascii="Calibri" w:eastAsia="Times New Roman" w:hAnsi="Calibri" w:cs="Calibri"/>
                  <w:color w:val="000000"/>
                  <w:sz w:val="22"/>
                </w:rPr>
                <w:delText>staring</w:delText>
              </w:r>
            </w:del>
          </w:p>
        </w:tc>
        <w:tc>
          <w:tcPr>
            <w:tcW w:w="5348" w:type="dxa"/>
            <w:noWrap/>
            <w:hideMark/>
          </w:tcPr>
          <w:p w14:paraId="3AC5BE10" w14:textId="1B8C96A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68" w:author="Nate Bachmeier [AWS-SA]" w:date="2023-05-04T18:11:00Z"/>
                <w:rFonts w:ascii="Calibri" w:eastAsia="Times New Roman" w:hAnsi="Calibri" w:cs="Calibri"/>
                <w:color w:val="000000"/>
                <w:sz w:val="22"/>
              </w:rPr>
            </w:pPr>
            <w:del w:id="3269" w:author="Nate Bachmeier [AWS-SA]" w:date="2023-05-04T18:11:00Z">
              <w:r w:rsidRPr="00E16572" w:rsidDel="009C19DC">
                <w:rPr>
                  <w:rFonts w:ascii="Calibri" w:eastAsia="Times New Roman" w:hAnsi="Calibri" w:cs="Calibri"/>
                  <w:color w:val="000000"/>
                  <w:sz w:val="22"/>
                </w:rPr>
                <w:delText>574</w:delText>
              </w:r>
            </w:del>
          </w:p>
        </w:tc>
      </w:tr>
      <w:tr w:rsidR="00E16572" w:rsidRPr="00E16572" w:rsidDel="009C19DC" w14:paraId="106ADBF5" w14:textId="2AF32DC0" w:rsidTr="00B21582">
        <w:trPr>
          <w:cnfStyle w:val="000000100000" w:firstRow="0" w:lastRow="0" w:firstColumn="0" w:lastColumn="0" w:oddVBand="0" w:evenVBand="0" w:oddHBand="1" w:evenHBand="0" w:firstRowFirstColumn="0" w:firstRowLastColumn="0" w:lastRowFirstColumn="0" w:lastRowLastColumn="0"/>
          <w:trHeight w:val="300"/>
          <w:del w:id="32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1D25A192" w:rsidR="00E16572" w:rsidRPr="00B21582" w:rsidDel="009C19DC" w:rsidRDefault="00E16572" w:rsidP="00E16572">
            <w:pPr>
              <w:spacing w:line="240" w:lineRule="auto"/>
              <w:ind w:firstLine="0"/>
              <w:rPr>
                <w:del w:id="3271" w:author="Nate Bachmeier [AWS-SA]" w:date="2023-05-04T18:11:00Z"/>
                <w:rFonts w:ascii="Calibri" w:eastAsia="Times New Roman" w:hAnsi="Calibri" w:cs="Calibri"/>
                <w:b w:val="0"/>
                <w:bCs w:val="0"/>
                <w:color w:val="000000"/>
                <w:sz w:val="22"/>
              </w:rPr>
            </w:pPr>
            <w:del w:id="3272" w:author="Nate Bachmeier [AWS-SA]" w:date="2023-05-04T18:11:00Z">
              <w:r w:rsidRPr="00E16572" w:rsidDel="009C19DC">
                <w:rPr>
                  <w:rFonts w:ascii="Calibri" w:eastAsia="Times New Roman" w:hAnsi="Calibri" w:cs="Calibri"/>
                  <w:color w:val="000000"/>
                  <w:sz w:val="22"/>
                </w:rPr>
                <w:delText>steer roping</w:delText>
              </w:r>
            </w:del>
          </w:p>
        </w:tc>
        <w:tc>
          <w:tcPr>
            <w:tcW w:w="5348" w:type="dxa"/>
            <w:noWrap/>
            <w:hideMark/>
          </w:tcPr>
          <w:p w14:paraId="0D47A3FD" w14:textId="616CEDF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73" w:author="Nate Bachmeier [AWS-SA]" w:date="2023-05-04T18:11:00Z"/>
                <w:rFonts w:ascii="Calibri" w:eastAsia="Times New Roman" w:hAnsi="Calibri" w:cs="Calibri"/>
                <w:color w:val="000000"/>
                <w:sz w:val="22"/>
              </w:rPr>
            </w:pPr>
            <w:del w:id="3274"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1CE55E2A" w14:textId="7CA2B87C" w:rsidTr="00B21582">
        <w:trPr>
          <w:trHeight w:val="300"/>
          <w:del w:id="32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612C36D" w:rsidR="00E16572" w:rsidRPr="00B21582" w:rsidDel="009C19DC" w:rsidRDefault="00E16572" w:rsidP="00E16572">
            <w:pPr>
              <w:spacing w:line="240" w:lineRule="auto"/>
              <w:ind w:firstLine="0"/>
              <w:rPr>
                <w:del w:id="3276" w:author="Nate Bachmeier [AWS-SA]" w:date="2023-05-04T18:11:00Z"/>
                <w:rFonts w:ascii="Calibri" w:eastAsia="Times New Roman" w:hAnsi="Calibri" w:cs="Calibri"/>
                <w:b w:val="0"/>
                <w:bCs w:val="0"/>
                <w:color w:val="000000"/>
                <w:sz w:val="22"/>
              </w:rPr>
            </w:pPr>
            <w:del w:id="3277" w:author="Nate Bachmeier [AWS-SA]" w:date="2023-05-04T18:11:00Z">
              <w:r w:rsidRPr="00E16572" w:rsidDel="009C19DC">
                <w:rPr>
                  <w:rFonts w:ascii="Calibri" w:eastAsia="Times New Roman" w:hAnsi="Calibri" w:cs="Calibri"/>
                  <w:color w:val="000000"/>
                  <w:sz w:val="22"/>
                </w:rPr>
                <w:delText>steering car</w:delText>
              </w:r>
            </w:del>
          </w:p>
        </w:tc>
        <w:tc>
          <w:tcPr>
            <w:tcW w:w="5348" w:type="dxa"/>
            <w:noWrap/>
            <w:hideMark/>
          </w:tcPr>
          <w:p w14:paraId="7F272C8F" w14:textId="5C99356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78" w:author="Nate Bachmeier [AWS-SA]" w:date="2023-05-04T18:11:00Z"/>
                <w:rFonts w:ascii="Calibri" w:eastAsia="Times New Roman" w:hAnsi="Calibri" w:cs="Calibri"/>
                <w:color w:val="000000"/>
                <w:sz w:val="22"/>
              </w:rPr>
            </w:pPr>
            <w:del w:id="3279" w:author="Nate Bachmeier [AWS-SA]" w:date="2023-05-04T18:11:00Z">
              <w:r w:rsidRPr="00E16572" w:rsidDel="009C19DC">
                <w:rPr>
                  <w:rFonts w:ascii="Calibri" w:eastAsia="Times New Roman" w:hAnsi="Calibri" w:cs="Calibri"/>
                  <w:color w:val="000000"/>
                  <w:sz w:val="22"/>
                </w:rPr>
                <w:delText>542</w:delText>
              </w:r>
            </w:del>
          </w:p>
        </w:tc>
      </w:tr>
      <w:tr w:rsidR="00E16572" w:rsidRPr="00E16572" w:rsidDel="009C19DC" w14:paraId="52500FCF" w14:textId="59FDFD95" w:rsidTr="00B21582">
        <w:trPr>
          <w:cnfStyle w:val="000000100000" w:firstRow="0" w:lastRow="0" w:firstColumn="0" w:lastColumn="0" w:oddVBand="0" w:evenVBand="0" w:oddHBand="1" w:evenHBand="0" w:firstRowFirstColumn="0" w:firstRowLastColumn="0" w:lastRowFirstColumn="0" w:lastRowLastColumn="0"/>
          <w:trHeight w:val="300"/>
          <w:del w:id="32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6A790B4E" w:rsidR="00E16572" w:rsidRPr="00B21582" w:rsidDel="009C19DC" w:rsidRDefault="00E16572" w:rsidP="00E16572">
            <w:pPr>
              <w:spacing w:line="240" w:lineRule="auto"/>
              <w:ind w:firstLine="0"/>
              <w:rPr>
                <w:del w:id="3281" w:author="Nate Bachmeier [AWS-SA]" w:date="2023-05-04T18:11:00Z"/>
                <w:rFonts w:ascii="Calibri" w:eastAsia="Times New Roman" w:hAnsi="Calibri" w:cs="Calibri"/>
                <w:b w:val="0"/>
                <w:bCs w:val="0"/>
                <w:color w:val="000000"/>
                <w:sz w:val="22"/>
              </w:rPr>
            </w:pPr>
            <w:del w:id="3282" w:author="Nate Bachmeier [AWS-SA]" w:date="2023-05-04T18:11:00Z">
              <w:r w:rsidRPr="00E16572" w:rsidDel="009C19DC">
                <w:rPr>
                  <w:rFonts w:ascii="Calibri" w:eastAsia="Times New Roman" w:hAnsi="Calibri" w:cs="Calibri"/>
                  <w:color w:val="000000"/>
                  <w:sz w:val="22"/>
                </w:rPr>
                <w:delText>sticking tongue out</w:delText>
              </w:r>
            </w:del>
          </w:p>
        </w:tc>
        <w:tc>
          <w:tcPr>
            <w:tcW w:w="5348" w:type="dxa"/>
            <w:noWrap/>
            <w:hideMark/>
          </w:tcPr>
          <w:p w14:paraId="6F6D61DB" w14:textId="47D5392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83" w:author="Nate Bachmeier [AWS-SA]" w:date="2023-05-04T18:11:00Z"/>
                <w:rFonts w:ascii="Calibri" w:eastAsia="Times New Roman" w:hAnsi="Calibri" w:cs="Calibri"/>
                <w:color w:val="000000"/>
                <w:sz w:val="22"/>
              </w:rPr>
            </w:pPr>
            <w:del w:id="3284" w:author="Nate Bachmeier [AWS-SA]" w:date="2023-05-04T18:11:00Z">
              <w:r w:rsidRPr="00E16572" w:rsidDel="009C19DC">
                <w:rPr>
                  <w:rFonts w:ascii="Calibri" w:eastAsia="Times New Roman" w:hAnsi="Calibri" w:cs="Calibri"/>
                  <w:color w:val="000000"/>
                  <w:sz w:val="22"/>
                </w:rPr>
                <w:delText>762</w:delText>
              </w:r>
            </w:del>
          </w:p>
        </w:tc>
      </w:tr>
      <w:tr w:rsidR="00E16572" w:rsidRPr="00E16572" w:rsidDel="009C19DC" w14:paraId="6871AA23" w14:textId="7965E446" w:rsidTr="00B21582">
        <w:trPr>
          <w:trHeight w:val="300"/>
          <w:del w:id="32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201DEB49" w:rsidR="00E16572" w:rsidRPr="00B21582" w:rsidDel="009C19DC" w:rsidRDefault="00E16572" w:rsidP="00E16572">
            <w:pPr>
              <w:spacing w:line="240" w:lineRule="auto"/>
              <w:ind w:firstLine="0"/>
              <w:rPr>
                <w:del w:id="3286" w:author="Nate Bachmeier [AWS-SA]" w:date="2023-05-04T18:11:00Z"/>
                <w:rFonts w:ascii="Calibri" w:eastAsia="Times New Roman" w:hAnsi="Calibri" w:cs="Calibri"/>
                <w:b w:val="0"/>
                <w:bCs w:val="0"/>
                <w:color w:val="000000"/>
                <w:sz w:val="22"/>
              </w:rPr>
            </w:pPr>
            <w:del w:id="3287" w:author="Nate Bachmeier [AWS-SA]" w:date="2023-05-04T18:11:00Z">
              <w:r w:rsidRPr="00E16572" w:rsidDel="009C19DC">
                <w:rPr>
                  <w:rFonts w:ascii="Calibri" w:eastAsia="Times New Roman" w:hAnsi="Calibri" w:cs="Calibri"/>
                  <w:color w:val="000000"/>
                  <w:sz w:val="22"/>
                </w:rPr>
                <w:delText>stomping grapes</w:delText>
              </w:r>
            </w:del>
          </w:p>
        </w:tc>
        <w:tc>
          <w:tcPr>
            <w:tcW w:w="5348" w:type="dxa"/>
            <w:noWrap/>
            <w:hideMark/>
          </w:tcPr>
          <w:p w14:paraId="6BEFC551" w14:textId="17BE44E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88" w:author="Nate Bachmeier [AWS-SA]" w:date="2023-05-04T18:11:00Z"/>
                <w:rFonts w:ascii="Calibri" w:eastAsia="Times New Roman" w:hAnsi="Calibri" w:cs="Calibri"/>
                <w:color w:val="000000"/>
                <w:sz w:val="22"/>
              </w:rPr>
            </w:pPr>
            <w:del w:id="3289" w:author="Nate Bachmeier [AWS-SA]" w:date="2023-05-04T18:11:00Z">
              <w:r w:rsidRPr="00E16572" w:rsidDel="009C19DC">
                <w:rPr>
                  <w:rFonts w:ascii="Calibri" w:eastAsia="Times New Roman" w:hAnsi="Calibri" w:cs="Calibri"/>
                  <w:color w:val="000000"/>
                  <w:sz w:val="22"/>
                </w:rPr>
                <w:delText>586</w:delText>
              </w:r>
            </w:del>
          </w:p>
        </w:tc>
      </w:tr>
      <w:tr w:rsidR="00E16572" w:rsidRPr="00E16572" w:rsidDel="009C19DC" w14:paraId="42C11866" w14:textId="7BDB9ADC" w:rsidTr="00B21582">
        <w:trPr>
          <w:cnfStyle w:val="000000100000" w:firstRow="0" w:lastRow="0" w:firstColumn="0" w:lastColumn="0" w:oddVBand="0" w:evenVBand="0" w:oddHBand="1" w:evenHBand="0" w:firstRowFirstColumn="0" w:firstRowLastColumn="0" w:lastRowFirstColumn="0" w:lastRowLastColumn="0"/>
          <w:trHeight w:val="300"/>
          <w:del w:id="32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12B28681" w:rsidR="00E16572" w:rsidRPr="00B21582" w:rsidDel="009C19DC" w:rsidRDefault="00E16572" w:rsidP="00E16572">
            <w:pPr>
              <w:spacing w:line="240" w:lineRule="auto"/>
              <w:ind w:firstLine="0"/>
              <w:rPr>
                <w:del w:id="3291" w:author="Nate Bachmeier [AWS-SA]" w:date="2023-05-04T18:11:00Z"/>
                <w:rFonts w:ascii="Calibri" w:eastAsia="Times New Roman" w:hAnsi="Calibri" w:cs="Calibri"/>
                <w:b w:val="0"/>
                <w:bCs w:val="0"/>
                <w:color w:val="000000"/>
                <w:sz w:val="22"/>
              </w:rPr>
            </w:pPr>
            <w:del w:id="3292" w:author="Nate Bachmeier [AWS-SA]" w:date="2023-05-04T18:11:00Z">
              <w:r w:rsidRPr="00E16572" w:rsidDel="009C19DC">
                <w:rPr>
                  <w:rFonts w:ascii="Calibri" w:eastAsia="Times New Roman" w:hAnsi="Calibri" w:cs="Calibri"/>
                  <w:color w:val="000000"/>
                  <w:sz w:val="22"/>
                </w:rPr>
                <w:delText>stretching arm</w:delText>
              </w:r>
            </w:del>
          </w:p>
        </w:tc>
        <w:tc>
          <w:tcPr>
            <w:tcW w:w="5348" w:type="dxa"/>
            <w:noWrap/>
            <w:hideMark/>
          </w:tcPr>
          <w:p w14:paraId="64163376" w14:textId="2E36800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93" w:author="Nate Bachmeier [AWS-SA]" w:date="2023-05-04T18:11:00Z"/>
                <w:rFonts w:ascii="Calibri" w:eastAsia="Times New Roman" w:hAnsi="Calibri" w:cs="Calibri"/>
                <w:color w:val="000000"/>
                <w:sz w:val="22"/>
              </w:rPr>
            </w:pPr>
            <w:del w:id="3294" w:author="Nate Bachmeier [AWS-SA]" w:date="2023-05-04T18:11:00Z">
              <w:r w:rsidRPr="00E16572" w:rsidDel="009C19DC">
                <w:rPr>
                  <w:rFonts w:ascii="Calibri" w:eastAsia="Times New Roman" w:hAnsi="Calibri" w:cs="Calibri"/>
                  <w:color w:val="000000"/>
                  <w:sz w:val="22"/>
                </w:rPr>
                <w:delText>818</w:delText>
              </w:r>
            </w:del>
          </w:p>
        </w:tc>
      </w:tr>
      <w:tr w:rsidR="00E16572" w:rsidRPr="00E16572" w:rsidDel="009C19DC" w14:paraId="64FB49A7" w14:textId="3A3703C0" w:rsidTr="00B21582">
        <w:trPr>
          <w:trHeight w:val="300"/>
          <w:del w:id="32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116839C2" w:rsidR="00E16572" w:rsidRPr="00B21582" w:rsidDel="009C19DC" w:rsidRDefault="00E16572" w:rsidP="00E16572">
            <w:pPr>
              <w:spacing w:line="240" w:lineRule="auto"/>
              <w:ind w:firstLine="0"/>
              <w:rPr>
                <w:del w:id="3296" w:author="Nate Bachmeier [AWS-SA]" w:date="2023-05-04T18:11:00Z"/>
                <w:rFonts w:ascii="Calibri" w:eastAsia="Times New Roman" w:hAnsi="Calibri" w:cs="Calibri"/>
                <w:b w:val="0"/>
                <w:bCs w:val="0"/>
                <w:color w:val="000000"/>
                <w:sz w:val="22"/>
              </w:rPr>
            </w:pPr>
            <w:del w:id="3297" w:author="Nate Bachmeier [AWS-SA]" w:date="2023-05-04T18:11:00Z">
              <w:r w:rsidRPr="00E16572" w:rsidDel="009C19DC">
                <w:rPr>
                  <w:rFonts w:ascii="Calibri" w:eastAsia="Times New Roman" w:hAnsi="Calibri" w:cs="Calibri"/>
                  <w:color w:val="000000"/>
                  <w:sz w:val="22"/>
                </w:rPr>
                <w:delText>stretching leg</w:delText>
              </w:r>
            </w:del>
          </w:p>
        </w:tc>
        <w:tc>
          <w:tcPr>
            <w:tcW w:w="5348" w:type="dxa"/>
            <w:noWrap/>
            <w:hideMark/>
          </w:tcPr>
          <w:p w14:paraId="00F57E4F" w14:textId="51014EC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98" w:author="Nate Bachmeier [AWS-SA]" w:date="2023-05-04T18:11:00Z"/>
                <w:rFonts w:ascii="Calibri" w:eastAsia="Times New Roman" w:hAnsi="Calibri" w:cs="Calibri"/>
                <w:color w:val="000000"/>
                <w:sz w:val="22"/>
              </w:rPr>
            </w:pPr>
            <w:del w:id="3299" w:author="Nate Bachmeier [AWS-SA]" w:date="2023-05-04T18:11:00Z">
              <w:r w:rsidRPr="00E16572" w:rsidDel="009C19DC">
                <w:rPr>
                  <w:rFonts w:ascii="Calibri" w:eastAsia="Times New Roman" w:hAnsi="Calibri" w:cs="Calibri"/>
                  <w:color w:val="000000"/>
                  <w:sz w:val="22"/>
                </w:rPr>
                <w:delText>789</w:delText>
              </w:r>
            </w:del>
          </w:p>
        </w:tc>
      </w:tr>
      <w:tr w:rsidR="00E16572" w:rsidRPr="00E16572" w:rsidDel="009C19DC" w14:paraId="39987F0D" w14:textId="32466EE6" w:rsidTr="00B21582">
        <w:trPr>
          <w:cnfStyle w:val="000000100000" w:firstRow="0" w:lastRow="0" w:firstColumn="0" w:lastColumn="0" w:oddVBand="0" w:evenVBand="0" w:oddHBand="1" w:evenHBand="0" w:firstRowFirstColumn="0" w:firstRowLastColumn="0" w:lastRowFirstColumn="0" w:lastRowLastColumn="0"/>
          <w:trHeight w:val="300"/>
          <w:del w:id="33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36F108C5" w:rsidR="00E16572" w:rsidRPr="00B21582" w:rsidDel="009C19DC" w:rsidRDefault="00E16572" w:rsidP="00E16572">
            <w:pPr>
              <w:spacing w:line="240" w:lineRule="auto"/>
              <w:ind w:firstLine="0"/>
              <w:rPr>
                <w:del w:id="3301" w:author="Nate Bachmeier [AWS-SA]" w:date="2023-05-04T18:11:00Z"/>
                <w:rFonts w:ascii="Calibri" w:eastAsia="Times New Roman" w:hAnsi="Calibri" w:cs="Calibri"/>
                <w:b w:val="0"/>
                <w:bCs w:val="0"/>
                <w:color w:val="000000"/>
                <w:sz w:val="22"/>
              </w:rPr>
            </w:pPr>
            <w:del w:id="3302" w:author="Nate Bachmeier [AWS-SA]" w:date="2023-05-04T18:11:00Z">
              <w:r w:rsidRPr="00E16572" w:rsidDel="009C19DC">
                <w:rPr>
                  <w:rFonts w:ascii="Calibri" w:eastAsia="Times New Roman" w:hAnsi="Calibri" w:cs="Calibri"/>
                  <w:color w:val="000000"/>
                  <w:sz w:val="22"/>
                </w:rPr>
                <w:delText>sucking lolly</w:delText>
              </w:r>
            </w:del>
          </w:p>
        </w:tc>
        <w:tc>
          <w:tcPr>
            <w:tcW w:w="5348" w:type="dxa"/>
            <w:noWrap/>
            <w:hideMark/>
          </w:tcPr>
          <w:p w14:paraId="61FCC82E" w14:textId="4F27507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03" w:author="Nate Bachmeier [AWS-SA]" w:date="2023-05-04T18:11:00Z"/>
                <w:rFonts w:ascii="Calibri" w:eastAsia="Times New Roman" w:hAnsi="Calibri" w:cs="Calibri"/>
                <w:color w:val="000000"/>
                <w:sz w:val="22"/>
              </w:rPr>
            </w:pPr>
            <w:del w:id="3304" w:author="Nate Bachmeier [AWS-SA]" w:date="2023-05-04T18:11:00Z">
              <w:r w:rsidRPr="00E16572" w:rsidDel="009C19DC">
                <w:rPr>
                  <w:rFonts w:ascii="Calibri" w:eastAsia="Times New Roman" w:hAnsi="Calibri" w:cs="Calibri"/>
                  <w:color w:val="000000"/>
                  <w:sz w:val="22"/>
                </w:rPr>
                <w:delText>415</w:delText>
              </w:r>
            </w:del>
          </w:p>
        </w:tc>
      </w:tr>
      <w:tr w:rsidR="00E16572" w:rsidRPr="00E16572" w:rsidDel="009C19DC" w14:paraId="5EF6D6A8" w14:textId="31FC6AC7" w:rsidTr="00B21582">
        <w:trPr>
          <w:trHeight w:val="300"/>
          <w:del w:id="33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08904500" w:rsidR="00E16572" w:rsidRPr="00B21582" w:rsidDel="009C19DC" w:rsidRDefault="00E16572" w:rsidP="00E16572">
            <w:pPr>
              <w:spacing w:line="240" w:lineRule="auto"/>
              <w:ind w:firstLine="0"/>
              <w:rPr>
                <w:del w:id="3306" w:author="Nate Bachmeier [AWS-SA]" w:date="2023-05-04T18:11:00Z"/>
                <w:rFonts w:ascii="Calibri" w:eastAsia="Times New Roman" w:hAnsi="Calibri" w:cs="Calibri"/>
                <w:b w:val="0"/>
                <w:bCs w:val="0"/>
                <w:color w:val="000000"/>
                <w:sz w:val="22"/>
              </w:rPr>
            </w:pPr>
            <w:del w:id="3307" w:author="Nate Bachmeier [AWS-SA]" w:date="2023-05-04T18:11:00Z">
              <w:r w:rsidRPr="00E16572" w:rsidDel="009C19DC">
                <w:rPr>
                  <w:rFonts w:ascii="Calibri" w:eastAsia="Times New Roman" w:hAnsi="Calibri" w:cs="Calibri"/>
                  <w:color w:val="000000"/>
                  <w:sz w:val="22"/>
                </w:rPr>
                <w:delText>surfing crowd</w:delText>
              </w:r>
            </w:del>
          </w:p>
        </w:tc>
        <w:tc>
          <w:tcPr>
            <w:tcW w:w="5348" w:type="dxa"/>
            <w:noWrap/>
            <w:hideMark/>
          </w:tcPr>
          <w:p w14:paraId="32576CD4" w14:textId="09F25D9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08" w:author="Nate Bachmeier [AWS-SA]" w:date="2023-05-04T18:11:00Z"/>
                <w:rFonts w:ascii="Calibri" w:eastAsia="Times New Roman" w:hAnsi="Calibri" w:cs="Calibri"/>
                <w:color w:val="000000"/>
                <w:sz w:val="22"/>
              </w:rPr>
            </w:pPr>
            <w:del w:id="3309" w:author="Nate Bachmeier [AWS-SA]" w:date="2023-05-04T18:11:00Z">
              <w:r w:rsidRPr="00E16572" w:rsidDel="009C19DC">
                <w:rPr>
                  <w:rFonts w:ascii="Calibri" w:eastAsia="Times New Roman" w:hAnsi="Calibri" w:cs="Calibri"/>
                  <w:color w:val="000000"/>
                  <w:sz w:val="22"/>
                </w:rPr>
                <w:delText>847</w:delText>
              </w:r>
            </w:del>
          </w:p>
        </w:tc>
      </w:tr>
      <w:tr w:rsidR="00E16572" w:rsidRPr="00E16572" w:rsidDel="009C19DC" w14:paraId="79CA0E85" w14:textId="1B1A9A85" w:rsidTr="00B21582">
        <w:trPr>
          <w:cnfStyle w:val="000000100000" w:firstRow="0" w:lastRow="0" w:firstColumn="0" w:lastColumn="0" w:oddVBand="0" w:evenVBand="0" w:oddHBand="1" w:evenHBand="0" w:firstRowFirstColumn="0" w:firstRowLastColumn="0" w:lastRowFirstColumn="0" w:lastRowLastColumn="0"/>
          <w:trHeight w:val="300"/>
          <w:del w:id="33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E2FA429" w:rsidR="00E16572" w:rsidRPr="00B21582" w:rsidDel="009C19DC" w:rsidRDefault="00E16572" w:rsidP="00E16572">
            <w:pPr>
              <w:spacing w:line="240" w:lineRule="auto"/>
              <w:ind w:firstLine="0"/>
              <w:rPr>
                <w:del w:id="3311" w:author="Nate Bachmeier [AWS-SA]" w:date="2023-05-04T18:11:00Z"/>
                <w:rFonts w:ascii="Calibri" w:eastAsia="Times New Roman" w:hAnsi="Calibri" w:cs="Calibri"/>
                <w:b w:val="0"/>
                <w:bCs w:val="0"/>
                <w:color w:val="000000"/>
                <w:sz w:val="22"/>
              </w:rPr>
            </w:pPr>
            <w:del w:id="3312" w:author="Nate Bachmeier [AWS-SA]" w:date="2023-05-04T18:11:00Z">
              <w:r w:rsidRPr="00E16572" w:rsidDel="009C19DC">
                <w:rPr>
                  <w:rFonts w:ascii="Calibri" w:eastAsia="Times New Roman" w:hAnsi="Calibri" w:cs="Calibri"/>
                  <w:color w:val="000000"/>
                  <w:sz w:val="22"/>
                </w:rPr>
                <w:delText>surfing water</w:delText>
              </w:r>
            </w:del>
          </w:p>
        </w:tc>
        <w:tc>
          <w:tcPr>
            <w:tcW w:w="5348" w:type="dxa"/>
            <w:noWrap/>
            <w:hideMark/>
          </w:tcPr>
          <w:p w14:paraId="1637E7F3" w14:textId="60B1ABD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13" w:author="Nate Bachmeier [AWS-SA]" w:date="2023-05-04T18:11:00Z"/>
                <w:rFonts w:ascii="Calibri" w:eastAsia="Times New Roman" w:hAnsi="Calibri" w:cs="Calibri"/>
                <w:color w:val="000000"/>
                <w:sz w:val="22"/>
              </w:rPr>
            </w:pPr>
            <w:del w:id="3314" w:author="Nate Bachmeier [AWS-SA]" w:date="2023-05-04T18:11:00Z">
              <w:r w:rsidRPr="00E16572" w:rsidDel="009C19DC">
                <w:rPr>
                  <w:rFonts w:ascii="Calibri" w:eastAsia="Times New Roman" w:hAnsi="Calibri" w:cs="Calibri"/>
                  <w:color w:val="000000"/>
                  <w:sz w:val="22"/>
                </w:rPr>
                <w:delText>775</w:delText>
              </w:r>
            </w:del>
          </w:p>
        </w:tc>
      </w:tr>
      <w:tr w:rsidR="00E16572" w:rsidRPr="00E16572" w:rsidDel="009C19DC" w14:paraId="4F002EDA" w14:textId="61DF3C38" w:rsidTr="00B21582">
        <w:trPr>
          <w:trHeight w:val="300"/>
          <w:del w:id="33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23A274D4" w:rsidR="00E16572" w:rsidRPr="00B21582" w:rsidDel="009C19DC" w:rsidRDefault="00E16572" w:rsidP="00E16572">
            <w:pPr>
              <w:spacing w:line="240" w:lineRule="auto"/>
              <w:ind w:firstLine="0"/>
              <w:rPr>
                <w:del w:id="3316" w:author="Nate Bachmeier [AWS-SA]" w:date="2023-05-04T18:11:00Z"/>
                <w:rFonts w:ascii="Calibri" w:eastAsia="Times New Roman" w:hAnsi="Calibri" w:cs="Calibri"/>
                <w:b w:val="0"/>
                <w:bCs w:val="0"/>
                <w:color w:val="000000"/>
                <w:sz w:val="22"/>
              </w:rPr>
            </w:pPr>
            <w:del w:id="3317" w:author="Nate Bachmeier [AWS-SA]" w:date="2023-05-04T18:11:00Z">
              <w:r w:rsidRPr="00E16572" w:rsidDel="009C19DC">
                <w:rPr>
                  <w:rFonts w:ascii="Calibri" w:eastAsia="Times New Roman" w:hAnsi="Calibri" w:cs="Calibri"/>
                  <w:color w:val="000000"/>
                  <w:sz w:val="22"/>
                </w:rPr>
                <w:delText>surveying</w:delText>
              </w:r>
            </w:del>
          </w:p>
        </w:tc>
        <w:tc>
          <w:tcPr>
            <w:tcW w:w="5348" w:type="dxa"/>
            <w:noWrap/>
            <w:hideMark/>
          </w:tcPr>
          <w:p w14:paraId="1618C311" w14:textId="0CE9013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18" w:author="Nate Bachmeier [AWS-SA]" w:date="2023-05-04T18:11:00Z"/>
                <w:rFonts w:ascii="Calibri" w:eastAsia="Times New Roman" w:hAnsi="Calibri" w:cs="Calibri"/>
                <w:color w:val="000000"/>
                <w:sz w:val="22"/>
              </w:rPr>
            </w:pPr>
            <w:del w:id="3319" w:author="Nate Bachmeier [AWS-SA]" w:date="2023-05-04T18:11:00Z">
              <w:r w:rsidRPr="00E16572" w:rsidDel="009C19DC">
                <w:rPr>
                  <w:rFonts w:ascii="Calibri" w:eastAsia="Times New Roman" w:hAnsi="Calibri" w:cs="Calibri"/>
                  <w:color w:val="000000"/>
                  <w:sz w:val="22"/>
                </w:rPr>
                <w:delText>472</w:delText>
              </w:r>
            </w:del>
          </w:p>
        </w:tc>
      </w:tr>
      <w:tr w:rsidR="00E16572" w:rsidRPr="00E16572" w:rsidDel="009C19DC" w14:paraId="1BCE565C" w14:textId="2623F5D3" w:rsidTr="00B21582">
        <w:trPr>
          <w:cnfStyle w:val="000000100000" w:firstRow="0" w:lastRow="0" w:firstColumn="0" w:lastColumn="0" w:oddVBand="0" w:evenVBand="0" w:oddHBand="1" w:evenHBand="0" w:firstRowFirstColumn="0" w:firstRowLastColumn="0" w:lastRowFirstColumn="0" w:lastRowLastColumn="0"/>
          <w:trHeight w:val="300"/>
          <w:del w:id="33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04779FEA" w:rsidR="00E16572" w:rsidRPr="00B21582" w:rsidDel="009C19DC" w:rsidRDefault="00E16572" w:rsidP="00E16572">
            <w:pPr>
              <w:spacing w:line="240" w:lineRule="auto"/>
              <w:ind w:firstLine="0"/>
              <w:rPr>
                <w:del w:id="3321" w:author="Nate Bachmeier [AWS-SA]" w:date="2023-05-04T18:11:00Z"/>
                <w:rFonts w:ascii="Calibri" w:eastAsia="Times New Roman" w:hAnsi="Calibri" w:cs="Calibri"/>
                <w:b w:val="0"/>
                <w:bCs w:val="0"/>
                <w:color w:val="000000"/>
                <w:sz w:val="22"/>
              </w:rPr>
            </w:pPr>
            <w:del w:id="3322" w:author="Nate Bachmeier [AWS-SA]" w:date="2023-05-04T18:11:00Z">
              <w:r w:rsidRPr="00E16572" w:rsidDel="009C19DC">
                <w:rPr>
                  <w:rFonts w:ascii="Calibri" w:eastAsia="Times New Roman" w:hAnsi="Calibri" w:cs="Calibri"/>
                  <w:color w:val="000000"/>
                  <w:sz w:val="22"/>
                </w:rPr>
                <w:delText>sweeping floor</w:delText>
              </w:r>
            </w:del>
          </w:p>
        </w:tc>
        <w:tc>
          <w:tcPr>
            <w:tcW w:w="5348" w:type="dxa"/>
            <w:noWrap/>
            <w:hideMark/>
          </w:tcPr>
          <w:p w14:paraId="3A103BAE" w14:textId="059E54B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23" w:author="Nate Bachmeier [AWS-SA]" w:date="2023-05-04T18:11:00Z"/>
                <w:rFonts w:ascii="Calibri" w:eastAsia="Times New Roman" w:hAnsi="Calibri" w:cs="Calibri"/>
                <w:color w:val="000000"/>
                <w:sz w:val="22"/>
              </w:rPr>
            </w:pPr>
            <w:del w:id="3324" w:author="Nate Bachmeier [AWS-SA]" w:date="2023-05-04T18:11:00Z">
              <w:r w:rsidRPr="00E16572" w:rsidDel="009C19DC">
                <w:rPr>
                  <w:rFonts w:ascii="Calibri" w:eastAsia="Times New Roman" w:hAnsi="Calibri" w:cs="Calibri"/>
                  <w:color w:val="000000"/>
                  <w:sz w:val="22"/>
                </w:rPr>
                <w:delText>718</w:delText>
              </w:r>
            </w:del>
          </w:p>
        </w:tc>
      </w:tr>
      <w:tr w:rsidR="00E16572" w:rsidRPr="00E16572" w:rsidDel="009C19DC" w14:paraId="192E6072" w14:textId="7ADE4840" w:rsidTr="00B21582">
        <w:trPr>
          <w:trHeight w:val="300"/>
          <w:del w:id="33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5B36DF56" w:rsidR="00E16572" w:rsidRPr="00B21582" w:rsidDel="009C19DC" w:rsidRDefault="00E16572" w:rsidP="00E16572">
            <w:pPr>
              <w:spacing w:line="240" w:lineRule="auto"/>
              <w:ind w:firstLine="0"/>
              <w:rPr>
                <w:del w:id="3326" w:author="Nate Bachmeier [AWS-SA]" w:date="2023-05-04T18:11:00Z"/>
                <w:rFonts w:ascii="Calibri" w:eastAsia="Times New Roman" w:hAnsi="Calibri" w:cs="Calibri"/>
                <w:b w:val="0"/>
                <w:bCs w:val="0"/>
                <w:color w:val="000000"/>
                <w:sz w:val="22"/>
              </w:rPr>
            </w:pPr>
            <w:del w:id="3327" w:author="Nate Bachmeier [AWS-SA]" w:date="2023-05-04T18:11:00Z">
              <w:r w:rsidRPr="00E16572" w:rsidDel="009C19DC">
                <w:rPr>
                  <w:rFonts w:ascii="Calibri" w:eastAsia="Times New Roman" w:hAnsi="Calibri" w:cs="Calibri"/>
                  <w:color w:val="000000"/>
                  <w:sz w:val="22"/>
                </w:rPr>
                <w:delText>swimming backstroke</w:delText>
              </w:r>
            </w:del>
          </w:p>
        </w:tc>
        <w:tc>
          <w:tcPr>
            <w:tcW w:w="5348" w:type="dxa"/>
            <w:noWrap/>
            <w:hideMark/>
          </w:tcPr>
          <w:p w14:paraId="369BFC64" w14:textId="4732972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28" w:author="Nate Bachmeier [AWS-SA]" w:date="2023-05-04T18:11:00Z"/>
                <w:rFonts w:ascii="Calibri" w:eastAsia="Times New Roman" w:hAnsi="Calibri" w:cs="Calibri"/>
                <w:color w:val="000000"/>
                <w:sz w:val="22"/>
              </w:rPr>
            </w:pPr>
            <w:del w:id="3329" w:author="Nate Bachmeier [AWS-SA]" w:date="2023-05-04T18:11:00Z">
              <w:r w:rsidRPr="00E16572" w:rsidDel="009C19DC">
                <w:rPr>
                  <w:rFonts w:ascii="Calibri" w:eastAsia="Times New Roman" w:hAnsi="Calibri" w:cs="Calibri"/>
                  <w:color w:val="000000"/>
                  <w:sz w:val="22"/>
                </w:rPr>
                <w:delText>597</w:delText>
              </w:r>
            </w:del>
          </w:p>
        </w:tc>
      </w:tr>
      <w:tr w:rsidR="00E16572" w:rsidRPr="00E16572" w:rsidDel="009C19DC" w14:paraId="325C89C7" w14:textId="6AEC6741" w:rsidTr="00B21582">
        <w:trPr>
          <w:cnfStyle w:val="000000100000" w:firstRow="0" w:lastRow="0" w:firstColumn="0" w:lastColumn="0" w:oddVBand="0" w:evenVBand="0" w:oddHBand="1" w:evenHBand="0" w:firstRowFirstColumn="0" w:firstRowLastColumn="0" w:lastRowFirstColumn="0" w:lastRowLastColumn="0"/>
          <w:trHeight w:val="300"/>
          <w:del w:id="33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16BC6A4A" w:rsidR="00E16572" w:rsidRPr="00B21582" w:rsidDel="009C19DC" w:rsidRDefault="00E16572" w:rsidP="00E16572">
            <w:pPr>
              <w:spacing w:line="240" w:lineRule="auto"/>
              <w:ind w:firstLine="0"/>
              <w:rPr>
                <w:del w:id="3331" w:author="Nate Bachmeier [AWS-SA]" w:date="2023-05-04T18:11:00Z"/>
                <w:rFonts w:ascii="Calibri" w:eastAsia="Times New Roman" w:hAnsi="Calibri" w:cs="Calibri"/>
                <w:b w:val="0"/>
                <w:bCs w:val="0"/>
                <w:color w:val="000000"/>
                <w:sz w:val="22"/>
              </w:rPr>
            </w:pPr>
            <w:del w:id="3332" w:author="Nate Bachmeier [AWS-SA]" w:date="2023-05-04T18:11:00Z">
              <w:r w:rsidRPr="00E16572" w:rsidDel="009C19DC">
                <w:rPr>
                  <w:rFonts w:ascii="Calibri" w:eastAsia="Times New Roman" w:hAnsi="Calibri" w:cs="Calibri"/>
                  <w:color w:val="000000"/>
                  <w:sz w:val="22"/>
                </w:rPr>
                <w:delText>swimming breast stroke</w:delText>
              </w:r>
            </w:del>
          </w:p>
        </w:tc>
        <w:tc>
          <w:tcPr>
            <w:tcW w:w="5348" w:type="dxa"/>
            <w:noWrap/>
            <w:hideMark/>
          </w:tcPr>
          <w:p w14:paraId="067ADC27" w14:textId="068D045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33" w:author="Nate Bachmeier [AWS-SA]" w:date="2023-05-04T18:11:00Z"/>
                <w:rFonts w:ascii="Calibri" w:eastAsia="Times New Roman" w:hAnsi="Calibri" w:cs="Calibri"/>
                <w:color w:val="000000"/>
                <w:sz w:val="22"/>
              </w:rPr>
            </w:pPr>
            <w:del w:id="3334" w:author="Nate Bachmeier [AWS-SA]" w:date="2023-05-04T18:11:00Z">
              <w:r w:rsidRPr="00E16572" w:rsidDel="009C19DC">
                <w:rPr>
                  <w:rFonts w:ascii="Calibri" w:eastAsia="Times New Roman" w:hAnsi="Calibri" w:cs="Calibri"/>
                  <w:color w:val="000000"/>
                  <w:sz w:val="22"/>
                </w:rPr>
                <w:delText>742</w:delText>
              </w:r>
            </w:del>
          </w:p>
        </w:tc>
      </w:tr>
      <w:tr w:rsidR="00E16572" w:rsidRPr="00E16572" w:rsidDel="009C19DC" w14:paraId="06974AE5" w14:textId="7B721701" w:rsidTr="00B21582">
        <w:trPr>
          <w:trHeight w:val="300"/>
          <w:del w:id="33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220BA663" w:rsidR="00E16572" w:rsidRPr="00B21582" w:rsidDel="009C19DC" w:rsidRDefault="00E16572" w:rsidP="00E16572">
            <w:pPr>
              <w:spacing w:line="240" w:lineRule="auto"/>
              <w:ind w:firstLine="0"/>
              <w:rPr>
                <w:del w:id="3336" w:author="Nate Bachmeier [AWS-SA]" w:date="2023-05-04T18:11:00Z"/>
                <w:rFonts w:ascii="Calibri" w:eastAsia="Times New Roman" w:hAnsi="Calibri" w:cs="Calibri"/>
                <w:b w:val="0"/>
                <w:bCs w:val="0"/>
                <w:color w:val="000000"/>
                <w:sz w:val="22"/>
              </w:rPr>
            </w:pPr>
            <w:del w:id="3337" w:author="Nate Bachmeier [AWS-SA]" w:date="2023-05-04T18:11:00Z">
              <w:r w:rsidRPr="00E16572" w:rsidDel="009C19DC">
                <w:rPr>
                  <w:rFonts w:ascii="Calibri" w:eastAsia="Times New Roman" w:hAnsi="Calibri" w:cs="Calibri"/>
                  <w:color w:val="000000"/>
                  <w:sz w:val="22"/>
                </w:rPr>
                <w:delText>swimming butterfly stroke</w:delText>
              </w:r>
            </w:del>
          </w:p>
        </w:tc>
        <w:tc>
          <w:tcPr>
            <w:tcW w:w="5348" w:type="dxa"/>
            <w:noWrap/>
            <w:hideMark/>
          </w:tcPr>
          <w:p w14:paraId="606E67F7" w14:textId="3E8E7D8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38" w:author="Nate Bachmeier [AWS-SA]" w:date="2023-05-04T18:11:00Z"/>
                <w:rFonts w:ascii="Calibri" w:eastAsia="Times New Roman" w:hAnsi="Calibri" w:cs="Calibri"/>
                <w:color w:val="000000"/>
                <w:sz w:val="22"/>
              </w:rPr>
            </w:pPr>
            <w:del w:id="3339" w:author="Nate Bachmeier [AWS-SA]" w:date="2023-05-04T18:11:00Z">
              <w:r w:rsidRPr="00E16572" w:rsidDel="009C19DC">
                <w:rPr>
                  <w:rFonts w:ascii="Calibri" w:eastAsia="Times New Roman" w:hAnsi="Calibri" w:cs="Calibri"/>
                  <w:color w:val="000000"/>
                  <w:sz w:val="22"/>
                </w:rPr>
                <w:delText>543</w:delText>
              </w:r>
            </w:del>
          </w:p>
        </w:tc>
      </w:tr>
      <w:tr w:rsidR="00E16572" w:rsidRPr="00E16572" w:rsidDel="009C19DC" w14:paraId="36676CBD" w14:textId="633FF0E4" w:rsidTr="00B21582">
        <w:trPr>
          <w:cnfStyle w:val="000000100000" w:firstRow="0" w:lastRow="0" w:firstColumn="0" w:lastColumn="0" w:oddVBand="0" w:evenVBand="0" w:oddHBand="1" w:evenHBand="0" w:firstRowFirstColumn="0" w:firstRowLastColumn="0" w:lastRowFirstColumn="0" w:lastRowLastColumn="0"/>
          <w:trHeight w:val="300"/>
          <w:del w:id="33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2FA15184" w:rsidR="00E16572" w:rsidRPr="00B21582" w:rsidDel="009C19DC" w:rsidRDefault="00E16572" w:rsidP="00E16572">
            <w:pPr>
              <w:spacing w:line="240" w:lineRule="auto"/>
              <w:ind w:firstLine="0"/>
              <w:rPr>
                <w:del w:id="3341" w:author="Nate Bachmeier [AWS-SA]" w:date="2023-05-04T18:11:00Z"/>
                <w:rFonts w:ascii="Calibri" w:eastAsia="Times New Roman" w:hAnsi="Calibri" w:cs="Calibri"/>
                <w:b w:val="0"/>
                <w:bCs w:val="0"/>
                <w:color w:val="000000"/>
                <w:sz w:val="22"/>
              </w:rPr>
            </w:pPr>
            <w:del w:id="3342" w:author="Nate Bachmeier [AWS-SA]" w:date="2023-05-04T18:11:00Z">
              <w:r w:rsidRPr="00E16572" w:rsidDel="009C19DC">
                <w:rPr>
                  <w:rFonts w:ascii="Calibri" w:eastAsia="Times New Roman" w:hAnsi="Calibri" w:cs="Calibri"/>
                  <w:color w:val="000000"/>
                  <w:sz w:val="22"/>
                </w:rPr>
                <w:delText>swimming front crawl</w:delText>
              </w:r>
            </w:del>
          </w:p>
        </w:tc>
        <w:tc>
          <w:tcPr>
            <w:tcW w:w="5348" w:type="dxa"/>
            <w:noWrap/>
            <w:hideMark/>
          </w:tcPr>
          <w:p w14:paraId="0CA5241F" w14:textId="3856567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43" w:author="Nate Bachmeier [AWS-SA]" w:date="2023-05-04T18:11:00Z"/>
                <w:rFonts w:ascii="Calibri" w:eastAsia="Times New Roman" w:hAnsi="Calibri" w:cs="Calibri"/>
                <w:color w:val="000000"/>
                <w:sz w:val="22"/>
              </w:rPr>
            </w:pPr>
            <w:del w:id="3344" w:author="Nate Bachmeier [AWS-SA]" w:date="2023-05-04T18:11:00Z">
              <w:r w:rsidRPr="00E16572" w:rsidDel="009C19DC">
                <w:rPr>
                  <w:rFonts w:ascii="Calibri" w:eastAsia="Times New Roman" w:hAnsi="Calibri" w:cs="Calibri"/>
                  <w:color w:val="000000"/>
                  <w:sz w:val="22"/>
                </w:rPr>
                <w:delText>481</w:delText>
              </w:r>
            </w:del>
          </w:p>
        </w:tc>
      </w:tr>
      <w:tr w:rsidR="00E16572" w:rsidRPr="00E16572" w:rsidDel="009C19DC" w14:paraId="2EED034B" w14:textId="523EFAE5" w:rsidTr="00B21582">
        <w:trPr>
          <w:trHeight w:val="300"/>
          <w:del w:id="33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2781126F" w:rsidR="00E16572" w:rsidRPr="00B21582" w:rsidDel="009C19DC" w:rsidRDefault="00E16572" w:rsidP="00E16572">
            <w:pPr>
              <w:spacing w:line="240" w:lineRule="auto"/>
              <w:ind w:firstLine="0"/>
              <w:rPr>
                <w:del w:id="3346" w:author="Nate Bachmeier [AWS-SA]" w:date="2023-05-04T18:11:00Z"/>
                <w:rFonts w:ascii="Calibri" w:eastAsia="Times New Roman" w:hAnsi="Calibri" w:cs="Calibri"/>
                <w:b w:val="0"/>
                <w:bCs w:val="0"/>
                <w:color w:val="000000"/>
                <w:sz w:val="22"/>
              </w:rPr>
            </w:pPr>
            <w:del w:id="3347" w:author="Nate Bachmeier [AWS-SA]" w:date="2023-05-04T18:11:00Z">
              <w:r w:rsidRPr="00E16572" w:rsidDel="009C19DC">
                <w:rPr>
                  <w:rFonts w:ascii="Calibri" w:eastAsia="Times New Roman" w:hAnsi="Calibri" w:cs="Calibri"/>
                  <w:color w:val="000000"/>
                  <w:sz w:val="22"/>
                </w:rPr>
                <w:delText>swimming with dolphins</w:delText>
              </w:r>
            </w:del>
          </w:p>
        </w:tc>
        <w:tc>
          <w:tcPr>
            <w:tcW w:w="5348" w:type="dxa"/>
            <w:noWrap/>
            <w:hideMark/>
          </w:tcPr>
          <w:p w14:paraId="3A537645" w14:textId="0D32003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48" w:author="Nate Bachmeier [AWS-SA]" w:date="2023-05-04T18:11:00Z"/>
                <w:rFonts w:ascii="Calibri" w:eastAsia="Times New Roman" w:hAnsi="Calibri" w:cs="Calibri"/>
                <w:color w:val="000000"/>
                <w:sz w:val="22"/>
              </w:rPr>
            </w:pPr>
            <w:del w:id="3349" w:author="Nate Bachmeier [AWS-SA]" w:date="2023-05-04T18:11:00Z">
              <w:r w:rsidRPr="00E16572" w:rsidDel="009C19DC">
                <w:rPr>
                  <w:rFonts w:ascii="Calibri" w:eastAsia="Times New Roman" w:hAnsi="Calibri" w:cs="Calibri"/>
                  <w:color w:val="000000"/>
                  <w:sz w:val="22"/>
                </w:rPr>
                <w:delText>505</w:delText>
              </w:r>
            </w:del>
          </w:p>
        </w:tc>
      </w:tr>
      <w:tr w:rsidR="00E16572" w:rsidRPr="00E16572" w:rsidDel="009C19DC" w14:paraId="1E7736B4" w14:textId="2FCE5889" w:rsidTr="00B21582">
        <w:trPr>
          <w:cnfStyle w:val="000000100000" w:firstRow="0" w:lastRow="0" w:firstColumn="0" w:lastColumn="0" w:oddVBand="0" w:evenVBand="0" w:oddHBand="1" w:evenHBand="0" w:firstRowFirstColumn="0" w:firstRowLastColumn="0" w:lastRowFirstColumn="0" w:lastRowLastColumn="0"/>
          <w:trHeight w:val="300"/>
          <w:del w:id="33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1776A0F7" w:rsidR="00E16572" w:rsidRPr="00B21582" w:rsidDel="009C19DC" w:rsidRDefault="00E16572" w:rsidP="00E16572">
            <w:pPr>
              <w:spacing w:line="240" w:lineRule="auto"/>
              <w:ind w:firstLine="0"/>
              <w:rPr>
                <w:del w:id="3351" w:author="Nate Bachmeier [AWS-SA]" w:date="2023-05-04T18:11:00Z"/>
                <w:rFonts w:ascii="Calibri" w:eastAsia="Times New Roman" w:hAnsi="Calibri" w:cs="Calibri"/>
                <w:b w:val="0"/>
                <w:bCs w:val="0"/>
                <w:color w:val="000000"/>
                <w:sz w:val="22"/>
              </w:rPr>
            </w:pPr>
            <w:del w:id="3352" w:author="Nate Bachmeier [AWS-SA]" w:date="2023-05-04T18:11:00Z">
              <w:r w:rsidRPr="00E16572" w:rsidDel="009C19DC">
                <w:rPr>
                  <w:rFonts w:ascii="Calibri" w:eastAsia="Times New Roman" w:hAnsi="Calibri" w:cs="Calibri"/>
                  <w:color w:val="000000"/>
                  <w:sz w:val="22"/>
                </w:rPr>
                <w:delText>swimming with sharks</w:delText>
              </w:r>
            </w:del>
          </w:p>
        </w:tc>
        <w:tc>
          <w:tcPr>
            <w:tcW w:w="5348" w:type="dxa"/>
            <w:noWrap/>
            <w:hideMark/>
          </w:tcPr>
          <w:p w14:paraId="146C6BFB" w14:textId="3D2782B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53" w:author="Nate Bachmeier [AWS-SA]" w:date="2023-05-04T18:11:00Z"/>
                <w:rFonts w:ascii="Calibri" w:eastAsia="Times New Roman" w:hAnsi="Calibri" w:cs="Calibri"/>
                <w:color w:val="000000"/>
                <w:sz w:val="22"/>
              </w:rPr>
            </w:pPr>
            <w:del w:id="3354" w:author="Nate Bachmeier [AWS-SA]" w:date="2023-05-04T18:11:00Z">
              <w:r w:rsidRPr="00E16572" w:rsidDel="009C19DC">
                <w:rPr>
                  <w:rFonts w:ascii="Calibri" w:eastAsia="Times New Roman" w:hAnsi="Calibri" w:cs="Calibri"/>
                  <w:color w:val="000000"/>
                  <w:sz w:val="22"/>
                </w:rPr>
                <w:delText>573</w:delText>
              </w:r>
            </w:del>
          </w:p>
        </w:tc>
      </w:tr>
      <w:tr w:rsidR="00E16572" w:rsidRPr="00E16572" w:rsidDel="009C19DC" w14:paraId="760DA4F5" w14:textId="23671179" w:rsidTr="00B21582">
        <w:trPr>
          <w:trHeight w:val="300"/>
          <w:del w:id="33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6ED43350" w:rsidR="00E16572" w:rsidRPr="00B21582" w:rsidDel="009C19DC" w:rsidRDefault="00E16572" w:rsidP="00E16572">
            <w:pPr>
              <w:spacing w:line="240" w:lineRule="auto"/>
              <w:ind w:firstLine="0"/>
              <w:rPr>
                <w:del w:id="3356" w:author="Nate Bachmeier [AWS-SA]" w:date="2023-05-04T18:11:00Z"/>
                <w:rFonts w:ascii="Calibri" w:eastAsia="Times New Roman" w:hAnsi="Calibri" w:cs="Calibri"/>
                <w:b w:val="0"/>
                <w:bCs w:val="0"/>
                <w:color w:val="000000"/>
                <w:sz w:val="22"/>
              </w:rPr>
            </w:pPr>
            <w:del w:id="3357" w:author="Nate Bachmeier [AWS-SA]" w:date="2023-05-04T18:11:00Z">
              <w:r w:rsidRPr="00E16572" w:rsidDel="009C19DC">
                <w:rPr>
                  <w:rFonts w:ascii="Calibri" w:eastAsia="Times New Roman" w:hAnsi="Calibri" w:cs="Calibri"/>
                  <w:color w:val="000000"/>
                  <w:sz w:val="22"/>
                </w:rPr>
                <w:delText>swing dancing</w:delText>
              </w:r>
            </w:del>
          </w:p>
        </w:tc>
        <w:tc>
          <w:tcPr>
            <w:tcW w:w="5348" w:type="dxa"/>
            <w:noWrap/>
            <w:hideMark/>
          </w:tcPr>
          <w:p w14:paraId="198A9F4A" w14:textId="612D56C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58" w:author="Nate Bachmeier [AWS-SA]" w:date="2023-05-04T18:11:00Z"/>
                <w:rFonts w:ascii="Calibri" w:eastAsia="Times New Roman" w:hAnsi="Calibri" w:cs="Calibri"/>
                <w:color w:val="000000"/>
                <w:sz w:val="22"/>
              </w:rPr>
            </w:pPr>
            <w:del w:id="3359" w:author="Nate Bachmeier [AWS-SA]" w:date="2023-05-04T18:11:00Z">
              <w:r w:rsidRPr="00E16572" w:rsidDel="009C19DC">
                <w:rPr>
                  <w:rFonts w:ascii="Calibri" w:eastAsia="Times New Roman" w:hAnsi="Calibri" w:cs="Calibri"/>
                  <w:color w:val="000000"/>
                  <w:sz w:val="22"/>
                </w:rPr>
                <w:delText>622</w:delText>
              </w:r>
            </w:del>
          </w:p>
        </w:tc>
      </w:tr>
      <w:tr w:rsidR="00E16572" w:rsidRPr="00E16572" w:rsidDel="009C19DC" w14:paraId="1C9E6E24" w14:textId="7666E45C" w:rsidTr="00B21582">
        <w:trPr>
          <w:cnfStyle w:val="000000100000" w:firstRow="0" w:lastRow="0" w:firstColumn="0" w:lastColumn="0" w:oddVBand="0" w:evenVBand="0" w:oddHBand="1" w:evenHBand="0" w:firstRowFirstColumn="0" w:firstRowLastColumn="0" w:lastRowFirstColumn="0" w:lastRowLastColumn="0"/>
          <w:trHeight w:val="300"/>
          <w:del w:id="33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1C42A42B" w:rsidR="00E16572" w:rsidRPr="00B21582" w:rsidDel="009C19DC" w:rsidRDefault="00E16572" w:rsidP="00E16572">
            <w:pPr>
              <w:spacing w:line="240" w:lineRule="auto"/>
              <w:ind w:firstLine="0"/>
              <w:rPr>
                <w:del w:id="3361" w:author="Nate Bachmeier [AWS-SA]" w:date="2023-05-04T18:11:00Z"/>
                <w:rFonts w:ascii="Calibri" w:eastAsia="Times New Roman" w:hAnsi="Calibri" w:cs="Calibri"/>
                <w:b w:val="0"/>
                <w:bCs w:val="0"/>
                <w:color w:val="000000"/>
                <w:sz w:val="22"/>
              </w:rPr>
            </w:pPr>
            <w:del w:id="3362" w:author="Nate Bachmeier [AWS-SA]" w:date="2023-05-04T18:11:00Z">
              <w:r w:rsidRPr="00E16572" w:rsidDel="009C19DC">
                <w:rPr>
                  <w:rFonts w:ascii="Calibri" w:eastAsia="Times New Roman" w:hAnsi="Calibri" w:cs="Calibri"/>
                  <w:color w:val="000000"/>
                  <w:sz w:val="22"/>
                </w:rPr>
                <w:delText>swinging baseball bat</w:delText>
              </w:r>
            </w:del>
          </w:p>
        </w:tc>
        <w:tc>
          <w:tcPr>
            <w:tcW w:w="5348" w:type="dxa"/>
            <w:noWrap/>
            <w:hideMark/>
          </w:tcPr>
          <w:p w14:paraId="7C1DC1BD" w14:textId="0CA6CF2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63" w:author="Nate Bachmeier [AWS-SA]" w:date="2023-05-04T18:11:00Z"/>
                <w:rFonts w:ascii="Calibri" w:eastAsia="Times New Roman" w:hAnsi="Calibri" w:cs="Calibri"/>
                <w:color w:val="000000"/>
                <w:sz w:val="22"/>
              </w:rPr>
            </w:pPr>
            <w:del w:id="3364" w:author="Nate Bachmeier [AWS-SA]" w:date="2023-05-04T18:11:00Z">
              <w:r w:rsidRPr="00E16572" w:rsidDel="009C19DC">
                <w:rPr>
                  <w:rFonts w:ascii="Calibri" w:eastAsia="Times New Roman" w:hAnsi="Calibri" w:cs="Calibri"/>
                  <w:color w:val="000000"/>
                  <w:sz w:val="22"/>
                </w:rPr>
                <w:delText>606</w:delText>
              </w:r>
            </w:del>
          </w:p>
        </w:tc>
      </w:tr>
      <w:tr w:rsidR="00E16572" w:rsidRPr="00E16572" w:rsidDel="009C19DC" w14:paraId="6FF5DE40" w14:textId="05EEAD5B" w:rsidTr="00B21582">
        <w:trPr>
          <w:trHeight w:val="300"/>
          <w:del w:id="33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01ABB76A" w:rsidR="00E16572" w:rsidRPr="00B21582" w:rsidDel="009C19DC" w:rsidRDefault="00E16572" w:rsidP="00E16572">
            <w:pPr>
              <w:spacing w:line="240" w:lineRule="auto"/>
              <w:ind w:firstLine="0"/>
              <w:rPr>
                <w:del w:id="3366" w:author="Nate Bachmeier [AWS-SA]" w:date="2023-05-04T18:11:00Z"/>
                <w:rFonts w:ascii="Calibri" w:eastAsia="Times New Roman" w:hAnsi="Calibri" w:cs="Calibri"/>
                <w:b w:val="0"/>
                <w:bCs w:val="0"/>
                <w:color w:val="000000"/>
                <w:sz w:val="22"/>
              </w:rPr>
            </w:pPr>
            <w:del w:id="3367" w:author="Nate Bachmeier [AWS-SA]" w:date="2023-05-04T18:11:00Z">
              <w:r w:rsidRPr="00E16572" w:rsidDel="009C19DC">
                <w:rPr>
                  <w:rFonts w:ascii="Calibri" w:eastAsia="Times New Roman" w:hAnsi="Calibri" w:cs="Calibri"/>
                  <w:color w:val="000000"/>
                  <w:sz w:val="22"/>
                </w:rPr>
                <w:delText>swinging on something</w:delText>
              </w:r>
            </w:del>
          </w:p>
        </w:tc>
        <w:tc>
          <w:tcPr>
            <w:tcW w:w="5348" w:type="dxa"/>
            <w:noWrap/>
            <w:hideMark/>
          </w:tcPr>
          <w:p w14:paraId="256006E9" w14:textId="4F3381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68" w:author="Nate Bachmeier [AWS-SA]" w:date="2023-05-04T18:11:00Z"/>
                <w:rFonts w:ascii="Calibri" w:eastAsia="Times New Roman" w:hAnsi="Calibri" w:cs="Calibri"/>
                <w:color w:val="000000"/>
                <w:sz w:val="22"/>
              </w:rPr>
            </w:pPr>
            <w:del w:id="3369" w:author="Nate Bachmeier [AWS-SA]" w:date="2023-05-04T18:11:00Z">
              <w:r w:rsidRPr="00E16572" w:rsidDel="009C19DC">
                <w:rPr>
                  <w:rFonts w:ascii="Calibri" w:eastAsia="Times New Roman" w:hAnsi="Calibri" w:cs="Calibri"/>
                  <w:color w:val="000000"/>
                  <w:sz w:val="22"/>
                </w:rPr>
                <w:delText>831</w:delText>
              </w:r>
            </w:del>
          </w:p>
        </w:tc>
      </w:tr>
      <w:tr w:rsidR="00E16572" w:rsidRPr="00E16572" w:rsidDel="009C19DC" w14:paraId="5D234146" w14:textId="4B5FAAF7" w:rsidTr="00B21582">
        <w:trPr>
          <w:cnfStyle w:val="000000100000" w:firstRow="0" w:lastRow="0" w:firstColumn="0" w:lastColumn="0" w:oddVBand="0" w:evenVBand="0" w:oddHBand="1" w:evenHBand="0" w:firstRowFirstColumn="0" w:firstRowLastColumn="0" w:lastRowFirstColumn="0" w:lastRowLastColumn="0"/>
          <w:trHeight w:val="300"/>
          <w:del w:id="33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4F9AD529" w:rsidR="00E16572" w:rsidRPr="00B21582" w:rsidDel="009C19DC" w:rsidRDefault="00E16572" w:rsidP="00E16572">
            <w:pPr>
              <w:spacing w:line="240" w:lineRule="auto"/>
              <w:ind w:firstLine="0"/>
              <w:rPr>
                <w:del w:id="3371" w:author="Nate Bachmeier [AWS-SA]" w:date="2023-05-04T18:11:00Z"/>
                <w:rFonts w:ascii="Calibri" w:eastAsia="Times New Roman" w:hAnsi="Calibri" w:cs="Calibri"/>
                <w:b w:val="0"/>
                <w:bCs w:val="0"/>
                <w:color w:val="000000"/>
                <w:sz w:val="22"/>
              </w:rPr>
            </w:pPr>
            <w:del w:id="3372" w:author="Nate Bachmeier [AWS-SA]" w:date="2023-05-04T18:11:00Z">
              <w:r w:rsidRPr="00E16572" w:rsidDel="009C19DC">
                <w:rPr>
                  <w:rFonts w:ascii="Calibri" w:eastAsia="Times New Roman" w:hAnsi="Calibri" w:cs="Calibri"/>
                  <w:color w:val="000000"/>
                  <w:sz w:val="22"/>
                </w:rPr>
                <w:delText>sword fighting</w:delText>
              </w:r>
            </w:del>
          </w:p>
        </w:tc>
        <w:tc>
          <w:tcPr>
            <w:tcW w:w="5348" w:type="dxa"/>
            <w:noWrap/>
            <w:hideMark/>
          </w:tcPr>
          <w:p w14:paraId="5A35CDC1" w14:textId="015595C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73" w:author="Nate Bachmeier [AWS-SA]" w:date="2023-05-04T18:11:00Z"/>
                <w:rFonts w:ascii="Calibri" w:eastAsia="Times New Roman" w:hAnsi="Calibri" w:cs="Calibri"/>
                <w:color w:val="000000"/>
                <w:sz w:val="22"/>
              </w:rPr>
            </w:pPr>
            <w:del w:id="3374" w:author="Nate Bachmeier [AWS-SA]" w:date="2023-05-04T18:11:00Z">
              <w:r w:rsidRPr="00E16572" w:rsidDel="009C19DC">
                <w:rPr>
                  <w:rFonts w:ascii="Calibri" w:eastAsia="Times New Roman" w:hAnsi="Calibri" w:cs="Calibri"/>
                  <w:color w:val="000000"/>
                  <w:sz w:val="22"/>
                </w:rPr>
                <w:delText>813</w:delText>
              </w:r>
            </w:del>
          </w:p>
        </w:tc>
      </w:tr>
      <w:tr w:rsidR="00E16572" w:rsidRPr="00E16572" w:rsidDel="009C19DC" w14:paraId="6A65CCA6" w14:textId="29E4A2E8" w:rsidTr="00B21582">
        <w:trPr>
          <w:trHeight w:val="300"/>
          <w:del w:id="33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0AE25742" w:rsidR="00E16572" w:rsidRPr="00B21582" w:rsidDel="009C19DC" w:rsidRDefault="00E16572" w:rsidP="00E16572">
            <w:pPr>
              <w:spacing w:line="240" w:lineRule="auto"/>
              <w:ind w:firstLine="0"/>
              <w:rPr>
                <w:del w:id="3376" w:author="Nate Bachmeier [AWS-SA]" w:date="2023-05-04T18:11:00Z"/>
                <w:rFonts w:ascii="Calibri" w:eastAsia="Times New Roman" w:hAnsi="Calibri" w:cs="Calibri"/>
                <w:b w:val="0"/>
                <w:bCs w:val="0"/>
                <w:color w:val="000000"/>
                <w:sz w:val="22"/>
              </w:rPr>
            </w:pPr>
            <w:del w:id="3377" w:author="Nate Bachmeier [AWS-SA]" w:date="2023-05-04T18:11:00Z">
              <w:r w:rsidRPr="00E16572" w:rsidDel="009C19DC">
                <w:rPr>
                  <w:rFonts w:ascii="Calibri" w:eastAsia="Times New Roman" w:hAnsi="Calibri" w:cs="Calibri"/>
                  <w:color w:val="000000"/>
                  <w:sz w:val="22"/>
                </w:rPr>
                <w:delText>sword swallowing</w:delText>
              </w:r>
            </w:del>
          </w:p>
        </w:tc>
        <w:tc>
          <w:tcPr>
            <w:tcW w:w="5348" w:type="dxa"/>
            <w:noWrap/>
            <w:hideMark/>
          </w:tcPr>
          <w:p w14:paraId="128DF111" w14:textId="5B60C14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78" w:author="Nate Bachmeier [AWS-SA]" w:date="2023-05-04T18:11:00Z"/>
                <w:rFonts w:ascii="Calibri" w:eastAsia="Times New Roman" w:hAnsi="Calibri" w:cs="Calibri"/>
                <w:color w:val="000000"/>
                <w:sz w:val="22"/>
              </w:rPr>
            </w:pPr>
            <w:del w:id="3379" w:author="Nate Bachmeier [AWS-SA]" w:date="2023-05-04T18:11:00Z">
              <w:r w:rsidRPr="00E16572" w:rsidDel="009C19DC">
                <w:rPr>
                  <w:rFonts w:ascii="Calibri" w:eastAsia="Times New Roman" w:hAnsi="Calibri" w:cs="Calibri"/>
                  <w:color w:val="000000"/>
                  <w:sz w:val="22"/>
                </w:rPr>
                <w:delText>419</w:delText>
              </w:r>
            </w:del>
          </w:p>
        </w:tc>
      </w:tr>
      <w:tr w:rsidR="00E16572" w:rsidRPr="00E16572" w:rsidDel="009C19DC" w14:paraId="73B1B2DC" w14:textId="7FA0E025" w:rsidTr="00B21582">
        <w:trPr>
          <w:cnfStyle w:val="000000100000" w:firstRow="0" w:lastRow="0" w:firstColumn="0" w:lastColumn="0" w:oddVBand="0" w:evenVBand="0" w:oddHBand="1" w:evenHBand="0" w:firstRowFirstColumn="0" w:firstRowLastColumn="0" w:lastRowFirstColumn="0" w:lastRowLastColumn="0"/>
          <w:trHeight w:val="300"/>
          <w:del w:id="33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17AD7471" w:rsidR="00E16572" w:rsidRPr="00B21582" w:rsidDel="009C19DC" w:rsidRDefault="00E16572" w:rsidP="00E16572">
            <w:pPr>
              <w:spacing w:line="240" w:lineRule="auto"/>
              <w:ind w:firstLine="0"/>
              <w:rPr>
                <w:del w:id="3381" w:author="Nate Bachmeier [AWS-SA]" w:date="2023-05-04T18:11:00Z"/>
                <w:rFonts w:ascii="Calibri" w:eastAsia="Times New Roman" w:hAnsi="Calibri" w:cs="Calibri"/>
                <w:b w:val="0"/>
                <w:bCs w:val="0"/>
                <w:color w:val="000000"/>
                <w:sz w:val="22"/>
              </w:rPr>
            </w:pPr>
            <w:del w:id="3382" w:author="Nate Bachmeier [AWS-SA]" w:date="2023-05-04T18:11:00Z">
              <w:r w:rsidRPr="00E16572" w:rsidDel="009C19DC">
                <w:rPr>
                  <w:rFonts w:ascii="Calibri" w:eastAsia="Times New Roman" w:hAnsi="Calibri" w:cs="Calibri"/>
                  <w:color w:val="000000"/>
                  <w:sz w:val="22"/>
                </w:rPr>
                <w:delText>tackling</w:delText>
              </w:r>
            </w:del>
          </w:p>
        </w:tc>
        <w:tc>
          <w:tcPr>
            <w:tcW w:w="5348" w:type="dxa"/>
            <w:noWrap/>
            <w:hideMark/>
          </w:tcPr>
          <w:p w14:paraId="7B7286FE" w14:textId="0D93F16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83" w:author="Nate Bachmeier [AWS-SA]" w:date="2023-05-04T18:11:00Z"/>
                <w:rFonts w:ascii="Calibri" w:eastAsia="Times New Roman" w:hAnsi="Calibri" w:cs="Calibri"/>
                <w:color w:val="000000"/>
                <w:sz w:val="22"/>
              </w:rPr>
            </w:pPr>
            <w:del w:id="3384" w:author="Nate Bachmeier [AWS-SA]" w:date="2023-05-04T18:11:00Z">
              <w:r w:rsidRPr="00E16572" w:rsidDel="009C19DC">
                <w:rPr>
                  <w:rFonts w:ascii="Calibri" w:eastAsia="Times New Roman" w:hAnsi="Calibri" w:cs="Calibri"/>
                  <w:color w:val="000000"/>
                  <w:sz w:val="22"/>
                </w:rPr>
                <w:delText>617</w:delText>
              </w:r>
            </w:del>
          </w:p>
        </w:tc>
      </w:tr>
      <w:tr w:rsidR="00E16572" w:rsidRPr="00E16572" w:rsidDel="009C19DC" w14:paraId="2CD1946E" w14:textId="60C9E829" w:rsidTr="00B21582">
        <w:trPr>
          <w:trHeight w:val="300"/>
          <w:del w:id="33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4AD81A69" w:rsidR="00E16572" w:rsidRPr="00B21582" w:rsidDel="009C19DC" w:rsidRDefault="00E16572" w:rsidP="00E16572">
            <w:pPr>
              <w:spacing w:line="240" w:lineRule="auto"/>
              <w:ind w:firstLine="0"/>
              <w:rPr>
                <w:del w:id="3386" w:author="Nate Bachmeier [AWS-SA]" w:date="2023-05-04T18:11:00Z"/>
                <w:rFonts w:ascii="Calibri" w:eastAsia="Times New Roman" w:hAnsi="Calibri" w:cs="Calibri"/>
                <w:b w:val="0"/>
                <w:bCs w:val="0"/>
                <w:color w:val="000000"/>
                <w:sz w:val="22"/>
              </w:rPr>
            </w:pPr>
            <w:del w:id="3387" w:author="Nate Bachmeier [AWS-SA]" w:date="2023-05-04T18:11:00Z">
              <w:r w:rsidRPr="00E16572" w:rsidDel="009C19DC">
                <w:rPr>
                  <w:rFonts w:ascii="Calibri" w:eastAsia="Times New Roman" w:hAnsi="Calibri" w:cs="Calibri"/>
                  <w:color w:val="000000"/>
                  <w:sz w:val="22"/>
                </w:rPr>
                <w:delText>tagging graffiti</w:delText>
              </w:r>
            </w:del>
          </w:p>
        </w:tc>
        <w:tc>
          <w:tcPr>
            <w:tcW w:w="5348" w:type="dxa"/>
            <w:noWrap/>
            <w:hideMark/>
          </w:tcPr>
          <w:p w14:paraId="20670FB0" w14:textId="6993A91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88" w:author="Nate Bachmeier [AWS-SA]" w:date="2023-05-04T18:11:00Z"/>
                <w:rFonts w:ascii="Calibri" w:eastAsia="Times New Roman" w:hAnsi="Calibri" w:cs="Calibri"/>
                <w:color w:val="000000"/>
                <w:sz w:val="22"/>
              </w:rPr>
            </w:pPr>
            <w:del w:id="3389" w:author="Nate Bachmeier [AWS-SA]" w:date="2023-05-04T18:11:00Z">
              <w:r w:rsidRPr="00E16572" w:rsidDel="009C19DC">
                <w:rPr>
                  <w:rFonts w:ascii="Calibri" w:eastAsia="Times New Roman" w:hAnsi="Calibri" w:cs="Calibri"/>
                  <w:color w:val="000000"/>
                  <w:sz w:val="22"/>
                </w:rPr>
                <w:delText>578</w:delText>
              </w:r>
            </w:del>
          </w:p>
        </w:tc>
      </w:tr>
      <w:tr w:rsidR="00E16572" w:rsidRPr="00E16572" w:rsidDel="009C19DC" w14:paraId="4FD53E18" w14:textId="2D62622F" w:rsidTr="00B21582">
        <w:trPr>
          <w:cnfStyle w:val="000000100000" w:firstRow="0" w:lastRow="0" w:firstColumn="0" w:lastColumn="0" w:oddVBand="0" w:evenVBand="0" w:oddHBand="1" w:evenHBand="0" w:firstRowFirstColumn="0" w:firstRowLastColumn="0" w:lastRowFirstColumn="0" w:lastRowLastColumn="0"/>
          <w:trHeight w:val="300"/>
          <w:del w:id="33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6C21CE7B" w:rsidR="00E16572" w:rsidRPr="00B21582" w:rsidDel="009C19DC" w:rsidRDefault="00E16572" w:rsidP="00E16572">
            <w:pPr>
              <w:spacing w:line="240" w:lineRule="auto"/>
              <w:ind w:firstLine="0"/>
              <w:rPr>
                <w:del w:id="3391" w:author="Nate Bachmeier [AWS-SA]" w:date="2023-05-04T18:11:00Z"/>
                <w:rFonts w:ascii="Calibri" w:eastAsia="Times New Roman" w:hAnsi="Calibri" w:cs="Calibri"/>
                <w:b w:val="0"/>
                <w:bCs w:val="0"/>
                <w:color w:val="000000"/>
                <w:sz w:val="22"/>
              </w:rPr>
            </w:pPr>
            <w:del w:id="3392" w:author="Nate Bachmeier [AWS-SA]" w:date="2023-05-04T18:11:00Z">
              <w:r w:rsidRPr="00E16572" w:rsidDel="009C19DC">
                <w:rPr>
                  <w:rFonts w:ascii="Calibri" w:eastAsia="Times New Roman" w:hAnsi="Calibri" w:cs="Calibri"/>
                  <w:color w:val="000000"/>
                  <w:sz w:val="22"/>
                </w:rPr>
                <w:delText>tai chi</w:delText>
              </w:r>
            </w:del>
          </w:p>
        </w:tc>
        <w:tc>
          <w:tcPr>
            <w:tcW w:w="5348" w:type="dxa"/>
            <w:noWrap/>
            <w:hideMark/>
          </w:tcPr>
          <w:p w14:paraId="228B29F4" w14:textId="2AA8EB9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93" w:author="Nate Bachmeier [AWS-SA]" w:date="2023-05-04T18:11:00Z"/>
                <w:rFonts w:ascii="Calibri" w:eastAsia="Times New Roman" w:hAnsi="Calibri" w:cs="Calibri"/>
                <w:color w:val="000000"/>
                <w:sz w:val="22"/>
              </w:rPr>
            </w:pPr>
            <w:del w:id="3394" w:author="Nate Bachmeier [AWS-SA]" w:date="2023-05-04T18:11:00Z">
              <w:r w:rsidRPr="00E16572" w:rsidDel="009C19DC">
                <w:rPr>
                  <w:rFonts w:ascii="Calibri" w:eastAsia="Times New Roman" w:hAnsi="Calibri" w:cs="Calibri"/>
                  <w:color w:val="000000"/>
                  <w:sz w:val="22"/>
                </w:rPr>
                <w:delText>614</w:delText>
              </w:r>
            </w:del>
          </w:p>
        </w:tc>
      </w:tr>
      <w:tr w:rsidR="00E16572" w:rsidRPr="00E16572" w:rsidDel="009C19DC" w14:paraId="54A831F6" w14:textId="0D975B06" w:rsidTr="00B21582">
        <w:trPr>
          <w:trHeight w:val="300"/>
          <w:del w:id="33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48422406" w:rsidR="00E16572" w:rsidRPr="00B21582" w:rsidDel="009C19DC" w:rsidRDefault="00E16572" w:rsidP="00E16572">
            <w:pPr>
              <w:spacing w:line="240" w:lineRule="auto"/>
              <w:ind w:firstLine="0"/>
              <w:rPr>
                <w:del w:id="3396" w:author="Nate Bachmeier [AWS-SA]" w:date="2023-05-04T18:11:00Z"/>
                <w:rFonts w:ascii="Calibri" w:eastAsia="Times New Roman" w:hAnsi="Calibri" w:cs="Calibri"/>
                <w:b w:val="0"/>
                <w:bCs w:val="0"/>
                <w:color w:val="000000"/>
                <w:sz w:val="22"/>
              </w:rPr>
            </w:pPr>
            <w:del w:id="3397" w:author="Nate Bachmeier [AWS-SA]" w:date="2023-05-04T18:11:00Z">
              <w:r w:rsidRPr="00E16572" w:rsidDel="009C19DC">
                <w:rPr>
                  <w:rFonts w:ascii="Calibri" w:eastAsia="Times New Roman" w:hAnsi="Calibri" w:cs="Calibri"/>
                  <w:color w:val="000000"/>
                  <w:sz w:val="22"/>
                </w:rPr>
                <w:delText>taking photo</w:delText>
              </w:r>
            </w:del>
          </w:p>
        </w:tc>
        <w:tc>
          <w:tcPr>
            <w:tcW w:w="5348" w:type="dxa"/>
            <w:noWrap/>
            <w:hideMark/>
          </w:tcPr>
          <w:p w14:paraId="43F2CCD0" w14:textId="66C0CD7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98" w:author="Nate Bachmeier [AWS-SA]" w:date="2023-05-04T18:11:00Z"/>
                <w:rFonts w:ascii="Calibri" w:eastAsia="Times New Roman" w:hAnsi="Calibri" w:cs="Calibri"/>
                <w:color w:val="000000"/>
                <w:sz w:val="22"/>
              </w:rPr>
            </w:pPr>
            <w:del w:id="3399" w:author="Nate Bachmeier [AWS-SA]" w:date="2023-05-04T18:11:00Z">
              <w:r w:rsidRPr="00E16572" w:rsidDel="009C19DC">
                <w:rPr>
                  <w:rFonts w:ascii="Calibri" w:eastAsia="Times New Roman" w:hAnsi="Calibri" w:cs="Calibri"/>
                  <w:color w:val="000000"/>
                  <w:sz w:val="22"/>
                </w:rPr>
                <w:delText>458</w:delText>
              </w:r>
            </w:del>
          </w:p>
        </w:tc>
      </w:tr>
      <w:tr w:rsidR="00E16572" w:rsidRPr="00E16572" w:rsidDel="009C19DC" w14:paraId="0C54976D" w14:textId="15097659" w:rsidTr="00B21582">
        <w:trPr>
          <w:cnfStyle w:val="000000100000" w:firstRow="0" w:lastRow="0" w:firstColumn="0" w:lastColumn="0" w:oddVBand="0" w:evenVBand="0" w:oddHBand="1" w:evenHBand="0" w:firstRowFirstColumn="0" w:firstRowLastColumn="0" w:lastRowFirstColumn="0" w:lastRowLastColumn="0"/>
          <w:trHeight w:val="300"/>
          <w:del w:id="34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448F92A8" w:rsidR="00E16572" w:rsidRPr="00B21582" w:rsidDel="009C19DC" w:rsidRDefault="00E16572" w:rsidP="00E16572">
            <w:pPr>
              <w:spacing w:line="240" w:lineRule="auto"/>
              <w:ind w:firstLine="0"/>
              <w:rPr>
                <w:del w:id="3401" w:author="Nate Bachmeier [AWS-SA]" w:date="2023-05-04T18:11:00Z"/>
                <w:rFonts w:ascii="Calibri" w:eastAsia="Times New Roman" w:hAnsi="Calibri" w:cs="Calibri"/>
                <w:b w:val="0"/>
                <w:bCs w:val="0"/>
                <w:color w:val="000000"/>
                <w:sz w:val="22"/>
              </w:rPr>
            </w:pPr>
            <w:del w:id="3402" w:author="Nate Bachmeier [AWS-SA]" w:date="2023-05-04T18:11:00Z">
              <w:r w:rsidRPr="00E16572" w:rsidDel="009C19DC">
                <w:rPr>
                  <w:rFonts w:ascii="Calibri" w:eastAsia="Times New Roman" w:hAnsi="Calibri" w:cs="Calibri"/>
                  <w:color w:val="000000"/>
                  <w:sz w:val="22"/>
                </w:rPr>
                <w:delText>talking on cell phone</w:delText>
              </w:r>
            </w:del>
          </w:p>
        </w:tc>
        <w:tc>
          <w:tcPr>
            <w:tcW w:w="5348" w:type="dxa"/>
            <w:noWrap/>
            <w:hideMark/>
          </w:tcPr>
          <w:p w14:paraId="10223B96" w14:textId="60576D5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03" w:author="Nate Bachmeier [AWS-SA]" w:date="2023-05-04T18:11:00Z"/>
                <w:rFonts w:ascii="Calibri" w:eastAsia="Times New Roman" w:hAnsi="Calibri" w:cs="Calibri"/>
                <w:color w:val="000000"/>
                <w:sz w:val="22"/>
              </w:rPr>
            </w:pPr>
            <w:del w:id="3404" w:author="Nate Bachmeier [AWS-SA]" w:date="2023-05-04T18:11:00Z">
              <w:r w:rsidRPr="00E16572" w:rsidDel="009C19DC">
                <w:rPr>
                  <w:rFonts w:ascii="Calibri" w:eastAsia="Times New Roman" w:hAnsi="Calibri" w:cs="Calibri"/>
                  <w:color w:val="000000"/>
                  <w:sz w:val="22"/>
                </w:rPr>
                <w:delText>641</w:delText>
              </w:r>
            </w:del>
          </w:p>
        </w:tc>
      </w:tr>
      <w:tr w:rsidR="00E16572" w:rsidRPr="00E16572" w:rsidDel="009C19DC" w14:paraId="3ACEDD71" w14:textId="4DA2ABD0" w:rsidTr="00B21582">
        <w:trPr>
          <w:trHeight w:val="300"/>
          <w:del w:id="34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5DDB86D7" w:rsidR="00E16572" w:rsidRPr="00B21582" w:rsidDel="009C19DC" w:rsidRDefault="00E16572" w:rsidP="00E16572">
            <w:pPr>
              <w:spacing w:line="240" w:lineRule="auto"/>
              <w:ind w:firstLine="0"/>
              <w:rPr>
                <w:del w:id="3406" w:author="Nate Bachmeier [AWS-SA]" w:date="2023-05-04T18:11:00Z"/>
                <w:rFonts w:ascii="Calibri" w:eastAsia="Times New Roman" w:hAnsi="Calibri" w:cs="Calibri"/>
                <w:b w:val="0"/>
                <w:bCs w:val="0"/>
                <w:color w:val="000000"/>
                <w:sz w:val="22"/>
              </w:rPr>
            </w:pPr>
            <w:del w:id="3407" w:author="Nate Bachmeier [AWS-SA]" w:date="2023-05-04T18:11:00Z">
              <w:r w:rsidRPr="00E16572" w:rsidDel="009C19DC">
                <w:rPr>
                  <w:rFonts w:ascii="Calibri" w:eastAsia="Times New Roman" w:hAnsi="Calibri" w:cs="Calibri"/>
                  <w:color w:val="000000"/>
                  <w:sz w:val="22"/>
                </w:rPr>
                <w:delText>tango dancing</w:delText>
              </w:r>
            </w:del>
          </w:p>
        </w:tc>
        <w:tc>
          <w:tcPr>
            <w:tcW w:w="5348" w:type="dxa"/>
            <w:noWrap/>
            <w:hideMark/>
          </w:tcPr>
          <w:p w14:paraId="10D447B0" w14:textId="6B76F50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08" w:author="Nate Bachmeier [AWS-SA]" w:date="2023-05-04T18:11:00Z"/>
                <w:rFonts w:ascii="Calibri" w:eastAsia="Times New Roman" w:hAnsi="Calibri" w:cs="Calibri"/>
                <w:color w:val="000000"/>
                <w:sz w:val="22"/>
              </w:rPr>
            </w:pPr>
            <w:del w:id="3409" w:author="Nate Bachmeier [AWS-SA]" w:date="2023-05-04T18:11:00Z">
              <w:r w:rsidRPr="00E16572" w:rsidDel="009C19DC">
                <w:rPr>
                  <w:rFonts w:ascii="Calibri" w:eastAsia="Times New Roman" w:hAnsi="Calibri" w:cs="Calibri"/>
                  <w:color w:val="000000"/>
                  <w:sz w:val="22"/>
                </w:rPr>
                <w:delText>487</w:delText>
              </w:r>
            </w:del>
          </w:p>
        </w:tc>
      </w:tr>
      <w:tr w:rsidR="00E16572" w:rsidRPr="00E16572" w:rsidDel="009C19DC" w14:paraId="38785109" w14:textId="0CAF2FE5" w:rsidTr="00B21582">
        <w:trPr>
          <w:cnfStyle w:val="000000100000" w:firstRow="0" w:lastRow="0" w:firstColumn="0" w:lastColumn="0" w:oddVBand="0" w:evenVBand="0" w:oddHBand="1" w:evenHBand="0" w:firstRowFirstColumn="0" w:firstRowLastColumn="0" w:lastRowFirstColumn="0" w:lastRowLastColumn="0"/>
          <w:trHeight w:val="300"/>
          <w:del w:id="34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2702BBBE" w:rsidR="00E16572" w:rsidRPr="00B21582" w:rsidDel="009C19DC" w:rsidRDefault="00E16572" w:rsidP="00E16572">
            <w:pPr>
              <w:spacing w:line="240" w:lineRule="auto"/>
              <w:ind w:firstLine="0"/>
              <w:rPr>
                <w:del w:id="3411" w:author="Nate Bachmeier [AWS-SA]" w:date="2023-05-04T18:11:00Z"/>
                <w:rFonts w:ascii="Calibri" w:eastAsia="Times New Roman" w:hAnsi="Calibri" w:cs="Calibri"/>
                <w:b w:val="0"/>
                <w:bCs w:val="0"/>
                <w:color w:val="000000"/>
                <w:sz w:val="22"/>
              </w:rPr>
            </w:pPr>
            <w:del w:id="3412" w:author="Nate Bachmeier [AWS-SA]" w:date="2023-05-04T18:11:00Z">
              <w:r w:rsidRPr="00E16572" w:rsidDel="009C19DC">
                <w:rPr>
                  <w:rFonts w:ascii="Calibri" w:eastAsia="Times New Roman" w:hAnsi="Calibri" w:cs="Calibri"/>
                  <w:color w:val="000000"/>
                  <w:sz w:val="22"/>
                </w:rPr>
                <w:delText>tap dancing</w:delText>
              </w:r>
            </w:del>
          </w:p>
        </w:tc>
        <w:tc>
          <w:tcPr>
            <w:tcW w:w="5348" w:type="dxa"/>
            <w:noWrap/>
            <w:hideMark/>
          </w:tcPr>
          <w:p w14:paraId="25F80F86" w14:textId="4534911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13" w:author="Nate Bachmeier [AWS-SA]" w:date="2023-05-04T18:11:00Z"/>
                <w:rFonts w:ascii="Calibri" w:eastAsia="Times New Roman" w:hAnsi="Calibri" w:cs="Calibri"/>
                <w:color w:val="000000"/>
                <w:sz w:val="22"/>
              </w:rPr>
            </w:pPr>
            <w:del w:id="3414" w:author="Nate Bachmeier [AWS-SA]" w:date="2023-05-04T18:11:00Z">
              <w:r w:rsidRPr="00E16572" w:rsidDel="009C19DC">
                <w:rPr>
                  <w:rFonts w:ascii="Calibri" w:eastAsia="Times New Roman" w:hAnsi="Calibri" w:cs="Calibri"/>
                  <w:color w:val="000000"/>
                  <w:sz w:val="22"/>
                </w:rPr>
                <w:delText>738</w:delText>
              </w:r>
            </w:del>
          </w:p>
        </w:tc>
      </w:tr>
      <w:tr w:rsidR="00E16572" w:rsidRPr="00E16572" w:rsidDel="009C19DC" w14:paraId="43C11EAA" w14:textId="1FF02A13" w:rsidTr="00B21582">
        <w:trPr>
          <w:trHeight w:val="300"/>
          <w:del w:id="34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54481351" w:rsidR="00E16572" w:rsidRPr="00B21582" w:rsidDel="009C19DC" w:rsidRDefault="00E16572" w:rsidP="00E16572">
            <w:pPr>
              <w:spacing w:line="240" w:lineRule="auto"/>
              <w:ind w:firstLine="0"/>
              <w:rPr>
                <w:del w:id="3416" w:author="Nate Bachmeier [AWS-SA]" w:date="2023-05-04T18:11:00Z"/>
                <w:rFonts w:ascii="Calibri" w:eastAsia="Times New Roman" w:hAnsi="Calibri" w:cs="Calibri"/>
                <w:b w:val="0"/>
                <w:bCs w:val="0"/>
                <w:color w:val="000000"/>
                <w:sz w:val="22"/>
              </w:rPr>
            </w:pPr>
            <w:del w:id="3417" w:author="Nate Bachmeier [AWS-SA]" w:date="2023-05-04T18:11:00Z">
              <w:r w:rsidRPr="00E16572" w:rsidDel="009C19DC">
                <w:rPr>
                  <w:rFonts w:ascii="Calibri" w:eastAsia="Times New Roman" w:hAnsi="Calibri" w:cs="Calibri"/>
                  <w:color w:val="000000"/>
                  <w:sz w:val="22"/>
                </w:rPr>
                <w:delText>tapping guitar</w:delText>
              </w:r>
            </w:del>
          </w:p>
        </w:tc>
        <w:tc>
          <w:tcPr>
            <w:tcW w:w="5348" w:type="dxa"/>
            <w:noWrap/>
            <w:hideMark/>
          </w:tcPr>
          <w:p w14:paraId="23104F5B" w14:textId="375701E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18" w:author="Nate Bachmeier [AWS-SA]" w:date="2023-05-04T18:11:00Z"/>
                <w:rFonts w:ascii="Calibri" w:eastAsia="Times New Roman" w:hAnsi="Calibri" w:cs="Calibri"/>
                <w:color w:val="000000"/>
                <w:sz w:val="22"/>
              </w:rPr>
            </w:pPr>
            <w:del w:id="3419" w:author="Nate Bachmeier [AWS-SA]" w:date="2023-05-04T18:11:00Z">
              <w:r w:rsidRPr="00E16572" w:rsidDel="009C19DC">
                <w:rPr>
                  <w:rFonts w:ascii="Calibri" w:eastAsia="Times New Roman" w:hAnsi="Calibri" w:cs="Calibri"/>
                  <w:color w:val="000000"/>
                  <w:sz w:val="22"/>
                </w:rPr>
                <w:delText>850</w:delText>
              </w:r>
            </w:del>
          </w:p>
        </w:tc>
      </w:tr>
      <w:tr w:rsidR="00E16572" w:rsidRPr="00E16572" w:rsidDel="009C19DC" w14:paraId="6260CC74" w14:textId="6B79C779" w:rsidTr="00B21582">
        <w:trPr>
          <w:cnfStyle w:val="000000100000" w:firstRow="0" w:lastRow="0" w:firstColumn="0" w:lastColumn="0" w:oddVBand="0" w:evenVBand="0" w:oddHBand="1" w:evenHBand="0" w:firstRowFirstColumn="0" w:firstRowLastColumn="0" w:lastRowFirstColumn="0" w:lastRowLastColumn="0"/>
          <w:trHeight w:val="300"/>
          <w:del w:id="34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2A9043" w:rsidR="00E16572" w:rsidRPr="00B21582" w:rsidDel="009C19DC" w:rsidRDefault="00E16572" w:rsidP="00E16572">
            <w:pPr>
              <w:spacing w:line="240" w:lineRule="auto"/>
              <w:ind w:firstLine="0"/>
              <w:rPr>
                <w:del w:id="3421" w:author="Nate Bachmeier [AWS-SA]" w:date="2023-05-04T18:11:00Z"/>
                <w:rFonts w:ascii="Calibri" w:eastAsia="Times New Roman" w:hAnsi="Calibri" w:cs="Calibri"/>
                <w:b w:val="0"/>
                <w:bCs w:val="0"/>
                <w:color w:val="000000"/>
                <w:sz w:val="22"/>
              </w:rPr>
            </w:pPr>
            <w:del w:id="3422" w:author="Nate Bachmeier [AWS-SA]" w:date="2023-05-04T18:11:00Z">
              <w:r w:rsidRPr="00E16572" w:rsidDel="009C19DC">
                <w:rPr>
                  <w:rFonts w:ascii="Calibri" w:eastAsia="Times New Roman" w:hAnsi="Calibri" w:cs="Calibri"/>
                  <w:color w:val="000000"/>
                  <w:sz w:val="22"/>
                </w:rPr>
                <w:delText>tapping pen</w:delText>
              </w:r>
            </w:del>
          </w:p>
        </w:tc>
        <w:tc>
          <w:tcPr>
            <w:tcW w:w="5348" w:type="dxa"/>
            <w:noWrap/>
            <w:hideMark/>
          </w:tcPr>
          <w:p w14:paraId="5036D39B" w14:textId="478F9CA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23" w:author="Nate Bachmeier [AWS-SA]" w:date="2023-05-04T18:11:00Z"/>
                <w:rFonts w:ascii="Calibri" w:eastAsia="Times New Roman" w:hAnsi="Calibri" w:cs="Calibri"/>
                <w:color w:val="000000"/>
                <w:sz w:val="22"/>
              </w:rPr>
            </w:pPr>
            <w:del w:id="3424" w:author="Nate Bachmeier [AWS-SA]" w:date="2023-05-04T18:11:00Z">
              <w:r w:rsidRPr="00E16572" w:rsidDel="009C19DC">
                <w:rPr>
                  <w:rFonts w:ascii="Calibri" w:eastAsia="Times New Roman" w:hAnsi="Calibri" w:cs="Calibri"/>
                  <w:color w:val="000000"/>
                  <w:sz w:val="22"/>
                </w:rPr>
                <w:delText>702</w:delText>
              </w:r>
            </w:del>
          </w:p>
        </w:tc>
      </w:tr>
      <w:tr w:rsidR="00E16572" w:rsidRPr="00E16572" w:rsidDel="009C19DC" w14:paraId="5674F22E" w14:textId="381A8101" w:rsidTr="00B21582">
        <w:trPr>
          <w:trHeight w:val="300"/>
          <w:del w:id="34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567560F8" w:rsidR="00E16572" w:rsidRPr="00B21582" w:rsidDel="009C19DC" w:rsidRDefault="00E16572" w:rsidP="00E16572">
            <w:pPr>
              <w:spacing w:line="240" w:lineRule="auto"/>
              <w:ind w:firstLine="0"/>
              <w:rPr>
                <w:del w:id="3426" w:author="Nate Bachmeier [AWS-SA]" w:date="2023-05-04T18:11:00Z"/>
                <w:rFonts w:ascii="Calibri" w:eastAsia="Times New Roman" w:hAnsi="Calibri" w:cs="Calibri"/>
                <w:b w:val="0"/>
                <w:bCs w:val="0"/>
                <w:color w:val="000000"/>
                <w:sz w:val="22"/>
              </w:rPr>
            </w:pPr>
            <w:del w:id="3427" w:author="Nate Bachmeier [AWS-SA]" w:date="2023-05-04T18:11:00Z">
              <w:r w:rsidRPr="00E16572" w:rsidDel="009C19DC">
                <w:rPr>
                  <w:rFonts w:ascii="Calibri" w:eastAsia="Times New Roman" w:hAnsi="Calibri" w:cs="Calibri"/>
                  <w:color w:val="000000"/>
                  <w:sz w:val="22"/>
                </w:rPr>
                <w:delText>tasting beer</w:delText>
              </w:r>
            </w:del>
          </w:p>
        </w:tc>
        <w:tc>
          <w:tcPr>
            <w:tcW w:w="5348" w:type="dxa"/>
            <w:noWrap/>
            <w:hideMark/>
          </w:tcPr>
          <w:p w14:paraId="5ED61874" w14:textId="1614D42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28" w:author="Nate Bachmeier [AWS-SA]" w:date="2023-05-04T18:11:00Z"/>
                <w:rFonts w:ascii="Calibri" w:eastAsia="Times New Roman" w:hAnsi="Calibri" w:cs="Calibri"/>
                <w:color w:val="000000"/>
                <w:sz w:val="22"/>
              </w:rPr>
            </w:pPr>
            <w:del w:id="3429" w:author="Nate Bachmeier [AWS-SA]" w:date="2023-05-04T18:11:00Z">
              <w:r w:rsidRPr="00E16572" w:rsidDel="009C19DC">
                <w:rPr>
                  <w:rFonts w:ascii="Calibri" w:eastAsia="Times New Roman" w:hAnsi="Calibri" w:cs="Calibri"/>
                  <w:color w:val="000000"/>
                  <w:sz w:val="22"/>
                </w:rPr>
                <w:delText>609</w:delText>
              </w:r>
            </w:del>
          </w:p>
        </w:tc>
      </w:tr>
      <w:tr w:rsidR="00E16572" w:rsidRPr="00E16572" w:rsidDel="009C19DC" w14:paraId="71CB92A2" w14:textId="127841AA" w:rsidTr="00B21582">
        <w:trPr>
          <w:cnfStyle w:val="000000100000" w:firstRow="0" w:lastRow="0" w:firstColumn="0" w:lastColumn="0" w:oddVBand="0" w:evenVBand="0" w:oddHBand="1" w:evenHBand="0" w:firstRowFirstColumn="0" w:firstRowLastColumn="0" w:lastRowFirstColumn="0" w:lastRowLastColumn="0"/>
          <w:trHeight w:val="300"/>
          <w:del w:id="34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0F335582" w:rsidR="00E16572" w:rsidRPr="00B21582" w:rsidDel="009C19DC" w:rsidRDefault="00E16572" w:rsidP="00E16572">
            <w:pPr>
              <w:spacing w:line="240" w:lineRule="auto"/>
              <w:ind w:firstLine="0"/>
              <w:rPr>
                <w:del w:id="3431" w:author="Nate Bachmeier [AWS-SA]" w:date="2023-05-04T18:11:00Z"/>
                <w:rFonts w:ascii="Calibri" w:eastAsia="Times New Roman" w:hAnsi="Calibri" w:cs="Calibri"/>
                <w:b w:val="0"/>
                <w:bCs w:val="0"/>
                <w:color w:val="000000"/>
                <w:sz w:val="22"/>
              </w:rPr>
            </w:pPr>
            <w:del w:id="3432" w:author="Nate Bachmeier [AWS-SA]" w:date="2023-05-04T18:11:00Z">
              <w:r w:rsidRPr="00E16572" w:rsidDel="009C19DC">
                <w:rPr>
                  <w:rFonts w:ascii="Calibri" w:eastAsia="Times New Roman" w:hAnsi="Calibri" w:cs="Calibri"/>
                  <w:color w:val="000000"/>
                  <w:sz w:val="22"/>
                </w:rPr>
                <w:delText>tasting food</w:delText>
              </w:r>
            </w:del>
          </w:p>
        </w:tc>
        <w:tc>
          <w:tcPr>
            <w:tcW w:w="5348" w:type="dxa"/>
            <w:noWrap/>
            <w:hideMark/>
          </w:tcPr>
          <w:p w14:paraId="28737E93" w14:textId="7EF1849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33" w:author="Nate Bachmeier [AWS-SA]" w:date="2023-05-04T18:11:00Z"/>
                <w:rFonts w:ascii="Calibri" w:eastAsia="Times New Roman" w:hAnsi="Calibri" w:cs="Calibri"/>
                <w:color w:val="000000"/>
                <w:sz w:val="22"/>
              </w:rPr>
            </w:pPr>
            <w:del w:id="3434" w:author="Nate Bachmeier [AWS-SA]" w:date="2023-05-04T18:11:00Z">
              <w:r w:rsidRPr="00E16572" w:rsidDel="009C19DC">
                <w:rPr>
                  <w:rFonts w:ascii="Calibri" w:eastAsia="Times New Roman" w:hAnsi="Calibri" w:cs="Calibri"/>
                  <w:color w:val="000000"/>
                  <w:sz w:val="22"/>
                </w:rPr>
                <w:delText>732</w:delText>
              </w:r>
            </w:del>
          </w:p>
        </w:tc>
      </w:tr>
      <w:tr w:rsidR="00E16572" w:rsidRPr="00E16572" w:rsidDel="009C19DC" w14:paraId="5EF2A7EB" w14:textId="6C52A3B4" w:rsidTr="00B21582">
        <w:trPr>
          <w:trHeight w:val="300"/>
          <w:del w:id="34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6DA20815" w:rsidR="00E16572" w:rsidRPr="00B21582" w:rsidDel="009C19DC" w:rsidRDefault="00E16572" w:rsidP="00E16572">
            <w:pPr>
              <w:spacing w:line="240" w:lineRule="auto"/>
              <w:ind w:firstLine="0"/>
              <w:rPr>
                <w:del w:id="3436" w:author="Nate Bachmeier [AWS-SA]" w:date="2023-05-04T18:11:00Z"/>
                <w:rFonts w:ascii="Calibri" w:eastAsia="Times New Roman" w:hAnsi="Calibri" w:cs="Calibri"/>
                <w:b w:val="0"/>
                <w:bCs w:val="0"/>
                <w:color w:val="000000"/>
                <w:sz w:val="22"/>
              </w:rPr>
            </w:pPr>
            <w:del w:id="3437" w:author="Nate Bachmeier [AWS-SA]" w:date="2023-05-04T18:11:00Z">
              <w:r w:rsidRPr="00E16572" w:rsidDel="009C19DC">
                <w:rPr>
                  <w:rFonts w:ascii="Calibri" w:eastAsia="Times New Roman" w:hAnsi="Calibri" w:cs="Calibri"/>
                  <w:color w:val="000000"/>
                  <w:sz w:val="22"/>
                </w:rPr>
                <w:delText>tasting wine</w:delText>
              </w:r>
            </w:del>
          </w:p>
        </w:tc>
        <w:tc>
          <w:tcPr>
            <w:tcW w:w="5348" w:type="dxa"/>
            <w:noWrap/>
            <w:hideMark/>
          </w:tcPr>
          <w:p w14:paraId="10D1E2B3" w14:textId="7F6F4FB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38" w:author="Nate Bachmeier [AWS-SA]" w:date="2023-05-04T18:11:00Z"/>
                <w:rFonts w:ascii="Calibri" w:eastAsia="Times New Roman" w:hAnsi="Calibri" w:cs="Calibri"/>
                <w:color w:val="000000"/>
                <w:sz w:val="22"/>
              </w:rPr>
            </w:pPr>
            <w:del w:id="3439"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5B252A31" w14:textId="465F76BD" w:rsidTr="00B21582">
        <w:trPr>
          <w:cnfStyle w:val="000000100000" w:firstRow="0" w:lastRow="0" w:firstColumn="0" w:lastColumn="0" w:oddVBand="0" w:evenVBand="0" w:oddHBand="1" w:evenHBand="0" w:firstRowFirstColumn="0" w:firstRowLastColumn="0" w:lastRowFirstColumn="0" w:lastRowLastColumn="0"/>
          <w:trHeight w:val="300"/>
          <w:del w:id="34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12EC5393" w:rsidR="00E16572" w:rsidRPr="00B21582" w:rsidDel="009C19DC" w:rsidRDefault="00E16572" w:rsidP="00E16572">
            <w:pPr>
              <w:spacing w:line="240" w:lineRule="auto"/>
              <w:ind w:firstLine="0"/>
              <w:rPr>
                <w:del w:id="3441" w:author="Nate Bachmeier [AWS-SA]" w:date="2023-05-04T18:11:00Z"/>
                <w:rFonts w:ascii="Calibri" w:eastAsia="Times New Roman" w:hAnsi="Calibri" w:cs="Calibri"/>
                <w:b w:val="0"/>
                <w:bCs w:val="0"/>
                <w:color w:val="000000"/>
                <w:sz w:val="22"/>
              </w:rPr>
            </w:pPr>
            <w:del w:id="3442" w:author="Nate Bachmeier [AWS-SA]" w:date="2023-05-04T18:11:00Z">
              <w:r w:rsidRPr="00E16572" w:rsidDel="009C19DC">
                <w:rPr>
                  <w:rFonts w:ascii="Calibri" w:eastAsia="Times New Roman" w:hAnsi="Calibri" w:cs="Calibri"/>
                  <w:color w:val="000000"/>
                  <w:sz w:val="22"/>
                </w:rPr>
                <w:delText>testifying</w:delText>
              </w:r>
            </w:del>
          </w:p>
        </w:tc>
        <w:tc>
          <w:tcPr>
            <w:tcW w:w="5348" w:type="dxa"/>
            <w:noWrap/>
            <w:hideMark/>
          </w:tcPr>
          <w:p w14:paraId="6D4DC255" w14:textId="601CA7D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43" w:author="Nate Bachmeier [AWS-SA]" w:date="2023-05-04T18:11:00Z"/>
                <w:rFonts w:ascii="Calibri" w:eastAsia="Times New Roman" w:hAnsi="Calibri" w:cs="Calibri"/>
                <w:color w:val="000000"/>
                <w:sz w:val="22"/>
              </w:rPr>
            </w:pPr>
            <w:del w:id="3444" w:author="Nate Bachmeier [AWS-SA]" w:date="2023-05-04T18:11:00Z">
              <w:r w:rsidRPr="00E16572" w:rsidDel="009C19DC">
                <w:rPr>
                  <w:rFonts w:ascii="Calibri" w:eastAsia="Times New Roman" w:hAnsi="Calibri" w:cs="Calibri"/>
                  <w:color w:val="000000"/>
                  <w:sz w:val="22"/>
                </w:rPr>
                <w:delText>478</w:delText>
              </w:r>
            </w:del>
          </w:p>
        </w:tc>
      </w:tr>
      <w:tr w:rsidR="00E16572" w:rsidRPr="00E16572" w:rsidDel="009C19DC" w14:paraId="4A3F3E06" w14:textId="32F0B5B6" w:rsidTr="00B21582">
        <w:trPr>
          <w:trHeight w:val="300"/>
          <w:del w:id="34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5852FD54" w:rsidR="00E16572" w:rsidRPr="00B21582" w:rsidDel="009C19DC" w:rsidRDefault="00E16572" w:rsidP="00E16572">
            <w:pPr>
              <w:spacing w:line="240" w:lineRule="auto"/>
              <w:ind w:firstLine="0"/>
              <w:rPr>
                <w:del w:id="3446" w:author="Nate Bachmeier [AWS-SA]" w:date="2023-05-04T18:11:00Z"/>
                <w:rFonts w:ascii="Calibri" w:eastAsia="Times New Roman" w:hAnsi="Calibri" w:cs="Calibri"/>
                <w:b w:val="0"/>
                <w:bCs w:val="0"/>
                <w:color w:val="000000"/>
                <w:sz w:val="22"/>
              </w:rPr>
            </w:pPr>
            <w:del w:id="3447" w:author="Nate Bachmeier [AWS-SA]" w:date="2023-05-04T18:11:00Z">
              <w:r w:rsidRPr="00E16572" w:rsidDel="009C19DC">
                <w:rPr>
                  <w:rFonts w:ascii="Calibri" w:eastAsia="Times New Roman" w:hAnsi="Calibri" w:cs="Calibri"/>
                  <w:color w:val="000000"/>
                  <w:sz w:val="22"/>
                </w:rPr>
                <w:delText>texting</w:delText>
              </w:r>
            </w:del>
          </w:p>
        </w:tc>
        <w:tc>
          <w:tcPr>
            <w:tcW w:w="5348" w:type="dxa"/>
            <w:noWrap/>
            <w:hideMark/>
          </w:tcPr>
          <w:p w14:paraId="4A16080A" w14:textId="1E0EA58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48" w:author="Nate Bachmeier [AWS-SA]" w:date="2023-05-04T18:11:00Z"/>
                <w:rFonts w:ascii="Calibri" w:eastAsia="Times New Roman" w:hAnsi="Calibri" w:cs="Calibri"/>
                <w:color w:val="000000"/>
                <w:sz w:val="22"/>
              </w:rPr>
            </w:pPr>
            <w:del w:id="3449" w:author="Nate Bachmeier [AWS-SA]" w:date="2023-05-04T18:11:00Z">
              <w:r w:rsidRPr="00E16572" w:rsidDel="009C19DC">
                <w:rPr>
                  <w:rFonts w:ascii="Calibri" w:eastAsia="Times New Roman" w:hAnsi="Calibri" w:cs="Calibri"/>
                  <w:color w:val="000000"/>
                  <w:sz w:val="22"/>
                </w:rPr>
                <w:delText>445</w:delText>
              </w:r>
            </w:del>
          </w:p>
        </w:tc>
      </w:tr>
      <w:tr w:rsidR="00E16572" w:rsidRPr="00E16572" w:rsidDel="009C19DC" w14:paraId="3F94A1B6" w14:textId="3FE2FF9F" w:rsidTr="00B21582">
        <w:trPr>
          <w:cnfStyle w:val="000000100000" w:firstRow="0" w:lastRow="0" w:firstColumn="0" w:lastColumn="0" w:oddVBand="0" w:evenVBand="0" w:oddHBand="1" w:evenHBand="0" w:firstRowFirstColumn="0" w:firstRowLastColumn="0" w:lastRowFirstColumn="0" w:lastRowLastColumn="0"/>
          <w:trHeight w:val="300"/>
          <w:del w:id="34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2D2BE69C" w:rsidR="00E16572" w:rsidRPr="00B21582" w:rsidDel="009C19DC" w:rsidRDefault="00E16572" w:rsidP="00E16572">
            <w:pPr>
              <w:spacing w:line="240" w:lineRule="auto"/>
              <w:ind w:firstLine="0"/>
              <w:rPr>
                <w:del w:id="3451" w:author="Nate Bachmeier [AWS-SA]" w:date="2023-05-04T18:11:00Z"/>
                <w:rFonts w:ascii="Calibri" w:eastAsia="Times New Roman" w:hAnsi="Calibri" w:cs="Calibri"/>
                <w:b w:val="0"/>
                <w:bCs w:val="0"/>
                <w:color w:val="000000"/>
                <w:sz w:val="22"/>
              </w:rPr>
            </w:pPr>
            <w:del w:id="3452" w:author="Nate Bachmeier [AWS-SA]" w:date="2023-05-04T18:11:00Z">
              <w:r w:rsidRPr="00E16572" w:rsidDel="009C19DC">
                <w:rPr>
                  <w:rFonts w:ascii="Calibri" w:eastAsia="Times New Roman" w:hAnsi="Calibri" w:cs="Calibri"/>
                  <w:color w:val="000000"/>
                  <w:sz w:val="22"/>
                </w:rPr>
                <w:delText>threading needle</w:delText>
              </w:r>
            </w:del>
          </w:p>
        </w:tc>
        <w:tc>
          <w:tcPr>
            <w:tcW w:w="5348" w:type="dxa"/>
            <w:noWrap/>
            <w:hideMark/>
          </w:tcPr>
          <w:p w14:paraId="3A7542E8" w14:textId="4DF80BA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53" w:author="Nate Bachmeier [AWS-SA]" w:date="2023-05-04T18:11:00Z"/>
                <w:rFonts w:ascii="Calibri" w:eastAsia="Times New Roman" w:hAnsi="Calibri" w:cs="Calibri"/>
                <w:color w:val="000000"/>
                <w:sz w:val="22"/>
              </w:rPr>
            </w:pPr>
            <w:del w:id="3454" w:author="Nate Bachmeier [AWS-SA]" w:date="2023-05-04T18:11:00Z">
              <w:r w:rsidRPr="00E16572" w:rsidDel="009C19DC">
                <w:rPr>
                  <w:rFonts w:ascii="Calibri" w:eastAsia="Times New Roman" w:hAnsi="Calibri" w:cs="Calibri"/>
                  <w:color w:val="000000"/>
                  <w:sz w:val="22"/>
                </w:rPr>
                <w:delText>497</w:delText>
              </w:r>
            </w:del>
          </w:p>
        </w:tc>
      </w:tr>
      <w:tr w:rsidR="00E16572" w:rsidRPr="00E16572" w:rsidDel="009C19DC" w14:paraId="26A18629" w14:textId="41AEE45C" w:rsidTr="00B21582">
        <w:trPr>
          <w:trHeight w:val="300"/>
          <w:del w:id="34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69E412A4" w:rsidR="00E16572" w:rsidRPr="00B21582" w:rsidDel="009C19DC" w:rsidRDefault="00E16572" w:rsidP="00E16572">
            <w:pPr>
              <w:spacing w:line="240" w:lineRule="auto"/>
              <w:ind w:firstLine="0"/>
              <w:rPr>
                <w:del w:id="3456" w:author="Nate Bachmeier [AWS-SA]" w:date="2023-05-04T18:11:00Z"/>
                <w:rFonts w:ascii="Calibri" w:eastAsia="Times New Roman" w:hAnsi="Calibri" w:cs="Calibri"/>
                <w:b w:val="0"/>
                <w:bCs w:val="0"/>
                <w:color w:val="000000"/>
                <w:sz w:val="22"/>
              </w:rPr>
            </w:pPr>
            <w:del w:id="3457" w:author="Nate Bachmeier [AWS-SA]" w:date="2023-05-04T18:11:00Z">
              <w:r w:rsidRPr="00E16572" w:rsidDel="009C19DC">
                <w:rPr>
                  <w:rFonts w:ascii="Calibri" w:eastAsia="Times New Roman" w:hAnsi="Calibri" w:cs="Calibri"/>
                  <w:color w:val="000000"/>
                  <w:sz w:val="22"/>
                </w:rPr>
                <w:delText>throwing axe</w:delText>
              </w:r>
            </w:del>
          </w:p>
        </w:tc>
        <w:tc>
          <w:tcPr>
            <w:tcW w:w="5348" w:type="dxa"/>
            <w:noWrap/>
            <w:hideMark/>
          </w:tcPr>
          <w:p w14:paraId="3324D238" w14:textId="7C396A4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58" w:author="Nate Bachmeier [AWS-SA]" w:date="2023-05-04T18:11:00Z"/>
                <w:rFonts w:ascii="Calibri" w:eastAsia="Times New Roman" w:hAnsi="Calibri" w:cs="Calibri"/>
                <w:color w:val="000000"/>
                <w:sz w:val="22"/>
              </w:rPr>
            </w:pPr>
            <w:del w:id="3459" w:author="Nate Bachmeier [AWS-SA]" w:date="2023-05-04T18:11:00Z">
              <w:r w:rsidRPr="00E16572" w:rsidDel="009C19DC">
                <w:rPr>
                  <w:rFonts w:ascii="Calibri" w:eastAsia="Times New Roman" w:hAnsi="Calibri" w:cs="Calibri"/>
                  <w:color w:val="000000"/>
                  <w:sz w:val="22"/>
                </w:rPr>
                <w:delText>716</w:delText>
              </w:r>
            </w:del>
          </w:p>
        </w:tc>
      </w:tr>
      <w:tr w:rsidR="00E16572" w:rsidRPr="00E16572" w:rsidDel="009C19DC" w14:paraId="636A270B" w14:textId="03FC1F31" w:rsidTr="00B21582">
        <w:trPr>
          <w:cnfStyle w:val="000000100000" w:firstRow="0" w:lastRow="0" w:firstColumn="0" w:lastColumn="0" w:oddVBand="0" w:evenVBand="0" w:oddHBand="1" w:evenHBand="0" w:firstRowFirstColumn="0" w:firstRowLastColumn="0" w:lastRowFirstColumn="0" w:lastRowLastColumn="0"/>
          <w:trHeight w:val="300"/>
          <w:del w:id="34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32B82CBD" w:rsidR="00E16572" w:rsidRPr="00B21582" w:rsidDel="009C19DC" w:rsidRDefault="00E16572" w:rsidP="00E16572">
            <w:pPr>
              <w:spacing w:line="240" w:lineRule="auto"/>
              <w:ind w:firstLine="0"/>
              <w:rPr>
                <w:del w:id="3461" w:author="Nate Bachmeier [AWS-SA]" w:date="2023-05-04T18:11:00Z"/>
                <w:rFonts w:ascii="Calibri" w:eastAsia="Times New Roman" w:hAnsi="Calibri" w:cs="Calibri"/>
                <w:b w:val="0"/>
                <w:bCs w:val="0"/>
                <w:color w:val="000000"/>
                <w:sz w:val="22"/>
              </w:rPr>
            </w:pPr>
            <w:del w:id="3462" w:author="Nate Bachmeier [AWS-SA]" w:date="2023-05-04T18:11:00Z">
              <w:r w:rsidRPr="00E16572" w:rsidDel="009C19DC">
                <w:rPr>
                  <w:rFonts w:ascii="Calibri" w:eastAsia="Times New Roman" w:hAnsi="Calibri" w:cs="Calibri"/>
                  <w:color w:val="000000"/>
                  <w:sz w:val="22"/>
                </w:rPr>
                <w:delText>throwing ball (not baseball or American football)</w:delText>
              </w:r>
            </w:del>
          </w:p>
        </w:tc>
        <w:tc>
          <w:tcPr>
            <w:tcW w:w="5348" w:type="dxa"/>
            <w:noWrap/>
            <w:hideMark/>
          </w:tcPr>
          <w:p w14:paraId="50D701BA" w14:textId="34ED059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63" w:author="Nate Bachmeier [AWS-SA]" w:date="2023-05-04T18:11:00Z"/>
                <w:rFonts w:ascii="Calibri" w:eastAsia="Times New Roman" w:hAnsi="Calibri" w:cs="Calibri"/>
                <w:color w:val="000000"/>
                <w:sz w:val="22"/>
              </w:rPr>
            </w:pPr>
            <w:del w:id="3464" w:author="Nate Bachmeier [AWS-SA]" w:date="2023-05-04T18:11:00Z">
              <w:r w:rsidRPr="00E16572" w:rsidDel="009C19DC">
                <w:rPr>
                  <w:rFonts w:ascii="Calibri" w:eastAsia="Times New Roman" w:hAnsi="Calibri" w:cs="Calibri"/>
                  <w:color w:val="000000"/>
                  <w:sz w:val="22"/>
                </w:rPr>
                <w:delText>812</w:delText>
              </w:r>
            </w:del>
          </w:p>
        </w:tc>
      </w:tr>
      <w:tr w:rsidR="00E16572" w:rsidRPr="00E16572" w:rsidDel="009C19DC" w14:paraId="697A40BD" w14:textId="6B7FEC42" w:rsidTr="00B21582">
        <w:trPr>
          <w:trHeight w:val="300"/>
          <w:del w:id="34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4F3AB294" w:rsidR="00E16572" w:rsidRPr="00B21582" w:rsidDel="009C19DC" w:rsidRDefault="00E16572" w:rsidP="00E16572">
            <w:pPr>
              <w:spacing w:line="240" w:lineRule="auto"/>
              <w:ind w:firstLine="0"/>
              <w:rPr>
                <w:del w:id="3466" w:author="Nate Bachmeier [AWS-SA]" w:date="2023-05-04T18:11:00Z"/>
                <w:rFonts w:ascii="Calibri" w:eastAsia="Times New Roman" w:hAnsi="Calibri" w:cs="Calibri"/>
                <w:b w:val="0"/>
                <w:bCs w:val="0"/>
                <w:color w:val="000000"/>
                <w:sz w:val="22"/>
              </w:rPr>
            </w:pPr>
            <w:del w:id="3467" w:author="Nate Bachmeier [AWS-SA]" w:date="2023-05-04T18:11:00Z">
              <w:r w:rsidRPr="00E16572" w:rsidDel="009C19DC">
                <w:rPr>
                  <w:rFonts w:ascii="Calibri" w:eastAsia="Times New Roman" w:hAnsi="Calibri" w:cs="Calibri"/>
                  <w:color w:val="000000"/>
                  <w:sz w:val="22"/>
                </w:rPr>
                <w:delText>throwing discus</w:delText>
              </w:r>
            </w:del>
          </w:p>
        </w:tc>
        <w:tc>
          <w:tcPr>
            <w:tcW w:w="5348" w:type="dxa"/>
            <w:noWrap/>
            <w:hideMark/>
          </w:tcPr>
          <w:p w14:paraId="1D127E0B" w14:textId="01D1DFB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68" w:author="Nate Bachmeier [AWS-SA]" w:date="2023-05-04T18:11:00Z"/>
                <w:rFonts w:ascii="Calibri" w:eastAsia="Times New Roman" w:hAnsi="Calibri" w:cs="Calibri"/>
                <w:color w:val="000000"/>
                <w:sz w:val="22"/>
              </w:rPr>
            </w:pPr>
            <w:del w:id="3469" w:author="Nate Bachmeier [AWS-SA]" w:date="2023-05-04T18:11:00Z">
              <w:r w:rsidRPr="00E16572" w:rsidDel="009C19DC">
                <w:rPr>
                  <w:rFonts w:ascii="Calibri" w:eastAsia="Times New Roman" w:hAnsi="Calibri" w:cs="Calibri"/>
                  <w:color w:val="000000"/>
                  <w:sz w:val="22"/>
                </w:rPr>
                <w:delText>839</w:delText>
              </w:r>
            </w:del>
          </w:p>
        </w:tc>
      </w:tr>
      <w:tr w:rsidR="00E16572" w:rsidRPr="00E16572" w:rsidDel="009C19DC" w14:paraId="233C7AFE" w14:textId="7863F2A5" w:rsidTr="00B21582">
        <w:trPr>
          <w:cnfStyle w:val="000000100000" w:firstRow="0" w:lastRow="0" w:firstColumn="0" w:lastColumn="0" w:oddVBand="0" w:evenVBand="0" w:oddHBand="1" w:evenHBand="0" w:firstRowFirstColumn="0" w:firstRowLastColumn="0" w:lastRowFirstColumn="0" w:lastRowLastColumn="0"/>
          <w:trHeight w:val="300"/>
          <w:del w:id="34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40400322" w:rsidR="00E16572" w:rsidRPr="00B21582" w:rsidDel="009C19DC" w:rsidRDefault="00E16572" w:rsidP="00E16572">
            <w:pPr>
              <w:spacing w:line="240" w:lineRule="auto"/>
              <w:ind w:firstLine="0"/>
              <w:rPr>
                <w:del w:id="3471" w:author="Nate Bachmeier [AWS-SA]" w:date="2023-05-04T18:11:00Z"/>
                <w:rFonts w:ascii="Calibri" w:eastAsia="Times New Roman" w:hAnsi="Calibri" w:cs="Calibri"/>
                <w:b w:val="0"/>
                <w:bCs w:val="0"/>
                <w:color w:val="000000"/>
                <w:sz w:val="22"/>
              </w:rPr>
            </w:pPr>
            <w:del w:id="3472" w:author="Nate Bachmeier [AWS-SA]" w:date="2023-05-04T18:11:00Z">
              <w:r w:rsidRPr="00E16572" w:rsidDel="009C19DC">
                <w:rPr>
                  <w:rFonts w:ascii="Calibri" w:eastAsia="Times New Roman" w:hAnsi="Calibri" w:cs="Calibri"/>
                  <w:color w:val="000000"/>
                  <w:sz w:val="22"/>
                </w:rPr>
                <w:delText>throwing knife</w:delText>
              </w:r>
            </w:del>
          </w:p>
        </w:tc>
        <w:tc>
          <w:tcPr>
            <w:tcW w:w="5348" w:type="dxa"/>
            <w:noWrap/>
            <w:hideMark/>
          </w:tcPr>
          <w:p w14:paraId="6A5A3F54" w14:textId="0932AEA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73" w:author="Nate Bachmeier [AWS-SA]" w:date="2023-05-04T18:11:00Z"/>
                <w:rFonts w:ascii="Calibri" w:eastAsia="Times New Roman" w:hAnsi="Calibri" w:cs="Calibri"/>
                <w:color w:val="000000"/>
                <w:sz w:val="22"/>
              </w:rPr>
            </w:pPr>
            <w:del w:id="3474" w:author="Nate Bachmeier [AWS-SA]" w:date="2023-05-04T18:11:00Z">
              <w:r w:rsidRPr="00E16572" w:rsidDel="009C19DC">
                <w:rPr>
                  <w:rFonts w:ascii="Calibri" w:eastAsia="Times New Roman" w:hAnsi="Calibri" w:cs="Calibri"/>
                  <w:color w:val="000000"/>
                  <w:sz w:val="22"/>
                </w:rPr>
                <w:delText>550</w:delText>
              </w:r>
            </w:del>
          </w:p>
        </w:tc>
      </w:tr>
      <w:tr w:rsidR="00E16572" w:rsidRPr="00E16572" w:rsidDel="009C19DC" w14:paraId="702CAFA3" w14:textId="499CDE38" w:rsidTr="00B21582">
        <w:trPr>
          <w:trHeight w:val="300"/>
          <w:del w:id="34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6C5875B6" w:rsidR="00E16572" w:rsidRPr="00B21582" w:rsidDel="009C19DC" w:rsidRDefault="00E16572" w:rsidP="00E16572">
            <w:pPr>
              <w:spacing w:line="240" w:lineRule="auto"/>
              <w:ind w:firstLine="0"/>
              <w:rPr>
                <w:del w:id="3476" w:author="Nate Bachmeier [AWS-SA]" w:date="2023-05-04T18:11:00Z"/>
                <w:rFonts w:ascii="Calibri" w:eastAsia="Times New Roman" w:hAnsi="Calibri" w:cs="Calibri"/>
                <w:b w:val="0"/>
                <w:bCs w:val="0"/>
                <w:color w:val="000000"/>
                <w:sz w:val="22"/>
              </w:rPr>
            </w:pPr>
            <w:del w:id="3477" w:author="Nate Bachmeier [AWS-SA]" w:date="2023-05-04T18:11:00Z">
              <w:r w:rsidRPr="00E16572" w:rsidDel="009C19DC">
                <w:rPr>
                  <w:rFonts w:ascii="Calibri" w:eastAsia="Times New Roman" w:hAnsi="Calibri" w:cs="Calibri"/>
                  <w:color w:val="000000"/>
                  <w:sz w:val="22"/>
                </w:rPr>
                <w:delText>throwing snowballs</w:delText>
              </w:r>
            </w:del>
          </w:p>
        </w:tc>
        <w:tc>
          <w:tcPr>
            <w:tcW w:w="5348" w:type="dxa"/>
            <w:noWrap/>
            <w:hideMark/>
          </w:tcPr>
          <w:p w14:paraId="6121FE7B" w14:textId="1A6FAF1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78" w:author="Nate Bachmeier [AWS-SA]" w:date="2023-05-04T18:11:00Z"/>
                <w:rFonts w:ascii="Calibri" w:eastAsia="Times New Roman" w:hAnsi="Calibri" w:cs="Calibri"/>
                <w:color w:val="000000"/>
                <w:sz w:val="22"/>
              </w:rPr>
            </w:pPr>
            <w:del w:id="3479" w:author="Nate Bachmeier [AWS-SA]" w:date="2023-05-04T18:11:00Z">
              <w:r w:rsidRPr="00E16572" w:rsidDel="009C19DC">
                <w:rPr>
                  <w:rFonts w:ascii="Calibri" w:eastAsia="Times New Roman" w:hAnsi="Calibri" w:cs="Calibri"/>
                  <w:color w:val="000000"/>
                  <w:sz w:val="22"/>
                </w:rPr>
                <w:delText>703</w:delText>
              </w:r>
            </w:del>
          </w:p>
        </w:tc>
      </w:tr>
      <w:tr w:rsidR="00E16572" w:rsidRPr="00E16572" w:rsidDel="009C19DC" w14:paraId="48992DEA" w14:textId="7049E8A8" w:rsidTr="00B21582">
        <w:trPr>
          <w:cnfStyle w:val="000000100000" w:firstRow="0" w:lastRow="0" w:firstColumn="0" w:lastColumn="0" w:oddVBand="0" w:evenVBand="0" w:oddHBand="1" w:evenHBand="0" w:firstRowFirstColumn="0" w:firstRowLastColumn="0" w:lastRowFirstColumn="0" w:lastRowLastColumn="0"/>
          <w:trHeight w:val="300"/>
          <w:del w:id="34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5982548D" w:rsidR="00E16572" w:rsidRPr="00B21582" w:rsidDel="009C19DC" w:rsidRDefault="00E16572" w:rsidP="00E16572">
            <w:pPr>
              <w:spacing w:line="240" w:lineRule="auto"/>
              <w:ind w:firstLine="0"/>
              <w:rPr>
                <w:del w:id="3481" w:author="Nate Bachmeier [AWS-SA]" w:date="2023-05-04T18:11:00Z"/>
                <w:rFonts w:ascii="Calibri" w:eastAsia="Times New Roman" w:hAnsi="Calibri" w:cs="Calibri"/>
                <w:b w:val="0"/>
                <w:bCs w:val="0"/>
                <w:color w:val="000000"/>
                <w:sz w:val="22"/>
              </w:rPr>
            </w:pPr>
            <w:del w:id="3482" w:author="Nate Bachmeier [AWS-SA]" w:date="2023-05-04T18:11:00Z">
              <w:r w:rsidRPr="00E16572" w:rsidDel="009C19DC">
                <w:rPr>
                  <w:rFonts w:ascii="Calibri" w:eastAsia="Times New Roman" w:hAnsi="Calibri" w:cs="Calibri"/>
                  <w:color w:val="000000"/>
                  <w:sz w:val="22"/>
                </w:rPr>
                <w:delText>throwing tantrum</w:delText>
              </w:r>
            </w:del>
          </w:p>
        </w:tc>
        <w:tc>
          <w:tcPr>
            <w:tcW w:w="5348" w:type="dxa"/>
            <w:noWrap/>
            <w:hideMark/>
          </w:tcPr>
          <w:p w14:paraId="279635C2" w14:textId="3048B4B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83" w:author="Nate Bachmeier [AWS-SA]" w:date="2023-05-04T18:11:00Z"/>
                <w:rFonts w:ascii="Calibri" w:eastAsia="Times New Roman" w:hAnsi="Calibri" w:cs="Calibri"/>
                <w:color w:val="000000"/>
                <w:sz w:val="22"/>
              </w:rPr>
            </w:pPr>
            <w:del w:id="3484" w:author="Nate Bachmeier [AWS-SA]" w:date="2023-05-04T18:11:00Z">
              <w:r w:rsidRPr="00E16572" w:rsidDel="009C19DC">
                <w:rPr>
                  <w:rFonts w:ascii="Calibri" w:eastAsia="Times New Roman" w:hAnsi="Calibri" w:cs="Calibri"/>
                  <w:color w:val="000000"/>
                  <w:sz w:val="22"/>
                </w:rPr>
                <w:delText>567</w:delText>
              </w:r>
            </w:del>
          </w:p>
        </w:tc>
      </w:tr>
      <w:tr w:rsidR="00E16572" w:rsidRPr="00E16572" w:rsidDel="009C19DC" w14:paraId="2CB7E7CE" w14:textId="3F404D6E" w:rsidTr="00B21582">
        <w:trPr>
          <w:trHeight w:val="300"/>
          <w:del w:id="34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064E07A6" w:rsidR="00E16572" w:rsidRPr="00B21582" w:rsidDel="009C19DC" w:rsidRDefault="00E16572" w:rsidP="00E16572">
            <w:pPr>
              <w:spacing w:line="240" w:lineRule="auto"/>
              <w:ind w:firstLine="0"/>
              <w:rPr>
                <w:del w:id="3486" w:author="Nate Bachmeier [AWS-SA]" w:date="2023-05-04T18:11:00Z"/>
                <w:rFonts w:ascii="Calibri" w:eastAsia="Times New Roman" w:hAnsi="Calibri" w:cs="Calibri"/>
                <w:b w:val="0"/>
                <w:bCs w:val="0"/>
                <w:color w:val="000000"/>
                <w:sz w:val="22"/>
              </w:rPr>
            </w:pPr>
            <w:del w:id="3487" w:author="Nate Bachmeier [AWS-SA]" w:date="2023-05-04T18:11:00Z">
              <w:r w:rsidRPr="00E16572" w:rsidDel="009C19DC">
                <w:rPr>
                  <w:rFonts w:ascii="Calibri" w:eastAsia="Times New Roman" w:hAnsi="Calibri" w:cs="Calibri"/>
                  <w:color w:val="000000"/>
                  <w:sz w:val="22"/>
                </w:rPr>
                <w:delText>throwing water balloon</w:delText>
              </w:r>
            </w:del>
          </w:p>
        </w:tc>
        <w:tc>
          <w:tcPr>
            <w:tcW w:w="5348" w:type="dxa"/>
            <w:noWrap/>
            <w:hideMark/>
          </w:tcPr>
          <w:p w14:paraId="43303D99" w14:textId="5356AD3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88" w:author="Nate Bachmeier [AWS-SA]" w:date="2023-05-04T18:11:00Z"/>
                <w:rFonts w:ascii="Calibri" w:eastAsia="Times New Roman" w:hAnsi="Calibri" w:cs="Calibri"/>
                <w:color w:val="000000"/>
                <w:sz w:val="22"/>
              </w:rPr>
            </w:pPr>
            <w:del w:id="3489" w:author="Nate Bachmeier [AWS-SA]" w:date="2023-05-04T18:11:00Z">
              <w:r w:rsidRPr="00E16572" w:rsidDel="009C19DC">
                <w:rPr>
                  <w:rFonts w:ascii="Calibri" w:eastAsia="Times New Roman" w:hAnsi="Calibri" w:cs="Calibri"/>
                  <w:color w:val="000000"/>
                  <w:sz w:val="22"/>
                </w:rPr>
                <w:delText>576</w:delText>
              </w:r>
            </w:del>
          </w:p>
        </w:tc>
      </w:tr>
      <w:tr w:rsidR="00E16572" w:rsidRPr="00E16572" w:rsidDel="009C19DC" w14:paraId="27554665" w14:textId="6EDF27C7" w:rsidTr="00B21582">
        <w:trPr>
          <w:cnfStyle w:val="000000100000" w:firstRow="0" w:lastRow="0" w:firstColumn="0" w:lastColumn="0" w:oddVBand="0" w:evenVBand="0" w:oddHBand="1" w:evenHBand="0" w:firstRowFirstColumn="0" w:firstRowLastColumn="0" w:lastRowFirstColumn="0" w:lastRowLastColumn="0"/>
          <w:trHeight w:val="300"/>
          <w:del w:id="34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6678EC9D" w:rsidR="00E16572" w:rsidRPr="00B21582" w:rsidDel="009C19DC" w:rsidRDefault="00E16572" w:rsidP="00E16572">
            <w:pPr>
              <w:spacing w:line="240" w:lineRule="auto"/>
              <w:ind w:firstLine="0"/>
              <w:rPr>
                <w:del w:id="3491" w:author="Nate Bachmeier [AWS-SA]" w:date="2023-05-04T18:11:00Z"/>
                <w:rFonts w:ascii="Calibri" w:eastAsia="Times New Roman" w:hAnsi="Calibri" w:cs="Calibri"/>
                <w:b w:val="0"/>
                <w:bCs w:val="0"/>
                <w:color w:val="000000"/>
                <w:sz w:val="22"/>
              </w:rPr>
            </w:pPr>
            <w:del w:id="3492" w:author="Nate Bachmeier [AWS-SA]" w:date="2023-05-04T18:11:00Z">
              <w:r w:rsidRPr="00E16572" w:rsidDel="009C19DC">
                <w:rPr>
                  <w:rFonts w:ascii="Calibri" w:eastAsia="Times New Roman" w:hAnsi="Calibri" w:cs="Calibri"/>
                  <w:color w:val="000000"/>
                  <w:sz w:val="22"/>
                </w:rPr>
                <w:delText>tickling</w:delText>
              </w:r>
            </w:del>
          </w:p>
        </w:tc>
        <w:tc>
          <w:tcPr>
            <w:tcW w:w="5348" w:type="dxa"/>
            <w:noWrap/>
            <w:hideMark/>
          </w:tcPr>
          <w:p w14:paraId="31B27C3F" w14:textId="313C3C3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93" w:author="Nate Bachmeier [AWS-SA]" w:date="2023-05-04T18:11:00Z"/>
                <w:rFonts w:ascii="Calibri" w:eastAsia="Times New Roman" w:hAnsi="Calibri" w:cs="Calibri"/>
                <w:color w:val="000000"/>
                <w:sz w:val="22"/>
              </w:rPr>
            </w:pPr>
            <w:del w:id="3494" w:author="Nate Bachmeier [AWS-SA]" w:date="2023-05-04T18:11:00Z">
              <w:r w:rsidRPr="00E16572" w:rsidDel="009C19DC">
                <w:rPr>
                  <w:rFonts w:ascii="Calibri" w:eastAsia="Times New Roman" w:hAnsi="Calibri" w:cs="Calibri"/>
                  <w:color w:val="000000"/>
                  <w:sz w:val="22"/>
                </w:rPr>
                <w:delText>494</w:delText>
              </w:r>
            </w:del>
          </w:p>
        </w:tc>
      </w:tr>
      <w:tr w:rsidR="00E16572" w:rsidRPr="00E16572" w:rsidDel="009C19DC" w14:paraId="2AEAF108" w14:textId="64CCEB35" w:rsidTr="00B21582">
        <w:trPr>
          <w:trHeight w:val="300"/>
          <w:del w:id="34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382EA1AA" w:rsidR="00E16572" w:rsidRPr="00B21582" w:rsidDel="009C19DC" w:rsidRDefault="00E16572" w:rsidP="00E16572">
            <w:pPr>
              <w:spacing w:line="240" w:lineRule="auto"/>
              <w:ind w:firstLine="0"/>
              <w:rPr>
                <w:del w:id="3496" w:author="Nate Bachmeier [AWS-SA]" w:date="2023-05-04T18:11:00Z"/>
                <w:rFonts w:ascii="Calibri" w:eastAsia="Times New Roman" w:hAnsi="Calibri" w:cs="Calibri"/>
                <w:b w:val="0"/>
                <w:bCs w:val="0"/>
                <w:color w:val="000000"/>
                <w:sz w:val="22"/>
              </w:rPr>
            </w:pPr>
            <w:del w:id="3497" w:author="Nate Bachmeier [AWS-SA]" w:date="2023-05-04T18:11:00Z">
              <w:r w:rsidRPr="00E16572" w:rsidDel="009C19DC">
                <w:rPr>
                  <w:rFonts w:ascii="Calibri" w:eastAsia="Times New Roman" w:hAnsi="Calibri" w:cs="Calibri"/>
                  <w:color w:val="000000"/>
                  <w:sz w:val="22"/>
                </w:rPr>
                <w:delText>tie dying</w:delText>
              </w:r>
            </w:del>
          </w:p>
        </w:tc>
        <w:tc>
          <w:tcPr>
            <w:tcW w:w="5348" w:type="dxa"/>
            <w:noWrap/>
            <w:hideMark/>
          </w:tcPr>
          <w:p w14:paraId="27ACCAC0" w14:textId="4F5757B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98" w:author="Nate Bachmeier [AWS-SA]" w:date="2023-05-04T18:11:00Z"/>
                <w:rFonts w:ascii="Calibri" w:eastAsia="Times New Roman" w:hAnsi="Calibri" w:cs="Calibri"/>
                <w:color w:val="000000"/>
                <w:sz w:val="22"/>
              </w:rPr>
            </w:pPr>
            <w:del w:id="3499" w:author="Nate Bachmeier [AWS-SA]" w:date="2023-05-04T18:11:00Z">
              <w:r w:rsidRPr="00E16572" w:rsidDel="009C19DC">
                <w:rPr>
                  <w:rFonts w:ascii="Calibri" w:eastAsia="Times New Roman" w:hAnsi="Calibri" w:cs="Calibri"/>
                  <w:color w:val="000000"/>
                  <w:sz w:val="22"/>
                </w:rPr>
                <w:delText>452</w:delText>
              </w:r>
            </w:del>
          </w:p>
        </w:tc>
      </w:tr>
      <w:tr w:rsidR="00E16572" w:rsidRPr="00E16572" w:rsidDel="009C19DC" w14:paraId="5095FEBD" w14:textId="70F74591" w:rsidTr="00B21582">
        <w:trPr>
          <w:cnfStyle w:val="000000100000" w:firstRow="0" w:lastRow="0" w:firstColumn="0" w:lastColumn="0" w:oddVBand="0" w:evenVBand="0" w:oddHBand="1" w:evenHBand="0" w:firstRowFirstColumn="0" w:firstRowLastColumn="0" w:lastRowFirstColumn="0" w:lastRowLastColumn="0"/>
          <w:trHeight w:val="300"/>
          <w:del w:id="35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4F8799D3" w:rsidR="00E16572" w:rsidRPr="00B21582" w:rsidDel="009C19DC" w:rsidRDefault="00E16572" w:rsidP="00E16572">
            <w:pPr>
              <w:spacing w:line="240" w:lineRule="auto"/>
              <w:ind w:firstLine="0"/>
              <w:rPr>
                <w:del w:id="3501" w:author="Nate Bachmeier [AWS-SA]" w:date="2023-05-04T18:11:00Z"/>
                <w:rFonts w:ascii="Calibri" w:eastAsia="Times New Roman" w:hAnsi="Calibri" w:cs="Calibri"/>
                <w:b w:val="0"/>
                <w:bCs w:val="0"/>
                <w:color w:val="000000"/>
                <w:sz w:val="22"/>
              </w:rPr>
            </w:pPr>
            <w:del w:id="3502" w:author="Nate Bachmeier [AWS-SA]" w:date="2023-05-04T18:11:00Z">
              <w:r w:rsidRPr="00E16572" w:rsidDel="009C19DC">
                <w:rPr>
                  <w:rFonts w:ascii="Calibri" w:eastAsia="Times New Roman" w:hAnsi="Calibri" w:cs="Calibri"/>
                  <w:color w:val="000000"/>
                  <w:sz w:val="22"/>
                </w:rPr>
                <w:delText>tightrope walking</w:delText>
              </w:r>
            </w:del>
          </w:p>
        </w:tc>
        <w:tc>
          <w:tcPr>
            <w:tcW w:w="5348" w:type="dxa"/>
            <w:noWrap/>
            <w:hideMark/>
          </w:tcPr>
          <w:p w14:paraId="7864DD98" w14:textId="486F4D5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03" w:author="Nate Bachmeier [AWS-SA]" w:date="2023-05-04T18:11:00Z"/>
                <w:rFonts w:ascii="Calibri" w:eastAsia="Times New Roman" w:hAnsi="Calibri" w:cs="Calibri"/>
                <w:color w:val="000000"/>
                <w:sz w:val="22"/>
              </w:rPr>
            </w:pPr>
            <w:del w:id="3504" w:author="Nate Bachmeier [AWS-SA]" w:date="2023-05-04T18:11:00Z">
              <w:r w:rsidRPr="00E16572" w:rsidDel="009C19DC">
                <w:rPr>
                  <w:rFonts w:ascii="Calibri" w:eastAsia="Times New Roman" w:hAnsi="Calibri" w:cs="Calibri"/>
                  <w:color w:val="000000"/>
                  <w:sz w:val="22"/>
                </w:rPr>
                <w:delText>721</w:delText>
              </w:r>
            </w:del>
          </w:p>
        </w:tc>
      </w:tr>
      <w:tr w:rsidR="00E16572" w:rsidRPr="00E16572" w:rsidDel="009C19DC" w14:paraId="22E067C0" w14:textId="4F02C07B" w:rsidTr="00B21582">
        <w:trPr>
          <w:trHeight w:val="300"/>
          <w:del w:id="35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575C210E" w:rsidR="00E16572" w:rsidRPr="00B21582" w:rsidDel="009C19DC" w:rsidRDefault="00E16572" w:rsidP="00E16572">
            <w:pPr>
              <w:spacing w:line="240" w:lineRule="auto"/>
              <w:ind w:firstLine="0"/>
              <w:rPr>
                <w:del w:id="3506" w:author="Nate Bachmeier [AWS-SA]" w:date="2023-05-04T18:11:00Z"/>
                <w:rFonts w:ascii="Calibri" w:eastAsia="Times New Roman" w:hAnsi="Calibri" w:cs="Calibri"/>
                <w:b w:val="0"/>
                <w:bCs w:val="0"/>
                <w:color w:val="000000"/>
                <w:sz w:val="22"/>
              </w:rPr>
            </w:pPr>
            <w:del w:id="3507" w:author="Nate Bachmeier [AWS-SA]" w:date="2023-05-04T18:11:00Z">
              <w:r w:rsidRPr="00E16572" w:rsidDel="009C19DC">
                <w:rPr>
                  <w:rFonts w:ascii="Calibri" w:eastAsia="Times New Roman" w:hAnsi="Calibri" w:cs="Calibri"/>
                  <w:color w:val="000000"/>
                  <w:sz w:val="22"/>
                </w:rPr>
                <w:delText>tiptoeing</w:delText>
              </w:r>
            </w:del>
          </w:p>
        </w:tc>
        <w:tc>
          <w:tcPr>
            <w:tcW w:w="5348" w:type="dxa"/>
            <w:noWrap/>
            <w:hideMark/>
          </w:tcPr>
          <w:p w14:paraId="19746F59" w14:textId="6592E25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08" w:author="Nate Bachmeier [AWS-SA]" w:date="2023-05-04T18:11:00Z"/>
                <w:rFonts w:ascii="Calibri" w:eastAsia="Times New Roman" w:hAnsi="Calibri" w:cs="Calibri"/>
                <w:color w:val="000000"/>
                <w:sz w:val="22"/>
              </w:rPr>
            </w:pPr>
            <w:del w:id="3509" w:author="Nate Bachmeier [AWS-SA]" w:date="2023-05-04T18:11:00Z">
              <w:r w:rsidRPr="00E16572" w:rsidDel="009C19DC">
                <w:rPr>
                  <w:rFonts w:ascii="Calibri" w:eastAsia="Times New Roman" w:hAnsi="Calibri" w:cs="Calibri"/>
                  <w:color w:val="000000"/>
                  <w:sz w:val="22"/>
                </w:rPr>
                <w:delText>479</w:delText>
              </w:r>
            </w:del>
          </w:p>
        </w:tc>
      </w:tr>
      <w:tr w:rsidR="00E16572" w:rsidRPr="00E16572" w:rsidDel="009C19DC" w14:paraId="6133813F" w14:textId="559C7CE1" w:rsidTr="00B21582">
        <w:trPr>
          <w:cnfStyle w:val="000000100000" w:firstRow="0" w:lastRow="0" w:firstColumn="0" w:lastColumn="0" w:oddVBand="0" w:evenVBand="0" w:oddHBand="1" w:evenHBand="0" w:firstRowFirstColumn="0" w:firstRowLastColumn="0" w:lastRowFirstColumn="0" w:lastRowLastColumn="0"/>
          <w:trHeight w:val="300"/>
          <w:del w:id="35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6E8666C6" w:rsidR="00E16572" w:rsidRPr="00B21582" w:rsidDel="009C19DC" w:rsidRDefault="00E16572" w:rsidP="00E16572">
            <w:pPr>
              <w:spacing w:line="240" w:lineRule="auto"/>
              <w:ind w:firstLine="0"/>
              <w:rPr>
                <w:del w:id="3511" w:author="Nate Bachmeier [AWS-SA]" w:date="2023-05-04T18:11:00Z"/>
                <w:rFonts w:ascii="Calibri" w:eastAsia="Times New Roman" w:hAnsi="Calibri" w:cs="Calibri"/>
                <w:b w:val="0"/>
                <w:bCs w:val="0"/>
                <w:color w:val="000000"/>
                <w:sz w:val="22"/>
              </w:rPr>
            </w:pPr>
            <w:del w:id="3512" w:author="Nate Bachmeier [AWS-SA]" w:date="2023-05-04T18:11:00Z">
              <w:r w:rsidRPr="00E16572" w:rsidDel="009C19DC">
                <w:rPr>
                  <w:rFonts w:ascii="Calibri" w:eastAsia="Times New Roman" w:hAnsi="Calibri" w:cs="Calibri"/>
                  <w:color w:val="000000"/>
                  <w:sz w:val="22"/>
                </w:rPr>
                <w:delText>tobogganing</w:delText>
              </w:r>
            </w:del>
          </w:p>
        </w:tc>
        <w:tc>
          <w:tcPr>
            <w:tcW w:w="5348" w:type="dxa"/>
            <w:noWrap/>
            <w:hideMark/>
          </w:tcPr>
          <w:p w14:paraId="0A1BA271" w14:textId="6A9AF45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13" w:author="Nate Bachmeier [AWS-SA]" w:date="2023-05-04T18:11:00Z"/>
                <w:rFonts w:ascii="Calibri" w:eastAsia="Times New Roman" w:hAnsi="Calibri" w:cs="Calibri"/>
                <w:color w:val="000000"/>
                <w:sz w:val="22"/>
              </w:rPr>
            </w:pPr>
            <w:del w:id="3514" w:author="Nate Bachmeier [AWS-SA]" w:date="2023-05-04T18:11:00Z">
              <w:r w:rsidRPr="00E16572" w:rsidDel="009C19DC">
                <w:rPr>
                  <w:rFonts w:ascii="Calibri" w:eastAsia="Times New Roman" w:hAnsi="Calibri" w:cs="Calibri"/>
                  <w:color w:val="000000"/>
                  <w:sz w:val="22"/>
                </w:rPr>
                <w:delText>812</w:delText>
              </w:r>
            </w:del>
          </w:p>
        </w:tc>
      </w:tr>
      <w:tr w:rsidR="00E16572" w:rsidRPr="00E16572" w:rsidDel="009C19DC" w14:paraId="3C84DF03" w14:textId="33E637E3" w:rsidTr="00B21582">
        <w:trPr>
          <w:trHeight w:val="300"/>
          <w:del w:id="35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28FFBCCD" w:rsidR="00E16572" w:rsidRPr="00B21582" w:rsidDel="009C19DC" w:rsidRDefault="00E16572" w:rsidP="00E16572">
            <w:pPr>
              <w:spacing w:line="240" w:lineRule="auto"/>
              <w:ind w:firstLine="0"/>
              <w:rPr>
                <w:del w:id="3516" w:author="Nate Bachmeier [AWS-SA]" w:date="2023-05-04T18:11:00Z"/>
                <w:rFonts w:ascii="Calibri" w:eastAsia="Times New Roman" w:hAnsi="Calibri" w:cs="Calibri"/>
                <w:b w:val="0"/>
                <w:bCs w:val="0"/>
                <w:color w:val="000000"/>
                <w:sz w:val="22"/>
              </w:rPr>
            </w:pPr>
            <w:del w:id="3517" w:author="Nate Bachmeier [AWS-SA]" w:date="2023-05-04T18:11:00Z">
              <w:r w:rsidRPr="00E16572" w:rsidDel="009C19DC">
                <w:rPr>
                  <w:rFonts w:ascii="Calibri" w:eastAsia="Times New Roman" w:hAnsi="Calibri" w:cs="Calibri"/>
                  <w:color w:val="000000"/>
                  <w:sz w:val="22"/>
                </w:rPr>
                <w:delText>tossing coin</w:delText>
              </w:r>
            </w:del>
          </w:p>
        </w:tc>
        <w:tc>
          <w:tcPr>
            <w:tcW w:w="5348" w:type="dxa"/>
            <w:noWrap/>
            <w:hideMark/>
          </w:tcPr>
          <w:p w14:paraId="593E0CFB" w14:textId="304721B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18" w:author="Nate Bachmeier [AWS-SA]" w:date="2023-05-04T18:11:00Z"/>
                <w:rFonts w:ascii="Calibri" w:eastAsia="Times New Roman" w:hAnsi="Calibri" w:cs="Calibri"/>
                <w:color w:val="000000"/>
                <w:sz w:val="22"/>
              </w:rPr>
            </w:pPr>
            <w:del w:id="3519" w:author="Nate Bachmeier [AWS-SA]" w:date="2023-05-04T18:11:00Z">
              <w:r w:rsidRPr="00E16572" w:rsidDel="009C19DC">
                <w:rPr>
                  <w:rFonts w:ascii="Calibri" w:eastAsia="Times New Roman" w:hAnsi="Calibri" w:cs="Calibri"/>
                  <w:color w:val="000000"/>
                  <w:sz w:val="22"/>
                </w:rPr>
                <w:delText>499</w:delText>
              </w:r>
            </w:del>
          </w:p>
        </w:tc>
      </w:tr>
      <w:tr w:rsidR="00E16572" w:rsidRPr="00E16572" w:rsidDel="009C19DC" w14:paraId="0F462B2A" w14:textId="719C8E8A" w:rsidTr="00B21582">
        <w:trPr>
          <w:cnfStyle w:val="000000100000" w:firstRow="0" w:lastRow="0" w:firstColumn="0" w:lastColumn="0" w:oddVBand="0" w:evenVBand="0" w:oddHBand="1" w:evenHBand="0" w:firstRowFirstColumn="0" w:firstRowLastColumn="0" w:lastRowFirstColumn="0" w:lastRowLastColumn="0"/>
          <w:trHeight w:val="300"/>
          <w:del w:id="35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2D7E0D62" w:rsidR="00E16572" w:rsidRPr="00B21582" w:rsidDel="009C19DC" w:rsidRDefault="00E16572" w:rsidP="00E16572">
            <w:pPr>
              <w:spacing w:line="240" w:lineRule="auto"/>
              <w:ind w:firstLine="0"/>
              <w:rPr>
                <w:del w:id="3521" w:author="Nate Bachmeier [AWS-SA]" w:date="2023-05-04T18:11:00Z"/>
                <w:rFonts w:ascii="Calibri" w:eastAsia="Times New Roman" w:hAnsi="Calibri" w:cs="Calibri"/>
                <w:b w:val="0"/>
                <w:bCs w:val="0"/>
                <w:color w:val="000000"/>
                <w:sz w:val="22"/>
              </w:rPr>
            </w:pPr>
            <w:del w:id="3522" w:author="Nate Bachmeier [AWS-SA]" w:date="2023-05-04T18:11:00Z">
              <w:r w:rsidRPr="00E16572" w:rsidDel="009C19DC">
                <w:rPr>
                  <w:rFonts w:ascii="Calibri" w:eastAsia="Times New Roman" w:hAnsi="Calibri" w:cs="Calibri"/>
                  <w:color w:val="000000"/>
                  <w:sz w:val="22"/>
                </w:rPr>
                <w:delText>tossing salad</w:delText>
              </w:r>
            </w:del>
          </w:p>
        </w:tc>
        <w:tc>
          <w:tcPr>
            <w:tcW w:w="5348" w:type="dxa"/>
            <w:noWrap/>
            <w:hideMark/>
          </w:tcPr>
          <w:p w14:paraId="6565D917" w14:textId="0290370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23" w:author="Nate Bachmeier [AWS-SA]" w:date="2023-05-04T18:11:00Z"/>
                <w:rFonts w:ascii="Calibri" w:eastAsia="Times New Roman" w:hAnsi="Calibri" w:cs="Calibri"/>
                <w:color w:val="000000"/>
                <w:sz w:val="22"/>
              </w:rPr>
            </w:pPr>
            <w:del w:id="3524" w:author="Nate Bachmeier [AWS-SA]" w:date="2023-05-04T18:11:00Z">
              <w:r w:rsidRPr="00E16572" w:rsidDel="009C19DC">
                <w:rPr>
                  <w:rFonts w:ascii="Calibri" w:eastAsia="Times New Roman" w:hAnsi="Calibri" w:cs="Calibri"/>
                  <w:color w:val="000000"/>
                  <w:sz w:val="22"/>
                </w:rPr>
                <w:delText>493</w:delText>
              </w:r>
            </w:del>
          </w:p>
        </w:tc>
      </w:tr>
      <w:tr w:rsidR="00E16572" w:rsidRPr="00E16572" w:rsidDel="009C19DC" w14:paraId="57569C8B" w14:textId="1E75BFD8" w:rsidTr="00B21582">
        <w:trPr>
          <w:trHeight w:val="300"/>
          <w:del w:id="35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2E61DD25" w:rsidR="00E16572" w:rsidRPr="00B21582" w:rsidDel="009C19DC" w:rsidRDefault="00E16572" w:rsidP="00E16572">
            <w:pPr>
              <w:spacing w:line="240" w:lineRule="auto"/>
              <w:ind w:firstLine="0"/>
              <w:rPr>
                <w:del w:id="3526" w:author="Nate Bachmeier [AWS-SA]" w:date="2023-05-04T18:11:00Z"/>
                <w:rFonts w:ascii="Calibri" w:eastAsia="Times New Roman" w:hAnsi="Calibri" w:cs="Calibri"/>
                <w:b w:val="0"/>
                <w:bCs w:val="0"/>
                <w:color w:val="000000"/>
                <w:sz w:val="22"/>
              </w:rPr>
            </w:pPr>
            <w:del w:id="3527" w:author="Nate Bachmeier [AWS-SA]" w:date="2023-05-04T18:11:00Z">
              <w:r w:rsidRPr="00E16572" w:rsidDel="009C19DC">
                <w:rPr>
                  <w:rFonts w:ascii="Calibri" w:eastAsia="Times New Roman" w:hAnsi="Calibri" w:cs="Calibri"/>
                  <w:color w:val="000000"/>
                  <w:sz w:val="22"/>
                </w:rPr>
                <w:delText>training dog</w:delText>
              </w:r>
            </w:del>
          </w:p>
        </w:tc>
        <w:tc>
          <w:tcPr>
            <w:tcW w:w="5348" w:type="dxa"/>
            <w:noWrap/>
            <w:hideMark/>
          </w:tcPr>
          <w:p w14:paraId="23498A98" w14:textId="39EEEFE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28" w:author="Nate Bachmeier [AWS-SA]" w:date="2023-05-04T18:11:00Z"/>
                <w:rFonts w:ascii="Calibri" w:eastAsia="Times New Roman" w:hAnsi="Calibri" w:cs="Calibri"/>
                <w:color w:val="000000"/>
                <w:sz w:val="22"/>
              </w:rPr>
            </w:pPr>
            <w:del w:id="3529" w:author="Nate Bachmeier [AWS-SA]" w:date="2023-05-04T18:11:00Z">
              <w:r w:rsidRPr="00E16572" w:rsidDel="009C19DC">
                <w:rPr>
                  <w:rFonts w:ascii="Calibri" w:eastAsia="Times New Roman" w:hAnsi="Calibri" w:cs="Calibri"/>
                  <w:color w:val="000000"/>
                  <w:sz w:val="22"/>
                </w:rPr>
                <w:delText>644</w:delText>
              </w:r>
            </w:del>
          </w:p>
        </w:tc>
      </w:tr>
      <w:tr w:rsidR="00E16572" w:rsidRPr="00E16572" w:rsidDel="009C19DC" w14:paraId="2D66BAAC" w14:textId="2D091611" w:rsidTr="00B21582">
        <w:trPr>
          <w:cnfStyle w:val="000000100000" w:firstRow="0" w:lastRow="0" w:firstColumn="0" w:lastColumn="0" w:oddVBand="0" w:evenVBand="0" w:oddHBand="1" w:evenHBand="0" w:firstRowFirstColumn="0" w:firstRowLastColumn="0" w:lastRowFirstColumn="0" w:lastRowLastColumn="0"/>
          <w:trHeight w:val="300"/>
          <w:del w:id="35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04B197E9" w:rsidR="00E16572" w:rsidRPr="00B21582" w:rsidDel="009C19DC" w:rsidRDefault="00E16572" w:rsidP="00E16572">
            <w:pPr>
              <w:spacing w:line="240" w:lineRule="auto"/>
              <w:ind w:firstLine="0"/>
              <w:rPr>
                <w:del w:id="3531" w:author="Nate Bachmeier [AWS-SA]" w:date="2023-05-04T18:11:00Z"/>
                <w:rFonts w:ascii="Calibri" w:eastAsia="Times New Roman" w:hAnsi="Calibri" w:cs="Calibri"/>
                <w:b w:val="0"/>
                <w:bCs w:val="0"/>
                <w:color w:val="000000"/>
                <w:sz w:val="22"/>
              </w:rPr>
            </w:pPr>
            <w:del w:id="3532" w:author="Nate Bachmeier [AWS-SA]" w:date="2023-05-04T18:11:00Z">
              <w:r w:rsidRPr="00E16572" w:rsidDel="009C19DC">
                <w:rPr>
                  <w:rFonts w:ascii="Calibri" w:eastAsia="Times New Roman" w:hAnsi="Calibri" w:cs="Calibri"/>
                  <w:color w:val="000000"/>
                  <w:sz w:val="22"/>
                </w:rPr>
                <w:delText>trapezing</w:delText>
              </w:r>
            </w:del>
          </w:p>
        </w:tc>
        <w:tc>
          <w:tcPr>
            <w:tcW w:w="5348" w:type="dxa"/>
            <w:noWrap/>
            <w:hideMark/>
          </w:tcPr>
          <w:p w14:paraId="60C62AD9" w14:textId="7F63A6F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33" w:author="Nate Bachmeier [AWS-SA]" w:date="2023-05-04T18:11:00Z"/>
                <w:rFonts w:ascii="Calibri" w:eastAsia="Times New Roman" w:hAnsi="Calibri" w:cs="Calibri"/>
                <w:color w:val="000000"/>
                <w:sz w:val="22"/>
              </w:rPr>
            </w:pPr>
            <w:del w:id="3534" w:author="Nate Bachmeier [AWS-SA]" w:date="2023-05-04T18:11:00Z">
              <w:r w:rsidRPr="00E16572" w:rsidDel="009C19DC">
                <w:rPr>
                  <w:rFonts w:ascii="Calibri" w:eastAsia="Times New Roman" w:hAnsi="Calibri" w:cs="Calibri"/>
                  <w:color w:val="000000"/>
                  <w:sz w:val="22"/>
                </w:rPr>
                <w:delText>561</w:delText>
              </w:r>
            </w:del>
          </w:p>
        </w:tc>
      </w:tr>
      <w:tr w:rsidR="00E16572" w:rsidRPr="00E16572" w:rsidDel="009C19DC" w14:paraId="5CE97551" w14:textId="4F6F8105" w:rsidTr="00B21582">
        <w:trPr>
          <w:trHeight w:val="300"/>
          <w:del w:id="35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322FD5E3" w:rsidR="00E16572" w:rsidRPr="00B21582" w:rsidDel="009C19DC" w:rsidRDefault="00E16572" w:rsidP="00E16572">
            <w:pPr>
              <w:spacing w:line="240" w:lineRule="auto"/>
              <w:ind w:firstLine="0"/>
              <w:rPr>
                <w:del w:id="3536" w:author="Nate Bachmeier [AWS-SA]" w:date="2023-05-04T18:11:00Z"/>
                <w:rFonts w:ascii="Calibri" w:eastAsia="Times New Roman" w:hAnsi="Calibri" w:cs="Calibri"/>
                <w:b w:val="0"/>
                <w:bCs w:val="0"/>
                <w:color w:val="000000"/>
                <w:sz w:val="22"/>
              </w:rPr>
            </w:pPr>
            <w:del w:id="3537" w:author="Nate Bachmeier [AWS-SA]" w:date="2023-05-04T18:11:00Z">
              <w:r w:rsidRPr="00E16572" w:rsidDel="009C19DC">
                <w:rPr>
                  <w:rFonts w:ascii="Calibri" w:eastAsia="Times New Roman" w:hAnsi="Calibri" w:cs="Calibri"/>
                  <w:color w:val="000000"/>
                  <w:sz w:val="22"/>
                </w:rPr>
                <w:delText>treating wood</w:delText>
              </w:r>
            </w:del>
          </w:p>
        </w:tc>
        <w:tc>
          <w:tcPr>
            <w:tcW w:w="5348" w:type="dxa"/>
            <w:noWrap/>
            <w:hideMark/>
          </w:tcPr>
          <w:p w14:paraId="75CD37FA" w14:textId="12472BF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38" w:author="Nate Bachmeier [AWS-SA]" w:date="2023-05-04T18:11:00Z"/>
                <w:rFonts w:ascii="Calibri" w:eastAsia="Times New Roman" w:hAnsi="Calibri" w:cs="Calibri"/>
                <w:color w:val="000000"/>
                <w:sz w:val="22"/>
              </w:rPr>
            </w:pPr>
            <w:del w:id="3539" w:author="Nate Bachmeier [AWS-SA]" w:date="2023-05-04T18:11:00Z">
              <w:r w:rsidRPr="00E16572" w:rsidDel="009C19DC">
                <w:rPr>
                  <w:rFonts w:ascii="Calibri" w:eastAsia="Times New Roman" w:hAnsi="Calibri" w:cs="Calibri"/>
                  <w:color w:val="000000"/>
                  <w:sz w:val="22"/>
                </w:rPr>
                <w:delText>507</w:delText>
              </w:r>
            </w:del>
          </w:p>
        </w:tc>
      </w:tr>
      <w:tr w:rsidR="00E16572" w:rsidRPr="00E16572" w:rsidDel="009C19DC" w14:paraId="4A275888" w14:textId="53E0F6F5" w:rsidTr="00B21582">
        <w:trPr>
          <w:cnfStyle w:val="000000100000" w:firstRow="0" w:lastRow="0" w:firstColumn="0" w:lastColumn="0" w:oddVBand="0" w:evenVBand="0" w:oddHBand="1" w:evenHBand="0" w:firstRowFirstColumn="0" w:firstRowLastColumn="0" w:lastRowFirstColumn="0" w:lastRowLastColumn="0"/>
          <w:trHeight w:val="300"/>
          <w:del w:id="35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648FF173" w:rsidR="00E16572" w:rsidRPr="00B21582" w:rsidDel="009C19DC" w:rsidRDefault="00E16572" w:rsidP="00E16572">
            <w:pPr>
              <w:spacing w:line="240" w:lineRule="auto"/>
              <w:ind w:firstLine="0"/>
              <w:rPr>
                <w:del w:id="3541" w:author="Nate Bachmeier [AWS-SA]" w:date="2023-05-04T18:11:00Z"/>
                <w:rFonts w:ascii="Calibri" w:eastAsia="Times New Roman" w:hAnsi="Calibri" w:cs="Calibri"/>
                <w:b w:val="0"/>
                <w:bCs w:val="0"/>
                <w:color w:val="000000"/>
                <w:sz w:val="22"/>
              </w:rPr>
            </w:pPr>
            <w:del w:id="3542" w:author="Nate Bachmeier [AWS-SA]" w:date="2023-05-04T18:11:00Z">
              <w:r w:rsidRPr="00E16572" w:rsidDel="009C19DC">
                <w:rPr>
                  <w:rFonts w:ascii="Calibri" w:eastAsia="Times New Roman" w:hAnsi="Calibri" w:cs="Calibri"/>
                  <w:color w:val="000000"/>
                  <w:sz w:val="22"/>
                </w:rPr>
                <w:delText>trimming or shaving beard</w:delText>
              </w:r>
            </w:del>
          </w:p>
        </w:tc>
        <w:tc>
          <w:tcPr>
            <w:tcW w:w="5348" w:type="dxa"/>
            <w:noWrap/>
            <w:hideMark/>
          </w:tcPr>
          <w:p w14:paraId="46E494A5" w14:textId="78D30E8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43" w:author="Nate Bachmeier [AWS-SA]" w:date="2023-05-04T18:11:00Z"/>
                <w:rFonts w:ascii="Calibri" w:eastAsia="Times New Roman" w:hAnsi="Calibri" w:cs="Calibri"/>
                <w:color w:val="000000"/>
                <w:sz w:val="22"/>
              </w:rPr>
            </w:pPr>
            <w:del w:id="3544" w:author="Nate Bachmeier [AWS-SA]" w:date="2023-05-04T18:11:00Z">
              <w:r w:rsidRPr="00E16572" w:rsidDel="009C19DC">
                <w:rPr>
                  <w:rFonts w:ascii="Calibri" w:eastAsia="Times New Roman" w:hAnsi="Calibri" w:cs="Calibri"/>
                  <w:color w:val="000000"/>
                  <w:sz w:val="22"/>
                </w:rPr>
                <w:delText>723</w:delText>
              </w:r>
            </w:del>
          </w:p>
        </w:tc>
      </w:tr>
      <w:tr w:rsidR="00E16572" w:rsidRPr="00E16572" w:rsidDel="009C19DC" w14:paraId="1ECA50F8" w14:textId="4465E4AD" w:rsidTr="00B21582">
        <w:trPr>
          <w:trHeight w:val="300"/>
          <w:del w:id="35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5404182C" w:rsidR="00E16572" w:rsidRPr="00B21582" w:rsidDel="009C19DC" w:rsidRDefault="00E16572" w:rsidP="00E16572">
            <w:pPr>
              <w:spacing w:line="240" w:lineRule="auto"/>
              <w:ind w:firstLine="0"/>
              <w:rPr>
                <w:del w:id="3546" w:author="Nate Bachmeier [AWS-SA]" w:date="2023-05-04T18:11:00Z"/>
                <w:rFonts w:ascii="Calibri" w:eastAsia="Times New Roman" w:hAnsi="Calibri" w:cs="Calibri"/>
                <w:b w:val="0"/>
                <w:bCs w:val="0"/>
                <w:color w:val="000000"/>
                <w:sz w:val="22"/>
              </w:rPr>
            </w:pPr>
            <w:del w:id="3547" w:author="Nate Bachmeier [AWS-SA]" w:date="2023-05-04T18:11:00Z">
              <w:r w:rsidRPr="00E16572" w:rsidDel="009C19DC">
                <w:rPr>
                  <w:rFonts w:ascii="Calibri" w:eastAsia="Times New Roman" w:hAnsi="Calibri" w:cs="Calibri"/>
                  <w:color w:val="000000"/>
                  <w:sz w:val="22"/>
                </w:rPr>
                <w:delText>trimming shrubs</w:delText>
              </w:r>
            </w:del>
          </w:p>
        </w:tc>
        <w:tc>
          <w:tcPr>
            <w:tcW w:w="5348" w:type="dxa"/>
            <w:noWrap/>
            <w:hideMark/>
          </w:tcPr>
          <w:p w14:paraId="52F1BC1C" w14:textId="3B303B7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48" w:author="Nate Bachmeier [AWS-SA]" w:date="2023-05-04T18:11:00Z"/>
                <w:rFonts w:ascii="Calibri" w:eastAsia="Times New Roman" w:hAnsi="Calibri" w:cs="Calibri"/>
                <w:color w:val="000000"/>
                <w:sz w:val="22"/>
              </w:rPr>
            </w:pPr>
            <w:del w:id="3549" w:author="Nate Bachmeier [AWS-SA]" w:date="2023-05-04T18:11:00Z">
              <w:r w:rsidRPr="00E16572" w:rsidDel="009C19DC">
                <w:rPr>
                  <w:rFonts w:ascii="Calibri" w:eastAsia="Times New Roman" w:hAnsi="Calibri" w:cs="Calibri"/>
                  <w:color w:val="000000"/>
                  <w:sz w:val="22"/>
                </w:rPr>
                <w:delText>508</w:delText>
              </w:r>
            </w:del>
          </w:p>
        </w:tc>
      </w:tr>
      <w:tr w:rsidR="00E16572" w:rsidRPr="00E16572" w:rsidDel="009C19DC" w14:paraId="7D56D898" w14:textId="0E3AD157" w:rsidTr="00B21582">
        <w:trPr>
          <w:cnfStyle w:val="000000100000" w:firstRow="0" w:lastRow="0" w:firstColumn="0" w:lastColumn="0" w:oddVBand="0" w:evenVBand="0" w:oddHBand="1" w:evenHBand="0" w:firstRowFirstColumn="0" w:firstRowLastColumn="0" w:lastRowFirstColumn="0" w:lastRowLastColumn="0"/>
          <w:trHeight w:val="300"/>
          <w:del w:id="35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40F29AC2" w:rsidR="00E16572" w:rsidRPr="00B21582" w:rsidDel="009C19DC" w:rsidRDefault="00E16572" w:rsidP="00E16572">
            <w:pPr>
              <w:spacing w:line="240" w:lineRule="auto"/>
              <w:ind w:firstLine="0"/>
              <w:rPr>
                <w:del w:id="3551" w:author="Nate Bachmeier [AWS-SA]" w:date="2023-05-04T18:11:00Z"/>
                <w:rFonts w:ascii="Calibri" w:eastAsia="Times New Roman" w:hAnsi="Calibri" w:cs="Calibri"/>
                <w:b w:val="0"/>
                <w:bCs w:val="0"/>
                <w:color w:val="000000"/>
                <w:sz w:val="22"/>
              </w:rPr>
            </w:pPr>
            <w:del w:id="3552" w:author="Nate Bachmeier [AWS-SA]" w:date="2023-05-04T18:11:00Z">
              <w:r w:rsidRPr="00E16572" w:rsidDel="009C19DC">
                <w:rPr>
                  <w:rFonts w:ascii="Calibri" w:eastAsia="Times New Roman" w:hAnsi="Calibri" w:cs="Calibri"/>
                  <w:color w:val="000000"/>
                  <w:sz w:val="22"/>
                </w:rPr>
                <w:delText>trimming trees</w:delText>
              </w:r>
            </w:del>
          </w:p>
        </w:tc>
        <w:tc>
          <w:tcPr>
            <w:tcW w:w="5348" w:type="dxa"/>
            <w:noWrap/>
            <w:hideMark/>
          </w:tcPr>
          <w:p w14:paraId="210FFC82" w14:textId="33C7ACB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53" w:author="Nate Bachmeier [AWS-SA]" w:date="2023-05-04T18:11:00Z"/>
                <w:rFonts w:ascii="Calibri" w:eastAsia="Times New Roman" w:hAnsi="Calibri" w:cs="Calibri"/>
                <w:color w:val="000000"/>
                <w:sz w:val="22"/>
              </w:rPr>
            </w:pPr>
            <w:del w:id="3554" w:author="Nate Bachmeier [AWS-SA]" w:date="2023-05-04T18:11:00Z">
              <w:r w:rsidRPr="00E16572" w:rsidDel="009C19DC">
                <w:rPr>
                  <w:rFonts w:ascii="Calibri" w:eastAsia="Times New Roman" w:hAnsi="Calibri" w:cs="Calibri"/>
                  <w:color w:val="000000"/>
                  <w:sz w:val="22"/>
                </w:rPr>
                <w:delText>688</w:delText>
              </w:r>
            </w:del>
          </w:p>
        </w:tc>
      </w:tr>
      <w:tr w:rsidR="00E16572" w:rsidRPr="00E16572" w:rsidDel="009C19DC" w14:paraId="010B61E5" w14:textId="47D42FBA" w:rsidTr="00B21582">
        <w:trPr>
          <w:trHeight w:val="300"/>
          <w:del w:id="35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4BB0C7C9" w:rsidR="00E16572" w:rsidRPr="00B21582" w:rsidDel="009C19DC" w:rsidRDefault="00E16572" w:rsidP="00E16572">
            <w:pPr>
              <w:spacing w:line="240" w:lineRule="auto"/>
              <w:ind w:firstLine="0"/>
              <w:rPr>
                <w:del w:id="3556" w:author="Nate Bachmeier [AWS-SA]" w:date="2023-05-04T18:11:00Z"/>
                <w:rFonts w:ascii="Calibri" w:eastAsia="Times New Roman" w:hAnsi="Calibri" w:cs="Calibri"/>
                <w:b w:val="0"/>
                <w:bCs w:val="0"/>
                <w:color w:val="000000"/>
                <w:sz w:val="22"/>
              </w:rPr>
            </w:pPr>
            <w:del w:id="3557" w:author="Nate Bachmeier [AWS-SA]" w:date="2023-05-04T18:11:00Z">
              <w:r w:rsidRPr="00E16572" w:rsidDel="009C19DC">
                <w:rPr>
                  <w:rFonts w:ascii="Calibri" w:eastAsia="Times New Roman" w:hAnsi="Calibri" w:cs="Calibri"/>
                  <w:color w:val="000000"/>
                  <w:sz w:val="22"/>
                </w:rPr>
                <w:delText>triple jump</w:delText>
              </w:r>
            </w:del>
          </w:p>
        </w:tc>
        <w:tc>
          <w:tcPr>
            <w:tcW w:w="5348" w:type="dxa"/>
            <w:noWrap/>
            <w:hideMark/>
          </w:tcPr>
          <w:p w14:paraId="76CF12A6" w14:textId="446DEAC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58" w:author="Nate Bachmeier [AWS-SA]" w:date="2023-05-04T18:11:00Z"/>
                <w:rFonts w:ascii="Calibri" w:eastAsia="Times New Roman" w:hAnsi="Calibri" w:cs="Calibri"/>
                <w:color w:val="000000"/>
                <w:sz w:val="22"/>
              </w:rPr>
            </w:pPr>
            <w:del w:id="3559" w:author="Nate Bachmeier [AWS-SA]" w:date="2023-05-04T18:11:00Z">
              <w:r w:rsidRPr="00E16572" w:rsidDel="009C19DC">
                <w:rPr>
                  <w:rFonts w:ascii="Calibri" w:eastAsia="Times New Roman" w:hAnsi="Calibri" w:cs="Calibri"/>
                  <w:color w:val="000000"/>
                  <w:sz w:val="22"/>
                </w:rPr>
                <w:delText>818</w:delText>
              </w:r>
            </w:del>
          </w:p>
        </w:tc>
      </w:tr>
      <w:tr w:rsidR="00E16572" w:rsidRPr="00E16572" w:rsidDel="009C19DC" w14:paraId="2C79E453" w14:textId="705B3B50" w:rsidTr="00B21582">
        <w:trPr>
          <w:cnfStyle w:val="000000100000" w:firstRow="0" w:lastRow="0" w:firstColumn="0" w:lastColumn="0" w:oddVBand="0" w:evenVBand="0" w:oddHBand="1" w:evenHBand="0" w:firstRowFirstColumn="0" w:firstRowLastColumn="0" w:lastRowFirstColumn="0" w:lastRowLastColumn="0"/>
          <w:trHeight w:val="300"/>
          <w:del w:id="35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23BA9206" w:rsidR="00E16572" w:rsidRPr="00B21582" w:rsidDel="009C19DC" w:rsidRDefault="00E16572" w:rsidP="00E16572">
            <w:pPr>
              <w:spacing w:line="240" w:lineRule="auto"/>
              <w:ind w:firstLine="0"/>
              <w:rPr>
                <w:del w:id="3561" w:author="Nate Bachmeier [AWS-SA]" w:date="2023-05-04T18:11:00Z"/>
                <w:rFonts w:ascii="Calibri" w:eastAsia="Times New Roman" w:hAnsi="Calibri" w:cs="Calibri"/>
                <w:b w:val="0"/>
                <w:bCs w:val="0"/>
                <w:color w:val="000000"/>
                <w:sz w:val="22"/>
              </w:rPr>
            </w:pPr>
            <w:del w:id="3562" w:author="Nate Bachmeier [AWS-SA]" w:date="2023-05-04T18:11:00Z">
              <w:r w:rsidRPr="00E16572" w:rsidDel="009C19DC">
                <w:rPr>
                  <w:rFonts w:ascii="Calibri" w:eastAsia="Times New Roman" w:hAnsi="Calibri" w:cs="Calibri"/>
                  <w:color w:val="000000"/>
                  <w:sz w:val="22"/>
                </w:rPr>
                <w:delText>twiddling fingers</w:delText>
              </w:r>
            </w:del>
          </w:p>
        </w:tc>
        <w:tc>
          <w:tcPr>
            <w:tcW w:w="5348" w:type="dxa"/>
            <w:noWrap/>
            <w:hideMark/>
          </w:tcPr>
          <w:p w14:paraId="0CC99586" w14:textId="2E5AE6F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63" w:author="Nate Bachmeier [AWS-SA]" w:date="2023-05-04T18:11:00Z"/>
                <w:rFonts w:ascii="Calibri" w:eastAsia="Times New Roman" w:hAnsi="Calibri" w:cs="Calibri"/>
                <w:color w:val="000000"/>
                <w:sz w:val="22"/>
              </w:rPr>
            </w:pPr>
            <w:del w:id="3564" w:author="Nate Bachmeier [AWS-SA]" w:date="2023-05-04T18:11:00Z">
              <w:r w:rsidRPr="00E16572" w:rsidDel="009C19DC">
                <w:rPr>
                  <w:rFonts w:ascii="Calibri" w:eastAsia="Times New Roman" w:hAnsi="Calibri" w:cs="Calibri"/>
                  <w:color w:val="000000"/>
                  <w:sz w:val="22"/>
                </w:rPr>
                <w:delText>489</w:delText>
              </w:r>
            </w:del>
          </w:p>
        </w:tc>
      </w:tr>
      <w:tr w:rsidR="00E16572" w:rsidRPr="00E16572" w:rsidDel="009C19DC" w14:paraId="69F3D457" w14:textId="07D87DB9" w:rsidTr="00B21582">
        <w:trPr>
          <w:trHeight w:val="300"/>
          <w:del w:id="35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3ED26B12" w:rsidR="00E16572" w:rsidRPr="00B21582" w:rsidDel="009C19DC" w:rsidRDefault="00E16572" w:rsidP="00E16572">
            <w:pPr>
              <w:spacing w:line="240" w:lineRule="auto"/>
              <w:ind w:firstLine="0"/>
              <w:rPr>
                <w:del w:id="3566" w:author="Nate Bachmeier [AWS-SA]" w:date="2023-05-04T18:11:00Z"/>
                <w:rFonts w:ascii="Calibri" w:eastAsia="Times New Roman" w:hAnsi="Calibri" w:cs="Calibri"/>
                <w:b w:val="0"/>
                <w:bCs w:val="0"/>
                <w:color w:val="000000"/>
                <w:sz w:val="22"/>
              </w:rPr>
            </w:pPr>
            <w:del w:id="3567" w:author="Nate Bachmeier [AWS-SA]" w:date="2023-05-04T18:11:00Z">
              <w:r w:rsidRPr="00E16572" w:rsidDel="009C19DC">
                <w:rPr>
                  <w:rFonts w:ascii="Calibri" w:eastAsia="Times New Roman" w:hAnsi="Calibri" w:cs="Calibri"/>
                  <w:color w:val="000000"/>
                  <w:sz w:val="22"/>
                </w:rPr>
                <w:delText>tying bow tie</w:delText>
              </w:r>
            </w:del>
          </w:p>
        </w:tc>
        <w:tc>
          <w:tcPr>
            <w:tcW w:w="5348" w:type="dxa"/>
            <w:noWrap/>
            <w:hideMark/>
          </w:tcPr>
          <w:p w14:paraId="36C97755" w14:textId="3E70C8E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68" w:author="Nate Bachmeier [AWS-SA]" w:date="2023-05-04T18:11:00Z"/>
                <w:rFonts w:ascii="Calibri" w:eastAsia="Times New Roman" w:hAnsi="Calibri" w:cs="Calibri"/>
                <w:color w:val="000000"/>
                <w:sz w:val="22"/>
              </w:rPr>
            </w:pPr>
            <w:del w:id="3569" w:author="Nate Bachmeier [AWS-SA]" w:date="2023-05-04T18:11:00Z">
              <w:r w:rsidRPr="00E16572" w:rsidDel="009C19DC">
                <w:rPr>
                  <w:rFonts w:ascii="Calibri" w:eastAsia="Times New Roman" w:hAnsi="Calibri" w:cs="Calibri"/>
                  <w:color w:val="000000"/>
                  <w:sz w:val="22"/>
                </w:rPr>
                <w:delText>630</w:delText>
              </w:r>
            </w:del>
          </w:p>
        </w:tc>
      </w:tr>
      <w:tr w:rsidR="00E16572" w:rsidRPr="00E16572" w:rsidDel="009C19DC" w14:paraId="51DF0B4A" w14:textId="548B9048" w:rsidTr="00B21582">
        <w:trPr>
          <w:cnfStyle w:val="000000100000" w:firstRow="0" w:lastRow="0" w:firstColumn="0" w:lastColumn="0" w:oddVBand="0" w:evenVBand="0" w:oddHBand="1" w:evenHBand="0" w:firstRowFirstColumn="0" w:firstRowLastColumn="0" w:lastRowFirstColumn="0" w:lastRowLastColumn="0"/>
          <w:trHeight w:val="300"/>
          <w:del w:id="35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36A06916" w:rsidR="00E16572" w:rsidRPr="00B21582" w:rsidDel="009C19DC" w:rsidRDefault="00E16572" w:rsidP="00E16572">
            <w:pPr>
              <w:spacing w:line="240" w:lineRule="auto"/>
              <w:ind w:firstLine="0"/>
              <w:rPr>
                <w:del w:id="3571" w:author="Nate Bachmeier [AWS-SA]" w:date="2023-05-04T18:11:00Z"/>
                <w:rFonts w:ascii="Calibri" w:eastAsia="Times New Roman" w:hAnsi="Calibri" w:cs="Calibri"/>
                <w:b w:val="0"/>
                <w:bCs w:val="0"/>
                <w:color w:val="000000"/>
                <w:sz w:val="22"/>
              </w:rPr>
            </w:pPr>
            <w:del w:id="3572" w:author="Nate Bachmeier [AWS-SA]" w:date="2023-05-04T18:11:00Z">
              <w:r w:rsidRPr="00E16572" w:rsidDel="009C19DC">
                <w:rPr>
                  <w:rFonts w:ascii="Calibri" w:eastAsia="Times New Roman" w:hAnsi="Calibri" w:cs="Calibri"/>
                  <w:color w:val="000000"/>
                  <w:sz w:val="22"/>
                </w:rPr>
                <w:delText>tying knot (not on a tie)</w:delText>
              </w:r>
            </w:del>
          </w:p>
        </w:tc>
        <w:tc>
          <w:tcPr>
            <w:tcW w:w="5348" w:type="dxa"/>
            <w:noWrap/>
            <w:hideMark/>
          </w:tcPr>
          <w:p w14:paraId="2C018884" w14:textId="7DAC42C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73" w:author="Nate Bachmeier [AWS-SA]" w:date="2023-05-04T18:11:00Z"/>
                <w:rFonts w:ascii="Calibri" w:eastAsia="Times New Roman" w:hAnsi="Calibri" w:cs="Calibri"/>
                <w:color w:val="000000"/>
                <w:sz w:val="22"/>
              </w:rPr>
            </w:pPr>
            <w:del w:id="3574" w:author="Nate Bachmeier [AWS-SA]" w:date="2023-05-04T18:11:00Z">
              <w:r w:rsidRPr="00E16572" w:rsidDel="009C19DC">
                <w:rPr>
                  <w:rFonts w:ascii="Calibri" w:eastAsia="Times New Roman" w:hAnsi="Calibri" w:cs="Calibri"/>
                  <w:color w:val="000000"/>
                  <w:sz w:val="22"/>
                </w:rPr>
                <w:delText>840</w:delText>
              </w:r>
            </w:del>
          </w:p>
        </w:tc>
      </w:tr>
      <w:tr w:rsidR="00E16572" w:rsidRPr="00E16572" w:rsidDel="009C19DC" w14:paraId="077648B3" w14:textId="4923751C" w:rsidTr="00B21582">
        <w:trPr>
          <w:trHeight w:val="300"/>
          <w:del w:id="35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5240B3E4" w:rsidR="00E16572" w:rsidRPr="00B21582" w:rsidDel="009C19DC" w:rsidRDefault="00E16572" w:rsidP="00E16572">
            <w:pPr>
              <w:spacing w:line="240" w:lineRule="auto"/>
              <w:ind w:firstLine="0"/>
              <w:rPr>
                <w:del w:id="3576" w:author="Nate Bachmeier [AWS-SA]" w:date="2023-05-04T18:11:00Z"/>
                <w:rFonts w:ascii="Calibri" w:eastAsia="Times New Roman" w:hAnsi="Calibri" w:cs="Calibri"/>
                <w:b w:val="0"/>
                <w:bCs w:val="0"/>
                <w:color w:val="000000"/>
                <w:sz w:val="22"/>
              </w:rPr>
            </w:pPr>
            <w:del w:id="3577" w:author="Nate Bachmeier [AWS-SA]" w:date="2023-05-04T18:11:00Z">
              <w:r w:rsidRPr="00E16572" w:rsidDel="009C19DC">
                <w:rPr>
                  <w:rFonts w:ascii="Calibri" w:eastAsia="Times New Roman" w:hAnsi="Calibri" w:cs="Calibri"/>
                  <w:color w:val="000000"/>
                  <w:sz w:val="22"/>
                </w:rPr>
                <w:delText>tying necktie</w:delText>
              </w:r>
            </w:del>
          </w:p>
        </w:tc>
        <w:tc>
          <w:tcPr>
            <w:tcW w:w="5348" w:type="dxa"/>
            <w:noWrap/>
            <w:hideMark/>
          </w:tcPr>
          <w:p w14:paraId="2B236213" w14:textId="5D02A29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78" w:author="Nate Bachmeier [AWS-SA]" w:date="2023-05-04T18:11:00Z"/>
                <w:rFonts w:ascii="Calibri" w:eastAsia="Times New Roman" w:hAnsi="Calibri" w:cs="Calibri"/>
                <w:color w:val="000000"/>
                <w:sz w:val="22"/>
              </w:rPr>
            </w:pPr>
            <w:del w:id="3579" w:author="Nate Bachmeier [AWS-SA]" w:date="2023-05-04T18:11:00Z">
              <w:r w:rsidRPr="00E16572" w:rsidDel="009C19DC">
                <w:rPr>
                  <w:rFonts w:ascii="Calibri" w:eastAsia="Times New Roman" w:hAnsi="Calibri" w:cs="Calibri"/>
                  <w:color w:val="000000"/>
                  <w:sz w:val="22"/>
                </w:rPr>
                <w:delText>712</w:delText>
              </w:r>
            </w:del>
          </w:p>
        </w:tc>
      </w:tr>
      <w:tr w:rsidR="00E16572" w:rsidRPr="00E16572" w:rsidDel="009C19DC" w14:paraId="5DF2405C" w14:textId="0B779EDE" w:rsidTr="00B21582">
        <w:trPr>
          <w:cnfStyle w:val="000000100000" w:firstRow="0" w:lastRow="0" w:firstColumn="0" w:lastColumn="0" w:oddVBand="0" w:evenVBand="0" w:oddHBand="1" w:evenHBand="0" w:firstRowFirstColumn="0" w:firstRowLastColumn="0" w:lastRowFirstColumn="0" w:lastRowLastColumn="0"/>
          <w:trHeight w:val="300"/>
          <w:del w:id="35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5BEE2CE4" w:rsidR="00E16572" w:rsidRPr="00B21582" w:rsidDel="009C19DC" w:rsidRDefault="00E16572" w:rsidP="00E16572">
            <w:pPr>
              <w:spacing w:line="240" w:lineRule="auto"/>
              <w:ind w:firstLine="0"/>
              <w:rPr>
                <w:del w:id="3581" w:author="Nate Bachmeier [AWS-SA]" w:date="2023-05-04T18:11:00Z"/>
                <w:rFonts w:ascii="Calibri" w:eastAsia="Times New Roman" w:hAnsi="Calibri" w:cs="Calibri"/>
                <w:b w:val="0"/>
                <w:bCs w:val="0"/>
                <w:color w:val="000000"/>
                <w:sz w:val="22"/>
              </w:rPr>
            </w:pPr>
            <w:del w:id="3582" w:author="Nate Bachmeier [AWS-SA]" w:date="2023-05-04T18:11:00Z">
              <w:r w:rsidRPr="00E16572" w:rsidDel="009C19DC">
                <w:rPr>
                  <w:rFonts w:ascii="Calibri" w:eastAsia="Times New Roman" w:hAnsi="Calibri" w:cs="Calibri"/>
                  <w:color w:val="000000"/>
                  <w:sz w:val="22"/>
                </w:rPr>
                <w:delText>tying shoe laces</w:delText>
              </w:r>
            </w:del>
          </w:p>
        </w:tc>
        <w:tc>
          <w:tcPr>
            <w:tcW w:w="5348" w:type="dxa"/>
            <w:noWrap/>
            <w:hideMark/>
          </w:tcPr>
          <w:p w14:paraId="3D46BDF5" w14:textId="51858CC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83" w:author="Nate Bachmeier [AWS-SA]" w:date="2023-05-04T18:11:00Z"/>
                <w:rFonts w:ascii="Calibri" w:eastAsia="Times New Roman" w:hAnsi="Calibri" w:cs="Calibri"/>
                <w:color w:val="000000"/>
                <w:sz w:val="22"/>
              </w:rPr>
            </w:pPr>
            <w:del w:id="3584" w:author="Nate Bachmeier [AWS-SA]" w:date="2023-05-04T18:11:00Z">
              <w:r w:rsidRPr="00E16572" w:rsidDel="009C19DC">
                <w:rPr>
                  <w:rFonts w:ascii="Calibri" w:eastAsia="Times New Roman" w:hAnsi="Calibri" w:cs="Calibri"/>
                  <w:color w:val="000000"/>
                  <w:sz w:val="22"/>
                </w:rPr>
                <w:delText>730</w:delText>
              </w:r>
            </w:del>
          </w:p>
        </w:tc>
      </w:tr>
      <w:tr w:rsidR="00E16572" w:rsidRPr="00E16572" w:rsidDel="009C19DC" w14:paraId="55105E75" w14:textId="3D294772" w:rsidTr="00B21582">
        <w:trPr>
          <w:trHeight w:val="300"/>
          <w:del w:id="35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02F742D7" w:rsidR="00E16572" w:rsidRPr="00B21582" w:rsidDel="009C19DC" w:rsidRDefault="00E16572" w:rsidP="00E16572">
            <w:pPr>
              <w:spacing w:line="240" w:lineRule="auto"/>
              <w:ind w:firstLine="0"/>
              <w:rPr>
                <w:del w:id="3586" w:author="Nate Bachmeier [AWS-SA]" w:date="2023-05-04T18:11:00Z"/>
                <w:rFonts w:ascii="Calibri" w:eastAsia="Times New Roman" w:hAnsi="Calibri" w:cs="Calibri"/>
                <w:b w:val="0"/>
                <w:bCs w:val="0"/>
                <w:color w:val="000000"/>
                <w:sz w:val="22"/>
              </w:rPr>
            </w:pPr>
            <w:del w:id="3587" w:author="Nate Bachmeier [AWS-SA]" w:date="2023-05-04T18:11:00Z">
              <w:r w:rsidRPr="00E16572" w:rsidDel="009C19DC">
                <w:rPr>
                  <w:rFonts w:ascii="Calibri" w:eastAsia="Times New Roman" w:hAnsi="Calibri" w:cs="Calibri"/>
                  <w:color w:val="000000"/>
                  <w:sz w:val="22"/>
                </w:rPr>
                <w:delText>unboxing</w:delText>
              </w:r>
            </w:del>
          </w:p>
        </w:tc>
        <w:tc>
          <w:tcPr>
            <w:tcW w:w="5348" w:type="dxa"/>
            <w:noWrap/>
            <w:hideMark/>
          </w:tcPr>
          <w:p w14:paraId="47CE6BF5" w14:textId="4358B51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88" w:author="Nate Bachmeier [AWS-SA]" w:date="2023-05-04T18:11:00Z"/>
                <w:rFonts w:ascii="Calibri" w:eastAsia="Times New Roman" w:hAnsi="Calibri" w:cs="Calibri"/>
                <w:color w:val="000000"/>
                <w:sz w:val="22"/>
              </w:rPr>
            </w:pPr>
            <w:del w:id="3589" w:author="Nate Bachmeier [AWS-SA]" w:date="2023-05-04T18:11:00Z">
              <w:r w:rsidRPr="00E16572" w:rsidDel="009C19DC">
                <w:rPr>
                  <w:rFonts w:ascii="Calibri" w:eastAsia="Times New Roman" w:hAnsi="Calibri" w:cs="Calibri"/>
                  <w:color w:val="000000"/>
                  <w:sz w:val="22"/>
                </w:rPr>
                <w:delText>623</w:delText>
              </w:r>
            </w:del>
          </w:p>
        </w:tc>
      </w:tr>
      <w:tr w:rsidR="00E16572" w:rsidRPr="00E16572" w:rsidDel="009C19DC" w14:paraId="28BF7BDB" w14:textId="18B76BCD" w:rsidTr="00B21582">
        <w:trPr>
          <w:cnfStyle w:val="000000100000" w:firstRow="0" w:lastRow="0" w:firstColumn="0" w:lastColumn="0" w:oddVBand="0" w:evenVBand="0" w:oddHBand="1" w:evenHBand="0" w:firstRowFirstColumn="0" w:firstRowLastColumn="0" w:lastRowFirstColumn="0" w:lastRowLastColumn="0"/>
          <w:trHeight w:val="300"/>
          <w:del w:id="35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5BE59C92" w:rsidR="00E16572" w:rsidRPr="00B21582" w:rsidDel="009C19DC" w:rsidRDefault="00E16572" w:rsidP="00E16572">
            <w:pPr>
              <w:spacing w:line="240" w:lineRule="auto"/>
              <w:ind w:firstLine="0"/>
              <w:rPr>
                <w:del w:id="3591" w:author="Nate Bachmeier [AWS-SA]" w:date="2023-05-04T18:11:00Z"/>
                <w:rFonts w:ascii="Calibri" w:eastAsia="Times New Roman" w:hAnsi="Calibri" w:cs="Calibri"/>
                <w:b w:val="0"/>
                <w:bCs w:val="0"/>
                <w:color w:val="000000"/>
                <w:sz w:val="22"/>
              </w:rPr>
            </w:pPr>
            <w:del w:id="3592" w:author="Nate Bachmeier [AWS-SA]" w:date="2023-05-04T18:11:00Z">
              <w:r w:rsidRPr="00E16572" w:rsidDel="009C19DC">
                <w:rPr>
                  <w:rFonts w:ascii="Calibri" w:eastAsia="Times New Roman" w:hAnsi="Calibri" w:cs="Calibri"/>
                  <w:color w:val="000000"/>
                  <w:sz w:val="22"/>
                </w:rPr>
                <w:delText>uncorking champagne</w:delText>
              </w:r>
            </w:del>
          </w:p>
        </w:tc>
        <w:tc>
          <w:tcPr>
            <w:tcW w:w="5348" w:type="dxa"/>
            <w:noWrap/>
            <w:hideMark/>
          </w:tcPr>
          <w:p w14:paraId="7CA6DED5" w14:textId="31A16BF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93" w:author="Nate Bachmeier [AWS-SA]" w:date="2023-05-04T18:11:00Z"/>
                <w:rFonts w:ascii="Calibri" w:eastAsia="Times New Roman" w:hAnsi="Calibri" w:cs="Calibri"/>
                <w:color w:val="000000"/>
                <w:sz w:val="22"/>
              </w:rPr>
            </w:pPr>
            <w:del w:id="3594" w:author="Nate Bachmeier [AWS-SA]" w:date="2023-05-04T18:11:00Z">
              <w:r w:rsidRPr="00E16572" w:rsidDel="009C19DC">
                <w:rPr>
                  <w:rFonts w:ascii="Calibri" w:eastAsia="Times New Roman" w:hAnsi="Calibri" w:cs="Calibri"/>
                  <w:color w:val="000000"/>
                  <w:sz w:val="22"/>
                </w:rPr>
                <w:delText>499</w:delText>
              </w:r>
            </w:del>
          </w:p>
        </w:tc>
      </w:tr>
      <w:tr w:rsidR="00E16572" w:rsidRPr="00E16572" w:rsidDel="009C19DC" w14:paraId="774A0A98" w14:textId="0C8F0307" w:rsidTr="00B21582">
        <w:trPr>
          <w:trHeight w:val="300"/>
          <w:del w:id="35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12BB7F60" w:rsidR="00E16572" w:rsidRPr="00B21582" w:rsidDel="009C19DC" w:rsidRDefault="00E16572" w:rsidP="00E16572">
            <w:pPr>
              <w:spacing w:line="240" w:lineRule="auto"/>
              <w:ind w:firstLine="0"/>
              <w:rPr>
                <w:del w:id="3596" w:author="Nate Bachmeier [AWS-SA]" w:date="2023-05-04T18:11:00Z"/>
                <w:rFonts w:ascii="Calibri" w:eastAsia="Times New Roman" w:hAnsi="Calibri" w:cs="Calibri"/>
                <w:b w:val="0"/>
                <w:bCs w:val="0"/>
                <w:color w:val="000000"/>
                <w:sz w:val="22"/>
              </w:rPr>
            </w:pPr>
            <w:del w:id="3597" w:author="Nate Bachmeier [AWS-SA]" w:date="2023-05-04T18:11:00Z">
              <w:r w:rsidRPr="00E16572" w:rsidDel="009C19DC">
                <w:rPr>
                  <w:rFonts w:ascii="Calibri" w:eastAsia="Times New Roman" w:hAnsi="Calibri" w:cs="Calibri"/>
                  <w:color w:val="000000"/>
                  <w:sz w:val="22"/>
                </w:rPr>
                <w:delText>unloading truck</w:delText>
              </w:r>
            </w:del>
          </w:p>
        </w:tc>
        <w:tc>
          <w:tcPr>
            <w:tcW w:w="5348" w:type="dxa"/>
            <w:noWrap/>
            <w:hideMark/>
          </w:tcPr>
          <w:p w14:paraId="5E22C770" w14:textId="5D29181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98" w:author="Nate Bachmeier [AWS-SA]" w:date="2023-05-04T18:11:00Z"/>
                <w:rFonts w:ascii="Calibri" w:eastAsia="Times New Roman" w:hAnsi="Calibri" w:cs="Calibri"/>
                <w:color w:val="000000"/>
                <w:sz w:val="22"/>
              </w:rPr>
            </w:pPr>
            <w:del w:id="3599" w:author="Nate Bachmeier [AWS-SA]" w:date="2023-05-04T18:11:00Z">
              <w:r w:rsidRPr="00E16572" w:rsidDel="009C19DC">
                <w:rPr>
                  <w:rFonts w:ascii="Calibri" w:eastAsia="Times New Roman" w:hAnsi="Calibri" w:cs="Calibri"/>
                  <w:color w:val="000000"/>
                  <w:sz w:val="22"/>
                </w:rPr>
                <w:delText>556</w:delText>
              </w:r>
            </w:del>
          </w:p>
        </w:tc>
      </w:tr>
      <w:tr w:rsidR="00E16572" w:rsidRPr="00E16572" w:rsidDel="009C19DC" w14:paraId="0624A5BB" w14:textId="2A756C1A" w:rsidTr="00B21582">
        <w:trPr>
          <w:cnfStyle w:val="000000100000" w:firstRow="0" w:lastRow="0" w:firstColumn="0" w:lastColumn="0" w:oddVBand="0" w:evenVBand="0" w:oddHBand="1" w:evenHBand="0" w:firstRowFirstColumn="0" w:firstRowLastColumn="0" w:lastRowFirstColumn="0" w:lastRowLastColumn="0"/>
          <w:trHeight w:val="300"/>
          <w:del w:id="36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2B318847" w:rsidR="00E16572" w:rsidRPr="00B21582" w:rsidDel="009C19DC" w:rsidRDefault="00E16572" w:rsidP="00E16572">
            <w:pPr>
              <w:spacing w:line="240" w:lineRule="auto"/>
              <w:ind w:firstLine="0"/>
              <w:rPr>
                <w:del w:id="3601" w:author="Nate Bachmeier [AWS-SA]" w:date="2023-05-04T18:11:00Z"/>
                <w:rFonts w:ascii="Calibri" w:eastAsia="Times New Roman" w:hAnsi="Calibri" w:cs="Calibri"/>
                <w:b w:val="0"/>
                <w:bCs w:val="0"/>
                <w:color w:val="000000"/>
                <w:sz w:val="22"/>
              </w:rPr>
            </w:pPr>
            <w:del w:id="3602" w:author="Nate Bachmeier [AWS-SA]" w:date="2023-05-04T18:11:00Z">
              <w:r w:rsidRPr="00E16572" w:rsidDel="009C19DC">
                <w:rPr>
                  <w:rFonts w:ascii="Calibri" w:eastAsia="Times New Roman" w:hAnsi="Calibri" w:cs="Calibri"/>
                  <w:color w:val="000000"/>
                  <w:sz w:val="22"/>
                </w:rPr>
                <w:delText>using a microscope</w:delText>
              </w:r>
            </w:del>
          </w:p>
        </w:tc>
        <w:tc>
          <w:tcPr>
            <w:tcW w:w="5348" w:type="dxa"/>
            <w:noWrap/>
            <w:hideMark/>
          </w:tcPr>
          <w:p w14:paraId="10AE349A" w14:textId="62030F7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03" w:author="Nate Bachmeier [AWS-SA]" w:date="2023-05-04T18:11:00Z"/>
                <w:rFonts w:ascii="Calibri" w:eastAsia="Times New Roman" w:hAnsi="Calibri" w:cs="Calibri"/>
                <w:color w:val="000000"/>
                <w:sz w:val="22"/>
              </w:rPr>
            </w:pPr>
            <w:del w:id="3604"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7A2D254C" w14:textId="13205D42" w:rsidTr="00B21582">
        <w:trPr>
          <w:trHeight w:val="300"/>
          <w:del w:id="36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54707E5C" w:rsidR="00E16572" w:rsidRPr="00B21582" w:rsidDel="009C19DC" w:rsidRDefault="00E16572" w:rsidP="00E16572">
            <w:pPr>
              <w:spacing w:line="240" w:lineRule="auto"/>
              <w:ind w:firstLine="0"/>
              <w:rPr>
                <w:del w:id="3606" w:author="Nate Bachmeier [AWS-SA]" w:date="2023-05-04T18:11:00Z"/>
                <w:rFonts w:ascii="Calibri" w:eastAsia="Times New Roman" w:hAnsi="Calibri" w:cs="Calibri"/>
                <w:b w:val="0"/>
                <w:bCs w:val="0"/>
                <w:color w:val="000000"/>
                <w:sz w:val="22"/>
              </w:rPr>
            </w:pPr>
            <w:del w:id="3607" w:author="Nate Bachmeier [AWS-SA]" w:date="2023-05-04T18:11:00Z">
              <w:r w:rsidRPr="00E16572" w:rsidDel="009C19DC">
                <w:rPr>
                  <w:rFonts w:ascii="Calibri" w:eastAsia="Times New Roman" w:hAnsi="Calibri" w:cs="Calibri"/>
                  <w:color w:val="000000"/>
                  <w:sz w:val="22"/>
                </w:rPr>
                <w:delText>using a paint roller</w:delText>
              </w:r>
            </w:del>
          </w:p>
        </w:tc>
        <w:tc>
          <w:tcPr>
            <w:tcW w:w="5348" w:type="dxa"/>
            <w:noWrap/>
            <w:hideMark/>
          </w:tcPr>
          <w:p w14:paraId="7FDA70FA" w14:textId="43FE702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08" w:author="Nate Bachmeier [AWS-SA]" w:date="2023-05-04T18:11:00Z"/>
                <w:rFonts w:ascii="Calibri" w:eastAsia="Times New Roman" w:hAnsi="Calibri" w:cs="Calibri"/>
                <w:color w:val="000000"/>
                <w:sz w:val="22"/>
              </w:rPr>
            </w:pPr>
            <w:del w:id="3609" w:author="Nate Bachmeier [AWS-SA]" w:date="2023-05-04T18:11:00Z">
              <w:r w:rsidRPr="00E16572" w:rsidDel="009C19DC">
                <w:rPr>
                  <w:rFonts w:ascii="Calibri" w:eastAsia="Times New Roman" w:hAnsi="Calibri" w:cs="Calibri"/>
                  <w:color w:val="000000"/>
                  <w:sz w:val="22"/>
                </w:rPr>
                <w:delText>559</w:delText>
              </w:r>
            </w:del>
          </w:p>
        </w:tc>
      </w:tr>
      <w:tr w:rsidR="00E16572" w:rsidRPr="00E16572" w:rsidDel="009C19DC" w14:paraId="25A559ED" w14:textId="087BA672" w:rsidTr="00B21582">
        <w:trPr>
          <w:cnfStyle w:val="000000100000" w:firstRow="0" w:lastRow="0" w:firstColumn="0" w:lastColumn="0" w:oddVBand="0" w:evenVBand="0" w:oddHBand="1" w:evenHBand="0" w:firstRowFirstColumn="0" w:firstRowLastColumn="0" w:lastRowFirstColumn="0" w:lastRowLastColumn="0"/>
          <w:trHeight w:val="300"/>
          <w:del w:id="36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1CB486F0" w:rsidR="00E16572" w:rsidRPr="00B21582" w:rsidDel="009C19DC" w:rsidRDefault="00E16572" w:rsidP="00E16572">
            <w:pPr>
              <w:spacing w:line="240" w:lineRule="auto"/>
              <w:ind w:firstLine="0"/>
              <w:rPr>
                <w:del w:id="3611" w:author="Nate Bachmeier [AWS-SA]" w:date="2023-05-04T18:11:00Z"/>
                <w:rFonts w:ascii="Calibri" w:eastAsia="Times New Roman" w:hAnsi="Calibri" w:cs="Calibri"/>
                <w:b w:val="0"/>
                <w:bCs w:val="0"/>
                <w:color w:val="000000"/>
                <w:sz w:val="22"/>
              </w:rPr>
            </w:pPr>
            <w:del w:id="3612" w:author="Nate Bachmeier [AWS-SA]" w:date="2023-05-04T18:11:00Z">
              <w:r w:rsidRPr="00E16572" w:rsidDel="009C19DC">
                <w:rPr>
                  <w:rFonts w:ascii="Calibri" w:eastAsia="Times New Roman" w:hAnsi="Calibri" w:cs="Calibri"/>
                  <w:color w:val="000000"/>
                  <w:sz w:val="22"/>
                </w:rPr>
                <w:delText>using a power drill</w:delText>
              </w:r>
            </w:del>
          </w:p>
        </w:tc>
        <w:tc>
          <w:tcPr>
            <w:tcW w:w="5348" w:type="dxa"/>
            <w:noWrap/>
            <w:hideMark/>
          </w:tcPr>
          <w:p w14:paraId="6C3E1B2C" w14:textId="03D4743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13" w:author="Nate Bachmeier [AWS-SA]" w:date="2023-05-04T18:11:00Z"/>
                <w:rFonts w:ascii="Calibri" w:eastAsia="Times New Roman" w:hAnsi="Calibri" w:cs="Calibri"/>
                <w:color w:val="000000"/>
                <w:sz w:val="22"/>
              </w:rPr>
            </w:pPr>
            <w:del w:id="3614" w:author="Nate Bachmeier [AWS-SA]" w:date="2023-05-04T18:11:00Z">
              <w:r w:rsidRPr="00E16572" w:rsidDel="009C19DC">
                <w:rPr>
                  <w:rFonts w:ascii="Calibri" w:eastAsia="Times New Roman" w:hAnsi="Calibri" w:cs="Calibri"/>
                  <w:color w:val="000000"/>
                  <w:sz w:val="22"/>
                </w:rPr>
                <w:delText>503</w:delText>
              </w:r>
            </w:del>
          </w:p>
        </w:tc>
      </w:tr>
      <w:tr w:rsidR="00E16572" w:rsidRPr="00E16572" w:rsidDel="009C19DC" w14:paraId="2C5F1F6E" w14:textId="228A7649" w:rsidTr="00B21582">
        <w:trPr>
          <w:trHeight w:val="300"/>
          <w:del w:id="36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2ED5292C" w:rsidR="00E16572" w:rsidRPr="00B21582" w:rsidDel="009C19DC" w:rsidRDefault="00E16572" w:rsidP="00E16572">
            <w:pPr>
              <w:spacing w:line="240" w:lineRule="auto"/>
              <w:ind w:firstLine="0"/>
              <w:rPr>
                <w:del w:id="3616" w:author="Nate Bachmeier [AWS-SA]" w:date="2023-05-04T18:11:00Z"/>
                <w:rFonts w:ascii="Calibri" w:eastAsia="Times New Roman" w:hAnsi="Calibri" w:cs="Calibri"/>
                <w:b w:val="0"/>
                <w:bCs w:val="0"/>
                <w:color w:val="000000"/>
                <w:sz w:val="22"/>
              </w:rPr>
            </w:pPr>
            <w:del w:id="3617" w:author="Nate Bachmeier [AWS-SA]" w:date="2023-05-04T18:11:00Z">
              <w:r w:rsidRPr="00E16572" w:rsidDel="009C19DC">
                <w:rPr>
                  <w:rFonts w:ascii="Calibri" w:eastAsia="Times New Roman" w:hAnsi="Calibri" w:cs="Calibri"/>
                  <w:color w:val="000000"/>
                  <w:sz w:val="22"/>
                </w:rPr>
                <w:delText>using a sledge hammer</w:delText>
              </w:r>
            </w:del>
          </w:p>
        </w:tc>
        <w:tc>
          <w:tcPr>
            <w:tcW w:w="5348" w:type="dxa"/>
            <w:noWrap/>
            <w:hideMark/>
          </w:tcPr>
          <w:p w14:paraId="30078AA8" w14:textId="0D4EC93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18" w:author="Nate Bachmeier [AWS-SA]" w:date="2023-05-04T18:11:00Z"/>
                <w:rFonts w:ascii="Calibri" w:eastAsia="Times New Roman" w:hAnsi="Calibri" w:cs="Calibri"/>
                <w:color w:val="000000"/>
                <w:sz w:val="22"/>
              </w:rPr>
            </w:pPr>
            <w:del w:id="3619" w:author="Nate Bachmeier [AWS-SA]" w:date="2023-05-04T18:11:00Z">
              <w:r w:rsidRPr="00E16572" w:rsidDel="009C19DC">
                <w:rPr>
                  <w:rFonts w:ascii="Calibri" w:eastAsia="Times New Roman" w:hAnsi="Calibri" w:cs="Calibri"/>
                  <w:color w:val="000000"/>
                  <w:sz w:val="22"/>
                </w:rPr>
                <w:delText>680</w:delText>
              </w:r>
            </w:del>
          </w:p>
        </w:tc>
      </w:tr>
      <w:tr w:rsidR="00E16572" w:rsidRPr="00E16572" w:rsidDel="009C19DC" w14:paraId="1034C669" w14:textId="5A12E9B5" w:rsidTr="00B21582">
        <w:trPr>
          <w:cnfStyle w:val="000000100000" w:firstRow="0" w:lastRow="0" w:firstColumn="0" w:lastColumn="0" w:oddVBand="0" w:evenVBand="0" w:oddHBand="1" w:evenHBand="0" w:firstRowFirstColumn="0" w:firstRowLastColumn="0" w:lastRowFirstColumn="0" w:lastRowLastColumn="0"/>
          <w:trHeight w:val="300"/>
          <w:del w:id="36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5AA41935" w:rsidR="00E16572" w:rsidRPr="00B21582" w:rsidDel="009C19DC" w:rsidRDefault="00E16572" w:rsidP="00E16572">
            <w:pPr>
              <w:spacing w:line="240" w:lineRule="auto"/>
              <w:ind w:firstLine="0"/>
              <w:rPr>
                <w:del w:id="3621" w:author="Nate Bachmeier [AWS-SA]" w:date="2023-05-04T18:11:00Z"/>
                <w:rFonts w:ascii="Calibri" w:eastAsia="Times New Roman" w:hAnsi="Calibri" w:cs="Calibri"/>
                <w:b w:val="0"/>
                <w:bCs w:val="0"/>
                <w:color w:val="000000"/>
                <w:sz w:val="22"/>
              </w:rPr>
            </w:pPr>
            <w:del w:id="3622" w:author="Nate Bachmeier [AWS-SA]" w:date="2023-05-04T18:11:00Z">
              <w:r w:rsidRPr="00E16572" w:rsidDel="009C19DC">
                <w:rPr>
                  <w:rFonts w:ascii="Calibri" w:eastAsia="Times New Roman" w:hAnsi="Calibri" w:cs="Calibri"/>
                  <w:color w:val="000000"/>
                  <w:sz w:val="22"/>
                </w:rPr>
                <w:delText>using a wrench</w:delText>
              </w:r>
            </w:del>
          </w:p>
        </w:tc>
        <w:tc>
          <w:tcPr>
            <w:tcW w:w="5348" w:type="dxa"/>
            <w:noWrap/>
            <w:hideMark/>
          </w:tcPr>
          <w:p w14:paraId="007128BF" w14:textId="021AD2B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23" w:author="Nate Bachmeier [AWS-SA]" w:date="2023-05-04T18:11:00Z"/>
                <w:rFonts w:ascii="Calibri" w:eastAsia="Times New Roman" w:hAnsi="Calibri" w:cs="Calibri"/>
                <w:color w:val="000000"/>
                <w:sz w:val="22"/>
              </w:rPr>
            </w:pPr>
            <w:del w:id="3624" w:author="Nate Bachmeier [AWS-SA]" w:date="2023-05-04T18:11:00Z">
              <w:r w:rsidRPr="00E16572" w:rsidDel="009C19DC">
                <w:rPr>
                  <w:rFonts w:ascii="Calibri" w:eastAsia="Times New Roman" w:hAnsi="Calibri" w:cs="Calibri"/>
                  <w:color w:val="000000"/>
                  <w:sz w:val="22"/>
                </w:rPr>
                <w:delText>527</w:delText>
              </w:r>
            </w:del>
          </w:p>
        </w:tc>
      </w:tr>
      <w:tr w:rsidR="00E16572" w:rsidRPr="00E16572" w:rsidDel="009C19DC" w14:paraId="2FB0DEAC" w14:textId="2555C28E" w:rsidTr="00B21582">
        <w:trPr>
          <w:trHeight w:val="300"/>
          <w:del w:id="36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045F5D1" w:rsidR="00E16572" w:rsidRPr="00B21582" w:rsidDel="009C19DC" w:rsidRDefault="00E16572" w:rsidP="00E16572">
            <w:pPr>
              <w:spacing w:line="240" w:lineRule="auto"/>
              <w:ind w:firstLine="0"/>
              <w:rPr>
                <w:del w:id="3626" w:author="Nate Bachmeier [AWS-SA]" w:date="2023-05-04T18:11:00Z"/>
                <w:rFonts w:ascii="Calibri" w:eastAsia="Times New Roman" w:hAnsi="Calibri" w:cs="Calibri"/>
                <w:b w:val="0"/>
                <w:bCs w:val="0"/>
                <w:color w:val="000000"/>
                <w:sz w:val="22"/>
              </w:rPr>
            </w:pPr>
            <w:del w:id="3627" w:author="Nate Bachmeier [AWS-SA]" w:date="2023-05-04T18:11:00Z">
              <w:r w:rsidRPr="00E16572" w:rsidDel="009C19DC">
                <w:rPr>
                  <w:rFonts w:ascii="Calibri" w:eastAsia="Times New Roman" w:hAnsi="Calibri" w:cs="Calibri"/>
                  <w:color w:val="000000"/>
                  <w:sz w:val="22"/>
                </w:rPr>
                <w:delText>using atm</w:delText>
              </w:r>
            </w:del>
          </w:p>
        </w:tc>
        <w:tc>
          <w:tcPr>
            <w:tcW w:w="5348" w:type="dxa"/>
            <w:noWrap/>
            <w:hideMark/>
          </w:tcPr>
          <w:p w14:paraId="17B5ACBF" w14:textId="26C9C34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28" w:author="Nate Bachmeier [AWS-SA]" w:date="2023-05-04T18:11:00Z"/>
                <w:rFonts w:ascii="Calibri" w:eastAsia="Times New Roman" w:hAnsi="Calibri" w:cs="Calibri"/>
                <w:color w:val="000000"/>
                <w:sz w:val="22"/>
              </w:rPr>
            </w:pPr>
            <w:del w:id="3629" w:author="Nate Bachmeier [AWS-SA]" w:date="2023-05-04T18:11:00Z">
              <w:r w:rsidRPr="00E16572" w:rsidDel="009C19DC">
                <w:rPr>
                  <w:rFonts w:ascii="Calibri" w:eastAsia="Times New Roman" w:hAnsi="Calibri" w:cs="Calibri"/>
                  <w:color w:val="000000"/>
                  <w:sz w:val="22"/>
                </w:rPr>
                <w:delText>526</w:delText>
              </w:r>
            </w:del>
          </w:p>
        </w:tc>
      </w:tr>
      <w:tr w:rsidR="00E16572" w:rsidRPr="00E16572" w:rsidDel="009C19DC" w14:paraId="7A4B08B2" w14:textId="219FAEE2" w:rsidTr="00B21582">
        <w:trPr>
          <w:cnfStyle w:val="000000100000" w:firstRow="0" w:lastRow="0" w:firstColumn="0" w:lastColumn="0" w:oddVBand="0" w:evenVBand="0" w:oddHBand="1" w:evenHBand="0" w:firstRowFirstColumn="0" w:firstRowLastColumn="0" w:lastRowFirstColumn="0" w:lastRowLastColumn="0"/>
          <w:trHeight w:val="300"/>
          <w:del w:id="36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61AE67AC" w:rsidR="00E16572" w:rsidRPr="00B21582" w:rsidDel="009C19DC" w:rsidRDefault="00E16572" w:rsidP="00E16572">
            <w:pPr>
              <w:spacing w:line="240" w:lineRule="auto"/>
              <w:ind w:firstLine="0"/>
              <w:rPr>
                <w:del w:id="3631" w:author="Nate Bachmeier [AWS-SA]" w:date="2023-05-04T18:11:00Z"/>
                <w:rFonts w:ascii="Calibri" w:eastAsia="Times New Roman" w:hAnsi="Calibri" w:cs="Calibri"/>
                <w:b w:val="0"/>
                <w:bCs w:val="0"/>
                <w:color w:val="000000"/>
                <w:sz w:val="22"/>
              </w:rPr>
            </w:pPr>
            <w:del w:id="3632" w:author="Nate Bachmeier [AWS-SA]" w:date="2023-05-04T18:11:00Z">
              <w:r w:rsidRPr="00E16572" w:rsidDel="009C19DC">
                <w:rPr>
                  <w:rFonts w:ascii="Calibri" w:eastAsia="Times New Roman" w:hAnsi="Calibri" w:cs="Calibri"/>
                  <w:color w:val="000000"/>
                  <w:sz w:val="22"/>
                </w:rPr>
                <w:delText>using bagging machine</w:delText>
              </w:r>
            </w:del>
          </w:p>
        </w:tc>
        <w:tc>
          <w:tcPr>
            <w:tcW w:w="5348" w:type="dxa"/>
            <w:noWrap/>
            <w:hideMark/>
          </w:tcPr>
          <w:p w14:paraId="5C4C6852" w14:textId="00FDBF4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33" w:author="Nate Bachmeier [AWS-SA]" w:date="2023-05-04T18:11:00Z"/>
                <w:rFonts w:ascii="Calibri" w:eastAsia="Times New Roman" w:hAnsi="Calibri" w:cs="Calibri"/>
                <w:color w:val="000000"/>
                <w:sz w:val="22"/>
              </w:rPr>
            </w:pPr>
            <w:del w:id="3634" w:author="Nate Bachmeier [AWS-SA]" w:date="2023-05-04T18:11:00Z">
              <w:r w:rsidRPr="00E16572" w:rsidDel="009C19DC">
                <w:rPr>
                  <w:rFonts w:ascii="Calibri" w:eastAsia="Times New Roman" w:hAnsi="Calibri" w:cs="Calibri"/>
                  <w:color w:val="000000"/>
                  <w:sz w:val="22"/>
                </w:rPr>
                <w:delText>605</w:delText>
              </w:r>
            </w:del>
          </w:p>
        </w:tc>
      </w:tr>
      <w:tr w:rsidR="00E16572" w:rsidRPr="00E16572" w:rsidDel="009C19DC" w14:paraId="031BEC2A" w14:textId="28767BBC" w:rsidTr="00B21582">
        <w:trPr>
          <w:trHeight w:val="300"/>
          <w:del w:id="36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016EEA2D" w:rsidR="00E16572" w:rsidRPr="00B21582" w:rsidDel="009C19DC" w:rsidRDefault="00E16572" w:rsidP="00E16572">
            <w:pPr>
              <w:spacing w:line="240" w:lineRule="auto"/>
              <w:ind w:firstLine="0"/>
              <w:rPr>
                <w:del w:id="3636" w:author="Nate Bachmeier [AWS-SA]" w:date="2023-05-04T18:11:00Z"/>
                <w:rFonts w:ascii="Calibri" w:eastAsia="Times New Roman" w:hAnsi="Calibri" w:cs="Calibri"/>
                <w:b w:val="0"/>
                <w:bCs w:val="0"/>
                <w:color w:val="000000"/>
                <w:sz w:val="22"/>
              </w:rPr>
            </w:pPr>
            <w:del w:id="3637" w:author="Nate Bachmeier [AWS-SA]" w:date="2023-05-04T18:11:00Z">
              <w:r w:rsidRPr="00E16572" w:rsidDel="009C19DC">
                <w:rPr>
                  <w:rFonts w:ascii="Calibri" w:eastAsia="Times New Roman" w:hAnsi="Calibri" w:cs="Calibri"/>
                  <w:color w:val="000000"/>
                  <w:sz w:val="22"/>
                </w:rPr>
                <w:delText>using circular saw</w:delText>
              </w:r>
            </w:del>
          </w:p>
        </w:tc>
        <w:tc>
          <w:tcPr>
            <w:tcW w:w="5348" w:type="dxa"/>
            <w:noWrap/>
            <w:hideMark/>
          </w:tcPr>
          <w:p w14:paraId="3F74E903" w14:textId="6A85C2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38" w:author="Nate Bachmeier [AWS-SA]" w:date="2023-05-04T18:11:00Z"/>
                <w:rFonts w:ascii="Calibri" w:eastAsia="Times New Roman" w:hAnsi="Calibri" w:cs="Calibri"/>
                <w:color w:val="000000"/>
                <w:sz w:val="22"/>
              </w:rPr>
            </w:pPr>
            <w:del w:id="3639" w:author="Nate Bachmeier [AWS-SA]" w:date="2023-05-04T18:11:00Z">
              <w:r w:rsidRPr="00E16572" w:rsidDel="009C19DC">
                <w:rPr>
                  <w:rFonts w:ascii="Calibri" w:eastAsia="Times New Roman" w:hAnsi="Calibri" w:cs="Calibri"/>
                  <w:color w:val="000000"/>
                  <w:sz w:val="22"/>
                </w:rPr>
                <w:delText>486</w:delText>
              </w:r>
            </w:del>
          </w:p>
        </w:tc>
      </w:tr>
      <w:tr w:rsidR="00E16572" w:rsidRPr="00E16572" w:rsidDel="009C19DC" w14:paraId="4BF0DCA3" w14:textId="6F763F4E" w:rsidTr="00B21582">
        <w:trPr>
          <w:cnfStyle w:val="000000100000" w:firstRow="0" w:lastRow="0" w:firstColumn="0" w:lastColumn="0" w:oddVBand="0" w:evenVBand="0" w:oddHBand="1" w:evenHBand="0" w:firstRowFirstColumn="0" w:firstRowLastColumn="0" w:lastRowFirstColumn="0" w:lastRowLastColumn="0"/>
          <w:trHeight w:val="300"/>
          <w:del w:id="36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0D40B01D" w:rsidR="00E16572" w:rsidRPr="00B21582" w:rsidDel="009C19DC" w:rsidRDefault="00E16572" w:rsidP="00E16572">
            <w:pPr>
              <w:spacing w:line="240" w:lineRule="auto"/>
              <w:ind w:firstLine="0"/>
              <w:rPr>
                <w:del w:id="3641" w:author="Nate Bachmeier [AWS-SA]" w:date="2023-05-04T18:11:00Z"/>
                <w:rFonts w:ascii="Calibri" w:eastAsia="Times New Roman" w:hAnsi="Calibri" w:cs="Calibri"/>
                <w:b w:val="0"/>
                <w:bCs w:val="0"/>
                <w:color w:val="000000"/>
                <w:sz w:val="22"/>
              </w:rPr>
            </w:pPr>
            <w:del w:id="3642" w:author="Nate Bachmeier [AWS-SA]" w:date="2023-05-04T18:11:00Z">
              <w:r w:rsidRPr="00E16572" w:rsidDel="009C19DC">
                <w:rPr>
                  <w:rFonts w:ascii="Calibri" w:eastAsia="Times New Roman" w:hAnsi="Calibri" w:cs="Calibri"/>
                  <w:color w:val="000000"/>
                  <w:sz w:val="22"/>
                </w:rPr>
                <w:delText>using inhaler</w:delText>
              </w:r>
            </w:del>
          </w:p>
        </w:tc>
        <w:tc>
          <w:tcPr>
            <w:tcW w:w="5348" w:type="dxa"/>
            <w:noWrap/>
            <w:hideMark/>
          </w:tcPr>
          <w:p w14:paraId="63C65D29" w14:textId="72422AF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43" w:author="Nate Bachmeier [AWS-SA]" w:date="2023-05-04T18:11:00Z"/>
                <w:rFonts w:ascii="Calibri" w:eastAsia="Times New Roman" w:hAnsi="Calibri" w:cs="Calibri"/>
                <w:color w:val="000000"/>
                <w:sz w:val="22"/>
              </w:rPr>
            </w:pPr>
            <w:del w:id="3644" w:author="Nate Bachmeier [AWS-SA]" w:date="2023-05-04T18:11:00Z">
              <w:r w:rsidRPr="00E16572" w:rsidDel="009C19DC">
                <w:rPr>
                  <w:rFonts w:ascii="Calibri" w:eastAsia="Times New Roman" w:hAnsi="Calibri" w:cs="Calibri"/>
                  <w:color w:val="000000"/>
                  <w:sz w:val="22"/>
                </w:rPr>
                <w:delText>513</w:delText>
              </w:r>
            </w:del>
          </w:p>
        </w:tc>
      </w:tr>
      <w:tr w:rsidR="00E16572" w:rsidRPr="00E16572" w:rsidDel="009C19DC" w14:paraId="760B6AD7" w14:textId="2E0EEAE0" w:rsidTr="00B21582">
        <w:trPr>
          <w:trHeight w:val="300"/>
          <w:del w:id="36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6F62DD91" w:rsidR="00E16572" w:rsidRPr="00B21582" w:rsidDel="009C19DC" w:rsidRDefault="00E16572" w:rsidP="00E16572">
            <w:pPr>
              <w:spacing w:line="240" w:lineRule="auto"/>
              <w:ind w:firstLine="0"/>
              <w:rPr>
                <w:del w:id="3646" w:author="Nate Bachmeier [AWS-SA]" w:date="2023-05-04T18:11:00Z"/>
                <w:rFonts w:ascii="Calibri" w:eastAsia="Times New Roman" w:hAnsi="Calibri" w:cs="Calibri"/>
                <w:b w:val="0"/>
                <w:bCs w:val="0"/>
                <w:color w:val="000000"/>
                <w:sz w:val="22"/>
              </w:rPr>
            </w:pPr>
            <w:del w:id="3647" w:author="Nate Bachmeier [AWS-SA]" w:date="2023-05-04T18:11:00Z">
              <w:r w:rsidRPr="00E16572" w:rsidDel="009C19DC">
                <w:rPr>
                  <w:rFonts w:ascii="Calibri" w:eastAsia="Times New Roman" w:hAnsi="Calibri" w:cs="Calibri"/>
                  <w:color w:val="000000"/>
                  <w:sz w:val="22"/>
                </w:rPr>
                <w:delText>using megaphone</w:delText>
              </w:r>
            </w:del>
          </w:p>
        </w:tc>
        <w:tc>
          <w:tcPr>
            <w:tcW w:w="5348" w:type="dxa"/>
            <w:noWrap/>
            <w:hideMark/>
          </w:tcPr>
          <w:p w14:paraId="195892FB" w14:textId="6FF1E5E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48" w:author="Nate Bachmeier [AWS-SA]" w:date="2023-05-04T18:11:00Z"/>
                <w:rFonts w:ascii="Calibri" w:eastAsia="Times New Roman" w:hAnsi="Calibri" w:cs="Calibri"/>
                <w:color w:val="000000"/>
                <w:sz w:val="22"/>
              </w:rPr>
            </w:pPr>
            <w:del w:id="3649"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70EE7470" w14:textId="5852E622" w:rsidTr="00B21582">
        <w:trPr>
          <w:cnfStyle w:val="000000100000" w:firstRow="0" w:lastRow="0" w:firstColumn="0" w:lastColumn="0" w:oddVBand="0" w:evenVBand="0" w:oddHBand="1" w:evenHBand="0" w:firstRowFirstColumn="0" w:firstRowLastColumn="0" w:lastRowFirstColumn="0" w:lastRowLastColumn="0"/>
          <w:trHeight w:val="300"/>
          <w:del w:id="36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1F5D3EE6" w:rsidR="00E16572" w:rsidRPr="00B21582" w:rsidDel="009C19DC" w:rsidRDefault="00E16572" w:rsidP="00E16572">
            <w:pPr>
              <w:spacing w:line="240" w:lineRule="auto"/>
              <w:ind w:firstLine="0"/>
              <w:rPr>
                <w:del w:id="3651" w:author="Nate Bachmeier [AWS-SA]" w:date="2023-05-04T18:11:00Z"/>
                <w:rFonts w:ascii="Calibri" w:eastAsia="Times New Roman" w:hAnsi="Calibri" w:cs="Calibri"/>
                <w:b w:val="0"/>
                <w:bCs w:val="0"/>
                <w:color w:val="000000"/>
                <w:sz w:val="22"/>
              </w:rPr>
            </w:pPr>
            <w:del w:id="3652" w:author="Nate Bachmeier [AWS-SA]" w:date="2023-05-04T18:11:00Z">
              <w:r w:rsidRPr="00E16572" w:rsidDel="009C19DC">
                <w:rPr>
                  <w:rFonts w:ascii="Calibri" w:eastAsia="Times New Roman" w:hAnsi="Calibri" w:cs="Calibri"/>
                  <w:color w:val="000000"/>
                  <w:sz w:val="22"/>
                </w:rPr>
                <w:delText>using puppets</w:delText>
              </w:r>
            </w:del>
          </w:p>
        </w:tc>
        <w:tc>
          <w:tcPr>
            <w:tcW w:w="5348" w:type="dxa"/>
            <w:noWrap/>
            <w:hideMark/>
          </w:tcPr>
          <w:p w14:paraId="632DD919" w14:textId="373A72C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53" w:author="Nate Bachmeier [AWS-SA]" w:date="2023-05-04T18:11:00Z"/>
                <w:rFonts w:ascii="Calibri" w:eastAsia="Times New Roman" w:hAnsi="Calibri" w:cs="Calibri"/>
                <w:color w:val="000000"/>
                <w:sz w:val="22"/>
              </w:rPr>
            </w:pPr>
            <w:del w:id="3654" w:author="Nate Bachmeier [AWS-SA]" w:date="2023-05-04T18:11:00Z">
              <w:r w:rsidRPr="00E16572" w:rsidDel="009C19DC">
                <w:rPr>
                  <w:rFonts w:ascii="Calibri" w:eastAsia="Times New Roman" w:hAnsi="Calibri" w:cs="Calibri"/>
                  <w:color w:val="000000"/>
                  <w:sz w:val="22"/>
                </w:rPr>
                <w:delText>649</w:delText>
              </w:r>
            </w:del>
          </w:p>
        </w:tc>
      </w:tr>
      <w:tr w:rsidR="00E16572" w:rsidRPr="00E16572" w:rsidDel="009C19DC" w14:paraId="192BE2B9" w14:textId="19E358A7" w:rsidTr="00B21582">
        <w:trPr>
          <w:trHeight w:val="300"/>
          <w:del w:id="36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4189480D" w:rsidR="00E16572" w:rsidRPr="00B21582" w:rsidDel="009C19DC" w:rsidRDefault="00E16572" w:rsidP="00E16572">
            <w:pPr>
              <w:spacing w:line="240" w:lineRule="auto"/>
              <w:ind w:firstLine="0"/>
              <w:rPr>
                <w:del w:id="3656" w:author="Nate Bachmeier [AWS-SA]" w:date="2023-05-04T18:11:00Z"/>
                <w:rFonts w:ascii="Calibri" w:eastAsia="Times New Roman" w:hAnsi="Calibri" w:cs="Calibri"/>
                <w:b w:val="0"/>
                <w:bCs w:val="0"/>
                <w:color w:val="000000"/>
                <w:sz w:val="22"/>
              </w:rPr>
            </w:pPr>
            <w:del w:id="3657" w:author="Nate Bachmeier [AWS-SA]" w:date="2023-05-04T18:11:00Z">
              <w:r w:rsidRPr="00E16572" w:rsidDel="009C19DC">
                <w:rPr>
                  <w:rFonts w:ascii="Calibri" w:eastAsia="Times New Roman" w:hAnsi="Calibri" w:cs="Calibri"/>
                  <w:color w:val="000000"/>
                  <w:sz w:val="22"/>
                </w:rPr>
                <w:delText>using remote controller (not gaming)</w:delText>
              </w:r>
            </w:del>
          </w:p>
        </w:tc>
        <w:tc>
          <w:tcPr>
            <w:tcW w:w="5348" w:type="dxa"/>
            <w:noWrap/>
            <w:hideMark/>
          </w:tcPr>
          <w:p w14:paraId="213213BC" w14:textId="27A256A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58" w:author="Nate Bachmeier [AWS-SA]" w:date="2023-05-04T18:11:00Z"/>
                <w:rFonts w:ascii="Calibri" w:eastAsia="Times New Roman" w:hAnsi="Calibri" w:cs="Calibri"/>
                <w:color w:val="000000"/>
                <w:sz w:val="22"/>
              </w:rPr>
            </w:pPr>
            <w:del w:id="3659" w:author="Nate Bachmeier [AWS-SA]" w:date="2023-05-04T18:11:00Z">
              <w:r w:rsidRPr="00E16572" w:rsidDel="009C19DC">
                <w:rPr>
                  <w:rFonts w:ascii="Calibri" w:eastAsia="Times New Roman" w:hAnsi="Calibri" w:cs="Calibri"/>
                  <w:color w:val="000000"/>
                  <w:sz w:val="22"/>
                </w:rPr>
                <w:delText>703</w:delText>
              </w:r>
            </w:del>
          </w:p>
        </w:tc>
      </w:tr>
      <w:tr w:rsidR="00E16572" w:rsidRPr="00E16572" w:rsidDel="009C19DC" w14:paraId="72B5A919" w14:textId="535D7AC1" w:rsidTr="00B21582">
        <w:trPr>
          <w:cnfStyle w:val="000000100000" w:firstRow="0" w:lastRow="0" w:firstColumn="0" w:lastColumn="0" w:oddVBand="0" w:evenVBand="0" w:oddHBand="1" w:evenHBand="0" w:firstRowFirstColumn="0" w:firstRowLastColumn="0" w:lastRowFirstColumn="0" w:lastRowLastColumn="0"/>
          <w:trHeight w:val="300"/>
          <w:del w:id="36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691C7619" w:rsidR="00E16572" w:rsidRPr="00B21582" w:rsidDel="009C19DC" w:rsidRDefault="00E16572" w:rsidP="00E16572">
            <w:pPr>
              <w:spacing w:line="240" w:lineRule="auto"/>
              <w:ind w:firstLine="0"/>
              <w:rPr>
                <w:del w:id="3661" w:author="Nate Bachmeier [AWS-SA]" w:date="2023-05-04T18:11:00Z"/>
                <w:rFonts w:ascii="Calibri" w:eastAsia="Times New Roman" w:hAnsi="Calibri" w:cs="Calibri"/>
                <w:b w:val="0"/>
                <w:bCs w:val="0"/>
                <w:color w:val="000000"/>
                <w:sz w:val="22"/>
              </w:rPr>
            </w:pPr>
            <w:del w:id="3662" w:author="Nate Bachmeier [AWS-SA]" w:date="2023-05-04T18:11:00Z">
              <w:r w:rsidRPr="00E16572" w:rsidDel="009C19DC">
                <w:rPr>
                  <w:rFonts w:ascii="Calibri" w:eastAsia="Times New Roman" w:hAnsi="Calibri" w:cs="Calibri"/>
                  <w:color w:val="000000"/>
                  <w:sz w:val="22"/>
                </w:rPr>
                <w:delText>using segway</w:delText>
              </w:r>
            </w:del>
          </w:p>
        </w:tc>
        <w:tc>
          <w:tcPr>
            <w:tcW w:w="5348" w:type="dxa"/>
            <w:noWrap/>
            <w:hideMark/>
          </w:tcPr>
          <w:p w14:paraId="4346158D" w14:textId="7CD35B2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63" w:author="Nate Bachmeier [AWS-SA]" w:date="2023-05-04T18:11:00Z"/>
                <w:rFonts w:ascii="Calibri" w:eastAsia="Times New Roman" w:hAnsi="Calibri" w:cs="Calibri"/>
                <w:color w:val="000000"/>
                <w:sz w:val="22"/>
              </w:rPr>
            </w:pPr>
            <w:del w:id="3664" w:author="Nate Bachmeier [AWS-SA]" w:date="2023-05-04T18:11:00Z">
              <w:r w:rsidRPr="00E16572" w:rsidDel="009C19DC">
                <w:rPr>
                  <w:rFonts w:ascii="Calibri" w:eastAsia="Times New Roman" w:hAnsi="Calibri" w:cs="Calibri"/>
                  <w:color w:val="000000"/>
                  <w:sz w:val="22"/>
                </w:rPr>
                <w:delText>729</w:delText>
              </w:r>
            </w:del>
          </w:p>
        </w:tc>
      </w:tr>
      <w:tr w:rsidR="00E16572" w:rsidRPr="00E16572" w:rsidDel="009C19DC" w14:paraId="14B44B32" w14:textId="7CD7AFA8" w:rsidTr="00B21582">
        <w:trPr>
          <w:trHeight w:val="300"/>
          <w:del w:id="36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2A85B824" w:rsidR="00E16572" w:rsidRPr="00B21582" w:rsidDel="009C19DC" w:rsidRDefault="00E16572" w:rsidP="00E16572">
            <w:pPr>
              <w:spacing w:line="240" w:lineRule="auto"/>
              <w:ind w:firstLine="0"/>
              <w:rPr>
                <w:del w:id="3666" w:author="Nate Bachmeier [AWS-SA]" w:date="2023-05-04T18:11:00Z"/>
                <w:rFonts w:ascii="Calibri" w:eastAsia="Times New Roman" w:hAnsi="Calibri" w:cs="Calibri"/>
                <w:b w:val="0"/>
                <w:bCs w:val="0"/>
                <w:color w:val="000000"/>
                <w:sz w:val="22"/>
              </w:rPr>
            </w:pPr>
            <w:del w:id="3667" w:author="Nate Bachmeier [AWS-SA]" w:date="2023-05-04T18:11:00Z">
              <w:r w:rsidRPr="00E16572" w:rsidDel="009C19DC">
                <w:rPr>
                  <w:rFonts w:ascii="Calibri" w:eastAsia="Times New Roman" w:hAnsi="Calibri" w:cs="Calibri"/>
                  <w:color w:val="000000"/>
                  <w:sz w:val="22"/>
                </w:rPr>
                <w:delText>vacuuming car</w:delText>
              </w:r>
            </w:del>
          </w:p>
        </w:tc>
        <w:tc>
          <w:tcPr>
            <w:tcW w:w="5348" w:type="dxa"/>
            <w:noWrap/>
            <w:hideMark/>
          </w:tcPr>
          <w:p w14:paraId="2E6FDE6A" w14:textId="0813DB7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68" w:author="Nate Bachmeier [AWS-SA]" w:date="2023-05-04T18:11:00Z"/>
                <w:rFonts w:ascii="Calibri" w:eastAsia="Times New Roman" w:hAnsi="Calibri" w:cs="Calibri"/>
                <w:color w:val="000000"/>
                <w:sz w:val="22"/>
              </w:rPr>
            </w:pPr>
            <w:del w:id="3669" w:author="Nate Bachmeier [AWS-SA]" w:date="2023-05-04T18:11:00Z">
              <w:r w:rsidRPr="00E16572" w:rsidDel="009C19DC">
                <w:rPr>
                  <w:rFonts w:ascii="Calibri" w:eastAsia="Times New Roman" w:hAnsi="Calibri" w:cs="Calibri"/>
                  <w:color w:val="000000"/>
                  <w:sz w:val="22"/>
                </w:rPr>
                <w:delText>499</w:delText>
              </w:r>
            </w:del>
          </w:p>
        </w:tc>
      </w:tr>
      <w:tr w:rsidR="00E16572" w:rsidRPr="00E16572" w:rsidDel="009C19DC" w14:paraId="6AC6E0AE" w14:textId="76E7C412" w:rsidTr="00B21582">
        <w:trPr>
          <w:cnfStyle w:val="000000100000" w:firstRow="0" w:lastRow="0" w:firstColumn="0" w:lastColumn="0" w:oddVBand="0" w:evenVBand="0" w:oddHBand="1" w:evenHBand="0" w:firstRowFirstColumn="0" w:firstRowLastColumn="0" w:lastRowFirstColumn="0" w:lastRowLastColumn="0"/>
          <w:trHeight w:val="300"/>
          <w:del w:id="36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610A566" w:rsidR="00E16572" w:rsidRPr="00B21582" w:rsidDel="009C19DC" w:rsidRDefault="00E16572" w:rsidP="00E16572">
            <w:pPr>
              <w:spacing w:line="240" w:lineRule="auto"/>
              <w:ind w:firstLine="0"/>
              <w:rPr>
                <w:del w:id="3671" w:author="Nate Bachmeier [AWS-SA]" w:date="2023-05-04T18:11:00Z"/>
                <w:rFonts w:ascii="Calibri" w:eastAsia="Times New Roman" w:hAnsi="Calibri" w:cs="Calibri"/>
                <w:b w:val="0"/>
                <w:bCs w:val="0"/>
                <w:color w:val="000000"/>
                <w:sz w:val="22"/>
              </w:rPr>
            </w:pPr>
            <w:del w:id="3672" w:author="Nate Bachmeier [AWS-SA]" w:date="2023-05-04T18:11:00Z">
              <w:r w:rsidRPr="00E16572" w:rsidDel="009C19DC">
                <w:rPr>
                  <w:rFonts w:ascii="Calibri" w:eastAsia="Times New Roman" w:hAnsi="Calibri" w:cs="Calibri"/>
                  <w:color w:val="000000"/>
                  <w:sz w:val="22"/>
                </w:rPr>
                <w:delText>vacuuming floor</w:delText>
              </w:r>
            </w:del>
          </w:p>
        </w:tc>
        <w:tc>
          <w:tcPr>
            <w:tcW w:w="5348" w:type="dxa"/>
            <w:noWrap/>
            <w:hideMark/>
          </w:tcPr>
          <w:p w14:paraId="467AA98A" w14:textId="3E52508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73" w:author="Nate Bachmeier [AWS-SA]" w:date="2023-05-04T18:11:00Z"/>
                <w:rFonts w:ascii="Calibri" w:eastAsia="Times New Roman" w:hAnsi="Calibri" w:cs="Calibri"/>
                <w:color w:val="000000"/>
                <w:sz w:val="22"/>
              </w:rPr>
            </w:pPr>
            <w:del w:id="3674" w:author="Nate Bachmeier [AWS-SA]" w:date="2023-05-04T18:11:00Z">
              <w:r w:rsidRPr="00E16572" w:rsidDel="009C19DC">
                <w:rPr>
                  <w:rFonts w:ascii="Calibri" w:eastAsia="Times New Roman" w:hAnsi="Calibri" w:cs="Calibri"/>
                  <w:color w:val="000000"/>
                  <w:sz w:val="22"/>
                </w:rPr>
                <w:delText>842</w:delText>
              </w:r>
            </w:del>
          </w:p>
        </w:tc>
      </w:tr>
      <w:tr w:rsidR="00E16572" w:rsidRPr="00E16572" w:rsidDel="009C19DC" w14:paraId="358FC2F4" w14:textId="037CC743" w:rsidTr="00B21582">
        <w:trPr>
          <w:trHeight w:val="300"/>
          <w:del w:id="36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893F1BB" w:rsidR="00E16572" w:rsidRPr="00B21582" w:rsidDel="009C19DC" w:rsidRDefault="00E16572" w:rsidP="00E16572">
            <w:pPr>
              <w:spacing w:line="240" w:lineRule="auto"/>
              <w:ind w:firstLine="0"/>
              <w:rPr>
                <w:del w:id="3676" w:author="Nate Bachmeier [AWS-SA]" w:date="2023-05-04T18:11:00Z"/>
                <w:rFonts w:ascii="Calibri" w:eastAsia="Times New Roman" w:hAnsi="Calibri" w:cs="Calibri"/>
                <w:b w:val="0"/>
                <w:bCs w:val="0"/>
                <w:color w:val="000000"/>
                <w:sz w:val="22"/>
              </w:rPr>
            </w:pPr>
            <w:del w:id="3677" w:author="Nate Bachmeier [AWS-SA]" w:date="2023-05-04T18:11:00Z">
              <w:r w:rsidRPr="00E16572" w:rsidDel="009C19DC">
                <w:rPr>
                  <w:rFonts w:ascii="Calibri" w:eastAsia="Times New Roman" w:hAnsi="Calibri" w:cs="Calibri"/>
                  <w:color w:val="000000"/>
                  <w:sz w:val="22"/>
                </w:rPr>
                <w:delText>visiting the zoo</w:delText>
              </w:r>
            </w:del>
          </w:p>
        </w:tc>
        <w:tc>
          <w:tcPr>
            <w:tcW w:w="5348" w:type="dxa"/>
            <w:noWrap/>
            <w:hideMark/>
          </w:tcPr>
          <w:p w14:paraId="0EA39B76" w14:textId="40BF3C6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78" w:author="Nate Bachmeier [AWS-SA]" w:date="2023-05-04T18:11:00Z"/>
                <w:rFonts w:ascii="Calibri" w:eastAsia="Times New Roman" w:hAnsi="Calibri" w:cs="Calibri"/>
                <w:color w:val="000000"/>
                <w:sz w:val="22"/>
              </w:rPr>
            </w:pPr>
            <w:del w:id="3679" w:author="Nate Bachmeier [AWS-SA]" w:date="2023-05-04T18:11:00Z">
              <w:r w:rsidRPr="00E16572" w:rsidDel="009C19DC">
                <w:rPr>
                  <w:rFonts w:ascii="Calibri" w:eastAsia="Times New Roman" w:hAnsi="Calibri" w:cs="Calibri"/>
                  <w:color w:val="000000"/>
                  <w:sz w:val="22"/>
                </w:rPr>
                <w:delText>642</w:delText>
              </w:r>
            </w:del>
          </w:p>
        </w:tc>
      </w:tr>
      <w:tr w:rsidR="00E16572" w:rsidRPr="00E16572" w:rsidDel="009C19DC" w14:paraId="771E11F7" w14:textId="40CB0980" w:rsidTr="00B21582">
        <w:trPr>
          <w:cnfStyle w:val="000000100000" w:firstRow="0" w:lastRow="0" w:firstColumn="0" w:lastColumn="0" w:oddVBand="0" w:evenVBand="0" w:oddHBand="1" w:evenHBand="0" w:firstRowFirstColumn="0" w:firstRowLastColumn="0" w:lastRowFirstColumn="0" w:lastRowLastColumn="0"/>
          <w:trHeight w:val="300"/>
          <w:del w:id="36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25A55F84" w:rsidR="00E16572" w:rsidRPr="00B21582" w:rsidDel="009C19DC" w:rsidRDefault="00E16572" w:rsidP="00E16572">
            <w:pPr>
              <w:spacing w:line="240" w:lineRule="auto"/>
              <w:ind w:firstLine="0"/>
              <w:rPr>
                <w:del w:id="3681" w:author="Nate Bachmeier [AWS-SA]" w:date="2023-05-04T18:11:00Z"/>
                <w:rFonts w:ascii="Calibri" w:eastAsia="Times New Roman" w:hAnsi="Calibri" w:cs="Calibri"/>
                <w:b w:val="0"/>
                <w:bCs w:val="0"/>
                <w:color w:val="000000"/>
                <w:sz w:val="22"/>
              </w:rPr>
            </w:pPr>
            <w:del w:id="3682" w:author="Nate Bachmeier [AWS-SA]" w:date="2023-05-04T18:11:00Z">
              <w:r w:rsidRPr="00E16572" w:rsidDel="009C19DC">
                <w:rPr>
                  <w:rFonts w:ascii="Calibri" w:eastAsia="Times New Roman" w:hAnsi="Calibri" w:cs="Calibri"/>
                  <w:color w:val="000000"/>
                  <w:sz w:val="22"/>
                </w:rPr>
                <w:delText>wading through mud</w:delText>
              </w:r>
            </w:del>
          </w:p>
        </w:tc>
        <w:tc>
          <w:tcPr>
            <w:tcW w:w="5348" w:type="dxa"/>
            <w:noWrap/>
            <w:hideMark/>
          </w:tcPr>
          <w:p w14:paraId="3CDFF746" w14:textId="5234707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83" w:author="Nate Bachmeier [AWS-SA]" w:date="2023-05-04T18:11:00Z"/>
                <w:rFonts w:ascii="Calibri" w:eastAsia="Times New Roman" w:hAnsi="Calibri" w:cs="Calibri"/>
                <w:color w:val="000000"/>
                <w:sz w:val="22"/>
              </w:rPr>
            </w:pPr>
            <w:del w:id="3684" w:author="Nate Bachmeier [AWS-SA]" w:date="2023-05-04T18:11:00Z">
              <w:r w:rsidRPr="00E16572" w:rsidDel="009C19DC">
                <w:rPr>
                  <w:rFonts w:ascii="Calibri" w:eastAsia="Times New Roman" w:hAnsi="Calibri" w:cs="Calibri"/>
                  <w:color w:val="000000"/>
                  <w:sz w:val="22"/>
                </w:rPr>
                <w:delText>544</w:delText>
              </w:r>
            </w:del>
          </w:p>
        </w:tc>
      </w:tr>
      <w:tr w:rsidR="00E16572" w:rsidRPr="00E16572" w:rsidDel="009C19DC" w14:paraId="65BCFDE0" w14:textId="6B81B996" w:rsidTr="00B21582">
        <w:trPr>
          <w:trHeight w:val="300"/>
          <w:del w:id="36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35041CDF" w:rsidR="00E16572" w:rsidRPr="00B21582" w:rsidDel="009C19DC" w:rsidRDefault="00E16572" w:rsidP="00E16572">
            <w:pPr>
              <w:spacing w:line="240" w:lineRule="auto"/>
              <w:ind w:firstLine="0"/>
              <w:rPr>
                <w:del w:id="3686" w:author="Nate Bachmeier [AWS-SA]" w:date="2023-05-04T18:11:00Z"/>
                <w:rFonts w:ascii="Calibri" w:eastAsia="Times New Roman" w:hAnsi="Calibri" w:cs="Calibri"/>
                <w:b w:val="0"/>
                <w:bCs w:val="0"/>
                <w:color w:val="000000"/>
                <w:sz w:val="22"/>
              </w:rPr>
            </w:pPr>
            <w:del w:id="3687" w:author="Nate Bachmeier [AWS-SA]" w:date="2023-05-04T18:11:00Z">
              <w:r w:rsidRPr="00E16572" w:rsidDel="009C19DC">
                <w:rPr>
                  <w:rFonts w:ascii="Calibri" w:eastAsia="Times New Roman" w:hAnsi="Calibri" w:cs="Calibri"/>
                  <w:color w:val="000000"/>
                  <w:sz w:val="22"/>
                </w:rPr>
                <w:delText>wading through water</w:delText>
              </w:r>
            </w:del>
          </w:p>
        </w:tc>
        <w:tc>
          <w:tcPr>
            <w:tcW w:w="5348" w:type="dxa"/>
            <w:noWrap/>
            <w:hideMark/>
          </w:tcPr>
          <w:p w14:paraId="514F2EA3" w14:textId="635C6B0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88" w:author="Nate Bachmeier [AWS-SA]" w:date="2023-05-04T18:11:00Z"/>
                <w:rFonts w:ascii="Calibri" w:eastAsia="Times New Roman" w:hAnsi="Calibri" w:cs="Calibri"/>
                <w:color w:val="000000"/>
                <w:sz w:val="22"/>
              </w:rPr>
            </w:pPr>
            <w:del w:id="3689" w:author="Nate Bachmeier [AWS-SA]" w:date="2023-05-04T18:11:00Z">
              <w:r w:rsidRPr="00E16572" w:rsidDel="009C19DC">
                <w:rPr>
                  <w:rFonts w:ascii="Calibri" w:eastAsia="Times New Roman" w:hAnsi="Calibri" w:cs="Calibri"/>
                  <w:color w:val="000000"/>
                  <w:sz w:val="22"/>
                </w:rPr>
                <w:delText>530</w:delText>
              </w:r>
            </w:del>
          </w:p>
        </w:tc>
      </w:tr>
      <w:tr w:rsidR="00E16572" w:rsidRPr="00E16572" w:rsidDel="009C19DC" w14:paraId="57628F1A" w14:textId="355854DB" w:rsidTr="00B21582">
        <w:trPr>
          <w:cnfStyle w:val="000000100000" w:firstRow="0" w:lastRow="0" w:firstColumn="0" w:lastColumn="0" w:oddVBand="0" w:evenVBand="0" w:oddHBand="1" w:evenHBand="0" w:firstRowFirstColumn="0" w:firstRowLastColumn="0" w:lastRowFirstColumn="0" w:lastRowLastColumn="0"/>
          <w:trHeight w:val="300"/>
          <w:del w:id="36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6E4E8B96" w:rsidR="00E16572" w:rsidRPr="00B21582" w:rsidDel="009C19DC" w:rsidRDefault="00E16572" w:rsidP="00E16572">
            <w:pPr>
              <w:spacing w:line="240" w:lineRule="auto"/>
              <w:ind w:firstLine="0"/>
              <w:rPr>
                <w:del w:id="3691" w:author="Nate Bachmeier [AWS-SA]" w:date="2023-05-04T18:11:00Z"/>
                <w:rFonts w:ascii="Calibri" w:eastAsia="Times New Roman" w:hAnsi="Calibri" w:cs="Calibri"/>
                <w:b w:val="0"/>
                <w:bCs w:val="0"/>
                <w:color w:val="000000"/>
                <w:sz w:val="22"/>
              </w:rPr>
            </w:pPr>
            <w:del w:id="3692" w:author="Nate Bachmeier [AWS-SA]" w:date="2023-05-04T18:11:00Z">
              <w:r w:rsidRPr="00E16572" w:rsidDel="009C19DC">
                <w:rPr>
                  <w:rFonts w:ascii="Calibri" w:eastAsia="Times New Roman" w:hAnsi="Calibri" w:cs="Calibri"/>
                  <w:color w:val="000000"/>
                  <w:sz w:val="22"/>
                </w:rPr>
                <w:delText>waiting in line</w:delText>
              </w:r>
            </w:del>
          </w:p>
        </w:tc>
        <w:tc>
          <w:tcPr>
            <w:tcW w:w="5348" w:type="dxa"/>
            <w:noWrap/>
            <w:hideMark/>
          </w:tcPr>
          <w:p w14:paraId="0E831FAB" w14:textId="0743211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93" w:author="Nate Bachmeier [AWS-SA]" w:date="2023-05-04T18:11:00Z"/>
                <w:rFonts w:ascii="Calibri" w:eastAsia="Times New Roman" w:hAnsi="Calibri" w:cs="Calibri"/>
                <w:color w:val="000000"/>
                <w:sz w:val="22"/>
              </w:rPr>
            </w:pPr>
            <w:del w:id="3694" w:author="Nate Bachmeier [AWS-SA]" w:date="2023-05-04T18:11:00Z">
              <w:r w:rsidRPr="00E16572" w:rsidDel="009C19DC">
                <w:rPr>
                  <w:rFonts w:ascii="Calibri" w:eastAsia="Times New Roman" w:hAnsi="Calibri" w:cs="Calibri"/>
                  <w:color w:val="000000"/>
                  <w:sz w:val="22"/>
                </w:rPr>
                <w:delText>655</w:delText>
              </w:r>
            </w:del>
          </w:p>
        </w:tc>
      </w:tr>
      <w:tr w:rsidR="00E16572" w:rsidRPr="00E16572" w:rsidDel="009C19DC" w14:paraId="130D6064" w14:textId="061F4166" w:rsidTr="00B21582">
        <w:trPr>
          <w:trHeight w:val="300"/>
          <w:del w:id="36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035411AF" w:rsidR="00E16572" w:rsidRPr="00B21582" w:rsidDel="009C19DC" w:rsidRDefault="00E16572" w:rsidP="00E16572">
            <w:pPr>
              <w:spacing w:line="240" w:lineRule="auto"/>
              <w:ind w:firstLine="0"/>
              <w:rPr>
                <w:del w:id="3696" w:author="Nate Bachmeier [AWS-SA]" w:date="2023-05-04T18:11:00Z"/>
                <w:rFonts w:ascii="Calibri" w:eastAsia="Times New Roman" w:hAnsi="Calibri" w:cs="Calibri"/>
                <w:b w:val="0"/>
                <w:bCs w:val="0"/>
                <w:color w:val="000000"/>
                <w:sz w:val="22"/>
              </w:rPr>
            </w:pPr>
            <w:del w:id="3697" w:author="Nate Bachmeier [AWS-SA]" w:date="2023-05-04T18:11:00Z">
              <w:r w:rsidRPr="00E16572" w:rsidDel="009C19DC">
                <w:rPr>
                  <w:rFonts w:ascii="Calibri" w:eastAsia="Times New Roman" w:hAnsi="Calibri" w:cs="Calibri"/>
                  <w:color w:val="000000"/>
                  <w:sz w:val="22"/>
                </w:rPr>
                <w:delText>waking up</w:delText>
              </w:r>
            </w:del>
          </w:p>
        </w:tc>
        <w:tc>
          <w:tcPr>
            <w:tcW w:w="5348" w:type="dxa"/>
            <w:noWrap/>
            <w:hideMark/>
          </w:tcPr>
          <w:p w14:paraId="011162F1" w14:textId="1B14C03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98" w:author="Nate Bachmeier [AWS-SA]" w:date="2023-05-04T18:11:00Z"/>
                <w:rFonts w:ascii="Calibri" w:eastAsia="Times New Roman" w:hAnsi="Calibri" w:cs="Calibri"/>
                <w:color w:val="000000"/>
                <w:sz w:val="22"/>
              </w:rPr>
            </w:pPr>
            <w:del w:id="3699" w:author="Nate Bachmeier [AWS-SA]" w:date="2023-05-04T18:11:00Z">
              <w:r w:rsidRPr="00E16572" w:rsidDel="009C19DC">
                <w:rPr>
                  <w:rFonts w:ascii="Calibri" w:eastAsia="Times New Roman" w:hAnsi="Calibri" w:cs="Calibri"/>
                  <w:color w:val="000000"/>
                  <w:sz w:val="22"/>
                </w:rPr>
                <w:delText>768</w:delText>
              </w:r>
            </w:del>
          </w:p>
        </w:tc>
      </w:tr>
      <w:tr w:rsidR="00E16572" w:rsidRPr="00E16572" w:rsidDel="009C19DC" w14:paraId="69378A18" w14:textId="0889ED53" w:rsidTr="00B21582">
        <w:trPr>
          <w:cnfStyle w:val="000000100000" w:firstRow="0" w:lastRow="0" w:firstColumn="0" w:lastColumn="0" w:oddVBand="0" w:evenVBand="0" w:oddHBand="1" w:evenHBand="0" w:firstRowFirstColumn="0" w:firstRowLastColumn="0" w:lastRowFirstColumn="0" w:lastRowLastColumn="0"/>
          <w:trHeight w:val="300"/>
          <w:del w:id="37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A9CDAB3" w:rsidR="00E16572" w:rsidRPr="00B21582" w:rsidDel="009C19DC" w:rsidRDefault="00E16572" w:rsidP="00E16572">
            <w:pPr>
              <w:spacing w:line="240" w:lineRule="auto"/>
              <w:ind w:firstLine="0"/>
              <w:rPr>
                <w:del w:id="3701" w:author="Nate Bachmeier [AWS-SA]" w:date="2023-05-04T18:11:00Z"/>
                <w:rFonts w:ascii="Calibri" w:eastAsia="Times New Roman" w:hAnsi="Calibri" w:cs="Calibri"/>
                <w:b w:val="0"/>
                <w:bCs w:val="0"/>
                <w:color w:val="000000"/>
                <w:sz w:val="22"/>
              </w:rPr>
            </w:pPr>
            <w:del w:id="3702" w:author="Nate Bachmeier [AWS-SA]" w:date="2023-05-04T18:11:00Z">
              <w:r w:rsidRPr="00E16572" w:rsidDel="009C19DC">
                <w:rPr>
                  <w:rFonts w:ascii="Calibri" w:eastAsia="Times New Roman" w:hAnsi="Calibri" w:cs="Calibri"/>
                  <w:color w:val="000000"/>
                  <w:sz w:val="22"/>
                </w:rPr>
                <w:delText>walking on stilts</w:delText>
              </w:r>
            </w:del>
          </w:p>
        </w:tc>
        <w:tc>
          <w:tcPr>
            <w:tcW w:w="5348" w:type="dxa"/>
            <w:noWrap/>
            <w:hideMark/>
          </w:tcPr>
          <w:p w14:paraId="058C0F67" w14:textId="16DF1DE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03" w:author="Nate Bachmeier [AWS-SA]" w:date="2023-05-04T18:11:00Z"/>
                <w:rFonts w:ascii="Calibri" w:eastAsia="Times New Roman" w:hAnsi="Calibri" w:cs="Calibri"/>
                <w:color w:val="000000"/>
                <w:sz w:val="22"/>
              </w:rPr>
            </w:pPr>
            <w:del w:id="3704" w:author="Nate Bachmeier [AWS-SA]" w:date="2023-05-04T18:11:00Z">
              <w:r w:rsidRPr="00E16572" w:rsidDel="009C19DC">
                <w:rPr>
                  <w:rFonts w:ascii="Calibri" w:eastAsia="Times New Roman" w:hAnsi="Calibri" w:cs="Calibri"/>
                  <w:color w:val="000000"/>
                  <w:sz w:val="22"/>
                </w:rPr>
                <w:delText>652</w:delText>
              </w:r>
            </w:del>
          </w:p>
        </w:tc>
      </w:tr>
      <w:tr w:rsidR="00E16572" w:rsidRPr="00E16572" w:rsidDel="009C19DC" w14:paraId="02524453" w14:textId="040D649C" w:rsidTr="00B21582">
        <w:trPr>
          <w:trHeight w:val="300"/>
          <w:del w:id="37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0A2CD91F" w:rsidR="00E16572" w:rsidRPr="00B21582" w:rsidDel="009C19DC" w:rsidRDefault="00E16572" w:rsidP="00E16572">
            <w:pPr>
              <w:spacing w:line="240" w:lineRule="auto"/>
              <w:ind w:firstLine="0"/>
              <w:rPr>
                <w:del w:id="3706" w:author="Nate Bachmeier [AWS-SA]" w:date="2023-05-04T18:11:00Z"/>
                <w:rFonts w:ascii="Calibri" w:eastAsia="Times New Roman" w:hAnsi="Calibri" w:cs="Calibri"/>
                <w:b w:val="0"/>
                <w:bCs w:val="0"/>
                <w:color w:val="000000"/>
                <w:sz w:val="22"/>
              </w:rPr>
            </w:pPr>
            <w:del w:id="3707" w:author="Nate Bachmeier [AWS-SA]" w:date="2023-05-04T18:11:00Z">
              <w:r w:rsidRPr="00E16572" w:rsidDel="009C19DC">
                <w:rPr>
                  <w:rFonts w:ascii="Calibri" w:eastAsia="Times New Roman" w:hAnsi="Calibri" w:cs="Calibri"/>
                  <w:color w:val="000000"/>
                  <w:sz w:val="22"/>
                </w:rPr>
                <w:delText>walking the dog</w:delText>
              </w:r>
            </w:del>
          </w:p>
        </w:tc>
        <w:tc>
          <w:tcPr>
            <w:tcW w:w="5348" w:type="dxa"/>
            <w:noWrap/>
            <w:hideMark/>
          </w:tcPr>
          <w:p w14:paraId="761E4537" w14:textId="02C96AA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08" w:author="Nate Bachmeier [AWS-SA]" w:date="2023-05-04T18:11:00Z"/>
                <w:rFonts w:ascii="Calibri" w:eastAsia="Times New Roman" w:hAnsi="Calibri" w:cs="Calibri"/>
                <w:color w:val="000000"/>
                <w:sz w:val="22"/>
              </w:rPr>
            </w:pPr>
            <w:del w:id="3709" w:author="Nate Bachmeier [AWS-SA]" w:date="2023-05-04T18:11:00Z">
              <w:r w:rsidRPr="00E16572" w:rsidDel="009C19DC">
                <w:rPr>
                  <w:rFonts w:ascii="Calibri" w:eastAsia="Times New Roman" w:hAnsi="Calibri" w:cs="Calibri"/>
                  <w:color w:val="000000"/>
                  <w:sz w:val="22"/>
                </w:rPr>
                <w:delText>758</w:delText>
              </w:r>
            </w:del>
          </w:p>
        </w:tc>
      </w:tr>
      <w:tr w:rsidR="00E16572" w:rsidRPr="00E16572" w:rsidDel="009C19DC" w14:paraId="25B5FCE7" w14:textId="0587D223" w:rsidTr="00B21582">
        <w:trPr>
          <w:cnfStyle w:val="000000100000" w:firstRow="0" w:lastRow="0" w:firstColumn="0" w:lastColumn="0" w:oddVBand="0" w:evenVBand="0" w:oddHBand="1" w:evenHBand="0" w:firstRowFirstColumn="0" w:firstRowLastColumn="0" w:lastRowFirstColumn="0" w:lastRowLastColumn="0"/>
          <w:trHeight w:val="300"/>
          <w:del w:id="37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EC28ADF" w:rsidR="00E16572" w:rsidRPr="00B21582" w:rsidDel="009C19DC" w:rsidRDefault="00E16572" w:rsidP="00E16572">
            <w:pPr>
              <w:spacing w:line="240" w:lineRule="auto"/>
              <w:ind w:firstLine="0"/>
              <w:rPr>
                <w:del w:id="3711" w:author="Nate Bachmeier [AWS-SA]" w:date="2023-05-04T18:11:00Z"/>
                <w:rFonts w:ascii="Calibri" w:eastAsia="Times New Roman" w:hAnsi="Calibri" w:cs="Calibri"/>
                <w:b w:val="0"/>
                <w:bCs w:val="0"/>
                <w:color w:val="000000"/>
                <w:sz w:val="22"/>
              </w:rPr>
            </w:pPr>
            <w:del w:id="3712" w:author="Nate Bachmeier [AWS-SA]" w:date="2023-05-04T18:11:00Z">
              <w:r w:rsidRPr="00E16572" w:rsidDel="009C19DC">
                <w:rPr>
                  <w:rFonts w:ascii="Calibri" w:eastAsia="Times New Roman" w:hAnsi="Calibri" w:cs="Calibri"/>
                  <w:color w:val="000000"/>
                  <w:sz w:val="22"/>
                </w:rPr>
                <w:delText>walking through snow</w:delText>
              </w:r>
            </w:del>
          </w:p>
        </w:tc>
        <w:tc>
          <w:tcPr>
            <w:tcW w:w="5348" w:type="dxa"/>
            <w:noWrap/>
            <w:hideMark/>
          </w:tcPr>
          <w:p w14:paraId="761F315F" w14:textId="7D64226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13" w:author="Nate Bachmeier [AWS-SA]" w:date="2023-05-04T18:11:00Z"/>
                <w:rFonts w:ascii="Calibri" w:eastAsia="Times New Roman" w:hAnsi="Calibri" w:cs="Calibri"/>
                <w:color w:val="000000"/>
                <w:sz w:val="22"/>
              </w:rPr>
            </w:pPr>
            <w:del w:id="3714" w:author="Nate Bachmeier [AWS-SA]" w:date="2023-05-04T18:11:00Z">
              <w:r w:rsidRPr="00E16572" w:rsidDel="009C19DC">
                <w:rPr>
                  <w:rFonts w:ascii="Calibri" w:eastAsia="Times New Roman" w:hAnsi="Calibri" w:cs="Calibri"/>
                  <w:color w:val="000000"/>
                  <w:sz w:val="22"/>
                </w:rPr>
                <w:delText>642</w:delText>
              </w:r>
            </w:del>
          </w:p>
        </w:tc>
      </w:tr>
      <w:tr w:rsidR="00E16572" w:rsidRPr="00E16572" w:rsidDel="009C19DC" w14:paraId="2C2DD181" w14:textId="44DFAA9A" w:rsidTr="00B21582">
        <w:trPr>
          <w:trHeight w:val="300"/>
          <w:del w:id="37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63CB95F7" w:rsidR="00E16572" w:rsidRPr="00B21582" w:rsidDel="009C19DC" w:rsidRDefault="00E16572" w:rsidP="00E16572">
            <w:pPr>
              <w:spacing w:line="240" w:lineRule="auto"/>
              <w:ind w:firstLine="0"/>
              <w:rPr>
                <w:del w:id="3716" w:author="Nate Bachmeier [AWS-SA]" w:date="2023-05-04T18:11:00Z"/>
                <w:rFonts w:ascii="Calibri" w:eastAsia="Times New Roman" w:hAnsi="Calibri" w:cs="Calibri"/>
                <w:b w:val="0"/>
                <w:bCs w:val="0"/>
                <w:color w:val="000000"/>
                <w:sz w:val="22"/>
              </w:rPr>
            </w:pPr>
            <w:del w:id="3717" w:author="Nate Bachmeier [AWS-SA]" w:date="2023-05-04T18:11:00Z">
              <w:r w:rsidRPr="00E16572" w:rsidDel="009C19DC">
                <w:rPr>
                  <w:rFonts w:ascii="Calibri" w:eastAsia="Times New Roman" w:hAnsi="Calibri" w:cs="Calibri"/>
                  <w:color w:val="000000"/>
                  <w:sz w:val="22"/>
                </w:rPr>
                <w:delText>walking with crutches</w:delText>
              </w:r>
            </w:del>
          </w:p>
        </w:tc>
        <w:tc>
          <w:tcPr>
            <w:tcW w:w="5348" w:type="dxa"/>
            <w:noWrap/>
            <w:hideMark/>
          </w:tcPr>
          <w:p w14:paraId="006E8D42" w14:textId="3AB8213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18" w:author="Nate Bachmeier [AWS-SA]" w:date="2023-05-04T18:11:00Z"/>
                <w:rFonts w:ascii="Calibri" w:eastAsia="Times New Roman" w:hAnsi="Calibri" w:cs="Calibri"/>
                <w:color w:val="000000"/>
                <w:sz w:val="22"/>
              </w:rPr>
            </w:pPr>
            <w:del w:id="3719" w:author="Nate Bachmeier [AWS-SA]" w:date="2023-05-04T18:11:00Z">
              <w:r w:rsidRPr="00E16572" w:rsidDel="009C19DC">
                <w:rPr>
                  <w:rFonts w:ascii="Calibri" w:eastAsia="Times New Roman" w:hAnsi="Calibri" w:cs="Calibri"/>
                  <w:color w:val="000000"/>
                  <w:sz w:val="22"/>
                </w:rPr>
                <w:delText>538</w:delText>
              </w:r>
            </w:del>
          </w:p>
        </w:tc>
      </w:tr>
      <w:tr w:rsidR="00E16572" w:rsidRPr="00E16572" w:rsidDel="009C19DC" w14:paraId="6D6E8CF7" w14:textId="426CE565" w:rsidTr="00B21582">
        <w:trPr>
          <w:cnfStyle w:val="000000100000" w:firstRow="0" w:lastRow="0" w:firstColumn="0" w:lastColumn="0" w:oddVBand="0" w:evenVBand="0" w:oddHBand="1" w:evenHBand="0" w:firstRowFirstColumn="0" w:firstRowLastColumn="0" w:lastRowFirstColumn="0" w:lastRowLastColumn="0"/>
          <w:trHeight w:val="300"/>
          <w:del w:id="37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55DDCB31" w:rsidR="00E16572" w:rsidRPr="00B21582" w:rsidDel="009C19DC" w:rsidRDefault="00E16572" w:rsidP="00E16572">
            <w:pPr>
              <w:spacing w:line="240" w:lineRule="auto"/>
              <w:ind w:firstLine="0"/>
              <w:rPr>
                <w:del w:id="3721" w:author="Nate Bachmeier [AWS-SA]" w:date="2023-05-04T18:11:00Z"/>
                <w:rFonts w:ascii="Calibri" w:eastAsia="Times New Roman" w:hAnsi="Calibri" w:cs="Calibri"/>
                <w:b w:val="0"/>
                <w:bCs w:val="0"/>
                <w:color w:val="000000"/>
                <w:sz w:val="22"/>
              </w:rPr>
            </w:pPr>
            <w:del w:id="3722" w:author="Nate Bachmeier [AWS-SA]" w:date="2023-05-04T18:11:00Z">
              <w:r w:rsidRPr="00E16572" w:rsidDel="009C19DC">
                <w:rPr>
                  <w:rFonts w:ascii="Calibri" w:eastAsia="Times New Roman" w:hAnsi="Calibri" w:cs="Calibri"/>
                  <w:color w:val="000000"/>
                  <w:sz w:val="22"/>
                </w:rPr>
                <w:delText>washing dishes</w:delText>
              </w:r>
            </w:del>
          </w:p>
        </w:tc>
        <w:tc>
          <w:tcPr>
            <w:tcW w:w="5348" w:type="dxa"/>
            <w:noWrap/>
            <w:hideMark/>
          </w:tcPr>
          <w:p w14:paraId="2B18B1ED" w14:textId="110686C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23" w:author="Nate Bachmeier [AWS-SA]" w:date="2023-05-04T18:11:00Z"/>
                <w:rFonts w:ascii="Calibri" w:eastAsia="Times New Roman" w:hAnsi="Calibri" w:cs="Calibri"/>
                <w:color w:val="000000"/>
                <w:sz w:val="22"/>
              </w:rPr>
            </w:pPr>
            <w:del w:id="3724" w:author="Nate Bachmeier [AWS-SA]" w:date="2023-05-04T18:11:00Z">
              <w:r w:rsidRPr="00E16572" w:rsidDel="009C19DC">
                <w:rPr>
                  <w:rFonts w:ascii="Calibri" w:eastAsia="Times New Roman" w:hAnsi="Calibri" w:cs="Calibri"/>
                  <w:color w:val="000000"/>
                  <w:sz w:val="22"/>
                </w:rPr>
                <w:delText>691</w:delText>
              </w:r>
            </w:del>
          </w:p>
        </w:tc>
      </w:tr>
      <w:tr w:rsidR="00E16572" w:rsidRPr="00E16572" w:rsidDel="009C19DC" w14:paraId="6B7A80EC" w14:textId="718A453F" w:rsidTr="00B21582">
        <w:trPr>
          <w:trHeight w:val="300"/>
          <w:del w:id="37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0210F9EC" w:rsidR="00E16572" w:rsidRPr="00B21582" w:rsidDel="009C19DC" w:rsidRDefault="00E16572" w:rsidP="00E16572">
            <w:pPr>
              <w:spacing w:line="240" w:lineRule="auto"/>
              <w:ind w:firstLine="0"/>
              <w:rPr>
                <w:del w:id="3726" w:author="Nate Bachmeier [AWS-SA]" w:date="2023-05-04T18:11:00Z"/>
                <w:rFonts w:ascii="Calibri" w:eastAsia="Times New Roman" w:hAnsi="Calibri" w:cs="Calibri"/>
                <w:b w:val="0"/>
                <w:bCs w:val="0"/>
                <w:color w:val="000000"/>
                <w:sz w:val="22"/>
              </w:rPr>
            </w:pPr>
            <w:del w:id="3727" w:author="Nate Bachmeier [AWS-SA]" w:date="2023-05-04T18:11:00Z">
              <w:r w:rsidRPr="00E16572" w:rsidDel="009C19DC">
                <w:rPr>
                  <w:rFonts w:ascii="Calibri" w:eastAsia="Times New Roman" w:hAnsi="Calibri" w:cs="Calibri"/>
                  <w:color w:val="000000"/>
                  <w:sz w:val="22"/>
                </w:rPr>
                <w:delText>washing feet</w:delText>
              </w:r>
            </w:del>
          </w:p>
        </w:tc>
        <w:tc>
          <w:tcPr>
            <w:tcW w:w="5348" w:type="dxa"/>
            <w:noWrap/>
            <w:hideMark/>
          </w:tcPr>
          <w:p w14:paraId="60F67F32" w14:textId="093FD99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28" w:author="Nate Bachmeier [AWS-SA]" w:date="2023-05-04T18:11:00Z"/>
                <w:rFonts w:ascii="Calibri" w:eastAsia="Times New Roman" w:hAnsi="Calibri" w:cs="Calibri"/>
                <w:color w:val="000000"/>
                <w:sz w:val="22"/>
              </w:rPr>
            </w:pPr>
            <w:del w:id="3729" w:author="Nate Bachmeier [AWS-SA]" w:date="2023-05-04T18:11:00Z">
              <w:r w:rsidRPr="00E16572" w:rsidDel="009C19DC">
                <w:rPr>
                  <w:rFonts w:ascii="Calibri" w:eastAsia="Times New Roman" w:hAnsi="Calibri" w:cs="Calibri"/>
                  <w:color w:val="000000"/>
                  <w:sz w:val="22"/>
                </w:rPr>
                <w:delText>528</w:delText>
              </w:r>
            </w:del>
          </w:p>
        </w:tc>
      </w:tr>
      <w:tr w:rsidR="00E16572" w:rsidRPr="00E16572" w:rsidDel="009C19DC" w14:paraId="120D0A83" w14:textId="00FC75A4" w:rsidTr="00B21582">
        <w:trPr>
          <w:cnfStyle w:val="000000100000" w:firstRow="0" w:lastRow="0" w:firstColumn="0" w:lastColumn="0" w:oddVBand="0" w:evenVBand="0" w:oddHBand="1" w:evenHBand="0" w:firstRowFirstColumn="0" w:firstRowLastColumn="0" w:lastRowFirstColumn="0" w:lastRowLastColumn="0"/>
          <w:trHeight w:val="300"/>
          <w:del w:id="37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BC3A694" w:rsidR="00E16572" w:rsidRPr="00B21582" w:rsidDel="009C19DC" w:rsidRDefault="00E16572" w:rsidP="00E16572">
            <w:pPr>
              <w:spacing w:line="240" w:lineRule="auto"/>
              <w:ind w:firstLine="0"/>
              <w:rPr>
                <w:del w:id="3731" w:author="Nate Bachmeier [AWS-SA]" w:date="2023-05-04T18:11:00Z"/>
                <w:rFonts w:ascii="Calibri" w:eastAsia="Times New Roman" w:hAnsi="Calibri" w:cs="Calibri"/>
                <w:b w:val="0"/>
                <w:bCs w:val="0"/>
                <w:color w:val="000000"/>
                <w:sz w:val="22"/>
              </w:rPr>
            </w:pPr>
            <w:del w:id="3732" w:author="Nate Bachmeier [AWS-SA]" w:date="2023-05-04T18:11:00Z">
              <w:r w:rsidRPr="00E16572" w:rsidDel="009C19DC">
                <w:rPr>
                  <w:rFonts w:ascii="Calibri" w:eastAsia="Times New Roman" w:hAnsi="Calibri" w:cs="Calibri"/>
                  <w:color w:val="000000"/>
                  <w:sz w:val="22"/>
                </w:rPr>
                <w:delText>washing hair</w:delText>
              </w:r>
            </w:del>
          </w:p>
        </w:tc>
        <w:tc>
          <w:tcPr>
            <w:tcW w:w="5348" w:type="dxa"/>
            <w:noWrap/>
            <w:hideMark/>
          </w:tcPr>
          <w:p w14:paraId="78488B18" w14:textId="29BE34C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33" w:author="Nate Bachmeier [AWS-SA]" w:date="2023-05-04T18:11:00Z"/>
                <w:rFonts w:ascii="Calibri" w:eastAsia="Times New Roman" w:hAnsi="Calibri" w:cs="Calibri"/>
                <w:color w:val="000000"/>
                <w:sz w:val="22"/>
              </w:rPr>
            </w:pPr>
            <w:del w:id="3734" w:author="Nate Bachmeier [AWS-SA]" w:date="2023-05-04T18:11:00Z">
              <w:r w:rsidRPr="00E16572" w:rsidDel="009C19DC">
                <w:rPr>
                  <w:rFonts w:ascii="Calibri" w:eastAsia="Times New Roman" w:hAnsi="Calibri" w:cs="Calibri"/>
                  <w:color w:val="000000"/>
                  <w:sz w:val="22"/>
                </w:rPr>
                <w:delText>462</w:delText>
              </w:r>
            </w:del>
          </w:p>
        </w:tc>
      </w:tr>
      <w:tr w:rsidR="00E16572" w:rsidRPr="00E16572" w:rsidDel="009C19DC" w14:paraId="6446FEEA" w14:textId="331E75F1" w:rsidTr="00B21582">
        <w:trPr>
          <w:trHeight w:val="300"/>
          <w:del w:id="37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49CC8AB" w:rsidR="00E16572" w:rsidRPr="00B21582" w:rsidDel="009C19DC" w:rsidRDefault="00E16572" w:rsidP="00E16572">
            <w:pPr>
              <w:spacing w:line="240" w:lineRule="auto"/>
              <w:ind w:firstLine="0"/>
              <w:rPr>
                <w:del w:id="3736" w:author="Nate Bachmeier [AWS-SA]" w:date="2023-05-04T18:11:00Z"/>
                <w:rFonts w:ascii="Calibri" w:eastAsia="Times New Roman" w:hAnsi="Calibri" w:cs="Calibri"/>
                <w:b w:val="0"/>
                <w:bCs w:val="0"/>
                <w:color w:val="000000"/>
                <w:sz w:val="22"/>
              </w:rPr>
            </w:pPr>
            <w:del w:id="3737" w:author="Nate Bachmeier [AWS-SA]" w:date="2023-05-04T18:11:00Z">
              <w:r w:rsidRPr="00E16572" w:rsidDel="009C19DC">
                <w:rPr>
                  <w:rFonts w:ascii="Calibri" w:eastAsia="Times New Roman" w:hAnsi="Calibri" w:cs="Calibri"/>
                  <w:color w:val="000000"/>
                  <w:sz w:val="22"/>
                </w:rPr>
                <w:delText>washing hands</w:delText>
              </w:r>
            </w:del>
          </w:p>
        </w:tc>
        <w:tc>
          <w:tcPr>
            <w:tcW w:w="5348" w:type="dxa"/>
            <w:noWrap/>
            <w:hideMark/>
          </w:tcPr>
          <w:p w14:paraId="069D86BF" w14:textId="3A1E2FD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38" w:author="Nate Bachmeier [AWS-SA]" w:date="2023-05-04T18:11:00Z"/>
                <w:rFonts w:ascii="Calibri" w:eastAsia="Times New Roman" w:hAnsi="Calibri" w:cs="Calibri"/>
                <w:color w:val="000000"/>
                <w:sz w:val="22"/>
              </w:rPr>
            </w:pPr>
            <w:del w:id="3739" w:author="Nate Bachmeier [AWS-SA]" w:date="2023-05-04T18:11:00Z">
              <w:r w:rsidRPr="00E16572" w:rsidDel="009C19DC">
                <w:rPr>
                  <w:rFonts w:ascii="Calibri" w:eastAsia="Times New Roman" w:hAnsi="Calibri" w:cs="Calibri"/>
                  <w:color w:val="000000"/>
                  <w:sz w:val="22"/>
                </w:rPr>
                <w:delText>808</w:delText>
              </w:r>
            </w:del>
          </w:p>
        </w:tc>
      </w:tr>
      <w:tr w:rsidR="00E16572" w:rsidRPr="00E16572" w:rsidDel="009C19DC" w14:paraId="00A3C2A6" w14:textId="19B266E9" w:rsidTr="00B21582">
        <w:trPr>
          <w:cnfStyle w:val="000000100000" w:firstRow="0" w:lastRow="0" w:firstColumn="0" w:lastColumn="0" w:oddVBand="0" w:evenVBand="0" w:oddHBand="1" w:evenHBand="0" w:firstRowFirstColumn="0" w:firstRowLastColumn="0" w:lastRowFirstColumn="0" w:lastRowLastColumn="0"/>
          <w:trHeight w:val="300"/>
          <w:del w:id="37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2BA95CB1" w:rsidR="00E16572" w:rsidRPr="00B21582" w:rsidDel="009C19DC" w:rsidRDefault="00E16572" w:rsidP="00E16572">
            <w:pPr>
              <w:spacing w:line="240" w:lineRule="auto"/>
              <w:ind w:firstLine="0"/>
              <w:rPr>
                <w:del w:id="3741" w:author="Nate Bachmeier [AWS-SA]" w:date="2023-05-04T18:11:00Z"/>
                <w:rFonts w:ascii="Calibri" w:eastAsia="Times New Roman" w:hAnsi="Calibri" w:cs="Calibri"/>
                <w:b w:val="0"/>
                <w:bCs w:val="0"/>
                <w:color w:val="000000"/>
                <w:sz w:val="22"/>
              </w:rPr>
            </w:pPr>
            <w:del w:id="3742" w:author="Nate Bachmeier [AWS-SA]" w:date="2023-05-04T18:11:00Z">
              <w:r w:rsidRPr="00E16572" w:rsidDel="009C19DC">
                <w:rPr>
                  <w:rFonts w:ascii="Calibri" w:eastAsia="Times New Roman" w:hAnsi="Calibri" w:cs="Calibri"/>
                  <w:color w:val="000000"/>
                  <w:sz w:val="22"/>
                </w:rPr>
                <w:delText>watching tv</w:delText>
              </w:r>
            </w:del>
          </w:p>
        </w:tc>
        <w:tc>
          <w:tcPr>
            <w:tcW w:w="5348" w:type="dxa"/>
            <w:noWrap/>
            <w:hideMark/>
          </w:tcPr>
          <w:p w14:paraId="3FF3A23D" w14:textId="413B442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43" w:author="Nate Bachmeier [AWS-SA]" w:date="2023-05-04T18:11:00Z"/>
                <w:rFonts w:ascii="Calibri" w:eastAsia="Times New Roman" w:hAnsi="Calibri" w:cs="Calibri"/>
                <w:color w:val="000000"/>
                <w:sz w:val="22"/>
              </w:rPr>
            </w:pPr>
            <w:del w:id="3744" w:author="Nate Bachmeier [AWS-SA]" w:date="2023-05-04T18:11:00Z">
              <w:r w:rsidRPr="00E16572" w:rsidDel="009C19DC">
                <w:rPr>
                  <w:rFonts w:ascii="Calibri" w:eastAsia="Times New Roman" w:hAnsi="Calibri" w:cs="Calibri"/>
                  <w:color w:val="000000"/>
                  <w:sz w:val="22"/>
                </w:rPr>
                <w:delText>607</w:delText>
              </w:r>
            </w:del>
          </w:p>
        </w:tc>
      </w:tr>
      <w:tr w:rsidR="00E16572" w:rsidRPr="00E16572" w:rsidDel="009C19DC" w14:paraId="362B3550" w14:textId="54DB69A0" w:rsidTr="00B21582">
        <w:trPr>
          <w:trHeight w:val="300"/>
          <w:del w:id="37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09011523" w:rsidR="00E16572" w:rsidRPr="00B21582" w:rsidDel="009C19DC" w:rsidRDefault="00E16572" w:rsidP="00E16572">
            <w:pPr>
              <w:spacing w:line="240" w:lineRule="auto"/>
              <w:ind w:firstLine="0"/>
              <w:rPr>
                <w:del w:id="3746" w:author="Nate Bachmeier [AWS-SA]" w:date="2023-05-04T18:11:00Z"/>
                <w:rFonts w:ascii="Calibri" w:eastAsia="Times New Roman" w:hAnsi="Calibri" w:cs="Calibri"/>
                <w:b w:val="0"/>
                <w:bCs w:val="0"/>
                <w:color w:val="000000"/>
                <w:sz w:val="22"/>
              </w:rPr>
            </w:pPr>
            <w:del w:id="3747" w:author="Nate Bachmeier [AWS-SA]" w:date="2023-05-04T18:11:00Z">
              <w:r w:rsidRPr="00E16572" w:rsidDel="009C19DC">
                <w:rPr>
                  <w:rFonts w:ascii="Calibri" w:eastAsia="Times New Roman" w:hAnsi="Calibri" w:cs="Calibri"/>
                  <w:color w:val="000000"/>
                  <w:sz w:val="22"/>
                </w:rPr>
                <w:delText>water skiing</w:delText>
              </w:r>
            </w:del>
          </w:p>
        </w:tc>
        <w:tc>
          <w:tcPr>
            <w:tcW w:w="5348" w:type="dxa"/>
            <w:noWrap/>
            <w:hideMark/>
          </w:tcPr>
          <w:p w14:paraId="308D420A" w14:textId="22D15CA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48" w:author="Nate Bachmeier [AWS-SA]" w:date="2023-05-04T18:11:00Z"/>
                <w:rFonts w:ascii="Calibri" w:eastAsia="Times New Roman" w:hAnsi="Calibri" w:cs="Calibri"/>
                <w:color w:val="000000"/>
                <w:sz w:val="22"/>
              </w:rPr>
            </w:pPr>
            <w:del w:id="3749" w:author="Nate Bachmeier [AWS-SA]" w:date="2023-05-04T18:11:00Z">
              <w:r w:rsidRPr="00E16572" w:rsidDel="009C19DC">
                <w:rPr>
                  <w:rFonts w:ascii="Calibri" w:eastAsia="Times New Roman" w:hAnsi="Calibri" w:cs="Calibri"/>
                  <w:color w:val="000000"/>
                  <w:sz w:val="22"/>
                </w:rPr>
                <w:delText>775</w:delText>
              </w:r>
            </w:del>
          </w:p>
        </w:tc>
      </w:tr>
      <w:tr w:rsidR="00E16572" w:rsidRPr="00E16572" w:rsidDel="009C19DC" w14:paraId="4779DB6A" w14:textId="6002ACDD" w:rsidTr="00B21582">
        <w:trPr>
          <w:cnfStyle w:val="000000100000" w:firstRow="0" w:lastRow="0" w:firstColumn="0" w:lastColumn="0" w:oddVBand="0" w:evenVBand="0" w:oddHBand="1" w:evenHBand="0" w:firstRowFirstColumn="0" w:firstRowLastColumn="0" w:lastRowFirstColumn="0" w:lastRowLastColumn="0"/>
          <w:trHeight w:val="300"/>
          <w:del w:id="37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616A1C04" w:rsidR="00E16572" w:rsidRPr="00B21582" w:rsidDel="009C19DC" w:rsidRDefault="00E16572" w:rsidP="00E16572">
            <w:pPr>
              <w:spacing w:line="240" w:lineRule="auto"/>
              <w:ind w:firstLine="0"/>
              <w:rPr>
                <w:del w:id="3751" w:author="Nate Bachmeier [AWS-SA]" w:date="2023-05-04T18:11:00Z"/>
                <w:rFonts w:ascii="Calibri" w:eastAsia="Times New Roman" w:hAnsi="Calibri" w:cs="Calibri"/>
                <w:b w:val="0"/>
                <w:bCs w:val="0"/>
                <w:color w:val="000000"/>
                <w:sz w:val="22"/>
              </w:rPr>
            </w:pPr>
            <w:del w:id="3752" w:author="Nate Bachmeier [AWS-SA]" w:date="2023-05-04T18:11:00Z">
              <w:r w:rsidRPr="00E16572" w:rsidDel="009C19DC">
                <w:rPr>
                  <w:rFonts w:ascii="Calibri" w:eastAsia="Times New Roman" w:hAnsi="Calibri" w:cs="Calibri"/>
                  <w:color w:val="000000"/>
                  <w:sz w:val="22"/>
                </w:rPr>
                <w:delText>water sliding</w:delText>
              </w:r>
            </w:del>
          </w:p>
        </w:tc>
        <w:tc>
          <w:tcPr>
            <w:tcW w:w="5348" w:type="dxa"/>
            <w:noWrap/>
            <w:hideMark/>
          </w:tcPr>
          <w:p w14:paraId="1D0AEEDA" w14:textId="25C3B4F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53" w:author="Nate Bachmeier [AWS-SA]" w:date="2023-05-04T18:11:00Z"/>
                <w:rFonts w:ascii="Calibri" w:eastAsia="Times New Roman" w:hAnsi="Calibri" w:cs="Calibri"/>
                <w:color w:val="000000"/>
                <w:sz w:val="22"/>
              </w:rPr>
            </w:pPr>
            <w:del w:id="3754" w:author="Nate Bachmeier [AWS-SA]" w:date="2023-05-04T18:11:00Z">
              <w:r w:rsidRPr="00E16572" w:rsidDel="009C19DC">
                <w:rPr>
                  <w:rFonts w:ascii="Calibri" w:eastAsia="Times New Roman" w:hAnsi="Calibri" w:cs="Calibri"/>
                  <w:color w:val="000000"/>
                  <w:sz w:val="22"/>
                </w:rPr>
                <w:delText>836</w:delText>
              </w:r>
            </w:del>
          </w:p>
        </w:tc>
      </w:tr>
      <w:tr w:rsidR="00E16572" w:rsidRPr="00E16572" w:rsidDel="009C19DC" w14:paraId="6C4CF535" w14:textId="06DC3A33" w:rsidTr="00B21582">
        <w:trPr>
          <w:trHeight w:val="300"/>
          <w:del w:id="37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01D125F1" w:rsidR="00E16572" w:rsidRPr="00B21582" w:rsidDel="009C19DC" w:rsidRDefault="00E16572" w:rsidP="00E16572">
            <w:pPr>
              <w:spacing w:line="240" w:lineRule="auto"/>
              <w:ind w:firstLine="0"/>
              <w:rPr>
                <w:del w:id="3756" w:author="Nate Bachmeier [AWS-SA]" w:date="2023-05-04T18:11:00Z"/>
                <w:rFonts w:ascii="Calibri" w:eastAsia="Times New Roman" w:hAnsi="Calibri" w:cs="Calibri"/>
                <w:b w:val="0"/>
                <w:bCs w:val="0"/>
                <w:color w:val="000000"/>
                <w:sz w:val="22"/>
              </w:rPr>
            </w:pPr>
            <w:del w:id="3757" w:author="Nate Bachmeier [AWS-SA]" w:date="2023-05-04T18:11:00Z">
              <w:r w:rsidRPr="00E16572" w:rsidDel="009C19DC">
                <w:rPr>
                  <w:rFonts w:ascii="Calibri" w:eastAsia="Times New Roman" w:hAnsi="Calibri" w:cs="Calibri"/>
                  <w:color w:val="000000"/>
                  <w:sz w:val="22"/>
                </w:rPr>
                <w:delText>watering plants</w:delText>
              </w:r>
            </w:del>
          </w:p>
        </w:tc>
        <w:tc>
          <w:tcPr>
            <w:tcW w:w="5348" w:type="dxa"/>
            <w:noWrap/>
            <w:hideMark/>
          </w:tcPr>
          <w:p w14:paraId="3394BE15" w14:textId="29824D4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58" w:author="Nate Bachmeier [AWS-SA]" w:date="2023-05-04T18:11:00Z"/>
                <w:rFonts w:ascii="Calibri" w:eastAsia="Times New Roman" w:hAnsi="Calibri" w:cs="Calibri"/>
                <w:color w:val="000000"/>
                <w:sz w:val="22"/>
              </w:rPr>
            </w:pPr>
            <w:del w:id="3759" w:author="Nate Bachmeier [AWS-SA]" w:date="2023-05-04T18:11:00Z">
              <w:r w:rsidRPr="00E16572" w:rsidDel="009C19DC">
                <w:rPr>
                  <w:rFonts w:ascii="Calibri" w:eastAsia="Times New Roman" w:hAnsi="Calibri" w:cs="Calibri"/>
                  <w:color w:val="000000"/>
                  <w:sz w:val="22"/>
                </w:rPr>
                <w:delText>838</w:delText>
              </w:r>
            </w:del>
          </w:p>
        </w:tc>
      </w:tr>
      <w:tr w:rsidR="00E16572" w:rsidRPr="00E16572" w:rsidDel="009C19DC" w14:paraId="762EFAD0" w14:textId="4859E2DE" w:rsidTr="00B21582">
        <w:trPr>
          <w:cnfStyle w:val="000000100000" w:firstRow="0" w:lastRow="0" w:firstColumn="0" w:lastColumn="0" w:oddVBand="0" w:evenVBand="0" w:oddHBand="1" w:evenHBand="0" w:firstRowFirstColumn="0" w:firstRowLastColumn="0" w:lastRowFirstColumn="0" w:lastRowLastColumn="0"/>
          <w:trHeight w:val="300"/>
          <w:del w:id="376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357BE2B3" w:rsidR="00E16572" w:rsidRPr="00B21582" w:rsidDel="009C19DC" w:rsidRDefault="00E16572" w:rsidP="00E16572">
            <w:pPr>
              <w:spacing w:line="240" w:lineRule="auto"/>
              <w:ind w:firstLine="0"/>
              <w:rPr>
                <w:del w:id="3761" w:author="Nate Bachmeier [AWS-SA]" w:date="2023-05-04T18:11:00Z"/>
                <w:rFonts w:ascii="Calibri" w:eastAsia="Times New Roman" w:hAnsi="Calibri" w:cs="Calibri"/>
                <w:b w:val="0"/>
                <w:bCs w:val="0"/>
                <w:color w:val="000000"/>
                <w:sz w:val="22"/>
              </w:rPr>
            </w:pPr>
            <w:del w:id="3762" w:author="Nate Bachmeier [AWS-SA]" w:date="2023-05-04T18:11:00Z">
              <w:r w:rsidRPr="00E16572" w:rsidDel="009C19DC">
                <w:rPr>
                  <w:rFonts w:ascii="Calibri" w:eastAsia="Times New Roman" w:hAnsi="Calibri" w:cs="Calibri"/>
                  <w:color w:val="000000"/>
                  <w:sz w:val="22"/>
                </w:rPr>
                <w:delText>waving hand</w:delText>
              </w:r>
            </w:del>
          </w:p>
        </w:tc>
        <w:tc>
          <w:tcPr>
            <w:tcW w:w="5348" w:type="dxa"/>
            <w:noWrap/>
            <w:hideMark/>
          </w:tcPr>
          <w:p w14:paraId="2E2FADE5" w14:textId="6F4F180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63" w:author="Nate Bachmeier [AWS-SA]" w:date="2023-05-04T18:11:00Z"/>
                <w:rFonts w:ascii="Calibri" w:eastAsia="Times New Roman" w:hAnsi="Calibri" w:cs="Calibri"/>
                <w:color w:val="000000"/>
                <w:sz w:val="22"/>
              </w:rPr>
            </w:pPr>
            <w:del w:id="3764" w:author="Nate Bachmeier [AWS-SA]" w:date="2023-05-04T18:11:00Z">
              <w:r w:rsidRPr="00E16572" w:rsidDel="009C19DC">
                <w:rPr>
                  <w:rFonts w:ascii="Calibri" w:eastAsia="Times New Roman" w:hAnsi="Calibri" w:cs="Calibri"/>
                  <w:color w:val="000000"/>
                  <w:sz w:val="22"/>
                </w:rPr>
                <w:delText>639</w:delText>
              </w:r>
            </w:del>
          </w:p>
        </w:tc>
      </w:tr>
      <w:tr w:rsidR="00E16572" w:rsidRPr="00E16572" w:rsidDel="009C19DC" w14:paraId="7D2EE6AF" w14:textId="34FB4597" w:rsidTr="00B21582">
        <w:trPr>
          <w:trHeight w:val="300"/>
          <w:del w:id="376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1AA731C2" w:rsidR="00E16572" w:rsidRPr="00B21582" w:rsidDel="009C19DC" w:rsidRDefault="00E16572" w:rsidP="00E16572">
            <w:pPr>
              <w:spacing w:line="240" w:lineRule="auto"/>
              <w:ind w:firstLine="0"/>
              <w:rPr>
                <w:del w:id="3766" w:author="Nate Bachmeier [AWS-SA]" w:date="2023-05-04T18:11:00Z"/>
                <w:rFonts w:ascii="Calibri" w:eastAsia="Times New Roman" w:hAnsi="Calibri" w:cs="Calibri"/>
                <w:b w:val="0"/>
                <w:bCs w:val="0"/>
                <w:color w:val="000000"/>
                <w:sz w:val="22"/>
              </w:rPr>
            </w:pPr>
            <w:del w:id="3767" w:author="Nate Bachmeier [AWS-SA]" w:date="2023-05-04T18:11:00Z">
              <w:r w:rsidRPr="00E16572" w:rsidDel="009C19DC">
                <w:rPr>
                  <w:rFonts w:ascii="Calibri" w:eastAsia="Times New Roman" w:hAnsi="Calibri" w:cs="Calibri"/>
                  <w:color w:val="000000"/>
                  <w:sz w:val="22"/>
                </w:rPr>
                <w:delText>waxing armpits</w:delText>
              </w:r>
            </w:del>
          </w:p>
        </w:tc>
        <w:tc>
          <w:tcPr>
            <w:tcW w:w="5348" w:type="dxa"/>
            <w:noWrap/>
            <w:hideMark/>
          </w:tcPr>
          <w:p w14:paraId="04DBBEAF" w14:textId="1B054A2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68" w:author="Nate Bachmeier [AWS-SA]" w:date="2023-05-04T18:11:00Z"/>
                <w:rFonts w:ascii="Calibri" w:eastAsia="Times New Roman" w:hAnsi="Calibri" w:cs="Calibri"/>
                <w:color w:val="000000"/>
                <w:sz w:val="22"/>
              </w:rPr>
            </w:pPr>
            <w:del w:id="3769" w:author="Nate Bachmeier [AWS-SA]" w:date="2023-05-04T18:11:00Z">
              <w:r w:rsidRPr="00E16572" w:rsidDel="009C19DC">
                <w:rPr>
                  <w:rFonts w:ascii="Calibri" w:eastAsia="Times New Roman" w:hAnsi="Calibri" w:cs="Calibri"/>
                  <w:color w:val="000000"/>
                  <w:sz w:val="22"/>
                </w:rPr>
                <w:delText>517</w:delText>
              </w:r>
            </w:del>
          </w:p>
        </w:tc>
      </w:tr>
      <w:tr w:rsidR="00E16572" w:rsidRPr="00E16572" w:rsidDel="009C19DC" w14:paraId="45845145" w14:textId="4C1BDB1F" w:rsidTr="00B21582">
        <w:trPr>
          <w:cnfStyle w:val="000000100000" w:firstRow="0" w:lastRow="0" w:firstColumn="0" w:lastColumn="0" w:oddVBand="0" w:evenVBand="0" w:oddHBand="1" w:evenHBand="0" w:firstRowFirstColumn="0" w:firstRowLastColumn="0" w:lastRowFirstColumn="0" w:lastRowLastColumn="0"/>
          <w:trHeight w:val="300"/>
          <w:del w:id="377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4D368D51" w:rsidR="00E16572" w:rsidRPr="00B21582" w:rsidDel="009C19DC" w:rsidRDefault="00E16572" w:rsidP="00E16572">
            <w:pPr>
              <w:spacing w:line="240" w:lineRule="auto"/>
              <w:ind w:firstLine="0"/>
              <w:rPr>
                <w:del w:id="3771" w:author="Nate Bachmeier [AWS-SA]" w:date="2023-05-04T18:11:00Z"/>
                <w:rFonts w:ascii="Calibri" w:eastAsia="Times New Roman" w:hAnsi="Calibri" w:cs="Calibri"/>
                <w:b w:val="0"/>
                <w:bCs w:val="0"/>
                <w:color w:val="000000"/>
                <w:sz w:val="22"/>
              </w:rPr>
            </w:pPr>
            <w:del w:id="3772" w:author="Nate Bachmeier [AWS-SA]" w:date="2023-05-04T18:11:00Z">
              <w:r w:rsidRPr="00E16572" w:rsidDel="009C19DC">
                <w:rPr>
                  <w:rFonts w:ascii="Calibri" w:eastAsia="Times New Roman" w:hAnsi="Calibri" w:cs="Calibri"/>
                  <w:color w:val="000000"/>
                  <w:sz w:val="22"/>
                </w:rPr>
                <w:delText>waxing back</w:delText>
              </w:r>
            </w:del>
          </w:p>
        </w:tc>
        <w:tc>
          <w:tcPr>
            <w:tcW w:w="5348" w:type="dxa"/>
            <w:noWrap/>
            <w:hideMark/>
          </w:tcPr>
          <w:p w14:paraId="4D72BB32" w14:textId="40BDCAD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73" w:author="Nate Bachmeier [AWS-SA]" w:date="2023-05-04T18:11:00Z"/>
                <w:rFonts w:ascii="Calibri" w:eastAsia="Times New Roman" w:hAnsi="Calibri" w:cs="Calibri"/>
                <w:color w:val="000000"/>
                <w:sz w:val="22"/>
              </w:rPr>
            </w:pPr>
            <w:del w:id="3774" w:author="Nate Bachmeier [AWS-SA]" w:date="2023-05-04T18:11:00Z">
              <w:r w:rsidRPr="00E16572" w:rsidDel="009C19DC">
                <w:rPr>
                  <w:rFonts w:ascii="Calibri" w:eastAsia="Times New Roman" w:hAnsi="Calibri" w:cs="Calibri"/>
                  <w:color w:val="000000"/>
                  <w:sz w:val="22"/>
                </w:rPr>
                <w:delText>485</w:delText>
              </w:r>
            </w:del>
          </w:p>
        </w:tc>
      </w:tr>
      <w:tr w:rsidR="00E16572" w:rsidRPr="00E16572" w:rsidDel="009C19DC" w14:paraId="5EE55266" w14:textId="2A75E637" w:rsidTr="00B21582">
        <w:trPr>
          <w:trHeight w:val="300"/>
          <w:del w:id="377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4049D353" w:rsidR="00E16572" w:rsidRPr="00B21582" w:rsidDel="009C19DC" w:rsidRDefault="00E16572" w:rsidP="00E16572">
            <w:pPr>
              <w:spacing w:line="240" w:lineRule="auto"/>
              <w:ind w:firstLine="0"/>
              <w:rPr>
                <w:del w:id="3776" w:author="Nate Bachmeier [AWS-SA]" w:date="2023-05-04T18:11:00Z"/>
                <w:rFonts w:ascii="Calibri" w:eastAsia="Times New Roman" w:hAnsi="Calibri" w:cs="Calibri"/>
                <w:b w:val="0"/>
                <w:bCs w:val="0"/>
                <w:color w:val="000000"/>
                <w:sz w:val="22"/>
              </w:rPr>
            </w:pPr>
            <w:del w:id="3777" w:author="Nate Bachmeier [AWS-SA]" w:date="2023-05-04T18:11:00Z">
              <w:r w:rsidRPr="00E16572" w:rsidDel="009C19DC">
                <w:rPr>
                  <w:rFonts w:ascii="Calibri" w:eastAsia="Times New Roman" w:hAnsi="Calibri" w:cs="Calibri"/>
                  <w:color w:val="000000"/>
                  <w:sz w:val="22"/>
                </w:rPr>
                <w:delText>waxing chest</w:delText>
              </w:r>
            </w:del>
          </w:p>
        </w:tc>
        <w:tc>
          <w:tcPr>
            <w:tcW w:w="5348" w:type="dxa"/>
            <w:noWrap/>
            <w:hideMark/>
          </w:tcPr>
          <w:p w14:paraId="1589B4AF" w14:textId="1CCAC86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78" w:author="Nate Bachmeier [AWS-SA]" w:date="2023-05-04T18:11:00Z"/>
                <w:rFonts w:ascii="Calibri" w:eastAsia="Times New Roman" w:hAnsi="Calibri" w:cs="Calibri"/>
                <w:color w:val="000000"/>
                <w:sz w:val="22"/>
              </w:rPr>
            </w:pPr>
            <w:del w:id="3779" w:author="Nate Bachmeier [AWS-SA]" w:date="2023-05-04T18:11:00Z">
              <w:r w:rsidRPr="00E16572" w:rsidDel="009C19DC">
                <w:rPr>
                  <w:rFonts w:ascii="Calibri" w:eastAsia="Times New Roman" w:hAnsi="Calibri" w:cs="Calibri"/>
                  <w:color w:val="000000"/>
                  <w:sz w:val="22"/>
                </w:rPr>
                <w:delText>672</w:delText>
              </w:r>
            </w:del>
          </w:p>
        </w:tc>
      </w:tr>
      <w:tr w:rsidR="00E16572" w:rsidRPr="00E16572" w:rsidDel="009C19DC" w14:paraId="164D2502" w14:textId="5FDD1134" w:rsidTr="00B21582">
        <w:trPr>
          <w:cnfStyle w:val="000000100000" w:firstRow="0" w:lastRow="0" w:firstColumn="0" w:lastColumn="0" w:oddVBand="0" w:evenVBand="0" w:oddHBand="1" w:evenHBand="0" w:firstRowFirstColumn="0" w:firstRowLastColumn="0" w:lastRowFirstColumn="0" w:lastRowLastColumn="0"/>
          <w:trHeight w:val="300"/>
          <w:del w:id="378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1DF4EF3B" w:rsidR="00E16572" w:rsidRPr="00B21582" w:rsidDel="009C19DC" w:rsidRDefault="00E16572" w:rsidP="00E16572">
            <w:pPr>
              <w:spacing w:line="240" w:lineRule="auto"/>
              <w:ind w:firstLine="0"/>
              <w:rPr>
                <w:del w:id="3781" w:author="Nate Bachmeier [AWS-SA]" w:date="2023-05-04T18:11:00Z"/>
                <w:rFonts w:ascii="Calibri" w:eastAsia="Times New Roman" w:hAnsi="Calibri" w:cs="Calibri"/>
                <w:b w:val="0"/>
                <w:bCs w:val="0"/>
                <w:color w:val="000000"/>
                <w:sz w:val="22"/>
              </w:rPr>
            </w:pPr>
            <w:del w:id="3782" w:author="Nate Bachmeier [AWS-SA]" w:date="2023-05-04T18:11:00Z">
              <w:r w:rsidRPr="00E16572" w:rsidDel="009C19DC">
                <w:rPr>
                  <w:rFonts w:ascii="Calibri" w:eastAsia="Times New Roman" w:hAnsi="Calibri" w:cs="Calibri"/>
                  <w:color w:val="000000"/>
                  <w:sz w:val="22"/>
                </w:rPr>
                <w:delText>waxing eyebrows</w:delText>
              </w:r>
            </w:del>
          </w:p>
        </w:tc>
        <w:tc>
          <w:tcPr>
            <w:tcW w:w="5348" w:type="dxa"/>
            <w:noWrap/>
            <w:hideMark/>
          </w:tcPr>
          <w:p w14:paraId="21856A56" w14:textId="53D6508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83" w:author="Nate Bachmeier [AWS-SA]" w:date="2023-05-04T18:11:00Z"/>
                <w:rFonts w:ascii="Calibri" w:eastAsia="Times New Roman" w:hAnsi="Calibri" w:cs="Calibri"/>
                <w:color w:val="000000"/>
                <w:sz w:val="22"/>
              </w:rPr>
            </w:pPr>
            <w:del w:id="3784" w:author="Nate Bachmeier [AWS-SA]" w:date="2023-05-04T18:11:00Z">
              <w:r w:rsidRPr="00E16572" w:rsidDel="009C19DC">
                <w:rPr>
                  <w:rFonts w:ascii="Calibri" w:eastAsia="Times New Roman" w:hAnsi="Calibri" w:cs="Calibri"/>
                  <w:color w:val="000000"/>
                  <w:sz w:val="22"/>
                </w:rPr>
                <w:delText>524</w:delText>
              </w:r>
            </w:del>
          </w:p>
        </w:tc>
      </w:tr>
      <w:tr w:rsidR="00E16572" w:rsidRPr="00E16572" w:rsidDel="009C19DC" w14:paraId="1D89D873" w14:textId="36C06125" w:rsidTr="00B21582">
        <w:trPr>
          <w:trHeight w:val="300"/>
          <w:del w:id="378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2F0AF779" w:rsidR="00E16572" w:rsidRPr="00B21582" w:rsidDel="009C19DC" w:rsidRDefault="00E16572" w:rsidP="00E16572">
            <w:pPr>
              <w:spacing w:line="240" w:lineRule="auto"/>
              <w:ind w:firstLine="0"/>
              <w:rPr>
                <w:del w:id="3786" w:author="Nate Bachmeier [AWS-SA]" w:date="2023-05-04T18:11:00Z"/>
                <w:rFonts w:ascii="Calibri" w:eastAsia="Times New Roman" w:hAnsi="Calibri" w:cs="Calibri"/>
                <w:b w:val="0"/>
                <w:bCs w:val="0"/>
                <w:color w:val="000000"/>
                <w:sz w:val="22"/>
              </w:rPr>
            </w:pPr>
            <w:del w:id="3787" w:author="Nate Bachmeier [AWS-SA]" w:date="2023-05-04T18:11:00Z">
              <w:r w:rsidRPr="00E16572" w:rsidDel="009C19DC">
                <w:rPr>
                  <w:rFonts w:ascii="Calibri" w:eastAsia="Times New Roman" w:hAnsi="Calibri" w:cs="Calibri"/>
                  <w:color w:val="000000"/>
                  <w:sz w:val="22"/>
                </w:rPr>
                <w:delText>waxing legs</w:delText>
              </w:r>
            </w:del>
          </w:p>
        </w:tc>
        <w:tc>
          <w:tcPr>
            <w:tcW w:w="5348" w:type="dxa"/>
            <w:noWrap/>
            <w:hideMark/>
          </w:tcPr>
          <w:p w14:paraId="7200A369" w14:textId="5CC2C30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88" w:author="Nate Bachmeier [AWS-SA]" w:date="2023-05-04T18:11:00Z"/>
                <w:rFonts w:ascii="Calibri" w:eastAsia="Times New Roman" w:hAnsi="Calibri" w:cs="Calibri"/>
                <w:color w:val="000000"/>
                <w:sz w:val="22"/>
              </w:rPr>
            </w:pPr>
            <w:del w:id="3789" w:author="Nate Bachmeier [AWS-SA]" w:date="2023-05-04T18:11:00Z">
              <w:r w:rsidRPr="00E16572" w:rsidDel="009C19DC">
                <w:rPr>
                  <w:rFonts w:ascii="Calibri" w:eastAsia="Times New Roman" w:hAnsi="Calibri" w:cs="Calibri"/>
                  <w:color w:val="000000"/>
                  <w:sz w:val="22"/>
                </w:rPr>
                <w:delText>718</w:delText>
              </w:r>
            </w:del>
          </w:p>
        </w:tc>
      </w:tr>
      <w:tr w:rsidR="00E16572" w:rsidRPr="00E16572" w:rsidDel="009C19DC" w14:paraId="4E530B8B" w14:textId="0FBF86E8" w:rsidTr="00B21582">
        <w:trPr>
          <w:cnfStyle w:val="000000100000" w:firstRow="0" w:lastRow="0" w:firstColumn="0" w:lastColumn="0" w:oddVBand="0" w:evenVBand="0" w:oddHBand="1" w:evenHBand="0" w:firstRowFirstColumn="0" w:firstRowLastColumn="0" w:lastRowFirstColumn="0" w:lastRowLastColumn="0"/>
          <w:trHeight w:val="300"/>
          <w:del w:id="379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1081696B" w:rsidR="00E16572" w:rsidRPr="00B21582" w:rsidDel="009C19DC" w:rsidRDefault="00E16572" w:rsidP="00E16572">
            <w:pPr>
              <w:spacing w:line="240" w:lineRule="auto"/>
              <w:ind w:firstLine="0"/>
              <w:rPr>
                <w:del w:id="3791" w:author="Nate Bachmeier [AWS-SA]" w:date="2023-05-04T18:11:00Z"/>
                <w:rFonts w:ascii="Calibri" w:eastAsia="Times New Roman" w:hAnsi="Calibri" w:cs="Calibri"/>
                <w:b w:val="0"/>
                <w:bCs w:val="0"/>
                <w:color w:val="000000"/>
                <w:sz w:val="22"/>
              </w:rPr>
            </w:pPr>
            <w:del w:id="3792" w:author="Nate Bachmeier [AWS-SA]" w:date="2023-05-04T18:11:00Z">
              <w:r w:rsidRPr="00E16572" w:rsidDel="009C19DC">
                <w:rPr>
                  <w:rFonts w:ascii="Calibri" w:eastAsia="Times New Roman" w:hAnsi="Calibri" w:cs="Calibri"/>
                  <w:color w:val="000000"/>
                  <w:sz w:val="22"/>
                </w:rPr>
                <w:delText>weaving basket</w:delText>
              </w:r>
            </w:del>
          </w:p>
        </w:tc>
        <w:tc>
          <w:tcPr>
            <w:tcW w:w="5348" w:type="dxa"/>
            <w:noWrap/>
            <w:hideMark/>
          </w:tcPr>
          <w:p w14:paraId="0775D402" w14:textId="0DB5BA7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93" w:author="Nate Bachmeier [AWS-SA]" w:date="2023-05-04T18:11:00Z"/>
                <w:rFonts w:ascii="Calibri" w:eastAsia="Times New Roman" w:hAnsi="Calibri" w:cs="Calibri"/>
                <w:color w:val="000000"/>
                <w:sz w:val="22"/>
              </w:rPr>
            </w:pPr>
            <w:del w:id="3794" w:author="Nate Bachmeier [AWS-SA]" w:date="2023-05-04T18:11:00Z">
              <w:r w:rsidRPr="00E16572" w:rsidDel="009C19DC">
                <w:rPr>
                  <w:rFonts w:ascii="Calibri" w:eastAsia="Times New Roman" w:hAnsi="Calibri" w:cs="Calibri"/>
                  <w:color w:val="000000"/>
                  <w:sz w:val="22"/>
                </w:rPr>
                <w:delText>754</w:delText>
              </w:r>
            </w:del>
          </w:p>
        </w:tc>
      </w:tr>
      <w:tr w:rsidR="00E16572" w:rsidRPr="00E16572" w:rsidDel="009C19DC" w14:paraId="6327A47C" w14:textId="45BBFF79" w:rsidTr="00B21582">
        <w:trPr>
          <w:trHeight w:val="300"/>
          <w:del w:id="379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44D0701B" w:rsidR="00E16572" w:rsidRPr="00B21582" w:rsidDel="009C19DC" w:rsidRDefault="00E16572" w:rsidP="00E16572">
            <w:pPr>
              <w:spacing w:line="240" w:lineRule="auto"/>
              <w:ind w:firstLine="0"/>
              <w:rPr>
                <w:del w:id="3796" w:author="Nate Bachmeier [AWS-SA]" w:date="2023-05-04T18:11:00Z"/>
                <w:rFonts w:ascii="Calibri" w:eastAsia="Times New Roman" w:hAnsi="Calibri" w:cs="Calibri"/>
                <w:b w:val="0"/>
                <w:bCs w:val="0"/>
                <w:color w:val="000000"/>
                <w:sz w:val="22"/>
              </w:rPr>
            </w:pPr>
            <w:del w:id="3797" w:author="Nate Bachmeier [AWS-SA]" w:date="2023-05-04T18:11:00Z">
              <w:r w:rsidRPr="00E16572" w:rsidDel="009C19DC">
                <w:rPr>
                  <w:rFonts w:ascii="Calibri" w:eastAsia="Times New Roman" w:hAnsi="Calibri" w:cs="Calibri"/>
                  <w:color w:val="000000"/>
                  <w:sz w:val="22"/>
                </w:rPr>
                <w:delText>weaving fabric</w:delText>
              </w:r>
            </w:del>
          </w:p>
        </w:tc>
        <w:tc>
          <w:tcPr>
            <w:tcW w:w="5348" w:type="dxa"/>
            <w:noWrap/>
            <w:hideMark/>
          </w:tcPr>
          <w:p w14:paraId="7CDDC6FC" w14:textId="6B76C04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98" w:author="Nate Bachmeier [AWS-SA]" w:date="2023-05-04T18:11:00Z"/>
                <w:rFonts w:ascii="Calibri" w:eastAsia="Times New Roman" w:hAnsi="Calibri" w:cs="Calibri"/>
                <w:color w:val="000000"/>
                <w:sz w:val="22"/>
              </w:rPr>
            </w:pPr>
            <w:del w:id="3799"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5EDB143E" w14:textId="21BAC9AF" w:rsidTr="00B21582">
        <w:trPr>
          <w:cnfStyle w:val="000000100000" w:firstRow="0" w:lastRow="0" w:firstColumn="0" w:lastColumn="0" w:oddVBand="0" w:evenVBand="0" w:oddHBand="1" w:evenHBand="0" w:firstRowFirstColumn="0" w:firstRowLastColumn="0" w:lastRowFirstColumn="0" w:lastRowLastColumn="0"/>
          <w:trHeight w:val="300"/>
          <w:del w:id="380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59CC5DF4" w:rsidR="00E16572" w:rsidRPr="00B21582" w:rsidDel="009C19DC" w:rsidRDefault="00E16572" w:rsidP="00E16572">
            <w:pPr>
              <w:spacing w:line="240" w:lineRule="auto"/>
              <w:ind w:firstLine="0"/>
              <w:rPr>
                <w:del w:id="3801" w:author="Nate Bachmeier [AWS-SA]" w:date="2023-05-04T18:11:00Z"/>
                <w:rFonts w:ascii="Calibri" w:eastAsia="Times New Roman" w:hAnsi="Calibri" w:cs="Calibri"/>
                <w:b w:val="0"/>
                <w:bCs w:val="0"/>
                <w:color w:val="000000"/>
                <w:sz w:val="22"/>
              </w:rPr>
            </w:pPr>
            <w:del w:id="3802" w:author="Nate Bachmeier [AWS-SA]" w:date="2023-05-04T18:11:00Z">
              <w:r w:rsidRPr="00E16572" w:rsidDel="009C19DC">
                <w:rPr>
                  <w:rFonts w:ascii="Calibri" w:eastAsia="Times New Roman" w:hAnsi="Calibri" w:cs="Calibri"/>
                  <w:color w:val="000000"/>
                  <w:sz w:val="22"/>
                </w:rPr>
                <w:delText>welding</w:delText>
              </w:r>
            </w:del>
          </w:p>
        </w:tc>
        <w:tc>
          <w:tcPr>
            <w:tcW w:w="5348" w:type="dxa"/>
            <w:noWrap/>
            <w:hideMark/>
          </w:tcPr>
          <w:p w14:paraId="1DD065B8" w14:textId="1B36D5F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03" w:author="Nate Bachmeier [AWS-SA]" w:date="2023-05-04T18:11:00Z"/>
                <w:rFonts w:ascii="Calibri" w:eastAsia="Times New Roman" w:hAnsi="Calibri" w:cs="Calibri"/>
                <w:color w:val="000000"/>
                <w:sz w:val="22"/>
              </w:rPr>
            </w:pPr>
            <w:del w:id="3804" w:author="Nate Bachmeier [AWS-SA]" w:date="2023-05-04T18:11:00Z">
              <w:r w:rsidRPr="00E16572" w:rsidDel="009C19DC">
                <w:rPr>
                  <w:rFonts w:ascii="Calibri" w:eastAsia="Times New Roman" w:hAnsi="Calibri" w:cs="Calibri"/>
                  <w:color w:val="000000"/>
                  <w:sz w:val="22"/>
                </w:rPr>
                <w:delText>827</w:delText>
              </w:r>
            </w:del>
          </w:p>
        </w:tc>
      </w:tr>
      <w:tr w:rsidR="00E16572" w:rsidRPr="00E16572" w:rsidDel="009C19DC" w14:paraId="29C40AE8" w14:textId="03BC6420" w:rsidTr="00B21582">
        <w:trPr>
          <w:trHeight w:val="300"/>
          <w:del w:id="380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1AE33213" w:rsidR="00E16572" w:rsidRPr="00B21582" w:rsidDel="009C19DC" w:rsidRDefault="00E16572" w:rsidP="00E16572">
            <w:pPr>
              <w:spacing w:line="240" w:lineRule="auto"/>
              <w:ind w:firstLine="0"/>
              <w:rPr>
                <w:del w:id="3806" w:author="Nate Bachmeier [AWS-SA]" w:date="2023-05-04T18:11:00Z"/>
                <w:rFonts w:ascii="Calibri" w:eastAsia="Times New Roman" w:hAnsi="Calibri" w:cs="Calibri"/>
                <w:b w:val="0"/>
                <w:bCs w:val="0"/>
                <w:color w:val="000000"/>
                <w:sz w:val="22"/>
              </w:rPr>
            </w:pPr>
            <w:del w:id="3807" w:author="Nate Bachmeier [AWS-SA]" w:date="2023-05-04T18:11:00Z">
              <w:r w:rsidRPr="00E16572" w:rsidDel="009C19DC">
                <w:rPr>
                  <w:rFonts w:ascii="Calibri" w:eastAsia="Times New Roman" w:hAnsi="Calibri" w:cs="Calibri"/>
                  <w:color w:val="000000"/>
                  <w:sz w:val="22"/>
                </w:rPr>
                <w:delText>whistling</w:delText>
              </w:r>
            </w:del>
          </w:p>
        </w:tc>
        <w:tc>
          <w:tcPr>
            <w:tcW w:w="5348" w:type="dxa"/>
            <w:noWrap/>
            <w:hideMark/>
          </w:tcPr>
          <w:p w14:paraId="62246859" w14:textId="677EBA4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08" w:author="Nate Bachmeier [AWS-SA]" w:date="2023-05-04T18:11:00Z"/>
                <w:rFonts w:ascii="Calibri" w:eastAsia="Times New Roman" w:hAnsi="Calibri" w:cs="Calibri"/>
                <w:color w:val="000000"/>
                <w:sz w:val="22"/>
              </w:rPr>
            </w:pPr>
            <w:del w:id="3809" w:author="Nate Bachmeier [AWS-SA]" w:date="2023-05-04T18:11:00Z">
              <w:r w:rsidRPr="00E16572" w:rsidDel="009C19DC">
                <w:rPr>
                  <w:rFonts w:ascii="Calibri" w:eastAsia="Times New Roman" w:hAnsi="Calibri" w:cs="Calibri"/>
                  <w:color w:val="000000"/>
                  <w:sz w:val="22"/>
                </w:rPr>
                <w:delText>620</w:delText>
              </w:r>
            </w:del>
          </w:p>
        </w:tc>
      </w:tr>
      <w:tr w:rsidR="00E16572" w:rsidRPr="00E16572" w:rsidDel="009C19DC" w14:paraId="15ADC727" w14:textId="129E2924" w:rsidTr="00B21582">
        <w:trPr>
          <w:cnfStyle w:val="000000100000" w:firstRow="0" w:lastRow="0" w:firstColumn="0" w:lastColumn="0" w:oddVBand="0" w:evenVBand="0" w:oddHBand="1" w:evenHBand="0" w:firstRowFirstColumn="0" w:firstRowLastColumn="0" w:lastRowFirstColumn="0" w:lastRowLastColumn="0"/>
          <w:trHeight w:val="300"/>
          <w:del w:id="381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2A159D58" w:rsidR="00E16572" w:rsidRPr="00B21582" w:rsidDel="009C19DC" w:rsidRDefault="00E16572" w:rsidP="00E16572">
            <w:pPr>
              <w:spacing w:line="240" w:lineRule="auto"/>
              <w:ind w:firstLine="0"/>
              <w:rPr>
                <w:del w:id="3811" w:author="Nate Bachmeier [AWS-SA]" w:date="2023-05-04T18:11:00Z"/>
                <w:rFonts w:ascii="Calibri" w:eastAsia="Times New Roman" w:hAnsi="Calibri" w:cs="Calibri"/>
                <w:b w:val="0"/>
                <w:bCs w:val="0"/>
                <w:color w:val="000000"/>
                <w:sz w:val="22"/>
              </w:rPr>
            </w:pPr>
            <w:del w:id="3812" w:author="Nate Bachmeier [AWS-SA]" w:date="2023-05-04T18:11:00Z">
              <w:r w:rsidRPr="00E16572" w:rsidDel="009C19DC">
                <w:rPr>
                  <w:rFonts w:ascii="Calibri" w:eastAsia="Times New Roman" w:hAnsi="Calibri" w:cs="Calibri"/>
                  <w:color w:val="000000"/>
                  <w:sz w:val="22"/>
                </w:rPr>
                <w:delText>windsurfing</w:delText>
              </w:r>
            </w:del>
          </w:p>
        </w:tc>
        <w:tc>
          <w:tcPr>
            <w:tcW w:w="5348" w:type="dxa"/>
            <w:noWrap/>
            <w:hideMark/>
          </w:tcPr>
          <w:p w14:paraId="04824C17" w14:textId="70128C5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13" w:author="Nate Bachmeier [AWS-SA]" w:date="2023-05-04T18:11:00Z"/>
                <w:rFonts w:ascii="Calibri" w:eastAsia="Times New Roman" w:hAnsi="Calibri" w:cs="Calibri"/>
                <w:color w:val="000000"/>
                <w:sz w:val="22"/>
              </w:rPr>
            </w:pPr>
            <w:del w:id="3814" w:author="Nate Bachmeier [AWS-SA]" w:date="2023-05-04T18:11:00Z">
              <w:r w:rsidRPr="00E16572" w:rsidDel="009C19DC">
                <w:rPr>
                  <w:rFonts w:ascii="Calibri" w:eastAsia="Times New Roman" w:hAnsi="Calibri" w:cs="Calibri"/>
                  <w:color w:val="000000"/>
                  <w:sz w:val="22"/>
                </w:rPr>
                <w:delText>442</w:delText>
              </w:r>
            </w:del>
          </w:p>
        </w:tc>
      </w:tr>
      <w:tr w:rsidR="00E16572" w:rsidRPr="00E16572" w:rsidDel="009C19DC" w14:paraId="2AB9AB29" w14:textId="75B77ABD" w:rsidTr="00B21582">
        <w:trPr>
          <w:trHeight w:val="300"/>
          <w:del w:id="381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1C1F2696" w:rsidR="00E16572" w:rsidRPr="00B21582" w:rsidDel="009C19DC" w:rsidRDefault="00E16572" w:rsidP="00E16572">
            <w:pPr>
              <w:spacing w:line="240" w:lineRule="auto"/>
              <w:ind w:firstLine="0"/>
              <w:rPr>
                <w:del w:id="3816" w:author="Nate Bachmeier [AWS-SA]" w:date="2023-05-04T18:11:00Z"/>
                <w:rFonts w:ascii="Calibri" w:eastAsia="Times New Roman" w:hAnsi="Calibri" w:cs="Calibri"/>
                <w:b w:val="0"/>
                <w:bCs w:val="0"/>
                <w:color w:val="000000"/>
                <w:sz w:val="22"/>
              </w:rPr>
            </w:pPr>
            <w:del w:id="3817" w:author="Nate Bachmeier [AWS-SA]" w:date="2023-05-04T18:11:00Z">
              <w:r w:rsidRPr="00E16572" w:rsidDel="009C19DC">
                <w:rPr>
                  <w:rFonts w:ascii="Calibri" w:eastAsia="Times New Roman" w:hAnsi="Calibri" w:cs="Calibri"/>
                  <w:color w:val="000000"/>
                  <w:sz w:val="22"/>
                </w:rPr>
                <w:delText>winking</w:delText>
              </w:r>
            </w:del>
          </w:p>
        </w:tc>
        <w:tc>
          <w:tcPr>
            <w:tcW w:w="5348" w:type="dxa"/>
            <w:noWrap/>
            <w:hideMark/>
          </w:tcPr>
          <w:p w14:paraId="7FCE5C58" w14:textId="1D2A2AC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18" w:author="Nate Bachmeier [AWS-SA]" w:date="2023-05-04T18:11:00Z"/>
                <w:rFonts w:ascii="Calibri" w:eastAsia="Times New Roman" w:hAnsi="Calibri" w:cs="Calibri"/>
                <w:color w:val="000000"/>
                <w:sz w:val="22"/>
              </w:rPr>
            </w:pPr>
            <w:del w:id="3819" w:author="Nate Bachmeier [AWS-SA]" w:date="2023-05-04T18:11:00Z">
              <w:r w:rsidRPr="00E16572" w:rsidDel="009C19DC">
                <w:rPr>
                  <w:rFonts w:ascii="Calibri" w:eastAsia="Times New Roman" w:hAnsi="Calibri" w:cs="Calibri"/>
                  <w:color w:val="000000"/>
                  <w:sz w:val="22"/>
                </w:rPr>
                <w:delText>633</w:delText>
              </w:r>
            </w:del>
          </w:p>
        </w:tc>
      </w:tr>
      <w:tr w:rsidR="00E16572" w:rsidRPr="00E16572" w:rsidDel="009C19DC" w14:paraId="77F8BAE6" w14:textId="680E86F7" w:rsidTr="00B21582">
        <w:trPr>
          <w:cnfStyle w:val="000000100000" w:firstRow="0" w:lastRow="0" w:firstColumn="0" w:lastColumn="0" w:oddVBand="0" w:evenVBand="0" w:oddHBand="1" w:evenHBand="0" w:firstRowFirstColumn="0" w:firstRowLastColumn="0" w:lastRowFirstColumn="0" w:lastRowLastColumn="0"/>
          <w:trHeight w:val="300"/>
          <w:del w:id="382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03D6A01A" w:rsidR="00E16572" w:rsidRPr="00B21582" w:rsidDel="009C19DC" w:rsidRDefault="00E16572" w:rsidP="00E16572">
            <w:pPr>
              <w:spacing w:line="240" w:lineRule="auto"/>
              <w:ind w:firstLine="0"/>
              <w:rPr>
                <w:del w:id="3821" w:author="Nate Bachmeier [AWS-SA]" w:date="2023-05-04T18:11:00Z"/>
                <w:rFonts w:ascii="Calibri" w:eastAsia="Times New Roman" w:hAnsi="Calibri" w:cs="Calibri"/>
                <w:b w:val="0"/>
                <w:bCs w:val="0"/>
                <w:color w:val="000000"/>
                <w:sz w:val="22"/>
              </w:rPr>
            </w:pPr>
            <w:del w:id="3822" w:author="Nate Bachmeier [AWS-SA]" w:date="2023-05-04T18:11:00Z">
              <w:r w:rsidRPr="00E16572" w:rsidDel="009C19DC">
                <w:rPr>
                  <w:rFonts w:ascii="Calibri" w:eastAsia="Times New Roman" w:hAnsi="Calibri" w:cs="Calibri"/>
                  <w:color w:val="000000"/>
                  <w:sz w:val="22"/>
                </w:rPr>
                <w:delText>wood burning (art)</w:delText>
              </w:r>
            </w:del>
          </w:p>
        </w:tc>
        <w:tc>
          <w:tcPr>
            <w:tcW w:w="5348" w:type="dxa"/>
            <w:noWrap/>
            <w:hideMark/>
          </w:tcPr>
          <w:p w14:paraId="71B6416C" w14:textId="3E8AA5F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23" w:author="Nate Bachmeier [AWS-SA]" w:date="2023-05-04T18:11:00Z"/>
                <w:rFonts w:ascii="Calibri" w:eastAsia="Times New Roman" w:hAnsi="Calibri" w:cs="Calibri"/>
                <w:color w:val="000000"/>
                <w:sz w:val="22"/>
              </w:rPr>
            </w:pPr>
            <w:del w:id="3824" w:author="Nate Bachmeier [AWS-SA]" w:date="2023-05-04T18:11:00Z">
              <w:r w:rsidRPr="00E16572" w:rsidDel="009C19DC">
                <w:rPr>
                  <w:rFonts w:ascii="Calibri" w:eastAsia="Times New Roman" w:hAnsi="Calibri" w:cs="Calibri"/>
                  <w:color w:val="000000"/>
                  <w:sz w:val="22"/>
                </w:rPr>
                <w:delText>592</w:delText>
              </w:r>
            </w:del>
          </w:p>
        </w:tc>
      </w:tr>
      <w:tr w:rsidR="00E16572" w:rsidRPr="00E16572" w:rsidDel="009C19DC" w14:paraId="3898B41A" w14:textId="4E249AEB" w:rsidTr="00B21582">
        <w:trPr>
          <w:trHeight w:val="300"/>
          <w:del w:id="382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4E037C6E" w:rsidR="00E16572" w:rsidRPr="00B21582" w:rsidDel="009C19DC" w:rsidRDefault="00E16572" w:rsidP="00E16572">
            <w:pPr>
              <w:spacing w:line="240" w:lineRule="auto"/>
              <w:ind w:firstLine="0"/>
              <w:rPr>
                <w:del w:id="3826" w:author="Nate Bachmeier [AWS-SA]" w:date="2023-05-04T18:11:00Z"/>
                <w:rFonts w:ascii="Calibri" w:eastAsia="Times New Roman" w:hAnsi="Calibri" w:cs="Calibri"/>
                <w:b w:val="0"/>
                <w:bCs w:val="0"/>
                <w:color w:val="000000"/>
                <w:sz w:val="22"/>
              </w:rPr>
            </w:pPr>
            <w:del w:id="3827" w:author="Nate Bachmeier [AWS-SA]" w:date="2023-05-04T18:11:00Z">
              <w:r w:rsidRPr="00E16572" w:rsidDel="009C19DC">
                <w:rPr>
                  <w:rFonts w:ascii="Calibri" w:eastAsia="Times New Roman" w:hAnsi="Calibri" w:cs="Calibri"/>
                  <w:color w:val="000000"/>
                  <w:sz w:val="22"/>
                </w:rPr>
                <w:delText>wrapping present</w:delText>
              </w:r>
            </w:del>
          </w:p>
        </w:tc>
        <w:tc>
          <w:tcPr>
            <w:tcW w:w="5348" w:type="dxa"/>
            <w:noWrap/>
            <w:hideMark/>
          </w:tcPr>
          <w:p w14:paraId="2251D658" w14:textId="252D18F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28" w:author="Nate Bachmeier [AWS-SA]" w:date="2023-05-04T18:11:00Z"/>
                <w:rFonts w:ascii="Calibri" w:eastAsia="Times New Roman" w:hAnsi="Calibri" w:cs="Calibri"/>
                <w:color w:val="000000"/>
                <w:sz w:val="22"/>
              </w:rPr>
            </w:pPr>
            <w:del w:id="3829" w:author="Nate Bachmeier [AWS-SA]" w:date="2023-05-04T18:11:00Z">
              <w:r w:rsidRPr="00E16572" w:rsidDel="009C19DC">
                <w:rPr>
                  <w:rFonts w:ascii="Calibri" w:eastAsia="Times New Roman" w:hAnsi="Calibri" w:cs="Calibri"/>
                  <w:color w:val="000000"/>
                  <w:sz w:val="22"/>
                </w:rPr>
                <w:delText>737</w:delText>
              </w:r>
            </w:del>
          </w:p>
        </w:tc>
      </w:tr>
      <w:tr w:rsidR="00E16572" w:rsidRPr="00E16572" w:rsidDel="009C19DC" w14:paraId="4D797551" w14:textId="70F6A8B9" w:rsidTr="00B21582">
        <w:trPr>
          <w:cnfStyle w:val="000000100000" w:firstRow="0" w:lastRow="0" w:firstColumn="0" w:lastColumn="0" w:oddVBand="0" w:evenVBand="0" w:oddHBand="1" w:evenHBand="0" w:firstRowFirstColumn="0" w:firstRowLastColumn="0" w:lastRowFirstColumn="0" w:lastRowLastColumn="0"/>
          <w:trHeight w:val="300"/>
          <w:del w:id="383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66828923" w:rsidR="00E16572" w:rsidRPr="00B21582" w:rsidDel="009C19DC" w:rsidRDefault="00E16572" w:rsidP="00E16572">
            <w:pPr>
              <w:spacing w:line="240" w:lineRule="auto"/>
              <w:ind w:firstLine="0"/>
              <w:rPr>
                <w:del w:id="3831" w:author="Nate Bachmeier [AWS-SA]" w:date="2023-05-04T18:11:00Z"/>
                <w:rFonts w:ascii="Calibri" w:eastAsia="Times New Roman" w:hAnsi="Calibri" w:cs="Calibri"/>
                <w:b w:val="0"/>
                <w:bCs w:val="0"/>
                <w:color w:val="000000"/>
                <w:sz w:val="22"/>
              </w:rPr>
            </w:pPr>
            <w:del w:id="3832" w:author="Nate Bachmeier [AWS-SA]" w:date="2023-05-04T18:11:00Z">
              <w:r w:rsidRPr="00E16572" w:rsidDel="009C19DC">
                <w:rPr>
                  <w:rFonts w:ascii="Calibri" w:eastAsia="Times New Roman" w:hAnsi="Calibri" w:cs="Calibri"/>
                  <w:color w:val="000000"/>
                  <w:sz w:val="22"/>
                </w:rPr>
                <w:delText>wrestling</w:delText>
              </w:r>
            </w:del>
          </w:p>
        </w:tc>
        <w:tc>
          <w:tcPr>
            <w:tcW w:w="5348" w:type="dxa"/>
            <w:noWrap/>
            <w:hideMark/>
          </w:tcPr>
          <w:p w14:paraId="65677828" w14:textId="37486FD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33" w:author="Nate Bachmeier [AWS-SA]" w:date="2023-05-04T18:11:00Z"/>
                <w:rFonts w:ascii="Calibri" w:eastAsia="Times New Roman" w:hAnsi="Calibri" w:cs="Calibri"/>
                <w:color w:val="000000"/>
                <w:sz w:val="22"/>
              </w:rPr>
            </w:pPr>
            <w:del w:id="3834" w:author="Nate Bachmeier [AWS-SA]" w:date="2023-05-04T18:11:00Z">
              <w:r w:rsidRPr="00E16572" w:rsidDel="009C19DC">
                <w:rPr>
                  <w:rFonts w:ascii="Calibri" w:eastAsia="Times New Roman" w:hAnsi="Calibri" w:cs="Calibri"/>
                  <w:color w:val="000000"/>
                  <w:sz w:val="22"/>
                </w:rPr>
                <w:delText>709</w:delText>
              </w:r>
            </w:del>
          </w:p>
        </w:tc>
      </w:tr>
      <w:tr w:rsidR="00E16572" w:rsidRPr="00E16572" w:rsidDel="009C19DC" w14:paraId="255052D7" w14:textId="4A2A3C79" w:rsidTr="00B21582">
        <w:trPr>
          <w:trHeight w:val="300"/>
          <w:del w:id="383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25386BB0" w:rsidR="00E16572" w:rsidRPr="00B21582" w:rsidDel="009C19DC" w:rsidRDefault="00E16572" w:rsidP="00E16572">
            <w:pPr>
              <w:spacing w:line="240" w:lineRule="auto"/>
              <w:ind w:firstLine="0"/>
              <w:rPr>
                <w:del w:id="3836" w:author="Nate Bachmeier [AWS-SA]" w:date="2023-05-04T18:11:00Z"/>
                <w:rFonts w:ascii="Calibri" w:eastAsia="Times New Roman" w:hAnsi="Calibri" w:cs="Calibri"/>
                <w:b w:val="0"/>
                <w:bCs w:val="0"/>
                <w:color w:val="000000"/>
                <w:sz w:val="22"/>
              </w:rPr>
            </w:pPr>
            <w:del w:id="3837" w:author="Nate Bachmeier [AWS-SA]" w:date="2023-05-04T18:11:00Z">
              <w:r w:rsidRPr="00E16572" w:rsidDel="009C19DC">
                <w:rPr>
                  <w:rFonts w:ascii="Calibri" w:eastAsia="Times New Roman" w:hAnsi="Calibri" w:cs="Calibri"/>
                  <w:color w:val="000000"/>
                  <w:sz w:val="22"/>
                </w:rPr>
                <w:delText>writing</w:delText>
              </w:r>
            </w:del>
          </w:p>
        </w:tc>
        <w:tc>
          <w:tcPr>
            <w:tcW w:w="5348" w:type="dxa"/>
            <w:noWrap/>
            <w:hideMark/>
          </w:tcPr>
          <w:p w14:paraId="722C373F" w14:textId="7D769B2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38" w:author="Nate Bachmeier [AWS-SA]" w:date="2023-05-04T18:11:00Z"/>
                <w:rFonts w:ascii="Calibri" w:eastAsia="Times New Roman" w:hAnsi="Calibri" w:cs="Calibri"/>
                <w:color w:val="000000"/>
                <w:sz w:val="22"/>
              </w:rPr>
            </w:pPr>
            <w:del w:id="3839" w:author="Nate Bachmeier [AWS-SA]" w:date="2023-05-04T18:11:00Z">
              <w:r w:rsidRPr="00E16572" w:rsidDel="009C19DC">
                <w:rPr>
                  <w:rFonts w:ascii="Calibri" w:eastAsia="Times New Roman" w:hAnsi="Calibri" w:cs="Calibri"/>
                  <w:color w:val="000000"/>
                  <w:sz w:val="22"/>
                </w:rPr>
                <w:delText>610</w:delText>
              </w:r>
            </w:del>
          </w:p>
        </w:tc>
      </w:tr>
      <w:tr w:rsidR="00E16572" w:rsidRPr="00E16572" w:rsidDel="009C19DC" w14:paraId="153D8F80" w14:textId="7A3F6316" w:rsidTr="00B21582">
        <w:trPr>
          <w:cnfStyle w:val="000000100000" w:firstRow="0" w:lastRow="0" w:firstColumn="0" w:lastColumn="0" w:oddVBand="0" w:evenVBand="0" w:oddHBand="1" w:evenHBand="0" w:firstRowFirstColumn="0" w:firstRowLastColumn="0" w:lastRowFirstColumn="0" w:lastRowLastColumn="0"/>
          <w:trHeight w:val="300"/>
          <w:del w:id="384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3A188652" w:rsidR="00E16572" w:rsidRPr="00B21582" w:rsidDel="009C19DC" w:rsidRDefault="00E16572" w:rsidP="00E16572">
            <w:pPr>
              <w:spacing w:line="240" w:lineRule="auto"/>
              <w:ind w:firstLine="0"/>
              <w:rPr>
                <w:del w:id="3841" w:author="Nate Bachmeier [AWS-SA]" w:date="2023-05-04T18:11:00Z"/>
                <w:rFonts w:ascii="Calibri" w:eastAsia="Times New Roman" w:hAnsi="Calibri" w:cs="Calibri"/>
                <w:b w:val="0"/>
                <w:bCs w:val="0"/>
                <w:color w:val="000000"/>
                <w:sz w:val="22"/>
              </w:rPr>
            </w:pPr>
            <w:del w:id="3842" w:author="Nate Bachmeier [AWS-SA]" w:date="2023-05-04T18:11:00Z">
              <w:r w:rsidRPr="00E16572" w:rsidDel="009C19DC">
                <w:rPr>
                  <w:rFonts w:ascii="Calibri" w:eastAsia="Times New Roman" w:hAnsi="Calibri" w:cs="Calibri"/>
                  <w:color w:val="000000"/>
                  <w:sz w:val="22"/>
                </w:rPr>
                <w:delText>yarn spinning</w:delText>
              </w:r>
            </w:del>
          </w:p>
        </w:tc>
        <w:tc>
          <w:tcPr>
            <w:tcW w:w="5348" w:type="dxa"/>
            <w:noWrap/>
            <w:hideMark/>
          </w:tcPr>
          <w:p w14:paraId="6F43C085" w14:textId="5E017DA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43" w:author="Nate Bachmeier [AWS-SA]" w:date="2023-05-04T18:11:00Z"/>
                <w:rFonts w:ascii="Calibri" w:eastAsia="Times New Roman" w:hAnsi="Calibri" w:cs="Calibri"/>
                <w:color w:val="000000"/>
                <w:sz w:val="22"/>
              </w:rPr>
            </w:pPr>
            <w:del w:id="3844" w:author="Nate Bachmeier [AWS-SA]" w:date="2023-05-04T18:11:00Z">
              <w:r w:rsidRPr="00E16572" w:rsidDel="009C19DC">
                <w:rPr>
                  <w:rFonts w:ascii="Calibri" w:eastAsia="Times New Roman" w:hAnsi="Calibri" w:cs="Calibri"/>
                  <w:color w:val="000000"/>
                  <w:sz w:val="22"/>
                </w:rPr>
                <w:delText>658</w:delText>
              </w:r>
            </w:del>
          </w:p>
        </w:tc>
      </w:tr>
      <w:tr w:rsidR="00E16572" w:rsidRPr="00E16572" w:rsidDel="009C19DC" w14:paraId="1D354225" w14:textId="7AD0EE98" w:rsidTr="00B21582">
        <w:trPr>
          <w:trHeight w:val="300"/>
          <w:del w:id="384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CA5AF0E" w:rsidR="00E16572" w:rsidRPr="00B21582" w:rsidDel="009C19DC" w:rsidRDefault="00E16572" w:rsidP="00E16572">
            <w:pPr>
              <w:spacing w:line="240" w:lineRule="auto"/>
              <w:ind w:firstLine="0"/>
              <w:rPr>
                <w:del w:id="3846" w:author="Nate Bachmeier [AWS-SA]" w:date="2023-05-04T18:11:00Z"/>
                <w:rFonts w:ascii="Calibri" w:eastAsia="Times New Roman" w:hAnsi="Calibri" w:cs="Calibri"/>
                <w:b w:val="0"/>
                <w:bCs w:val="0"/>
                <w:color w:val="000000"/>
                <w:sz w:val="22"/>
              </w:rPr>
            </w:pPr>
            <w:del w:id="3847" w:author="Nate Bachmeier [AWS-SA]" w:date="2023-05-04T18:11:00Z">
              <w:r w:rsidRPr="00E16572" w:rsidDel="009C19DC">
                <w:rPr>
                  <w:rFonts w:ascii="Calibri" w:eastAsia="Times New Roman" w:hAnsi="Calibri" w:cs="Calibri"/>
                  <w:color w:val="000000"/>
                  <w:sz w:val="22"/>
                </w:rPr>
                <w:delText>yawning</w:delText>
              </w:r>
            </w:del>
          </w:p>
        </w:tc>
        <w:tc>
          <w:tcPr>
            <w:tcW w:w="5348" w:type="dxa"/>
            <w:noWrap/>
            <w:hideMark/>
          </w:tcPr>
          <w:p w14:paraId="05796571" w14:textId="6B1E0C7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48" w:author="Nate Bachmeier [AWS-SA]" w:date="2023-05-04T18:11:00Z"/>
                <w:rFonts w:ascii="Calibri" w:eastAsia="Times New Roman" w:hAnsi="Calibri" w:cs="Calibri"/>
                <w:color w:val="000000"/>
                <w:sz w:val="22"/>
              </w:rPr>
            </w:pPr>
            <w:del w:id="3849" w:author="Nate Bachmeier [AWS-SA]" w:date="2023-05-04T18:11:00Z">
              <w:r w:rsidRPr="00E16572" w:rsidDel="009C19DC">
                <w:rPr>
                  <w:rFonts w:ascii="Calibri" w:eastAsia="Times New Roman" w:hAnsi="Calibri" w:cs="Calibri"/>
                  <w:color w:val="000000"/>
                  <w:sz w:val="22"/>
                </w:rPr>
                <w:delText>607</w:delText>
              </w:r>
            </w:del>
          </w:p>
        </w:tc>
      </w:tr>
      <w:tr w:rsidR="00E16572" w:rsidRPr="00E16572" w:rsidDel="009C19DC" w14:paraId="4095A632" w14:textId="3F6243CB" w:rsidTr="00B21582">
        <w:trPr>
          <w:cnfStyle w:val="000000100000" w:firstRow="0" w:lastRow="0" w:firstColumn="0" w:lastColumn="0" w:oddVBand="0" w:evenVBand="0" w:oddHBand="1" w:evenHBand="0" w:firstRowFirstColumn="0" w:firstRowLastColumn="0" w:lastRowFirstColumn="0" w:lastRowLastColumn="0"/>
          <w:trHeight w:val="300"/>
          <w:del w:id="3850"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050E3981" w:rsidR="00E16572" w:rsidRPr="00B21582" w:rsidDel="009C19DC" w:rsidRDefault="00E16572" w:rsidP="00E16572">
            <w:pPr>
              <w:spacing w:line="240" w:lineRule="auto"/>
              <w:ind w:firstLine="0"/>
              <w:rPr>
                <w:del w:id="3851" w:author="Nate Bachmeier [AWS-SA]" w:date="2023-05-04T18:11:00Z"/>
                <w:rFonts w:ascii="Calibri" w:eastAsia="Times New Roman" w:hAnsi="Calibri" w:cs="Calibri"/>
                <w:b w:val="0"/>
                <w:bCs w:val="0"/>
                <w:color w:val="000000"/>
                <w:sz w:val="22"/>
              </w:rPr>
            </w:pPr>
            <w:del w:id="3852" w:author="Nate Bachmeier [AWS-SA]" w:date="2023-05-04T18:11:00Z">
              <w:r w:rsidRPr="00E16572" w:rsidDel="009C19DC">
                <w:rPr>
                  <w:rFonts w:ascii="Calibri" w:eastAsia="Times New Roman" w:hAnsi="Calibri" w:cs="Calibri"/>
                  <w:color w:val="000000"/>
                  <w:sz w:val="22"/>
                </w:rPr>
                <w:delText>yoga</w:delText>
              </w:r>
            </w:del>
          </w:p>
        </w:tc>
        <w:tc>
          <w:tcPr>
            <w:tcW w:w="5348" w:type="dxa"/>
            <w:noWrap/>
            <w:hideMark/>
          </w:tcPr>
          <w:p w14:paraId="2846D63D" w14:textId="3685A04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53" w:author="Nate Bachmeier [AWS-SA]" w:date="2023-05-04T18:11:00Z"/>
                <w:rFonts w:ascii="Calibri" w:eastAsia="Times New Roman" w:hAnsi="Calibri" w:cs="Calibri"/>
                <w:color w:val="000000"/>
                <w:sz w:val="22"/>
              </w:rPr>
            </w:pPr>
            <w:del w:id="3854" w:author="Nate Bachmeier [AWS-SA]" w:date="2023-05-04T18:11:00Z">
              <w:r w:rsidRPr="00E16572" w:rsidDel="009C19DC">
                <w:rPr>
                  <w:rFonts w:ascii="Calibri" w:eastAsia="Times New Roman" w:hAnsi="Calibri" w:cs="Calibri"/>
                  <w:color w:val="000000"/>
                  <w:sz w:val="22"/>
                </w:rPr>
                <w:delText>471</w:delText>
              </w:r>
            </w:del>
          </w:p>
        </w:tc>
      </w:tr>
      <w:tr w:rsidR="00E16572" w:rsidRPr="00E16572" w:rsidDel="009C19DC" w14:paraId="483ABC98" w14:textId="26937F29" w:rsidTr="00B21582">
        <w:trPr>
          <w:trHeight w:val="300"/>
          <w:del w:id="3855"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32B6F82A" w:rsidR="00E16572" w:rsidRPr="00B21582" w:rsidDel="009C19DC" w:rsidRDefault="00E16572" w:rsidP="00E16572">
            <w:pPr>
              <w:spacing w:line="240" w:lineRule="auto"/>
              <w:ind w:firstLine="0"/>
              <w:rPr>
                <w:del w:id="3856" w:author="Nate Bachmeier [AWS-SA]" w:date="2023-05-04T18:11:00Z"/>
                <w:rFonts w:ascii="Calibri" w:eastAsia="Times New Roman" w:hAnsi="Calibri" w:cs="Calibri"/>
                <w:b w:val="0"/>
                <w:bCs w:val="0"/>
                <w:color w:val="000000"/>
                <w:sz w:val="22"/>
              </w:rPr>
            </w:pPr>
            <w:del w:id="3857" w:author="Nate Bachmeier [AWS-SA]" w:date="2023-05-04T18:11:00Z">
              <w:r w:rsidRPr="00E16572" w:rsidDel="009C19DC">
                <w:rPr>
                  <w:rFonts w:ascii="Calibri" w:eastAsia="Times New Roman" w:hAnsi="Calibri" w:cs="Calibri"/>
                  <w:color w:val="000000"/>
                  <w:sz w:val="22"/>
                </w:rPr>
                <w:delText>zumba</w:delText>
              </w:r>
            </w:del>
          </w:p>
        </w:tc>
        <w:tc>
          <w:tcPr>
            <w:tcW w:w="5348" w:type="dxa"/>
            <w:noWrap/>
            <w:hideMark/>
          </w:tcPr>
          <w:p w14:paraId="0126CAB2" w14:textId="37327A8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58" w:author="Nate Bachmeier [AWS-SA]" w:date="2023-05-04T18:11:00Z"/>
                <w:rFonts w:ascii="Calibri" w:eastAsia="Times New Roman" w:hAnsi="Calibri" w:cs="Calibri"/>
                <w:color w:val="000000"/>
                <w:sz w:val="22"/>
              </w:rPr>
            </w:pPr>
            <w:del w:id="3859" w:author="Nate Bachmeier [AWS-SA]" w:date="2023-05-04T18:11:00Z">
              <w:r w:rsidRPr="00E16572" w:rsidDel="009C19DC">
                <w:rPr>
                  <w:rFonts w:ascii="Calibri" w:eastAsia="Times New Roman" w:hAnsi="Calibri" w:cs="Calibri"/>
                  <w:color w:val="000000"/>
                  <w:sz w:val="22"/>
                </w:rPr>
                <w:delText>404</w:delText>
              </w:r>
            </w:del>
          </w:p>
        </w:tc>
      </w:tr>
    </w:tbl>
    <w:p w14:paraId="5C4BF612" w14:textId="038213E0" w:rsidR="00E16572" w:rsidRPr="00E16572" w:rsidDel="009C19DC" w:rsidRDefault="00E16572" w:rsidP="00B21582">
      <w:pPr>
        <w:rPr>
          <w:del w:id="3860" w:author="Nate Bachmeier [AWS-SA]" w:date="2023-05-04T18:11:00Z"/>
        </w:rPr>
      </w:pPr>
    </w:p>
    <w:bookmarkStart w:id="3861" w:name="_Toc464831651" w:displacedByCustomXml="next"/>
    <w:bookmarkEnd w:id="3861" w:displacedByCustomXml="next"/>
    <w:bookmarkStart w:id="3862" w:name="_Toc465328388" w:displacedByCustomXml="next"/>
    <w:bookmarkEnd w:id="3862" w:displacedByCustomXml="next"/>
    <w:customXmlDelRangeStart w:id="3863" w:author="Nate Bachmeier [AWS-SA]" w:date="2023-05-04T18:11:00Z"/>
    <w:sdt>
      <w:sdtPr>
        <w:id w:val="1362785263"/>
        <w:docPartObj>
          <w:docPartGallery w:val="Bibliographies"/>
          <w:docPartUnique/>
        </w:docPartObj>
      </w:sdtPr>
      <w:sdtContent>
        <w:customXmlDelRangeEnd w:id="3863"/>
        <w:p w14:paraId="55642344" w14:textId="4DE0CEC2" w:rsidR="00C435F5" w:rsidDel="009C19DC" w:rsidRDefault="00C435F5" w:rsidP="00FE3EEF">
          <w:pPr>
            <w:rPr>
              <w:del w:id="3864" w:author="Nate Bachmeier [AWS-SA]" w:date="2023-05-04T18:11:00Z"/>
            </w:rPr>
          </w:pPr>
        </w:p>
        <w:p w14:paraId="76896B1C" w14:textId="057CE65D" w:rsidR="00C435F5" w:rsidDel="009C19DC" w:rsidRDefault="00C435F5">
          <w:pPr>
            <w:spacing w:after="160" w:line="259" w:lineRule="auto"/>
            <w:ind w:firstLine="0"/>
            <w:rPr>
              <w:del w:id="3865" w:author="Nate Bachmeier [AWS-SA]" w:date="2023-05-04T18:11:00Z"/>
              <w:b/>
              <w:bCs/>
            </w:rPr>
          </w:pPr>
          <w:del w:id="3866" w:author="Nate Bachmeier [AWS-SA]" w:date="2023-05-04T18:11:00Z">
            <w:r w:rsidDel="009C19DC">
              <w:br w:type="page"/>
            </w:r>
          </w:del>
        </w:p>
        <w:p w14:paraId="4CE243D4" w14:textId="7DA9CF7A" w:rsidR="00E72F1F" w:rsidRPr="00FE3EEF" w:rsidRDefault="00E72F1F" w:rsidP="006514D0">
          <w:pPr>
            <w:pStyle w:val="Heading1"/>
            <w:ind w:firstLine="0"/>
            <w:rPr>
              <w:b w:val="0"/>
              <w:bCs w:val="0"/>
            </w:rPr>
          </w:pPr>
          <w:bookmarkStart w:id="3867" w:name="_Toc133765230"/>
          <w:commentRangeStart w:id="3868"/>
          <w:r w:rsidRPr="00FE3EEF">
            <w:rPr>
              <w:b w:val="0"/>
              <w:bCs w:val="0"/>
            </w:rPr>
            <w:t>References</w:t>
          </w:r>
          <w:bookmarkEnd w:id="3867"/>
          <w:commentRangeEnd w:id="3868"/>
          <w:r w:rsidR="007111A0">
            <w:rPr>
              <w:rStyle w:val="CommentReference"/>
              <w:b w:val="0"/>
              <w:bCs w:val="0"/>
              <w:szCs w:val="20"/>
            </w:rPr>
            <w:commentReference w:id="3868"/>
          </w:r>
        </w:p>
        <w:sdt>
          <w:sdtPr>
            <w:rPr>
              <w:rFonts w:cstheme="minorBidi"/>
              <w:szCs w:val="22"/>
            </w:rPr>
            <w:id w:val="-573587230"/>
            <w:bibliography/>
          </w:sdtPr>
          <w:sdtContent>
            <w:p w14:paraId="136BDE74" w14:textId="77777777" w:rsidR="00E01865" w:rsidRDefault="00E72F1F" w:rsidP="00E01865">
              <w:pPr>
                <w:pStyle w:val="Bibliography"/>
                <w:ind w:left="720" w:hanging="720"/>
                <w:rPr>
                  <w:noProof/>
                </w:rPr>
              </w:pPr>
              <w:r>
                <w:fldChar w:fldCharType="begin"/>
              </w:r>
              <w:r>
                <w:instrText xml:space="preserve"> BIBLIOGRAPHY </w:instrText>
              </w:r>
              <w:r>
                <w:fldChar w:fldCharType="separate"/>
              </w:r>
              <w:r w:rsidR="00E01865">
                <w:rPr>
                  <w:noProof/>
                </w:rPr>
                <w:t xml:space="preserve">Aguida, M., Ouchani, S., &amp; Benmalek, M. (2020). A review on cyber-physical systems. </w:t>
              </w:r>
              <w:r w:rsidR="00E01865">
                <w:rPr>
                  <w:i/>
                  <w:iCs/>
                  <w:noProof/>
                </w:rPr>
                <w:t>International Conference on Enabling Technologies</w:t>
              </w:r>
              <w:r w:rsidR="00E01865">
                <w:rPr>
                  <w:noProof/>
                </w:rPr>
                <w:t xml:space="preserve"> (pp. 275-278). Basque Coast, Bayonne; France: IEEE. doi:https://doi.org/10.1109/WETICE49692.2020.00060</w:t>
              </w:r>
            </w:p>
            <w:p w14:paraId="2C41C283" w14:textId="77777777" w:rsidR="00E01865" w:rsidRDefault="00E01865" w:rsidP="00E01865">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CFE22B" w14:textId="77777777" w:rsidR="00E01865" w:rsidRDefault="00E01865" w:rsidP="00E01865">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4F248FDE" w14:textId="77777777" w:rsidR="00E01865" w:rsidRDefault="00E01865" w:rsidP="00E01865">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48B0286A" w14:textId="77777777" w:rsidR="00E01865" w:rsidRDefault="00E01865" w:rsidP="00E01865">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90B5283" w14:textId="77777777" w:rsidR="00E01865" w:rsidRDefault="00E01865" w:rsidP="00E01865">
              <w:pPr>
                <w:pStyle w:val="Bibliography"/>
                <w:ind w:left="720" w:hanging="720"/>
                <w:rPr>
                  <w:noProof/>
                </w:rPr>
              </w:pPr>
              <w:r>
                <w:rPr>
                  <w:noProof/>
                </w:rPr>
                <w:t xml:space="preserve">Asimov, I. (1942). </w:t>
              </w:r>
              <w:r>
                <w:rPr>
                  <w:i/>
                  <w:iCs/>
                  <w:noProof/>
                </w:rPr>
                <w:t>Runaround.</w:t>
              </w:r>
              <w:r>
                <w:rPr>
                  <w:noProof/>
                </w:rPr>
                <w:t xml:space="preserve"> </w:t>
              </w:r>
            </w:p>
            <w:p w14:paraId="32692390" w14:textId="77777777" w:rsidR="00E01865" w:rsidRDefault="00E01865" w:rsidP="00E01865">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6861918" w14:textId="77777777" w:rsidR="00E01865" w:rsidRDefault="00E01865" w:rsidP="00E01865">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617D4FA9" w14:textId="77777777" w:rsidR="00E01865" w:rsidRDefault="00E01865" w:rsidP="00E01865">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1F65EB1A" w14:textId="77777777" w:rsidR="00E01865" w:rsidRDefault="00E01865" w:rsidP="00E01865">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23F8FCB8" w14:textId="77777777" w:rsidR="00E01865" w:rsidRDefault="00E01865" w:rsidP="00E01865">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203E222" w14:textId="77777777" w:rsidR="00E01865" w:rsidRDefault="00E01865" w:rsidP="00E01865">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0A06EA2D" w14:textId="77777777" w:rsidR="00E01865" w:rsidRDefault="00E01865" w:rsidP="00E01865">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46528030" w14:textId="77777777" w:rsidR="00E01865" w:rsidRDefault="00E01865" w:rsidP="00E01865">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660C81FC" w14:textId="77777777" w:rsidR="00E01865" w:rsidRDefault="00E01865" w:rsidP="00E01865">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08E38481" w14:textId="77777777" w:rsidR="00E01865" w:rsidRDefault="00E01865" w:rsidP="00E01865">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1B5F082E" w14:textId="77777777" w:rsidR="00E01865" w:rsidRDefault="00E01865" w:rsidP="00E01865">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27C992D8" w14:textId="77777777" w:rsidR="00E01865" w:rsidRDefault="00E01865" w:rsidP="00E01865">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7B1342E7" w14:textId="77777777" w:rsidR="00E01865" w:rsidRDefault="00E01865" w:rsidP="00E01865">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2CFAA157" w14:textId="77777777" w:rsidR="00E01865" w:rsidRDefault="00E01865" w:rsidP="00E01865">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260C3F2E" w14:textId="77777777" w:rsidR="00E01865" w:rsidRDefault="00E01865" w:rsidP="00E01865">
              <w:pPr>
                <w:pStyle w:val="Bibliography"/>
                <w:ind w:left="720" w:hanging="720"/>
                <w:rPr>
                  <w:noProof/>
                </w:rPr>
              </w:pPr>
              <w:r>
                <w:rPr>
                  <w:noProof/>
                </w:rPr>
                <w:t xml:space="preserve">Burr, V. (2015). </w:t>
              </w:r>
              <w:r>
                <w:rPr>
                  <w:i/>
                  <w:iCs/>
                  <w:noProof/>
                </w:rPr>
                <w:t>Social Constructionism.</w:t>
              </w:r>
              <w:r>
                <w:rPr>
                  <w:noProof/>
                </w:rPr>
                <w:t xml:space="preserve"> Routledge.</w:t>
              </w:r>
            </w:p>
            <w:p w14:paraId="3EE08082" w14:textId="77777777" w:rsidR="00E01865" w:rsidRDefault="00E01865" w:rsidP="00E01865">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45AEC8ED" w14:textId="77777777" w:rsidR="00E01865" w:rsidRDefault="00E01865" w:rsidP="00E01865">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5D5F13CC" w14:textId="77777777" w:rsidR="00E01865" w:rsidRDefault="00E01865" w:rsidP="00E01865">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238761F0" w14:textId="77777777" w:rsidR="00E01865" w:rsidRDefault="00E01865" w:rsidP="00E01865">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BC4EC16" w14:textId="77777777" w:rsidR="00E01865" w:rsidRDefault="00E01865" w:rsidP="00E01865">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6CA1CECC" w14:textId="77777777" w:rsidR="00E01865" w:rsidRDefault="00E01865" w:rsidP="00E01865">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16875AE7" w14:textId="77777777" w:rsidR="00E01865" w:rsidRDefault="00E01865" w:rsidP="00E01865">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61B70DE2" w14:textId="77777777" w:rsidR="00E01865" w:rsidRDefault="00E01865" w:rsidP="00E01865">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69C7942" w14:textId="77777777" w:rsidR="00E01865" w:rsidRDefault="00E01865" w:rsidP="00E01865">
              <w:pPr>
                <w:pStyle w:val="Bibliography"/>
                <w:ind w:left="720" w:hanging="720"/>
                <w:rPr>
                  <w:noProof/>
                </w:rPr>
              </w:pPr>
              <w:r>
                <w:rPr>
                  <w:noProof/>
                </w:rPr>
                <w:t xml:space="preserve">Darwin, C. (1859). </w:t>
              </w:r>
              <w:r>
                <w:rPr>
                  <w:i/>
                  <w:iCs/>
                  <w:noProof/>
                </w:rPr>
                <w:t>On the origin of species.</w:t>
              </w:r>
              <w:r>
                <w:rPr>
                  <w:noProof/>
                </w:rPr>
                <w:t xml:space="preserve"> </w:t>
              </w:r>
            </w:p>
            <w:p w14:paraId="7BE4B0DD" w14:textId="77777777" w:rsidR="00E01865" w:rsidRDefault="00E01865" w:rsidP="00E01865">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0F6210F7" w14:textId="77777777" w:rsidR="00E01865" w:rsidRDefault="00E01865" w:rsidP="00E01865">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40317ED1" w14:textId="77777777" w:rsidR="00E01865" w:rsidRDefault="00E01865" w:rsidP="00E01865">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45DADC69" w14:textId="77777777" w:rsidR="00E01865" w:rsidRDefault="00E01865" w:rsidP="00E01865">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84682BB" w14:textId="77777777" w:rsidR="00E01865" w:rsidRDefault="00E01865" w:rsidP="00E01865">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441230ED" w14:textId="77777777" w:rsidR="00E01865" w:rsidRDefault="00E01865" w:rsidP="00E01865">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08EBCAA5" w14:textId="77777777" w:rsidR="00E01865" w:rsidRDefault="00E01865" w:rsidP="00E01865">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58C9C78C" w14:textId="77777777" w:rsidR="00E01865" w:rsidRDefault="00E01865" w:rsidP="00E01865">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FF93B1F" w14:textId="77777777" w:rsidR="00E01865" w:rsidRDefault="00E01865" w:rsidP="00E01865">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275DF85E" w14:textId="77777777" w:rsidR="00E01865" w:rsidRDefault="00E01865" w:rsidP="00E01865">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5B0DFB66" w14:textId="77777777" w:rsidR="00E01865" w:rsidRDefault="00E01865" w:rsidP="00E01865">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42725C4F" w14:textId="77777777" w:rsidR="00E01865" w:rsidRDefault="00E01865" w:rsidP="00E01865">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84C1DE3" w14:textId="77777777" w:rsidR="00E01865" w:rsidRDefault="00E01865" w:rsidP="00E01865">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5B23697A" w14:textId="77777777" w:rsidR="00E01865" w:rsidRDefault="00E01865" w:rsidP="00E01865">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78924941" w14:textId="77777777" w:rsidR="00E01865" w:rsidRDefault="00E01865" w:rsidP="00E01865">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1F113DF3" w14:textId="77777777" w:rsidR="00E01865" w:rsidRDefault="00E01865" w:rsidP="00E01865">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73824627" w14:textId="77777777" w:rsidR="00E01865" w:rsidRDefault="00E01865" w:rsidP="00E01865">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7CA2CD1" w14:textId="77777777" w:rsidR="00E01865" w:rsidRDefault="00E01865" w:rsidP="00E01865">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5226486F" w14:textId="77777777" w:rsidR="00E01865" w:rsidRDefault="00E01865" w:rsidP="00E01865">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21B5A37E" w14:textId="77777777" w:rsidR="00E01865" w:rsidRDefault="00E01865" w:rsidP="00E01865">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504DD218" w14:textId="77777777" w:rsidR="00E01865" w:rsidRDefault="00E01865" w:rsidP="00E01865">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5481BAD5" w14:textId="77777777" w:rsidR="00E01865" w:rsidRDefault="00E01865" w:rsidP="00E01865">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0FE96E99" w14:textId="77777777" w:rsidR="00E01865" w:rsidRDefault="00E01865" w:rsidP="00E01865">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0944A8AB" w14:textId="77777777" w:rsidR="00E01865" w:rsidRDefault="00E01865" w:rsidP="00E01865">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2A076DBB" w14:textId="77777777" w:rsidR="00E01865" w:rsidRDefault="00E01865" w:rsidP="00E01865">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7A096EF4" w14:textId="77777777" w:rsidR="00E01865" w:rsidRDefault="00E01865" w:rsidP="00E01865">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56F2868B" w14:textId="77777777" w:rsidR="00E01865" w:rsidRDefault="00E01865" w:rsidP="00E01865">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31205EBC" w14:textId="77777777" w:rsidR="00E01865" w:rsidRDefault="00E01865" w:rsidP="00E01865">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41DF1CC7" w14:textId="77777777" w:rsidR="00E01865" w:rsidRDefault="00E01865" w:rsidP="00E01865">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275FC6E6" w14:textId="77777777" w:rsidR="00E01865" w:rsidRDefault="00E01865" w:rsidP="00E01865">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205E3FC5" w14:textId="77777777" w:rsidR="00E01865" w:rsidRDefault="00E01865" w:rsidP="00E01865">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5AC136B7" w14:textId="77777777" w:rsidR="00E01865" w:rsidRDefault="00E01865" w:rsidP="00E01865">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415CF5A1" w14:textId="77777777" w:rsidR="00E01865" w:rsidRDefault="00E01865" w:rsidP="00E01865">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2647F197" w14:textId="77777777" w:rsidR="00E01865" w:rsidRDefault="00E01865" w:rsidP="00E01865">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10BE800" w14:textId="77777777" w:rsidR="00E01865" w:rsidRDefault="00E01865" w:rsidP="00E01865">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30D0200B" w14:textId="77777777" w:rsidR="00E01865" w:rsidRDefault="00E01865" w:rsidP="00E01865">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3B6A09E2" w14:textId="77777777" w:rsidR="00E01865" w:rsidRDefault="00E01865" w:rsidP="00E01865">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6E09EC4E" w14:textId="77777777" w:rsidR="00E01865" w:rsidRDefault="00E01865" w:rsidP="00E01865">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DBB57F0" w14:textId="77777777" w:rsidR="00E01865" w:rsidRDefault="00E01865" w:rsidP="00E01865">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67293F5E" w14:textId="77777777" w:rsidR="00E01865" w:rsidRDefault="00E01865" w:rsidP="00E01865">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470E74B" w14:textId="77777777" w:rsidR="00E01865" w:rsidRDefault="00E01865" w:rsidP="00E01865">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6A660288" w14:textId="77777777" w:rsidR="00E01865" w:rsidRDefault="00E01865" w:rsidP="00E01865">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667C16E3" w14:textId="77777777" w:rsidR="00E01865" w:rsidRDefault="00E01865" w:rsidP="00E01865">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4186E97E" w14:textId="77777777" w:rsidR="00E01865" w:rsidRDefault="00E01865" w:rsidP="00E01865">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6FB8573E" w14:textId="77777777" w:rsidR="00E01865" w:rsidRDefault="00E01865" w:rsidP="00E01865">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0DF7E8E0" w14:textId="77777777" w:rsidR="00E01865" w:rsidRDefault="00E01865" w:rsidP="00E01865">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7AAD9CE2" w14:textId="77777777" w:rsidR="00E01865" w:rsidRDefault="00E01865" w:rsidP="00E01865">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71687D30" w14:textId="77777777" w:rsidR="00E01865" w:rsidRDefault="00E01865" w:rsidP="00E01865">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50979AA4" w14:textId="77777777" w:rsidR="00E01865" w:rsidRDefault="00E01865" w:rsidP="00E01865">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63145753" w14:textId="77777777" w:rsidR="00E01865" w:rsidRDefault="00E01865" w:rsidP="00E01865">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E66EB83" w14:textId="77777777" w:rsidR="00E01865" w:rsidRDefault="00E01865" w:rsidP="00E01865">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6D65CAB1" w14:textId="77777777" w:rsidR="00E01865" w:rsidRDefault="00E01865" w:rsidP="00E01865">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751DDACA" w14:textId="77777777" w:rsidR="00E01865" w:rsidRDefault="00E01865" w:rsidP="00E01865">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155F6634" w14:textId="77777777" w:rsidR="00E01865" w:rsidRDefault="00E01865" w:rsidP="00E01865">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7E0A53F" w14:textId="77777777" w:rsidR="00E01865" w:rsidRDefault="00E01865" w:rsidP="00E01865">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503018E2" w14:textId="77777777" w:rsidR="00E01865" w:rsidRDefault="00E01865" w:rsidP="00E01865">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60377C61" w14:textId="77777777" w:rsidR="00E01865" w:rsidRDefault="00E01865" w:rsidP="00E01865">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4BAB6CC1" w14:textId="77777777" w:rsidR="00E01865" w:rsidRDefault="00E01865" w:rsidP="00E01865">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A7807F3" w14:textId="77777777" w:rsidR="00E01865" w:rsidRDefault="00E01865" w:rsidP="00E01865">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39D5B4F8" w14:textId="77777777" w:rsidR="00E01865" w:rsidRDefault="00E01865" w:rsidP="00E01865">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568C50B4" w14:textId="77777777" w:rsidR="00E01865" w:rsidRDefault="00E01865" w:rsidP="00E01865">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6000F596" w14:textId="77777777" w:rsidR="00E01865" w:rsidRDefault="00E01865" w:rsidP="00E01865">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1FDA606C" w14:textId="77777777" w:rsidR="00E01865" w:rsidRDefault="00E01865" w:rsidP="00E01865">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17B1DC6A" w14:textId="77777777" w:rsidR="00E01865" w:rsidRDefault="00E01865" w:rsidP="00E01865">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D61856F" w14:textId="77777777" w:rsidR="00E01865" w:rsidRDefault="00E01865" w:rsidP="00E01865">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4148AC45" w14:textId="77777777" w:rsidR="00E01865" w:rsidRDefault="00E01865" w:rsidP="00E01865">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C05AEB5" w14:textId="77777777" w:rsidR="00E01865" w:rsidRDefault="00E01865" w:rsidP="00E01865">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210C0EDA" w14:textId="77777777" w:rsidR="00E01865" w:rsidRDefault="00E01865" w:rsidP="00E01865">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66A28467" w14:textId="77777777" w:rsidR="00E01865" w:rsidRDefault="00E01865" w:rsidP="00E01865">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03BE6100" w14:textId="77777777" w:rsidR="00E01865" w:rsidRDefault="00E01865" w:rsidP="00E01865">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399C00F6" w14:textId="77777777" w:rsidR="00E01865" w:rsidRDefault="00E01865" w:rsidP="00E01865">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30DDAD8B" w14:textId="77777777" w:rsidR="00E01865" w:rsidRDefault="00E01865" w:rsidP="00E01865">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43576E9C" w14:textId="77777777" w:rsidR="00E01865" w:rsidRDefault="00E01865" w:rsidP="00E01865">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0C3B2A98" w14:textId="77777777" w:rsidR="00E01865" w:rsidRDefault="00E01865" w:rsidP="00E01865">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54DDCD7A" w14:textId="77777777" w:rsidR="00E01865" w:rsidRDefault="00E01865" w:rsidP="00E01865">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5C20AD5E" w14:textId="77777777" w:rsidR="00E01865" w:rsidRDefault="00E01865" w:rsidP="00E01865">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6CA7C623" w14:textId="77777777" w:rsidR="00E01865" w:rsidRDefault="00E01865" w:rsidP="00E01865">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B69287E" w14:textId="77777777" w:rsidR="00E01865" w:rsidRDefault="00E01865" w:rsidP="00E01865">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0C436CAD" w14:textId="77777777" w:rsidR="00E01865" w:rsidRDefault="00E01865" w:rsidP="00E01865">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11ACE8EA" w14:textId="77777777" w:rsidR="00E01865" w:rsidRDefault="00E01865" w:rsidP="00E01865">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31701819" w14:textId="77777777" w:rsidR="00E01865" w:rsidRDefault="00E01865" w:rsidP="00E01865">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304132E5" w:rsidR="00E72F1F" w:rsidRDefault="00E72F1F" w:rsidP="00E01865">
              <w:r>
                <w:rPr>
                  <w:b/>
                  <w:bCs/>
                  <w:noProof/>
                </w:rPr>
                <w:fldChar w:fldCharType="end"/>
              </w:r>
            </w:p>
          </w:sdtContent>
        </w:sdt>
        <w:customXmlDelRangeStart w:id="3869" w:author="Nate Bachmeier [AWS-SA]" w:date="2023-05-04T18:11:00Z"/>
      </w:sdtContent>
    </w:sdt>
    <w:customXmlDelRangeEnd w:id="3869"/>
    <w:bookmarkStart w:id="3870" w:name="_Toc231285448" w:displacedByCustomXml="prev"/>
    <w:bookmarkEnd w:id="3870"/>
    <w:p w14:paraId="765F17F1" w14:textId="77777777" w:rsidR="00887A22" w:rsidRPr="00887A22" w:rsidRDefault="00887A22" w:rsidP="00DA5CF7"/>
    <w:sectPr w:rsidR="00887A22" w:rsidRPr="00887A22" w:rsidSect="00887A22">
      <w:headerReference w:type="default" r:id="rId68"/>
      <w:footerReference w:type="default" r:id="rId69"/>
      <w:headerReference w:type="first" r:id="rId70"/>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1" w:author="Nate Bachmeier [AWS-SA]" w:date="2023-04-30T18:35:00Z" w:initials="NB[S">
    <w:p w14:paraId="43423A9A" w14:textId="77777777" w:rsidR="00842F21" w:rsidRDefault="00842F21" w:rsidP="00CE16F1">
      <w:pPr>
        <w:pStyle w:val="CommentText"/>
        <w:ind w:firstLine="0"/>
      </w:pPr>
      <w:r>
        <w:rPr>
          <w:rStyle w:val="CommentReference"/>
        </w:rPr>
        <w:annotationRef/>
      </w:r>
      <w:r>
        <w:t>I'll continue rewriting Chapter 5 once Chapter 4 is approved.</w:t>
      </w:r>
    </w:p>
  </w:comment>
  <w:comment w:id="130" w:author="David Hildebrandt" w:date="2023-05-01T17:04:00Z" w:initials="DH">
    <w:p w14:paraId="7CBB9A0A" w14:textId="77777777" w:rsidR="00E01865" w:rsidRDefault="00E01865">
      <w:pPr>
        <w:pStyle w:val="CommentText"/>
        <w:ind w:firstLine="0"/>
      </w:pPr>
      <w:r>
        <w:rPr>
          <w:rStyle w:val="CommentReference"/>
        </w:rPr>
        <w:annotationRef/>
      </w:r>
      <w:r>
        <w:t>You should write as an objective social scientist.  This means that everything you state must be unbiased, scholarly, and supported by evidence.  See section 4.7 in your APA 7 manual. Remember that you should avoid being combative and maintain an academic tone.</w:t>
      </w:r>
    </w:p>
    <w:p w14:paraId="44117236" w14:textId="77777777" w:rsidR="00E01865" w:rsidRDefault="00E01865">
      <w:pPr>
        <w:pStyle w:val="CommentText"/>
        <w:ind w:firstLine="0"/>
      </w:pPr>
    </w:p>
    <w:p w14:paraId="6C574FC4" w14:textId="77777777" w:rsidR="00E01865" w:rsidRDefault="00E01865">
      <w:pPr>
        <w:pStyle w:val="CommentText"/>
        <w:ind w:firstLine="0"/>
      </w:pPr>
      <w:r>
        <w:t xml:space="preserve">Academic tone: Avoid using jargon, informal/casual language, idiomatic expressions, or cliché in formal writing.  </w:t>
      </w:r>
    </w:p>
    <w:p w14:paraId="6C9BFD59" w14:textId="77777777" w:rsidR="00E01865" w:rsidRDefault="00E01865">
      <w:pPr>
        <w:pStyle w:val="CommentText"/>
        <w:ind w:firstLine="0"/>
      </w:pPr>
    </w:p>
    <w:p w14:paraId="375335F2" w14:textId="77777777" w:rsidR="00E01865" w:rsidRDefault="00E01865">
      <w:pPr>
        <w:pStyle w:val="CommentText"/>
        <w:ind w:firstLine="0"/>
      </w:pPr>
      <w:r>
        <w:t xml:space="preserve">* Avoid making broad generalizations (i.e., always, never).  </w:t>
      </w:r>
    </w:p>
    <w:p w14:paraId="0E494D13" w14:textId="77777777" w:rsidR="00E01865" w:rsidRDefault="00E01865">
      <w:pPr>
        <w:pStyle w:val="CommentText"/>
        <w:ind w:firstLine="0"/>
      </w:pPr>
      <w:r>
        <w:t xml:space="preserve">* Avoid using over-sweeping adjectives (outstanding, obvious).  </w:t>
      </w:r>
    </w:p>
    <w:p w14:paraId="2D1E824F" w14:textId="77777777" w:rsidR="00E01865" w:rsidRDefault="00E01865">
      <w:pPr>
        <w:pStyle w:val="CommentText"/>
        <w:ind w:firstLine="0"/>
      </w:pPr>
      <w:r>
        <w:t xml:space="preserve">* Avoid using adverbs (really, clearly).  </w:t>
      </w:r>
    </w:p>
    <w:p w14:paraId="0679D137" w14:textId="77777777" w:rsidR="00E01865" w:rsidRDefault="00E01865">
      <w:pPr>
        <w:pStyle w:val="CommentText"/>
        <w:ind w:firstLine="0"/>
      </w:pPr>
      <w:r>
        <w:t>* Avoid qualifiers or inexact language (a little, definitely).  Approximations of quantity (e.g., quite a large part, practically all, beautiful, or very few) are interpreted differently by different readers or in different contexts.  Approximations weaken statements.</w:t>
      </w:r>
    </w:p>
    <w:p w14:paraId="0A5BED85" w14:textId="77777777" w:rsidR="00E01865" w:rsidRDefault="00E01865">
      <w:pPr>
        <w:pStyle w:val="CommentText"/>
        <w:ind w:firstLine="0"/>
      </w:pPr>
      <w:r>
        <w:t xml:space="preserve">* Avoid emotional language (It is heartbreaking that so many are starving).  </w:t>
      </w:r>
    </w:p>
    <w:p w14:paraId="03B3C62F" w14:textId="77777777" w:rsidR="00E01865" w:rsidRDefault="00E01865">
      <w:pPr>
        <w:pStyle w:val="CommentText"/>
        <w:ind w:firstLine="0"/>
      </w:pPr>
      <w:r>
        <w:t>* Avoid inflammatory language (Smith's study was terrible, sickening, sad).</w:t>
      </w:r>
    </w:p>
    <w:p w14:paraId="47238DF0" w14:textId="77777777" w:rsidR="00E01865" w:rsidRDefault="00E01865" w:rsidP="009F4065">
      <w:pPr>
        <w:pStyle w:val="CommentText"/>
        <w:ind w:firstLine="0"/>
      </w:pPr>
      <w:r>
        <w:t>* Avoid the use of slang (The new norm was righteous).</w:t>
      </w:r>
    </w:p>
  </w:comment>
  <w:comment w:id="133" w:author="David Hildebrandt" w:date="2023-03-22T14:41:00Z" w:initials="DH">
    <w:p w14:paraId="3F700023" w14:textId="3D1DF4A4"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134"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177"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245"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246"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253"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290"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324"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325"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344"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345"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348"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349"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350"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351"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 w:id="3868" w:author="David Hildebrandt" w:date="2023-05-01T17:07:00Z" w:initials="DH">
    <w:p w14:paraId="59C2F293" w14:textId="77777777" w:rsidR="007111A0" w:rsidRDefault="007111A0" w:rsidP="00D06C56">
      <w:pPr>
        <w:pStyle w:val="CommentText"/>
        <w:ind w:firstLine="0"/>
      </w:pPr>
      <w:r>
        <w:rPr>
          <w:rStyle w:val="CommentReference"/>
        </w:rPr>
        <w:annotationRef/>
      </w:r>
      <w:r>
        <w:t xml:space="preserve">Make sure all titles are in sentence case. APA does not use Title Case.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423A9A" w15:done="1"/>
  <w15:commentEx w15:paraId="47238DF0" w15:done="1"/>
  <w15:commentEx w15:paraId="3F700023" w15:done="1"/>
  <w15:commentEx w15:paraId="44382D4F" w15:paraIdParent="3F700023" w15:done="1"/>
  <w15:commentEx w15:paraId="3827BED6" w15:done="1"/>
  <w15:commentEx w15:paraId="0188B578" w15:done="0"/>
  <w15:commentEx w15:paraId="5C683EAC" w15:done="1"/>
  <w15:commentEx w15:paraId="00BFAB9B" w15:done="0"/>
  <w15:commentEx w15:paraId="4B4A2F8E" w15:done="1"/>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Ex w15:paraId="59C2F2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9335E" w16cex:dateUtc="2023-04-30T22:35:00Z"/>
  <w16cex:commentExtensible w16cex:durableId="27FA6FA8" w16cex:dateUtc="2023-05-02T00:04: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Extensible w16cex:durableId="27FA7036" w16cex:dateUtc="2023-05-02T00: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423A9A" w16cid:durableId="27F9335E"/>
  <w16cid:commentId w16cid:paraId="47238DF0" w16cid:durableId="27FA6FA8"/>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Id w16cid:paraId="59C2F293" w16cid:durableId="27FA70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16A1B" w14:textId="77777777" w:rsidR="00D96C78" w:rsidRDefault="00D96C78" w:rsidP="00DA5CF7">
      <w:r>
        <w:separator/>
      </w:r>
    </w:p>
  </w:endnote>
  <w:endnote w:type="continuationSeparator" w:id="0">
    <w:p w14:paraId="6A0CFFE4" w14:textId="77777777" w:rsidR="00D96C78" w:rsidRDefault="00D96C78" w:rsidP="00DA5CF7">
      <w:r>
        <w:continuationSeparator/>
      </w:r>
    </w:p>
  </w:endnote>
  <w:endnote w:type="continuationNotice" w:id="1">
    <w:p w14:paraId="18FE5B19" w14:textId="77777777" w:rsidR="00D96C78" w:rsidRDefault="00D96C78"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E67C3" w14:textId="77777777" w:rsidR="00D96C78" w:rsidRDefault="00D96C78" w:rsidP="00DA5CF7">
      <w:r>
        <w:separator/>
      </w:r>
    </w:p>
  </w:footnote>
  <w:footnote w:type="continuationSeparator" w:id="0">
    <w:p w14:paraId="334B19ED" w14:textId="77777777" w:rsidR="00D96C78" w:rsidRDefault="00D96C78" w:rsidP="00DA5CF7">
      <w:r>
        <w:continuationSeparator/>
      </w:r>
    </w:p>
  </w:footnote>
  <w:footnote w:type="continuationNotice" w:id="1">
    <w:p w14:paraId="08DC68C7" w14:textId="77777777" w:rsidR="00D96C78" w:rsidRDefault="00D96C78"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Hildebrandt">
    <w15:presenceInfo w15:providerId="AD" w15:userId="S::dhildebrandt@nu.edu::2cf137f2-ffdf-4b6c-a2d4-2566c6ddff21"/>
  </w15:person>
  <w15:person w15:author="Nate Bachmeier [AWS-SA]">
    <w15:presenceInfo w15:providerId="Windows Live" w15:userId="baac45e78b3aa4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kFAGCZluM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87563"/>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1E65"/>
    <w:rsid w:val="0017341B"/>
    <w:rsid w:val="00177A8E"/>
    <w:rsid w:val="001825BE"/>
    <w:rsid w:val="00186728"/>
    <w:rsid w:val="001901DC"/>
    <w:rsid w:val="001941A4"/>
    <w:rsid w:val="00194E3E"/>
    <w:rsid w:val="001967A0"/>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289B"/>
    <w:rsid w:val="00213AB2"/>
    <w:rsid w:val="002141F2"/>
    <w:rsid w:val="002149B1"/>
    <w:rsid w:val="0021511C"/>
    <w:rsid w:val="0021614C"/>
    <w:rsid w:val="0022345F"/>
    <w:rsid w:val="002255D3"/>
    <w:rsid w:val="00236AE0"/>
    <w:rsid w:val="00237644"/>
    <w:rsid w:val="00240EB2"/>
    <w:rsid w:val="0024547B"/>
    <w:rsid w:val="00245831"/>
    <w:rsid w:val="002505F7"/>
    <w:rsid w:val="0025143A"/>
    <w:rsid w:val="00251EDA"/>
    <w:rsid w:val="00253197"/>
    <w:rsid w:val="00255989"/>
    <w:rsid w:val="002577EF"/>
    <w:rsid w:val="002613AE"/>
    <w:rsid w:val="00263CE5"/>
    <w:rsid w:val="00273A7D"/>
    <w:rsid w:val="00280191"/>
    <w:rsid w:val="0028130F"/>
    <w:rsid w:val="002820DE"/>
    <w:rsid w:val="00294F81"/>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0B4C"/>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02A8"/>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23E1"/>
    <w:rsid w:val="00533343"/>
    <w:rsid w:val="005333A5"/>
    <w:rsid w:val="00541718"/>
    <w:rsid w:val="005422DF"/>
    <w:rsid w:val="005422F4"/>
    <w:rsid w:val="005511EA"/>
    <w:rsid w:val="00551E59"/>
    <w:rsid w:val="005521AA"/>
    <w:rsid w:val="005546CC"/>
    <w:rsid w:val="00557AAA"/>
    <w:rsid w:val="00561AA8"/>
    <w:rsid w:val="00562CBB"/>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5A46"/>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11A0"/>
    <w:rsid w:val="00713616"/>
    <w:rsid w:val="00714D69"/>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33AD"/>
    <w:rsid w:val="007B483B"/>
    <w:rsid w:val="007B6685"/>
    <w:rsid w:val="007C474E"/>
    <w:rsid w:val="007C6F59"/>
    <w:rsid w:val="007C77BB"/>
    <w:rsid w:val="007D1B8A"/>
    <w:rsid w:val="007D28A5"/>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10600"/>
    <w:rsid w:val="0081503D"/>
    <w:rsid w:val="00821856"/>
    <w:rsid w:val="0083107B"/>
    <w:rsid w:val="00836B56"/>
    <w:rsid w:val="00840B41"/>
    <w:rsid w:val="00842F2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568"/>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19DC"/>
    <w:rsid w:val="009C3643"/>
    <w:rsid w:val="009C6CAE"/>
    <w:rsid w:val="009D1A29"/>
    <w:rsid w:val="009D3848"/>
    <w:rsid w:val="009D3ACE"/>
    <w:rsid w:val="009D690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26CAE"/>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4CC6"/>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36E"/>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96C78"/>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865"/>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218"/>
    <w:rsid w:val="00EA45E7"/>
    <w:rsid w:val="00EA4A03"/>
    <w:rsid w:val="00EA7E59"/>
    <w:rsid w:val="00EB2D05"/>
    <w:rsid w:val="00EB4BDC"/>
    <w:rsid w:val="00EB561C"/>
    <w:rsid w:val="00EB5B36"/>
    <w:rsid w:val="00EC227E"/>
    <w:rsid w:val="00EC2A36"/>
    <w:rsid w:val="00EC367C"/>
    <w:rsid w:val="00EC3688"/>
    <w:rsid w:val="00EC45C9"/>
    <w:rsid w:val="00EC562C"/>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5802"/>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B00CC"/>
    <w:rsid w:val="00FB2946"/>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3AD"/>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16854687">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401092">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7798149">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4033318">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5947042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3181202">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046454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4941043">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88825000">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5890933">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090711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372110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5664327">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2096006">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1447117">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79829215">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4141738">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368039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3704434">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0394625">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54521949">
      <w:bodyDiv w:val="1"/>
      <w:marLeft w:val="0"/>
      <w:marRight w:val="0"/>
      <w:marTop w:val="0"/>
      <w:marBottom w:val="0"/>
      <w:divBdr>
        <w:top w:val="none" w:sz="0" w:space="0" w:color="auto"/>
        <w:left w:val="none" w:sz="0" w:space="0" w:color="auto"/>
        <w:bottom w:val="none" w:sz="0" w:space="0" w:color="auto"/>
        <w:right w:val="none" w:sz="0" w:space="0" w:color="auto"/>
      </w:divBdr>
    </w:div>
    <w:div w:id="75833041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08479673">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4220144">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3910516">
      <w:bodyDiv w:val="1"/>
      <w:marLeft w:val="0"/>
      <w:marRight w:val="0"/>
      <w:marTop w:val="0"/>
      <w:marBottom w:val="0"/>
      <w:divBdr>
        <w:top w:val="none" w:sz="0" w:space="0" w:color="auto"/>
        <w:left w:val="none" w:sz="0" w:space="0" w:color="auto"/>
        <w:bottom w:val="none" w:sz="0" w:space="0" w:color="auto"/>
        <w:right w:val="none" w:sz="0" w:space="0" w:color="auto"/>
      </w:divBdr>
    </w:div>
    <w:div w:id="835877273">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38236032">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61014814">
      <w:bodyDiv w:val="1"/>
      <w:marLeft w:val="0"/>
      <w:marRight w:val="0"/>
      <w:marTop w:val="0"/>
      <w:marBottom w:val="0"/>
      <w:divBdr>
        <w:top w:val="none" w:sz="0" w:space="0" w:color="auto"/>
        <w:left w:val="none" w:sz="0" w:space="0" w:color="auto"/>
        <w:bottom w:val="none" w:sz="0" w:space="0" w:color="auto"/>
        <w:right w:val="none" w:sz="0" w:space="0" w:color="auto"/>
      </w:divBdr>
    </w:div>
    <w:div w:id="867991334">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383341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397244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5480792">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5450460">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1838097">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5157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6442785">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5495256">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1224431">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430219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07390507">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5999438">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0585963">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72405077">
      <w:bodyDiv w:val="1"/>
      <w:marLeft w:val="0"/>
      <w:marRight w:val="0"/>
      <w:marTop w:val="0"/>
      <w:marBottom w:val="0"/>
      <w:divBdr>
        <w:top w:val="none" w:sz="0" w:space="0" w:color="auto"/>
        <w:left w:val="none" w:sz="0" w:space="0" w:color="auto"/>
        <w:bottom w:val="none" w:sz="0" w:space="0" w:color="auto"/>
        <w:right w:val="none" w:sz="0" w:space="0" w:color="auto"/>
      </w:divBdr>
    </w:div>
    <w:div w:id="117553858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6767877">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1936880">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621309">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29934143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415">
      <w:bodyDiv w:val="1"/>
      <w:marLeft w:val="0"/>
      <w:marRight w:val="0"/>
      <w:marTop w:val="0"/>
      <w:marBottom w:val="0"/>
      <w:divBdr>
        <w:top w:val="none" w:sz="0" w:space="0" w:color="auto"/>
        <w:left w:val="none" w:sz="0" w:space="0" w:color="auto"/>
        <w:bottom w:val="none" w:sz="0" w:space="0" w:color="auto"/>
        <w:right w:val="none" w:sz="0" w:space="0" w:color="auto"/>
      </w:divBdr>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7698959">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2772527">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07071473">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18789649">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37747487">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59226798">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7893806">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0701967">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6068346">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393083">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1547965">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0109666">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58341767">
      <w:bodyDiv w:val="1"/>
      <w:marLeft w:val="0"/>
      <w:marRight w:val="0"/>
      <w:marTop w:val="0"/>
      <w:marBottom w:val="0"/>
      <w:divBdr>
        <w:top w:val="none" w:sz="0" w:space="0" w:color="auto"/>
        <w:left w:val="none" w:sz="0" w:space="0" w:color="auto"/>
        <w:bottom w:val="none" w:sz="0" w:space="0" w:color="auto"/>
        <w:right w:val="none" w:sz="0" w:space="0" w:color="auto"/>
      </w:divBdr>
    </w:div>
    <w:div w:id="1660036267">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73986980">
      <w:bodyDiv w:val="1"/>
      <w:marLeft w:val="0"/>
      <w:marRight w:val="0"/>
      <w:marTop w:val="0"/>
      <w:marBottom w:val="0"/>
      <w:divBdr>
        <w:top w:val="none" w:sz="0" w:space="0" w:color="auto"/>
        <w:left w:val="none" w:sz="0" w:space="0" w:color="auto"/>
        <w:bottom w:val="none" w:sz="0" w:space="0" w:color="auto"/>
        <w:right w:val="none" w:sz="0" w:space="0" w:color="auto"/>
      </w:divBdr>
    </w:div>
    <w:div w:id="1674718211">
      <w:bodyDiv w:val="1"/>
      <w:marLeft w:val="0"/>
      <w:marRight w:val="0"/>
      <w:marTop w:val="0"/>
      <w:marBottom w:val="0"/>
      <w:divBdr>
        <w:top w:val="none" w:sz="0" w:space="0" w:color="auto"/>
        <w:left w:val="none" w:sz="0" w:space="0" w:color="auto"/>
        <w:bottom w:val="none" w:sz="0" w:space="0" w:color="auto"/>
        <w:right w:val="none" w:sz="0" w:space="0" w:color="auto"/>
      </w:divBdr>
    </w:div>
    <w:div w:id="1678388876">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2563608">
      <w:bodyDiv w:val="1"/>
      <w:marLeft w:val="0"/>
      <w:marRight w:val="0"/>
      <w:marTop w:val="0"/>
      <w:marBottom w:val="0"/>
      <w:divBdr>
        <w:top w:val="none" w:sz="0" w:space="0" w:color="auto"/>
        <w:left w:val="none" w:sz="0" w:space="0" w:color="auto"/>
        <w:bottom w:val="none" w:sz="0" w:space="0" w:color="auto"/>
        <w:right w:val="none" w:sz="0" w:space="0" w:color="auto"/>
      </w:divBdr>
    </w:div>
    <w:div w:id="1693065350">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369">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07700907">
      <w:bodyDiv w:val="1"/>
      <w:marLeft w:val="0"/>
      <w:marRight w:val="0"/>
      <w:marTop w:val="0"/>
      <w:marBottom w:val="0"/>
      <w:divBdr>
        <w:top w:val="none" w:sz="0" w:space="0" w:color="auto"/>
        <w:left w:val="none" w:sz="0" w:space="0" w:color="auto"/>
        <w:bottom w:val="none" w:sz="0" w:space="0" w:color="auto"/>
        <w:right w:val="none" w:sz="0" w:space="0" w:color="auto"/>
      </w:divBdr>
    </w:div>
    <w:div w:id="1816949075">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24352540">
      <w:bodyDiv w:val="1"/>
      <w:marLeft w:val="0"/>
      <w:marRight w:val="0"/>
      <w:marTop w:val="0"/>
      <w:marBottom w:val="0"/>
      <w:divBdr>
        <w:top w:val="none" w:sz="0" w:space="0" w:color="auto"/>
        <w:left w:val="none" w:sz="0" w:space="0" w:color="auto"/>
        <w:bottom w:val="none" w:sz="0" w:space="0" w:color="auto"/>
        <w:right w:val="none" w:sz="0" w:space="0" w:color="auto"/>
      </w:divBdr>
    </w:div>
    <w:div w:id="1825468476">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59922671">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86330164">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03323717">
      <w:bodyDiv w:val="1"/>
      <w:marLeft w:val="0"/>
      <w:marRight w:val="0"/>
      <w:marTop w:val="0"/>
      <w:marBottom w:val="0"/>
      <w:divBdr>
        <w:top w:val="none" w:sz="0" w:space="0" w:color="auto"/>
        <w:left w:val="none" w:sz="0" w:space="0" w:color="auto"/>
        <w:bottom w:val="none" w:sz="0" w:space="0" w:color="auto"/>
        <w:right w:val="none" w:sz="0" w:space="0" w:color="auto"/>
      </w:divBdr>
    </w:div>
    <w:div w:id="1908686778">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1989280963">
      <w:bodyDiv w:val="1"/>
      <w:marLeft w:val="0"/>
      <w:marRight w:val="0"/>
      <w:marTop w:val="0"/>
      <w:marBottom w:val="0"/>
      <w:divBdr>
        <w:top w:val="none" w:sz="0" w:space="0" w:color="auto"/>
        <w:left w:val="none" w:sz="0" w:space="0" w:color="auto"/>
        <w:bottom w:val="none" w:sz="0" w:space="0" w:color="auto"/>
        <w:right w:val="none" w:sz="0" w:space="0" w:color="auto"/>
      </w:divBdr>
    </w:div>
    <w:div w:id="1996228158">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29139059">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5233126">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1855730">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2964129">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098089242">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2726244">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microsoft.com/office/2016/09/relationships/commentsIds" Target="commentsIds.xml"/><Relationship Id="rId6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image" Target="media/image27.png"/><Relationship Id="rId66" Type="http://schemas.openxmlformats.org/officeDocument/2006/relationships/image" Target="media/image31.png"/><Relationship Id="rId5" Type="http://schemas.openxmlformats.org/officeDocument/2006/relationships/numbering" Target="numbering.xml"/><Relationship Id="rId61" Type="http://schemas.openxmlformats.org/officeDocument/2006/relationships/comments" Target="comments.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image" Target="media/image25.png"/><Relationship Id="rId64" Type="http://schemas.microsoft.com/office/2018/08/relationships/commentsExtensible" Target="commentsExtensible.xml"/><Relationship Id="rId69"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diagramData" Target="diagrams/data3.xm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microsoft.com/office/2011/relationships/commentsExtended" Target="commentsExtended.xml"/><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openxmlformats.org/officeDocument/2006/relationships/image" Target="media/image29.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 Type="http://schemas.openxmlformats.org/officeDocument/2006/relationships/settings" Target="settings.xml"/><Relationship Id="rId7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71</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72</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73</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74</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75</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76</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77</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78</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79</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80</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81</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84</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85</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86</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87</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88</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89</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90</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93</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68</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94</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95</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105</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106</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107</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108</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109</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110</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111</b:RefOrder>
  </b:Source>
  <b:Source>
    <b:Tag>Gra21</b:Tag>
    <b:SourceType>InternetSite</b:SourceType>
    <b:Guid>{54F79875-AA19-4678-9F98-3AF653FBA782}</b:Guid>
    <b:Title>GraphQL Specification</b:Title>
    <b:Year>2021</b:Year>
    <b:Author>
      <b:Author>
        <b:Corporate>GraphQL</b:Corporate>
      </b:Author>
    </b:Author>
    <b:InternetSiteTitle>GraphQL</b:InternetSiteTitle>
    <b:Month>October</b:Month>
    <b:URL>https://spec.graphql.org/October2021/</b:URL>
    <b:RefOrder>69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EEE6B9E-F0DA-4BF5-8A8E-EF50DF1D00DD}">
  <ds:schemaRefs>
    <ds:schemaRef ds:uri="http://schemas.openxmlformats.org/officeDocument/2006/bibliography"/>
  </ds:schemaRefs>
</ds:datastoreItem>
</file>

<file path=customXml/itemProps2.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3.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145</Pages>
  <Words>33900</Words>
  <Characters>193233</Characters>
  <Application>Microsoft Office Word</Application>
  <DocSecurity>0</DocSecurity>
  <Lines>1610</Lines>
  <Paragraphs>453</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226680</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15</cp:revision>
  <dcterms:created xsi:type="dcterms:W3CDTF">2023-05-02T15:46:00Z</dcterms:created>
  <dcterms:modified xsi:type="dcterms:W3CDTF">2023-05-04T22:17:00Z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