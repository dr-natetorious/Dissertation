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proofErr w:type="gramStart"/>
      <w:ins w:id="16" w:author="Bachmeier, Nate" w:date="2023-04-04T15:56:00Z">
        <w:r w:rsidR="00DF58F5">
          <w:t xml:space="preserve">April  </w:t>
        </w:r>
      </w:ins>
      <w:r w:rsidR="00E72F1F">
        <w:t>202</w:t>
      </w:r>
      <w:r>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7" w:name="_Toc251423627" w:displacedByCustomXml="prev"/>
    <w:p w14:paraId="0C39B1B1" w14:textId="77777777" w:rsidR="00F53DD4" w:rsidRDefault="00F53DD4">
      <w:pPr>
        <w:pStyle w:val="TableofFigures"/>
        <w:tabs>
          <w:tab w:val="right" w:leader="dot" w:pos="9350"/>
        </w:tabs>
        <w:rPr>
          <w:rFonts w:cs="Arial"/>
        </w:rPr>
      </w:pPr>
      <w:bookmarkStart w:id="18" w:name="_Toc251423628"/>
      <w:bookmarkEnd w:id="17"/>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8"/>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0" w:name="_Toc145748762"/>
    </w:p>
    <w:p w14:paraId="3AD0FC62" w14:textId="77777777" w:rsidR="00CC3790" w:rsidRDefault="00CC3790" w:rsidP="00DA5CF7">
      <w:pPr>
        <w:pStyle w:val="Heading1"/>
      </w:pPr>
      <w:bookmarkStart w:id="21" w:name="_Toc128254902"/>
      <w:bookmarkEnd w:id="20"/>
      <w:r>
        <w:lastRenderedPageBreak/>
        <w:t>Chapter 1: Introduction</w:t>
      </w:r>
      <w:bookmarkEnd w:id="21"/>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22"/>
      <w:r w:rsidRPr="00DA5CF7">
        <w:t xml:space="preserve">the </w:t>
      </w:r>
      <w:ins w:id="23" w:author="Bachmeier, Nate" w:date="2023-04-04T15:57:00Z">
        <w:r w:rsidR="001119FC">
          <w:t xml:space="preserve">care </w:t>
        </w:r>
      </w:ins>
      <w:r w:rsidRPr="00DA5CF7">
        <w:t>quality decreases</w:t>
      </w:r>
      <w:commentRangeEnd w:id="22"/>
      <w:r w:rsidR="00BF30FF">
        <w:rPr>
          <w:rStyle w:val="CommentReference"/>
          <w:rFonts w:eastAsia="Times New Roman" w:cs="Arial"/>
          <w:szCs w:val="20"/>
        </w:rPr>
        <w:commentReference w:id="22"/>
      </w:r>
      <w:r w:rsidRPr="00DA5CF7">
        <w:t>, or social programs must fund the difference. Demographic specialists predict that by 2050 nearly “80% of the global elderly population will be from low- to middle-income countries</w:t>
      </w:r>
      <w:commentRangeStart w:id="24"/>
      <w:del w:id="25" w:author="Bachmeier, Nate" w:date="2023-04-04T15:57:00Z">
        <w:r w:rsidR="00BF30FF" w:rsidDel="00DF58F5">
          <w:delText>”</w:delText>
        </w:r>
      </w:del>
      <w:r w:rsidRPr="00DA5CF7">
        <w:t xml:space="preserve"> </w:t>
      </w:r>
      <w:commentRangeEnd w:id="24"/>
      <w:r w:rsidR="00BF30FF">
        <w:rPr>
          <w:rStyle w:val="CommentReference"/>
          <w:rFonts w:eastAsia="Times New Roman" w:cs="Arial"/>
          <w:szCs w:val="20"/>
        </w:rPr>
        <w:commentReference w:id="24"/>
      </w:r>
      <w:r w:rsidRPr="00DA5CF7">
        <w:t>(</w:t>
      </w:r>
      <w:proofErr w:type="spellStart"/>
      <w:r w:rsidRPr="00DA5CF7">
        <w:t>Mushsin</w:t>
      </w:r>
      <w:proofErr w:type="spellEnd"/>
      <w:r w:rsidRPr="00DA5CF7">
        <w:t xml:space="preserve"> et al., 2020, p. 1)</w:t>
      </w:r>
      <w:proofErr w:type="gramStart"/>
      <w:r w:rsidRPr="00DA5CF7">
        <w:t>.</w:t>
      </w:r>
      <w:ins w:id="26" w:author="Bachmeier, Nate" w:date="2023-04-04T15:57:00Z">
        <w:r w:rsidR="00DF58F5" w:rsidRPr="00DF58F5">
          <w:t xml:space="preserve"> </w:t>
        </w:r>
        <w:r w:rsidR="00DF58F5">
          <w:t>”</w:t>
        </w:r>
      </w:ins>
      <w:proofErr w:type="gramEnd"/>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27" w:author="Nate Bachmeier [AWS-SA]" w:date="2023-04-09T14:14:00Z">
        <w:r w:rsidDel="00AD0CA9">
          <w:delText xml:space="preserve"> </w:delText>
        </w:r>
      </w:del>
      <w:r>
        <w:t>care and well</w:t>
      </w:r>
      <w:ins w:id="28" w:author="Nate Bachmeier [AWS-SA]" w:date="2023-04-09T14:14:00Z">
        <w:r w:rsidR="00AD0CA9">
          <w:t>-</w:t>
        </w:r>
      </w:ins>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29"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0" w:name="_Toc128254903"/>
      <w:r>
        <w:t>Statement of the Problem</w:t>
      </w:r>
      <w:bookmarkEnd w:id="30"/>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1" w:author="Nate Bachmeier [AWS-SA]" w:date="2023-04-09T14:15:00Z">
        <w:r w:rsidDel="00AD0CA9">
          <w:delText xml:space="preserve">for </w:delText>
        </w:r>
        <w:r w:rsidR="009F5716" w:rsidDel="00AD0CA9">
          <w:delText xml:space="preserve">the </w:delText>
        </w:r>
        <w:commentRangeStart w:id="32"/>
        <w:r w:rsidR="0021511C" w:rsidDel="00AD0CA9">
          <w:delText>episodic falling syndrome</w:delText>
        </w:r>
        <w:r w:rsidRPr="005C1EEB" w:rsidDel="00AD0CA9">
          <w:delText xml:space="preserve"> </w:delText>
        </w:r>
        <w:commentRangeEnd w:id="32"/>
        <w:r w:rsidR="005A4129" w:rsidDel="00AD0CA9">
          <w:rPr>
            <w:rStyle w:val="CommentReference"/>
            <w:rFonts w:eastAsia="Times New Roman" w:cs="Arial"/>
            <w:szCs w:val="20"/>
          </w:rPr>
          <w:commentReference w:id="32"/>
        </w:r>
      </w:del>
      <w:r>
        <w:t>(</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3" w:name="_Toc128254904"/>
      <w:r>
        <w:t>Purpose of the Study</w:t>
      </w:r>
      <w:bookmarkEnd w:id="33"/>
    </w:p>
    <w:p w14:paraId="5E69E5D8" w14:textId="30C3A036" w:rsidR="00CC3790" w:rsidRDefault="00CC3790" w:rsidP="00DA5CF7">
      <w:r w:rsidRPr="00C23676">
        <w:t>Th</w:t>
      </w:r>
      <w:del w:id="34" w:author="Nate Bachmeier [AWS-SA]" w:date="2023-04-09T14:15:00Z">
        <w:r w:rsidRPr="00C23676" w:rsidDel="00AD0CA9">
          <w:delText>e purpose of this constructive research study i</w:delText>
        </w:r>
      </w:del>
      <w:ins w:id="35"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6" w:author="Nate Bachmeier [AWS-SA]" w:date="2023-04-09T14:15:00Z">
        <w:r w:rsidRPr="00C23676" w:rsidDel="00AD0CA9">
          <w:delText xml:space="preserve">for </w:delText>
        </w:r>
        <w:commentRangeStart w:id="37"/>
        <w:r w:rsidR="0021511C" w:rsidDel="00AD0CA9">
          <w:delText>episodic falling syndrome</w:delText>
        </w:r>
        <w:commentRangeEnd w:id="37"/>
        <w:r w:rsidR="005A4129" w:rsidDel="00AD0CA9">
          <w:rPr>
            <w:rStyle w:val="CommentReference"/>
            <w:rFonts w:eastAsia="Times New Roman" w:cs="Arial"/>
            <w:szCs w:val="20"/>
          </w:rPr>
          <w:commentReference w:id="37"/>
        </w:r>
        <w:r w:rsidRPr="00C23676" w:rsidDel="00AD0CA9">
          <w:delText xml:space="preserve"> </w:delText>
        </w:r>
      </w:del>
      <w:ins w:id="38" w:author="Nate Bachmeier [AWS-SA]" w:date="2023-04-09T14:16:00Z">
        <w:r w:rsidR="00AD0CA9">
          <w:t xml:space="preserve">detecting and responding </w:t>
        </w:r>
      </w:ins>
      <w:ins w:id="39" w:author="Nate Bachmeier [AWS-SA]" w:date="2023-04-09T14:17:00Z">
        <w:r w:rsidR="00AD0CA9">
          <w:t xml:space="preserve">to </w:t>
        </w:r>
      </w:ins>
      <w:ins w:id="40" w:author="Nate Bachmeier [AWS-SA]" w:date="2023-04-09T14:16:00Z">
        <w:r w:rsidR="00AD0CA9">
          <w:t>patient behaviors</w:t>
        </w:r>
      </w:ins>
      <w:ins w:id="41" w:author="Nate Bachmeier [AWS-SA]" w:date="2023-04-09T14:18:00Z">
        <w:r w:rsidR="00AD0CA9">
          <w:t>, reducing cost while improving consistency and</w:t>
        </w:r>
      </w:ins>
      <w:ins w:id="42" w:author="Nate Bachmeier [AWS-SA]" w:date="2023-04-09T14:17:00Z">
        <w:r w:rsidR="00AD0CA9">
          <w:t xml:space="preserve"> quality for </w:t>
        </w:r>
      </w:ins>
      <w:del w:id="43" w:author="Nate Bachmeier [AWS-SA]" w:date="2023-04-09T14:17:00Z">
        <w:r w:rsidRPr="00C23676" w:rsidDel="00AD0CA9">
          <w:delText xml:space="preserve">in </w:delText>
        </w:r>
      </w:del>
      <w:r w:rsidRPr="00C23676">
        <w:t>elderly and special needs care organizations</w:t>
      </w:r>
      <w:r>
        <w:t xml:space="preserve">. </w:t>
      </w:r>
      <w:ins w:id="44" w:author="Nate Bachmeier [AWS-SA]" w:date="2023-04-09T14:19:00Z">
        <w:r w:rsidR="00AD0CA9">
          <w:t>These organizations need human a</w:t>
        </w:r>
      </w:ins>
      <w:ins w:id="45" w:author="Nate Bachmeier [AWS-SA]" w:date="2023-04-09T14:20:00Z">
        <w:r w:rsidR="00AD0CA9">
          <w:t xml:space="preserve">ctivity recognition models for numerous scenarios, such as </w:t>
        </w:r>
      </w:ins>
      <w:ins w:id="46" w:author="Nate Bachmeier [AWS-SA]" w:date="2023-04-09T14:28:00Z">
        <w:r w:rsidR="00AD0CA9">
          <w:t xml:space="preserve">handling </w:t>
        </w:r>
      </w:ins>
      <w:ins w:id="47" w:author="Nate Bachmeier [AWS-SA]" w:date="2023-04-09T14:20:00Z">
        <w:r w:rsidR="00AD0CA9">
          <w:t xml:space="preserve">patient falls </w:t>
        </w:r>
      </w:ins>
      <w:del w:id="48"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49" w:name="_Hlk101684976"/>
      <w:r>
        <w:t xml:space="preserve"> </w:t>
      </w:r>
      <w:del w:id="50" w:author="Nate Bachmeier [AWS-SA]" w:date="2023-04-09T14:20:00Z">
        <w:r w:rsidDel="00AD0CA9">
          <w:delText>It would be time-consuming and potentially dangerous to use human</w:delText>
        </w:r>
      </w:del>
      <w:ins w:id="51" w:author="Nate Bachmeier [AWS-SA]" w:date="2023-04-09T14:28:00Z">
        <w:r w:rsidR="00AD0CA9">
          <w:t xml:space="preserve">Collecting data from </w:t>
        </w:r>
      </w:ins>
      <w:ins w:id="52" w:author="Nate Bachmeier [AWS-SA]" w:date="2023-04-09T14:20:00Z">
        <w:r w:rsidR="00AD0CA9">
          <w:t>humans would be time-consuming</w:t>
        </w:r>
      </w:ins>
      <w:ins w:id="53" w:author="Nate Bachmeier [AWS-SA]" w:date="2023-04-09T14:29:00Z">
        <w:r w:rsidR="00AD0CA9">
          <w:t xml:space="preserve">, </w:t>
        </w:r>
      </w:ins>
      <w:ins w:id="54" w:author="Nate Bachmeier [AWS-SA]" w:date="2023-04-09T14:20:00Z">
        <w:r w:rsidR="00AD0CA9">
          <w:t>potentially dangerou</w:t>
        </w:r>
      </w:ins>
      <w:r>
        <w:t xml:space="preserve">s, </w:t>
      </w:r>
      <w:ins w:id="55" w:author="Nate Bachmeier [AWS-SA]" w:date="2023-04-09T14:29:00Z">
        <w:r w:rsidR="00AD0CA9">
          <w:t>and rife with privacy concerns</w:t>
        </w:r>
      </w:ins>
      <w:del w:id="56" w:author="Nate Bachmeier [AWS-SA]" w:date="2023-04-09T14:29:00Z">
        <w:r w:rsidDel="00AD0CA9">
          <w:delText>which invites the need for artificial agents</w:delText>
        </w:r>
      </w:del>
      <w:r>
        <w:t xml:space="preserve">. The research </w:t>
      </w:r>
      <w:ins w:id="57" w:author="Nate Bachmeier [AWS-SA]" w:date="2023-04-09T14:29:00Z">
        <w:r w:rsidR="00AD0CA9">
          <w:t xml:space="preserve">mitigates these challenges by using </w:t>
        </w:r>
      </w:ins>
      <w:del w:id="58" w:author="Nate Bachmeier [AWS-SA]" w:date="2023-04-09T14:29:00Z">
        <w:r w:rsidDel="00AD0CA9">
          <w:delText xml:space="preserve">uses </w:delText>
        </w:r>
      </w:del>
      <w:del w:id="59" w:author="Nate Bachmeier [AWS-SA]" w:date="2023-04-09T14:22:00Z">
        <w:r w:rsidDel="00AD0CA9">
          <w:delText xml:space="preserve">a </w:delText>
        </w:r>
      </w:del>
      <w:del w:id="60" w:author="Nate Bachmeier [AWS-SA]" w:date="2023-04-09T14:21:00Z">
        <w:r w:rsidDel="00AD0CA9">
          <w:delText xml:space="preserve">virtual </w:delText>
        </w:r>
      </w:del>
      <w:ins w:id="61" w:author="Nate Bachmeier [AWS-SA]" w:date="2023-04-09T14:22:00Z">
        <w:r w:rsidR="00AD0CA9">
          <w:t xml:space="preserve">public video repositories </w:t>
        </w:r>
      </w:ins>
      <w:del w:id="62" w:author="Nate Bachmeier [AWS-SA]" w:date="2023-04-09T14:22:00Z">
        <w:r w:rsidDel="00AD0CA9">
          <w:delText>environment</w:delText>
        </w:r>
        <w:r w:rsidR="00C64BC0" w:rsidDel="00AD0CA9">
          <w:delText xml:space="preserve"> </w:delText>
        </w:r>
      </w:del>
      <w:del w:id="63"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64" w:author="Nate Bachmeier [AWS-SA]" w:date="2023-04-09T14:30:00Z">
        <w:r w:rsidR="00AD0CA9">
          <w:t>such as Yo</w:t>
        </w:r>
      </w:ins>
      <w:ins w:id="65" w:author="Nate Bachmeier [AWS-SA]" w:date="2023-04-09T14:31:00Z">
        <w:r w:rsidR="00AD0CA9">
          <w:t>uTube</w:t>
        </w:r>
      </w:ins>
      <w:r>
        <w:t>.</w:t>
      </w:r>
      <w:del w:id="66" w:author="Nate Bachmeier [AWS-SA]" w:date="2023-04-09T14:22:00Z">
        <w:r w:rsidDel="00AD0CA9">
          <w:delText xml:space="preserve"> </w:delText>
        </w:r>
        <w:commentRangeStart w:id="67"/>
        <w:r w:rsidDel="00AD0CA9">
          <w:delText xml:space="preserve">It aims to deliver this </w:delText>
        </w:r>
        <w:commentRangeEnd w:id="67"/>
        <w:r w:rsidR="005A4129" w:rsidDel="00AD0CA9">
          <w:rPr>
            <w:rStyle w:val="CommentReference"/>
            <w:rFonts w:eastAsia="Times New Roman" w:cs="Arial"/>
            <w:szCs w:val="20"/>
          </w:rPr>
          <w:commentReference w:id="67"/>
        </w:r>
        <w:r w:rsidDel="00AD0CA9">
          <w:delText>capability by utilizing artificial agents within a realistic physics simulation process</w:delText>
        </w:r>
        <w:bookmarkEnd w:id="49"/>
        <w:r w:rsidDel="00AD0CA9">
          <w:delText xml:space="preserve"> like PhysX or Gazebo (Bipin, 2018; Unreal, 2021).</w:delText>
        </w:r>
      </w:del>
      <w:r>
        <w:t xml:space="preserve"> These </w:t>
      </w:r>
      <w:del w:id="68" w:author="Nate Bachmeier [AWS-SA]" w:date="2023-04-09T14:23:00Z">
        <w:r w:rsidDel="00AD0CA9">
          <w:delText xml:space="preserve">engines </w:delText>
        </w:r>
      </w:del>
      <w:ins w:id="69" w:author="Nate Bachmeier [AWS-SA]" w:date="2023-04-09T14:23:00Z">
        <w:r w:rsidR="00AD0CA9">
          <w:t xml:space="preserve">libraries </w:t>
        </w:r>
      </w:ins>
      <w:del w:id="70" w:author="Nate Bachmeier [AWS-SA]" w:date="2023-04-09T14:23:00Z">
        <w:r w:rsidDel="00AD0CA9">
          <w:delText xml:space="preserve">support </w:delText>
        </w:r>
      </w:del>
      <w:ins w:id="71" w:author="Nate Bachmeier [AWS-SA]" w:date="2023-04-09T14:23:00Z">
        <w:r w:rsidR="00AD0CA9">
          <w:t xml:space="preserve">contain </w:t>
        </w:r>
      </w:ins>
      <w:ins w:id="72" w:author="Nate Bachmeier [AWS-SA]" w:date="2023-04-09T14:24:00Z">
        <w:r w:rsidR="00AD0CA9">
          <w:t xml:space="preserve">a diverse population </w:t>
        </w:r>
      </w:ins>
      <w:del w:id="73" w:author="Nate Bachmeier [AWS-SA]" w:date="2023-04-09T14:23:00Z">
        <w:r w:rsidDel="00AD0CA9">
          <w:delText xml:space="preserve">replaying specific motion-capture animations (MoCAP) </w:delText>
        </w:r>
      </w:del>
      <w:ins w:id="74" w:author="Nate Bachmeier [AWS-SA]" w:date="2023-04-09T14:23:00Z">
        <w:r w:rsidR="00AD0CA9">
          <w:t xml:space="preserve">performing labeled actions </w:t>
        </w:r>
      </w:ins>
      <w:r>
        <w:t xml:space="preserve">under varying </w:t>
      </w:r>
      <w:ins w:id="75" w:author="Nate Bachmeier [AWS-SA]" w:date="2023-04-09T14:24:00Z">
        <w:r w:rsidR="00AD0CA9">
          <w:t xml:space="preserve">physical characteristics </w:t>
        </w:r>
      </w:ins>
      <w:del w:id="76" w:author="Nate Bachmeier [AWS-SA]" w:date="2023-04-09T14:23:00Z">
        <w:r w:rsidDel="00AD0CA9">
          <w:delText xml:space="preserve">character </w:delText>
        </w:r>
      </w:del>
      <w:del w:id="77" w:author="Nate Bachmeier [AWS-SA]" w:date="2023-04-09T14:24:00Z">
        <w:r w:rsidDel="00AD0CA9">
          <w:delText xml:space="preserve">properties </w:delText>
        </w:r>
      </w:del>
      <w:r>
        <w:t>such as weight, flexibility, and dexterity</w:t>
      </w:r>
      <w:bookmarkStart w:id="78" w:name="_Hlk101685010"/>
      <w:r>
        <w:t xml:space="preserve">. </w:t>
      </w:r>
      <w:ins w:id="79" w:author="Nate Bachmeier [AWS-SA]" w:date="2023-04-09T14:31:00Z">
        <w:r w:rsidR="00AD0CA9">
          <w:t>Additionally, c</w:t>
        </w:r>
      </w:ins>
      <w:ins w:id="80" w:author="Nate Bachmeier [AWS-SA]" w:date="2023-04-09T14:25:00Z">
        <w:r w:rsidR="00AD0CA9">
          <w:t xml:space="preserve">ontent moderators have painstakingly annotated the </w:t>
        </w:r>
      </w:ins>
      <w:ins w:id="81" w:author="Nate Bachmeier [AWS-SA]" w:date="2023-04-09T14:26:00Z">
        <w:r w:rsidR="00AD0CA9">
          <w:t xml:space="preserve">videos, </w:t>
        </w:r>
      </w:ins>
      <w:ins w:id="82" w:author="Nate Bachmeier [AWS-SA]" w:date="2023-04-09T14:32:00Z">
        <w:r w:rsidR="00AD0CA9">
          <w:t>enabling this study to focus on recognizing human behavior instead of bulk data labeling.</w:t>
        </w:r>
      </w:ins>
      <w:del w:id="83"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78"/>
    </w:p>
    <w:p w14:paraId="1FA3797F" w14:textId="06CA9D4D" w:rsidR="00CC3790" w:rsidRDefault="00CC3790" w:rsidP="00DA5CF7">
      <w:commentRangeStart w:id="84"/>
      <w:r>
        <w:t xml:space="preserve">The study </w:t>
      </w:r>
      <w:ins w:id="85" w:author="Nate Bachmeier [AWS-SA]" w:date="2023-04-09T14:33:00Z">
        <w:r w:rsidR="00AD0CA9">
          <w:t xml:space="preserve">aims to </w:t>
        </w:r>
      </w:ins>
      <w:ins w:id="86" w:author="Nate Bachmeier [AWS-SA]" w:date="2023-04-09T14:34:00Z">
        <w:r w:rsidR="00AD0CA9">
          <w:t xml:space="preserve">create an extensible behavior classification model for indoor patient </w:t>
        </w:r>
      </w:ins>
      <w:ins w:id="87" w:author="Nate Bachmeier [AWS-SA]" w:date="2023-04-09T14:35:00Z">
        <w:r w:rsidR="00AD0CA9">
          <w:t xml:space="preserve">actions </w:t>
        </w:r>
      </w:ins>
      <w:del w:id="88" w:author="Nate Bachmeier [AWS-SA]" w:date="2023-04-09T14:35:00Z">
        <w:r w:rsidDel="00AD0CA9">
          <w:delText xml:space="preserve">focuses on a finite action space </w:delText>
        </w:r>
      </w:del>
      <w:r>
        <w:t xml:space="preserve">like </w:t>
      </w:r>
      <w:ins w:id="89" w:author="Nate Bachmeier [AWS-SA]" w:date="2023-04-09T14:36:00Z">
        <w:r w:rsidR="00AD0CA9">
          <w:t>exertion, in</w:t>
        </w:r>
      </w:ins>
      <w:ins w:id="90" w:author="Nate Bachmeier [AWS-SA]" w:date="2023-04-09T14:37:00Z">
        <w:r w:rsidR="00AD0CA9">
          <w:t>sufficient nutrition,</w:t>
        </w:r>
      </w:ins>
      <w:ins w:id="91" w:author="Nate Bachmeier [AWS-SA]" w:date="2023-04-09T14:36:00Z">
        <w:r w:rsidR="00AD0CA9">
          <w:t xml:space="preserve"> </w:t>
        </w:r>
      </w:ins>
      <w:ins w:id="92" w:author="Nate Bachmeier [AWS-SA]" w:date="2023-04-09T14:37:00Z">
        <w:r w:rsidR="00AD0CA9">
          <w:t xml:space="preserve">and </w:t>
        </w:r>
      </w:ins>
      <w:r w:rsidR="0021511C">
        <w:t>episodic falling syndrome</w:t>
      </w:r>
      <w:r>
        <w:t xml:space="preserve"> because of its </w:t>
      </w:r>
      <w:commentRangeEnd w:id="84"/>
      <w:r w:rsidR="005A4129">
        <w:rPr>
          <w:rStyle w:val="CommentReference"/>
          <w:rFonts w:eastAsia="Times New Roman" w:cs="Arial"/>
          <w:szCs w:val="20"/>
        </w:rPr>
        <w:commentReference w:id="84"/>
      </w:r>
      <w:r>
        <w:t>medical importance and access to training data (Shirai et al., 2021). Th</w:t>
      </w:r>
      <w:ins w:id="93" w:author="Nate Bachmeier [AWS-SA]" w:date="2023-04-09T14:37:00Z">
        <w:r w:rsidR="00AD0CA9">
          <w:t>ese</w:t>
        </w:r>
      </w:ins>
      <w:del w:id="94" w:author="Nate Bachmeier [AWS-SA]" w:date="2023-04-09T14:37:00Z">
        <w:r w:rsidDel="00AD0CA9">
          <w:delText>is</w:delText>
        </w:r>
      </w:del>
      <w:r>
        <w:t xml:space="preserve"> situation</w:t>
      </w:r>
      <w:ins w:id="95" w:author="Nate Bachmeier [AWS-SA]" w:date="2023-04-09T14:37:00Z">
        <w:r w:rsidR="00AD0CA9">
          <w:t>s</w:t>
        </w:r>
      </w:ins>
      <w:r>
        <w:t xml:space="preserve"> negatively impact</w:t>
      </w:r>
      <w:del w:id="96" w:author="Nate Bachmeier [AWS-SA]" w:date="2023-04-09T14:37:00Z">
        <w:r w:rsidDel="00AD0CA9">
          <w:delText>s</w:delText>
        </w:r>
      </w:del>
      <w:r>
        <w:t xml:space="preserve"> </w:t>
      </w:r>
      <w:del w:id="97" w:author="Nate Bachmeier [AWS-SA]" w:date="2023-04-09T14:37:00Z">
        <w:r w:rsidDel="00AD0CA9">
          <w:delText xml:space="preserve">their </w:delText>
        </w:r>
      </w:del>
      <w:ins w:id="98" w:author="Nate Bachmeier [AWS-SA]" w:date="2023-04-09T14:37:00Z">
        <w:r w:rsidR="00AD0CA9">
          <w:t xml:space="preserve">patients’ </w:t>
        </w:r>
      </w:ins>
      <w:r>
        <w:t xml:space="preserve">quality of life </w:t>
      </w:r>
      <w:del w:id="99" w:author="Nate Bachmeier [AWS-SA]" w:date="2023-04-09T14:38:00Z">
        <w:r w:rsidDel="00AD0CA9">
          <w:delText xml:space="preserve">by either remaining in bed or </w:delText>
        </w:r>
      </w:del>
      <w:ins w:id="100" w:author="Nate Bachmeier [AWS-SA]" w:date="2023-04-09T14:38:00Z">
        <w:r w:rsidR="00AD0CA9">
          <w:t xml:space="preserve">and may require </w:t>
        </w:r>
      </w:ins>
      <w:del w:id="101" w:author="Nate Bachmeier [AWS-SA]" w:date="2023-04-09T14:38:00Z">
        <w:r w:rsidDel="00AD0CA9">
          <w:delText xml:space="preserve">requiring more </w:delText>
        </w:r>
      </w:del>
      <w:ins w:id="102" w:author="Nate Bachmeier [AWS-SA]" w:date="2023-04-09T14:38:00Z">
        <w:r w:rsidR="00AD0CA9">
          <w:t xml:space="preserve">additional </w:t>
        </w:r>
      </w:ins>
      <w:r>
        <w:t xml:space="preserve">medical resources. The study explores </w:t>
      </w:r>
      <w:del w:id="103" w:author="Nate Bachmeier [AWS-SA]" w:date="2023-04-09T14:38:00Z">
        <w:r w:rsidDel="00AD0CA9">
          <w:delText xml:space="preserve">this use </w:delText>
        </w:r>
      </w:del>
      <w:ins w:id="104" w:author="Nate Bachmeier [AWS-SA]" w:date="2023-04-09T14:38:00Z">
        <w:r w:rsidR="00AD0CA9">
          <w:t xml:space="preserve">mechanisms for monitoring </w:t>
        </w:r>
      </w:ins>
      <w:del w:id="105" w:author="Nate Bachmeier [AWS-SA]" w:date="2023-04-09T14:38:00Z">
        <w:r w:rsidDel="00AD0CA9">
          <w:delText xml:space="preserve">case by virtualizing the patients and monitoring them </w:delText>
        </w:r>
      </w:del>
      <w:ins w:id="106" w:author="Nate Bachmeier [AWS-SA]" w:date="2023-04-09T14:38:00Z">
        <w:r w:rsidR="00AD0CA9">
          <w:t xml:space="preserve">patients </w:t>
        </w:r>
      </w:ins>
      <w:r>
        <w:t>with a</w:t>
      </w:r>
      <w:del w:id="107" w:author="Nate Bachmeier [AWS-SA]" w:date="2023-04-09T14:41:00Z">
        <w:r w:rsidDel="00AD0CA9">
          <w:delText>n</w:delText>
        </w:r>
      </w:del>
      <w:r>
        <w:t xml:space="preserve"> </w:t>
      </w:r>
      <w:del w:id="108" w:author="Nate Bachmeier [AWS-SA]" w:date="2023-04-09T14:41:00Z">
        <w:r w:rsidDel="00AD0CA9">
          <w:delText>AI</w:delText>
        </w:r>
      </w:del>
      <w:del w:id="109" w:author="Nate Bachmeier [AWS-SA]" w:date="2023-04-09T14:39:00Z">
        <w:r w:rsidDel="00AD0CA9">
          <w:delText>/ML</w:delText>
        </w:r>
      </w:del>
      <w:del w:id="110" w:author="Nate Bachmeier [AWS-SA]" w:date="2023-04-09T14:41:00Z">
        <w:r w:rsidDel="00AD0CA9">
          <w:delText xml:space="preserve"> </w:delText>
        </w:r>
      </w:del>
      <w:r>
        <w:t>computer vision</w:t>
      </w:r>
      <w:ins w:id="111" w:author="Nate Bachmeier [AWS-SA]" w:date="2023-04-09T14:41:00Z">
        <w:r w:rsidR="00AD0CA9">
          <w:t>-based</w:t>
        </w:r>
      </w:ins>
      <w:r>
        <w:t xml:space="preserve"> (CV) process </w:t>
      </w:r>
      <w:ins w:id="112" w:author="Nate Bachmeier [AWS-SA]" w:date="2023-04-09T14:43:00Z">
        <w:r w:rsidR="00AD0CA9">
          <w:t xml:space="preserve">that securely and </w:t>
        </w:r>
      </w:ins>
      <w:del w:id="113" w:author="Nate Bachmeier [AWS-SA]" w:date="2023-04-09T14:39:00Z">
        <w:r w:rsidDel="00AD0CA9">
          <w:delText xml:space="preserve">to collect </w:delText>
        </w:r>
      </w:del>
      <w:ins w:id="114" w:author="Nate Bachmeier [AWS-SA]" w:date="2023-04-09T14:41:00Z">
        <w:r w:rsidR="00AD0CA9">
          <w:t xml:space="preserve">reliably predicts </w:t>
        </w:r>
      </w:ins>
      <w:ins w:id="115" w:author="Nate Bachmeier [AWS-SA]" w:date="2023-04-09T14:42:00Z">
        <w:r w:rsidR="00AD0CA9">
          <w:t>patient behavior</w:t>
        </w:r>
      </w:ins>
      <w:del w:id="116" w:author="Nate Bachmeier [AWS-SA]" w:date="2023-04-09T14:40:00Z">
        <w:r w:rsidDel="00AD0CA9">
          <w:delText xml:space="preserve">metadata and </w:delText>
        </w:r>
        <w:commentRangeStart w:id="117"/>
        <w:r w:rsidDel="00AD0CA9">
          <w:delText>predict a fall in advance</w:delText>
        </w:r>
        <w:commentRangeEnd w:id="117"/>
        <w:r w:rsidR="005A4129" w:rsidDel="00AD0CA9">
          <w:rPr>
            <w:rStyle w:val="CommentReference"/>
            <w:rFonts w:eastAsia="Times New Roman" w:cs="Arial"/>
            <w:szCs w:val="20"/>
          </w:rPr>
          <w:commentReference w:id="117"/>
        </w:r>
      </w:del>
      <w:del w:id="118" w:author="Nate Bachmeier [AWS-SA]" w:date="2023-04-09T14:42:00Z">
        <w:r w:rsidDel="00AD0CA9">
          <w:delText>.</w:delText>
        </w:r>
      </w:del>
      <w:ins w:id="119" w:author="Nate Bachmeier [AWS-SA]" w:date="2023-04-09T14:42:00Z">
        <w:r w:rsidR="00AD0CA9">
          <w:t xml:space="preserve">. </w:t>
        </w:r>
      </w:ins>
      <w:del w:id="120"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121" w:author="Nate Bachmeier [AWS-SA]" w:date="2023-04-09T14:42:00Z">
        <w:r w:rsidR="00AD0CA9">
          <w:t xml:space="preserve">This information </w:t>
        </w:r>
      </w:ins>
      <w:ins w:id="122" w:author="Nate Bachmeier [AWS-SA]" w:date="2023-04-09T14:44:00Z">
        <w:r w:rsidR="00AD0CA9">
          <w:t>could enable cyber-physical systems (CPS) to provide targeted care without re</w:t>
        </w:r>
      </w:ins>
      <w:ins w:id="123" w:author="Nate Bachmeier [AWS-SA]" w:date="2023-04-09T14:45:00Z">
        <w:r w:rsidR="00AD0CA9">
          <w:t xml:space="preserve">quiring human nurses. That scenario would lower </w:t>
        </w:r>
      </w:ins>
      <w:ins w:id="124" w:author="Nate Bachmeier [AWS-SA]" w:date="2023-04-09T14:46:00Z">
        <w:r w:rsidR="00AD0CA9">
          <w:t xml:space="preserve">healthcare costs, increase patient access, and </w:t>
        </w:r>
      </w:ins>
      <w:ins w:id="125" w:author="Nate Bachmeier [AWS-SA]" w:date="2023-04-09T14:48:00Z">
        <w:r w:rsidR="00AD0CA9">
          <w:t>improve care quality</w:t>
        </w:r>
      </w:ins>
      <w:ins w:id="126" w:author="Nate Bachmeier [AWS-SA]" w:date="2023-04-09T14:47:00Z">
        <w:r w:rsidR="00AD0CA9">
          <w:t>.</w:t>
        </w:r>
      </w:ins>
    </w:p>
    <w:p w14:paraId="5D78B16F" w14:textId="0D0CF649" w:rsidR="00CC3790" w:rsidRDefault="00CC3790" w:rsidP="0044671E">
      <w:pPr>
        <w:pStyle w:val="Heading2"/>
        <w:ind w:firstLine="0"/>
      </w:pPr>
      <w:bookmarkStart w:id="127" w:name="_Toc128254905"/>
      <w:r>
        <w:t>Introduction to Theoretical Framework</w:t>
      </w:r>
      <w:bookmarkEnd w:id="127"/>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128"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28"/>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29" w:name="_Toc128254906"/>
      <w:commentRangeStart w:id="130"/>
      <w:r>
        <w:lastRenderedPageBreak/>
        <w:t>Research Questions</w:t>
      </w:r>
      <w:bookmarkEnd w:id="129"/>
      <w:commentRangeEnd w:id="130"/>
      <w:r w:rsidR="005A4129">
        <w:rPr>
          <w:rStyle w:val="CommentReference"/>
          <w:b w:val="0"/>
          <w:bCs w:val="0"/>
          <w:szCs w:val="20"/>
        </w:rPr>
        <w:commentReference w:id="130"/>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31" w:name="_Toc128254907"/>
      <w:r>
        <w:t>Significance of the Study</w:t>
      </w:r>
      <w:bookmarkEnd w:id="13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132"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133" w:author="Nate Bachmeier [AWS-SA]" w:date="2023-04-09T14:50:00Z">
        <w:r w:rsidDel="00AF60B1">
          <w:delText>specific virtual health and safety devices compatible with the simulator</w:delText>
        </w:r>
      </w:del>
      <w:ins w:id="134" w:author="Nate Bachmeier [AWS-SA]" w:date="2023-04-09T14:50:00Z">
        <w:r w:rsidR="00AF60B1">
          <w:t>public video repositories</w:t>
        </w:r>
      </w:ins>
      <w:r>
        <w:t xml:space="preserve">. </w:t>
      </w:r>
      <w:del w:id="135"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6" w:name="_Toc128254908"/>
      <w:r>
        <w:t>Definition of Key Terms</w:t>
      </w:r>
      <w:bookmarkEnd w:id="13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7" w:name="_Toc128254909"/>
      <w:r>
        <w:t>Summary</w:t>
      </w:r>
      <w:bookmarkEnd w:id="13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138"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139"/>
      <w:r>
        <w:t xml:space="preserve">This study </w:t>
      </w:r>
      <w:del w:id="140" w:author="Nate Bachmeier [AWS-SA]" w:date="2023-04-09T14:52:00Z">
        <w:r w:rsidDel="00AF60B1">
          <w:delText xml:space="preserve">aims to remove </w:delText>
        </w:r>
        <w:commentRangeEnd w:id="139"/>
        <w:r w:rsidR="003C299E" w:rsidDel="00AF60B1">
          <w:rPr>
            <w:rStyle w:val="CommentReference"/>
            <w:rFonts w:eastAsia="Times New Roman" w:cs="Arial"/>
            <w:szCs w:val="20"/>
          </w:rPr>
          <w:commentReference w:id="139"/>
        </w:r>
        <w:r w:rsidDel="00AF60B1">
          <w:delText xml:space="preserve">these barriers using artificial </w:delText>
        </w:r>
      </w:del>
      <w:del w:id="141" w:author="Nate Bachmeier [AWS-SA]" w:date="2023-04-09T14:51:00Z">
        <w:r w:rsidDel="00AF60B1">
          <w:delText>agents within a simulation process</w:delText>
        </w:r>
      </w:del>
      <w:del w:id="142" w:author="Nate Bachmeier [AWS-SA]" w:date="2023-04-09T14:52:00Z">
        <w:r w:rsidDel="00AF60B1">
          <w:delText>.</w:delText>
        </w:r>
      </w:del>
      <w:ins w:id="143" w:author="Nate Bachmeier [AWS-SA]" w:date="2023-04-09T14:52:00Z">
        <w:r w:rsidR="00AF60B1">
          <w:t>uses artificial intelligence and public video repositories to remove these barriers.</w:t>
        </w:r>
      </w:ins>
      <w:r>
        <w:t xml:space="preserve"> It implements these capabilities using open-source software and </w:t>
      </w:r>
      <w:del w:id="144" w:author="Nate Bachmeier [AWS-SA]" w:date="2023-04-09T14:52:00Z">
        <w:r w:rsidDel="00AF60B1">
          <w:delText xml:space="preserve">existing MoCAP </w:delText>
        </w:r>
      </w:del>
      <w:ins w:id="145" w:author="Nate Bachmeier [AWS-SA]" w:date="2023-04-09T14:52:00Z">
        <w:r w:rsidR="00AF60B1">
          <w:t>labeled training data from existing research</w:t>
        </w:r>
      </w:ins>
      <w:del w:id="146" w:author="Nate Bachmeier [AWS-SA]" w:date="2023-04-09T14:52:00Z">
        <w:r w:rsidDel="00AF60B1">
          <w:delText>recordings</w:delText>
        </w:r>
      </w:del>
      <w:r>
        <w:t xml:space="preserve">. </w:t>
      </w:r>
      <w:ins w:id="147" w:author="Nate Bachmeier [AWS-SA]" w:date="2023-04-09T14:53:00Z">
        <w:r w:rsidR="00CA5814">
          <w:t xml:space="preserve">These recordings naturally incorporate </w:t>
        </w:r>
      </w:ins>
      <w:del w:id="148" w:author="Nate Bachmeier [AWS-SA]" w:date="2023-04-09T14:53:00Z">
        <w:r w:rsidDel="00CA5814">
          <w:delText xml:space="preserve">Next, virtual patients </w:delText>
        </w:r>
      </w:del>
      <w:ins w:id="149" w:author="Nate Bachmeier [AWS-SA]" w:date="2023-04-09T14:53:00Z">
        <w:r w:rsidR="00CA5814">
          <w:t xml:space="preserve">people </w:t>
        </w:r>
      </w:ins>
      <w:del w:id="150" w:author="Nate Bachmeier [AWS-SA]" w:date="2023-04-09T14:53:00Z">
        <w:r w:rsidDel="00CA5814">
          <w:delText xml:space="preserve">inside a physics simulator will </w:delText>
        </w:r>
      </w:del>
      <w:r>
        <w:t>perform</w:t>
      </w:r>
      <w:ins w:id="151" w:author="Nate Bachmeier [AWS-SA]" w:date="2023-04-09T14:53:00Z">
        <w:r w:rsidR="00CA5814">
          <w:t>ing</w:t>
        </w:r>
      </w:ins>
      <w:r>
        <w:t xml:space="preserve"> </w:t>
      </w:r>
      <w:del w:id="152" w:author="Nate Bachmeier [AWS-SA]" w:date="2023-04-09T14:53:00Z">
        <w:r w:rsidDel="00CA5814">
          <w:delText xml:space="preserve">animation </w:delText>
        </w:r>
      </w:del>
      <w:ins w:id="153" w:author="Nate Bachmeier [AWS-SA]" w:date="2023-04-09T14:53:00Z">
        <w:r w:rsidR="00CA5814">
          <w:t xml:space="preserve">activities </w:t>
        </w:r>
      </w:ins>
      <w:del w:id="154" w:author="Nate Bachmeier [AWS-SA]" w:date="2023-04-09T14:53:00Z">
        <w:r w:rsidDel="00CA5814">
          <w:delText xml:space="preserve">sequences </w:delText>
        </w:r>
      </w:del>
      <w:r>
        <w:t xml:space="preserve">under </w:t>
      </w:r>
      <w:r>
        <w:lastRenderedPageBreak/>
        <w:t xml:space="preserve">differential physical configurations (e.g., weight and height). </w:t>
      </w:r>
      <w:del w:id="155" w:author="Nate Bachmeier [AWS-SA]" w:date="2023-04-09T14:55:00Z">
        <w:r w:rsidDel="00CA5814">
          <w:delText xml:space="preserve">The study </w:delText>
        </w:r>
      </w:del>
      <w:del w:id="156" w:author="Nate Bachmeier [AWS-SA]" w:date="2023-04-09T14:54:00Z">
        <w:r w:rsidDel="00CA5814">
          <w:delText xml:space="preserve">attempts </w:delText>
        </w:r>
      </w:del>
      <w:del w:id="157" w:author="Nate Bachmeier [AWS-SA]" w:date="2023-04-09T14:55:00Z">
        <w:r w:rsidDel="00CA5814">
          <w:delText xml:space="preserve">to </w:delText>
        </w:r>
      </w:del>
      <w:del w:id="158" w:author="Nate Bachmeier [AWS-SA]" w:date="2023-04-09T14:54:00Z">
        <w:r w:rsidDel="00CA5814">
          <w:delText xml:space="preserve">show this approach for detecting </w:delText>
        </w:r>
      </w:del>
      <w:del w:id="159" w:author="Nate Bachmeier [AWS-SA]" w:date="2023-04-09T14:53:00Z">
        <w:r w:rsidDel="00CA5814">
          <w:delText xml:space="preserve">falling behaviors </w:delText>
        </w:r>
      </w:del>
      <w:del w:id="160" w:author="Nate Bachmeier [AWS-SA]" w:date="2023-04-09T14:54:00Z">
        <w:r w:rsidDel="00CA5814">
          <w:delText xml:space="preserve">in </w:delText>
        </w:r>
        <w:commentRangeStart w:id="161"/>
        <w:r w:rsidR="0021511C" w:rsidDel="00CA5814">
          <w:delText>episodic falling syndrome</w:delText>
        </w:r>
        <w:r w:rsidDel="00CA5814">
          <w:delText xml:space="preserve"> </w:delText>
        </w:r>
        <w:commentRangeEnd w:id="161"/>
        <w:r w:rsidR="003C299E" w:rsidDel="00CA5814">
          <w:rPr>
            <w:rStyle w:val="CommentReference"/>
            <w:rFonts w:eastAsia="Times New Roman" w:cs="Arial"/>
            <w:szCs w:val="20"/>
          </w:rPr>
          <w:commentReference w:id="161"/>
        </w:r>
        <w:r w:rsidDel="00CA5814">
          <w:delText>patients</w:delText>
        </w:r>
      </w:del>
      <w:del w:id="162" w:author="Nate Bachmeier [AWS-SA]" w:date="2023-04-09T14:55:00Z">
        <w:r w:rsidDel="00CA5814">
          <w:delText xml:space="preserve">. </w:delText>
        </w:r>
      </w:del>
      <w:ins w:id="163" w:author="Nate Bachmeier [AWS-SA]" w:date="2023-04-09T14:55:00Z">
        <w:r w:rsidR="00CA5814">
          <w:t xml:space="preserve">The </w:t>
        </w:r>
      </w:ins>
      <w:ins w:id="164" w:author="Nate Bachmeier [AWS-SA]" w:date="2023-04-09T14:56:00Z">
        <w:r w:rsidR="00CA5814">
          <w:t xml:space="preserve">study aims to </w:t>
        </w:r>
      </w:ins>
      <w:ins w:id="165" w:author="Nate Bachmeier [AWS-SA]" w:date="2023-04-09T14:55:00Z">
        <w:r w:rsidR="00CA5814">
          <w:t>demonstrate a</w:t>
        </w:r>
      </w:ins>
      <w:ins w:id="166" w:author="Nate Bachmeier [AWS-SA]" w:date="2023-04-09T14:56:00Z">
        <w:r w:rsidR="00CA5814">
          <w:t>n</w:t>
        </w:r>
      </w:ins>
      <w:ins w:id="167" w:author="Nate Bachmeier [AWS-SA]" w:date="2023-04-09T14:55:00Z">
        <w:r w:rsidR="00CA5814">
          <w:t xml:space="preserve"> extensible classification </w:t>
        </w:r>
      </w:ins>
      <w:ins w:id="168" w:author="Nate Bachmeier [AWS-SA]" w:date="2023-04-09T14:56:00Z">
        <w:r w:rsidR="00CA5814">
          <w:t xml:space="preserve">model </w:t>
        </w:r>
      </w:ins>
      <w:ins w:id="169" w:author="Nate Bachmeier [AWS-SA]" w:date="2023-04-09T14:55:00Z">
        <w:r w:rsidR="00CA5814">
          <w:t>that predicts the patient’s behavior</w:t>
        </w:r>
      </w:ins>
      <w:ins w:id="170" w:author="Nate Bachmeier [AWS-SA]" w:date="2023-04-09T14:56:00Z">
        <w:r w:rsidR="00CA5814">
          <w:t xml:space="preserve"> from video sequences</w:t>
        </w:r>
      </w:ins>
      <w:ins w:id="171" w:author="Nate Bachmeier [AWS-SA]" w:date="2023-04-09T14:55:00Z">
        <w:r w:rsidR="00CA5814">
          <w:t xml:space="preserve">. </w:t>
        </w:r>
      </w:ins>
      <w:ins w:id="172" w:author="Nate Bachmeier [AWS-SA]" w:date="2023-04-09T14:57:00Z">
        <w:r w:rsidR="00CA5814">
          <w:t>While the study’s context is elderly and special needs</w:t>
        </w:r>
      </w:ins>
      <w:ins w:id="173" w:author="Nate Bachmeier [AWS-SA]" w:date="2023-04-09T14:58:00Z">
        <w:r w:rsidR="00CA5814">
          <w:t xml:space="preserve">, the application is more </w:t>
        </w:r>
      </w:ins>
      <w:del w:id="174" w:author="Nate Bachmeier [AWS-SA]" w:date="2023-04-09T14:57:00Z">
        <w:r w:rsidDel="00CA5814">
          <w:delText xml:space="preserve">It </w:delText>
        </w:r>
      </w:del>
      <w:del w:id="175" w:author="Nate Bachmeier [AWS-SA]" w:date="2023-04-09T14:56:00Z">
        <w:r w:rsidDel="00CA5814">
          <w:delText xml:space="preserve">will use </w:delText>
        </w:r>
      </w:del>
      <w:del w:id="176" w:author="Nate Bachmeier [AWS-SA]" w:date="2023-04-09T14:57:00Z">
        <w:r w:rsidDel="00CA5814">
          <w:delText xml:space="preserve">AI/ML and the CV algorithm’s ability to perform HAR tasks. The project scope </w:delText>
        </w:r>
      </w:del>
      <w:del w:id="177"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178" w:author="Nate Bachmeier [AWS-SA]" w:date="2023-04-09T14:58:00Z">
        <w:r w:rsidR="00CA5814">
          <w:t xml:space="preserve">, </w:t>
        </w:r>
      </w:ins>
      <w:ins w:id="179" w:author="Nate Bachmeier [AWS-SA]" w:date="2023-04-09T15:00:00Z">
        <w:r w:rsidR="00CA5814">
          <w:t xml:space="preserve">performance coaching, </w:t>
        </w:r>
      </w:ins>
      <w:ins w:id="180" w:author="Nate Bachmeier [AWS-SA]" w:date="2023-04-09T14:58:00Z">
        <w:r w:rsidR="00CA5814">
          <w:t>house arrest</w:t>
        </w:r>
      </w:ins>
      <w:ins w:id="181" w:author="Nate Bachmeier [AWS-SA]" w:date="2023-04-09T15:00:00Z">
        <w:r w:rsidR="00CA5814">
          <w:t xml:space="preserve"> inmates</w:t>
        </w:r>
      </w:ins>
      <w:ins w:id="182" w:author="Nate Bachmeier [AWS-SA]" w:date="2023-04-09T14:58:00Z">
        <w:r w:rsidR="00CA5814">
          <w:t xml:space="preserve">, </w:t>
        </w:r>
      </w:ins>
      <w:ins w:id="183" w:author="Nate Bachmeier [AWS-SA]" w:date="2023-04-09T15:00:00Z">
        <w:r w:rsidR="00CA5814">
          <w:t>and procedural audits</w:t>
        </w:r>
      </w:ins>
      <w:r>
        <w:t xml:space="preserve">. </w:t>
      </w:r>
      <w:del w:id="184" w:author="Nate Bachmeier [AWS-SA]" w:date="2023-04-09T14:59:00Z">
        <w:r w:rsidDel="00CA5814">
          <w:delText>Regardless of the medical condition, the CV algorithm can learn HAR behaviors and control CPS systems worldwide</w:delText>
        </w:r>
      </w:del>
      <w:ins w:id="185" w:author="Nate Bachmeier [AWS-SA]" w:date="2023-04-09T15:02:00Z">
        <w:r w:rsidR="00CA5814">
          <w:t>R</w:t>
        </w:r>
      </w:ins>
      <w:ins w:id="186" w:author="Nate Bachmeier [AWS-SA]" w:date="2023-04-09T14:59:00Z">
        <w:r w:rsidR="00CA5814">
          <w:t>egardless of the business contex</w:t>
        </w:r>
      </w:ins>
      <w:ins w:id="187" w:author="Nate Bachmeier [AWS-SA]" w:date="2023-04-09T15:02:00Z">
        <w:r w:rsidR="00CA5814">
          <w:t xml:space="preserve">t, researchers can solve critical cross-cutting concerns through </w:t>
        </w:r>
      </w:ins>
      <w:ins w:id="188" w:author="Nate Bachmeier [AWS-SA]" w:date="2023-04-09T15:03:00Z">
        <w:r w:rsidR="00CA5814">
          <w:t>HAR detection</w:t>
        </w:r>
      </w:ins>
      <w:del w:id="189" w:author="Nate Bachmeier [AWS-SA]" w:date="2023-04-09T15:02:00Z">
        <w:r w:rsidDel="00CA5814">
          <w:delText>.</w:delText>
        </w:r>
      </w:del>
      <w:ins w:id="190"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191" w:name="_Toc128254910"/>
      <w:r>
        <w:lastRenderedPageBreak/>
        <w:t>Chapter 2: Literature Review</w:t>
      </w:r>
      <w:bookmarkEnd w:id="191"/>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192" w:author="Nate Bachmeier [AWS-SA]" w:date="2023-04-09T15:04:00Z">
        <w:r w:rsidDel="00153C10">
          <w:delText xml:space="preserve">for </w:delText>
        </w:r>
      </w:del>
      <w:ins w:id="193" w:author="Nate Bachmeier [AWS-SA]" w:date="2023-04-09T15:05:00Z">
        <w:r w:rsidR="00153C10">
          <w:t xml:space="preserve">through </w:t>
        </w:r>
      </w:ins>
      <w:del w:id="194" w:author="Nate Bachmeier [AWS-SA]" w:date="2023-04-09T15:04:00Z">
        <w:r w:rsidR="009F5716" w:rsidDel="00153C10">
          <w:delText xml:space="preserve">the </w:delText>
        </w:r>
        <w:commentRangeStart w:id="195"/>
        <w:r w:rsidR="0021511C" w:rsidDel="00153C10">
          <w:delText>episodic falling syndrome</w:delText>
        </w:r>
        <w:commentRangeEnd w:id="195"/>
        <w:r w:rsidR="003C299E" w:rsidDel="00153C10">
          <w:rPr>
            <w:rStyle w:val="CommentReference"/>
            <w:rFonts w:eastAsia="Times New Roman" w:cs="Arial"/>
            <w:szCs w:val="20"/>
          </w:rPr>
          <w:commentReference w:id="195"/>
        </w:r>
      </w:del>
      <w:ins w:id="196" w:author="Nate Bachmeier [AWS-SA]" w:date="2023-04-09T15:04:00Z">
        <w:r w:rsidR="00153C10">
          <w:t>human activity recognition</w:t>
        </w:r>
      </w:ins>
      <w:ins w:id="197" w:author="Nate Bachmeier [AWS-SA]" w:date="2023-04-09T15:05:00Z">
        <w:r w:rsidR="00153C10">
          <w:t xml:space="preserve"> </w:t>
        </w:r>
      </w:ins>
      <w:del w:id="198" w:author="Nate Bachmeier [AWS-SA]" w:date="2023-04-09T15:05:00Z">
        <w:r w:rsidRPr="005C1EEB" w:rsidDel="00153C10">
          <w:delText xml:space="preserve"> </w:delText>
        </w:r>
      </w:del>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199" w:author="Nate Bachmeier [AWS-SA]" w:date="2023-04-09T15:06:00Z">
        <w:r w:rsidRPr="00C23676" w:rsidDel="00153C10">
          <w:delText>e purpose of this constructive research study i</w:delText>
        </w:r>
      </w:del>
      <w:ins w:id="200"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201" w:author="Nate Bachmeier [AWS-SA]" w:date="2023-04-09T15:07:00Z">
        <w:r w:rsidR="00153C10">
          <w:t xml:space="preserve">using </w:t>
        </w:r>
      </w:ins>
      <w:del w:id="202" w:author="Nate Bachmeier [AWS-SA]" w:date="2023-04-09T15:06:00Z">
        <w:r w:rsidRPr="00C23676" w:rsidDel="00153C10">
          <w:delText xml:space="preserve">for </w:delText>
        </w:r>
        <w:commentRangeStart w:id="203"/>
        <w:r w:rsidR="0021511C" w:rsidDel="00153C10">
          <w:delText>episodic falling syndrome</w:delText>
        </w:r>
        <w:commentRangeEnd w:id="203"/>
        <w:r w:rsidR="003C299E" w:rsidDel="00153C10">
          <w:rPr>
            <w:rStyle w:val="CommentReference"/>
            <w:rFonts w:eastAsia="Times New Roman" w:cs="Arial"/>
            <w:szCs w:val="20"/>
          </w:rPr>
          <w:commentReference w:id="203"/>
        </w:r>
        <w:r w:rsidRPr="00C23676" w:rsidDel="00153C10">
          <w:delText xml:space="preserve"> in elderly and special needs care organizations</w:delText>
        </w:r>
      </w:del>
      <w:ins w:id="204" w:author="Nate Bachmeier [AWS-SA]" w:date="2023-04-09T15:06:00Z">
        <w:r w:rsidR="00153C10">
          <w:t xml:space="preserve">extensible human activity </w:t>
        </w:r>
      </w:ins>
      <w:ins w:id="205" w:author="Nate Bachmeier [AWS-SA]" w:date="2023-04-09T15:07:00Z">
        <w:r w:rsidR="00153C10">
          <w:t xml:space="preserve">classification of </w:t>
        </w:r>
      </w:ins>
      <w:ins w:id="206" w:author="Nate Bachmeier [AWS-SA]" w:date="2023-04-09T15:06:00Z">
        <w:r w:rsidR="00153C10">
          <w:t>video recordings</w:t>
        </w:r>
      </w:ins>
      <w:r>
        <w:t xml:space="preserve">. </w:t>
      </w:r>
      <w:r w:rsidR="00E85C7F">
        <w:t>This research</w:t>
      </w:r>
      <w:r w:rsidR="00E72F1F">
        <w:t xml:space="preserve"> aims to deliver this capability by </w:t>
      </w:r>
      <w:del w:id="207" w:author="Nate Bachmeier [AWS-SA]" w:date="2023-04-09T15:08:00Z">
        <w:r w:rsidR="00E72F1F" w:rsidDel="00153C10">
          <w:delText xml:space="preserve">utilizing </w:delText>
        </w:r>
      </w:del>
      <w:ins w:id="208" w:author="Nate Bachmeier [AWS-SA]" w:date="2023-04-09T15:08:00Z">
        <w:r w:rsidR="00153C10">
          <w:t xml:space="preserve">extracting metadata from </w:t>
        </w:r>
      </w:ins>
      <w:del w:id="209" w:author="Nate Bachmeier [AWS-SA]" w:date="2023-04-09T15:07:00Z">
        <w:r w:rsidR="00E72F1F" w:rsidDel="00153C10">
          <w:delText>humanoid constructs within a realistic physics simulation process</w:delText>
        </w:r>
      </w:del>
      <w:ins w:id="210" w:author="Nate Bachmeier [AWS-SA]" w:date="2023-04-09T15:07:00Z">
        <w:r w:rsidR="00153C10">
          <w:t>public video repositories</w:t>
        </w:r>
      </w:ins>
      <w:ins w:id="211" w:author="Nate Bachmeier [AWS-SA]" w:date="2023-04-09T15:08:00Z">
        <w:r w:rsidR="00153C10">
          <w:t xml:space="preserve"> and training a predictive model</w:t>
        </w:r>
      </w:ins>
      <w:r w:rsidR="00E72F1F">
        <w:t xml:space="preserve">. </w:t>
      </w:r>
      <w:ins w:id="212" w:author="Nate Bachmeier [AWS-SA]" w:date="2023-04-09T15:08:00Z">
        <w:r w:rsidR="00153C10">
          <w:t>Future research</w:t>
        </w:r>
      </w:ins>
      <w:del w:id="213"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214" w:author="Nate Bachmeier [AWS-SA]" w:date="2023-04-09T15:08:00Z">
        <w:r w:rsidR="00153C10">
          <w:t xml:space="preserve"> can leverage </w:t>
        </w:r>
      </w:ins>
      <w:ins w:id="215" w:author="Nate Bachmeier [AWS-SA]" w:date="2023-04-09T15:09:00Z">
        <w:r w:rsidR="00153C10">
          <w:t xml:space="preserve">this information to </w:t>
        </w:r>
      </w:ins>
      <w:del w:id="216"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7" w:name="_Toc128254911"/>
      <w:r>
        <w:t>Literature Search Strategies</w:t>
      </w:r>
      <w:bookmarkEnd w:id="21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218"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21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219" w:name="_Toc128254912"/>
      <w:r>
        <w:t xml:space="preserve">Theoretical </w:t>
      </w:r>
      <w:r w:rsidR="00E72F1F">
        <w:t>Framework</w:t>
      </w:r>
      <w:bookmarkEnd w:id="219"/>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220"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221" w:author="Nate Bachmeier [AWS-SA]" w:date="2023-04-09T15:09:00Z"/>
        </w:rPr>
      </w:pPr>
    </w:p>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2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23" w:name="_Toc79709053"/>
      <w:ins w:id="224" w:author="Nate Bachmeier [AWS-SA]" w:date="2023-04-09T15:10:00Z">
        <w:r>
          <w:br/>
        </w:r>
      </w:ins>
      <w:r w:rsidR="00E72F1F">
        <w:t>Fundamental Approach</w:t>
      </w:r>
      <w:bookmarkEnd w:id="2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225"/>
      <w:del w:id="226" w:author="Nate Bachmeier [AWS-SA]" w:date="2023-04-09T15:10:00Z">
        <w:r w:rsidDel="00AF4D58">
          <w:delText>Second, a</w:delText>
        </w:r>
      </w:del>
      <w:ins w:id="227" w:author="Nate Bachmeier [AWS-SA]" w:date="2023-04-09T15:10:00Z">
        <w:r w:rsidR="00AF4D58">
          <w:t>A</w:t>
        </w:r>
      </w:ins>
      <w:r>
        <w:t>n argument might exist that using humanoids is nonsensical and advocate for</w:t>
      </w:r>
      <w:commentRangeEnd w:id="225"/>
      <w:r w:rsidR="003C299E">
        <w:rPr>
          <w:rStyle w:val="CommentReference"/>
          <w:rFonts w:eastAsia="Times New Roman" w:cs="Arial"/>
          <w:szCs w:val="20"/>
        </w:rPr>
        <w:commentReference w:id="225"/>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228" w:author="Nate Bachmeier [AWS-SA]" w:date="2023-04-09T15:11:00Z"/>
        </w:rPr>
      </w:pPr>
      <w:bookmarkStart w:id="229" w:name="_Toc128254913"/>
      <w:del w:id="230" w:author="Nate Bachmeier [AWS-SA]" w:date="2023-04-09T15:11:00Z">
        <w:r w:rsidDel="00AF4D58">
          <w:delText>Challenges and opportunities for care providers</w:delText>
        </w:r>
        <w:bookmarkEnd w:id="229"/>
      </w:del>
    </w:p>
    <w:p w14:paraId="330F685E" w14:textId="48ABFD02" w:rsidR="00E72F1F" w:rsidRPr="00A14A25" w:rsidDel="00AF4D58" w:rsidRDefault="00E72F1F" w:rsidP="00DA5CF7">
      <w:pPr>
        <w:rPr>
          <w:del w:id="231" w:author="Nate Bachmeier [AWS-SA]" w:date="2023-04-09T15:11:00Z"/>
        </w:rPr>
      </w:pPr>
      <w:del w:id="232"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233" w:name="_Toc128254914"/>
      <w:r>
        <w:t xml:space="preserve">What is the role of data </w:t>
      </w:r>
      <w:proofErr w:type="gramStart"/>
      <w:r>
        <w:t>mining</w:t>
      </w:r>
      <w:bookmarkEnd w:id="233"/>
      <w:proofErr w:type="gramEnd"/>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234"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ins w:id="235" w:author="Nate Bachmeier [AWS-SA]" w:date="2023-04-09T15:27:00Z">
        <w:r w:rsidR="00C71B24">
          <w:t xml:space="preserve"> </w:t>
        </w:r>
      </w:ins>
      <w:r>
        <w:t>sets must also be frequent item</w:t>
      </w:r>
      <w:del w:id="236" w:author="Nate Bachmeier [AWS-SA]" w:date="2023-04-09T15:27:00Z">
        <w:r w:rsidR="009F5716" w:rsidDel="00C71B24">
          <w:delText>-</w:delText>
        </w:r>
      </w:del>
      <w:ins w:id="237" w:author="Nate Bachmeier [AWS-SA]" w:date="2023-04-09T15:27:00Z">
        <w:r w:rsidR="00C71B24">
          <w:t xml:space="preserve"> </w:t>
        </w:r>
      </w:ins>
      <w:r>
        <w:t>sets</w:t>
      </w:r>
      <w:ins w:id="238" w:author="Nate Bachmeier [AWS-SA]" w:date="2023-04-09T15:29:00Z">
        <w:r w:rsidR="00C71B24">
          <w:t xml:space="preserve"> (Mejia et al., 2017)</w:t>
        </w:r>
      </w:ins>
      <w:ins w:id="239" w:author="Nate Bachmeier [AWS-SA]" w:date="2023-04-09T15:28:00Z">
        <w:r w:rsidR="00C71B24">
          <w:t xml:space="preserve">. This property enables pruning </w:t>
        </w:r>
      </w:ins>
      <w:del w:id="240" w:author="Nate Bachmeier [AWS-SA]" w:date="2023-04-09T15:28:00Z">
        <w:r w:rsidDel="00C71B24">
          <w:delText xml:space="preserve"> to prune </w:delText>
        </w:r>
      </w:del>
      <w:r>
        <w:t>the search space and timely report recommendations</w:t>
      </w:r>
      <w:del w:id="241"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w:t>
      </w:r>
      <w:del w:id="242"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Hargreave</w:t>
      </w:r>
      <w:ins w:id="243"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44" w:name="_Toc128254915"/>
      <w:r>
        <w:lastRenderedPageBreak/>
        <w:t xml:space="preserve">What exactly is artificial </w:t>
      </w:r>
      <w:proofErr w:type="gramStart"/>
      <w:r>
        <w:t>intelligence</w:t>
      </w:r>
      <w:bookmarkEnd w:id="244"/>
      <w:proofErr w:type="gramEnd"/>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245" w:author="Nate Bachmeier [AWS-SA]" w:date="2023-04-09T15:11:00Z">
        <w:r w:rsidDel="00AF4D58">
          <w:delText xml:space="preserve">different </w:delText>
        </w:r>
      </w:del>
      <w:r>
        <w:t>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del w:id="246" w:author="Nate Bachmeier [AWS-SA]" w:date="2023-04-09T15:11:00Z">
        <w:r w:rsidDel="00AF4D58">
          <w:delText xml:space="preserve">divide </w:delText>
        </w:r>
      </w:del>
      <w:ins w:id="247" w:author="Nate Bachmeier [AWS-SA]" w:date="2023-04-09T15:11:00Z">
        <w:r w:rsidR="00AF4D58">
          <w:t xml:space="preserve">division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248"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249"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250" w:author="Nate Bachmeier [AWS-SA]" w:date="2023-04-09T15:13:00Z">
            <w:rPr>
              <w:i/>
              <w:iCs/>
            </w:rPr>
          </w:rPrChange>
        </w:rPr>
        <w:t>Thinking tasks</w:t>
      </w:r>
      <w:r>
        <w:t xml:space="preserve"> are operations that require analysis and rationalization. For instance, </w:t>
      </w:r>
      <w:del w:id="251" w:author="Nate Bachmeier [AWS-SA]" w:date="2023-04-09T15:13:00Z">
        <w:r w:rsidDel="00AF4D58">
          <w:delText>“</w:delText>
        </w:r>
      </w:del>
      <w:del w:id="252" w:author="Nate Bachmeier [AWS-SA]" w:date="2023-04-09T15:12:00Z">
        <w:r w:rsidRPr="00AF4D58" w:rsidDel="00AF4D58">
          <w:rPr>
            <w:i/>
            <w:iCs/>
            <w:rPrChange w:id="253" w:author="Nate Bachmeier [AWS-SA]" w:date="2023-04-09T15:13:00Z">
              <w:rPr/>
            </w:rPrChange>
          </w:rPr>
          <w:delText xml:space="preserve">does </w:delText>
        </w:r>
      </w:del>
      <w:ins w:id="254" w:author="Nate Bachmeier [AWS-SA]" w:date="2023-04-09T15:12:00Z">
        <w:r w:rsidR="00AF4D58" w:rsidRPr="00AF4D58">
          <w:rPr>
            <w:i/>
            <w:iCs/>
            <w:rPrChange w:id="255" w:author="Nate Bachmeier [AWS-SA]" w:date="2023-04-09T15:13:00Z">
              <w:rPr/>
            </w:rPrChange>
          </w:rPr>
          <w:t xml:space="preserve">Does </w:t>
        </w:r>
      </w:ins>
      <w:r w:rsidRPr="00AF4D58">
        <w:rPr>
          <w:i/>
          <w:iCs/>
          <w:rPrChange w:id="256" w:author="Nate Bachmeier [AWS-SA]" w:date="2023-04-09T15:13:00Z">
            <w:rPr/>
          </w:rPrChange>
        </w:rPr>
        <w:t>this picture contain a hotdog</w:t>
      </w:r>
      <w:r>
        <w:t>,</w:t>
      </w:r>
      <w:del w:id="257" w:author="Nate Bachmeier [AWS-SA]" w:date="2023-04-09T15:13:00Z">
        <w:r w:rsidDel="00AF4D58">
          <w:delText>”</w:delText>
        </w:r>
      </w:del>
      <w:r>
        <w:t xml:space="preserve"> or </w:t>
      </w:r>
      <w:del w:id="258" w:author="Nate Bachmeier [AWS-SA]" w:date="2023-04-09T15:13:00Z">
        <w:r w:rsidDel="00AF4D58">
          <w:delText>“</w:delText>
        </w:r>
      </w:del>
      <w:del w:id="259" w:author="Nate Bachmeier [AWS-SA]" w:date="2023-04-09T15:12:00Z">
        <w:r w:rsidRPr="00AF4D58" w:rsidDel="00AF4D58">
          <w:rPr>
            <w:i/>
            <w:iCs/>
            <w:rPrChange w:id="260" w:author="Nate Bachmeier [AWS-SA]" w:date="2023-04-09T15:13:00Z">
              <w:rPr/>
            </w:rPrChange>
          </w:rPr>
          <w:delText xml:space="preserve">is </w:delText>
        </w:r>
      </w:del>
      <w:ins w:id="261" w:author="Nate Bachmeier [AWS-SA]" w:date="2023-04-09T15:12:00Z">
        <w:r w:rsidR="00AF4D58" w:rsidRPr="00AF4D58">
          <w:rPr>
            <w:i/>
            <w:iCs/>
            <w:rPrChange w:id="262" w:author="Nate Bachmeier [AWS-SA]" w:date="2023-04-09T15:13:00Z">
              <w:rPr/>
            </w:rPrChange>
          </w:rPr>
          <w:t xml:space="preserve">Is </w:t>
        </w:r>
      </w:ins>
      <w:r w:rsidRPr="00AF4D58">
        <w:rPr>
          <w:i/>
          <w:iCs/>
          <w:rPrChange w:id="263" w:author="Nate Bachmeier [AWS-SA]" w:date="2023-04-09T15:13:00Z">
            <w:rPr/>
          </w:rPrChange>
        </w:rPr>
        <w:t>this sentence grammatically correct</w:t>
      </w:r>
      <w:r>
        <w:t>?</w:t>
      </w:r>
      <w:del w:id="264"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265"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266" w:author="Nate Bachmeier [AWS-SA]" w:date="2023-04-09T15:12:00Z">
        <w:r w:rsidDel="00AF4D58">
          <w:delText>that considers</w:delText>
        </w:r>
      </w:del>
      <w:ins w:id="267"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68" w:name="_Toc128254916"/>
      <w:r>
        <w:t xml:space="preserve">How does computer vision </w:t>
      </w:r>
      <w:proofErr w:type="gramStart"/>
      <w:r>
        <w:t>work</w:t>
      </w:r>
      <w:bookmarkEnd w:id="268"/>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269" w:author="Nate Bachmeier [AWS-SA]" w:date="2023-04-09T15:13:00Z">
        <w:r w:rsidRPr="00AF4D58" w:rsidDel="00AF4D58">
          <w:rPr>
            <w:i/>
            <w:iCs/>
            <w:rPrChange w:id="270" w:author="Nate Bachmeier [AWS-SA]" w:date="2023-04-09T15:13:00Z">
              <w:rPr/>
            </w:rPrChange>
          </w:rPr>
          <w:delText>“</w:delText>
        </w:r>
      </w:del>
      <w:r w:rsidRPr="00AF4D58">
        <w:rPr>
          <w:i/>
          <w:iCs/>
          <w:rPrChange w:id="271" w:author="Nate Bachmeier [AWS-SA]" w:date="2023-04-09T15:13:00Z">
            <w:rPr/>
          </w:rPrChange>
        </w:rPr>
        <w:t>hidden layers</w:t>
      </w:r>
      <w:del w:id="272"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273" w:author="Nate Bachmeier [AWS-SA]" w:date="2023-04-09T15:13:00Z">
        <w:r w:rsidRPr="00AF4D58" w:rsidDel="00AF4D58">
          <w:rPr>
            <w:i/>
            <w:iCs/>
            <w:rPrChange w:id="274" w:author="Nate Bachmeier [AWS-SA]" w:date="2023-04-09T15:13:00Z">
              <w:rPr/>
            </w:rPrChange>
          </w:rPr>
          <w:delText>“</w:delText>
        </w:r>
      </w:del>
      <w:r w:rsidRPr="00AF4D58">
        <w:rPr>
          <w:i/>
          <w:iCs/>
          <w:rPrChange w:id="275" w:author="Nate Bachmeier [AWS-SA]" w:date="2023-04-09T15:13:00Z">
            <w:rPr/>
          </w:rPrChange>
        </w:rPr>
        <w:t>reinforcement threads</w:t>
      </w:r>
      <w:del w:id="276" w:author="Nate Bachmeier [AWS-SA]" w:date="2023-04-09T15:13:00Z">
        <w:r w:rsidDel="00AF4D58">
          <w:delText>”</w:delText>
        </w:r>
      </w:del>
      <w:r>
        <w:t xml:space="preserve"> combine to produce sophisticated composite decisions. Consider the problem of </w:t>
      </w:r>
      <w:del w:id="277" w:author="Nate Bachmeier [AWS-SA]" w:date="2023-04-09T15:12:00Z">
        <w:r w:rsidDel="00AF4D58">
          <w:delText>“</w:delText>
        </w:r>
        <w:r w:rsidRPr="00AF4D58" w:rsidDel="00AF4D58">
          <w:rPr>
            <w:i/>
            <w:iCs/>
            <w:rPrChange w:id="278" w:author="Nate Bachmeier [AWS-SA]" w:date="2023-04-09T15:12:00Z">
              <w:rPr/>
            </w:rPrChange>
          </w:rPr>
          <w:delText xml:space="preserve">should </w:delText>
        </w:r>
      </w:del>
      <w:ins w:id="279" w:author="Nate Bachmeier [AWS-SA]" w:date="2023-04-09T15:12:00Z">
        <w:r w:rsidR="00AF4D58" w:rsidRPr="00AF4D58">
          <w:rPr>
            <w:i/>
            <w:iCs/>
            <w:rPrChange w:id="280" w:author="Nate Bachmeier [AWS-SA]" w:date="2023-04-09T15:12:00Z">
              <w:rPr/>
            </w:rPrChange>
          </w:rPr>
          <w:t xml:space="preserve">Should </w:t>
        </w:r>
      </w:ins>
      <w:r w:rsidRPr="00AF4D58">
        <w:rPr>
          <w:i/>
          <w:iCs/>
          <w:rPrChange w:id="281" w:author="Nate Bachmeier [AWS-SA]" w:date="2023-04-09T15:12:00Z">
            <w:rPr/>
          </w:rPrChange>
        </w:rPr>
        <w:t>I eat this food?</w:t>
      </w:r>
      <w:del w:id="282" w:author="Nate Bachmeier [AWS-SA]" w:date="2023-04-09T15:12:00Z">
        <w:r w:rsidDel="00AF4D58">
          <w:delText>”</w:delText>
        </w:r>
      </w:del>
      <w:r>
        <w:t xml:space="preserve"> In this situation, parallel threads predict it is a </w:t>
      </w:r>
      <w:r w:rsidRPr="00AF4D58">
        <w:rPr>
          <w:i/>
          <w:iCs/>
          <w:rPrChange w:id="283" w:author="Nate Bachmeier [AWS-SA]" w:date="2023-04-09T15:14:00Z">
            <w:rPr/>
          </w:rPrChange>
        </w:rPr>
        <w:t>hotdog</w:t>
      </w:r>
      <w:r>
        <w:t xml:space="preserve">, </w:t>
      </w:r>
      <w:r w:rsidRPr="00AF4D58">
        <w:rPr>
          <w:i/>
          <w:iCs/>
          <w:rPrChange w:id="284" w:author="Nate Bachmeier [AWS-SA]" w:date="2023-04-09T15:14:00Z">
            <w:rPr/>
          </w:rPrChange>
        </w:rPr>
        <w:t>hunger level</w:t>
      </w:r>
      <w:r>
        <w:t xml:space="preserve">, and availability of </w:t>
      </w:r>
      <w:r w:rsidRPr="00AF4D58">
        <w:rPr>
          <w:i/>
          <w:iCs/>
          <w:rPrChange w:id="285"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286" w:name="_Toc128254917"/>
      <w:r>
        <w:lastRenderedPageBreak/>
        <w:t xml:space="preserve">What’s the role of Markov </w:t>
      </w:r>
      <w:proofErr w:type="gramStart"/>
      <w:r>
        <w:t>chains</w:t>
      </w:r>
      <w:bookmarkEnd w:id="286"/>
      <w:proofErr w:type="gramEnd"/>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287" w:author="Nate Bachmeier [AWS-SA]" w:date="2023-04-09T15:14:00Z">
        <w:r w:rsidDel="00AF4D58">
          <w:delText>-</w:delText>
        </w:r>
      </w:del>
      <w:ins w:id="288"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210AF3EF" w:rsidR="008A7C72" w:rsidRPr="008A7C72" w:rsidRDefault="008A7C72" w:rsidP="009A4BD4">
      <w:pPr>
        <w:ind w:firstLine="0"/>
      </w:pPr>
      <w:bookmarkStart w:id="289" w:name="_Toc128255034"/>
      <w:bookmarkStart w:id="29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89"/>
      <w:bookmarkEnd w:id="290"/>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194799BF" w:rsidR="00E72F1F" w:rsidRPr="009A4BD4" w:rsidRDefault="006D08A6" w:rsidP="009A4BD4">
      <w:pPr>
        <w:ind w:firstLine="0"/>
        <w:rPr>
          <w:i/>
        </w:rPr>
      </w:pPr>
      <w:bookmarkStart w:id="291" w:name="_Toc128255035"/>
      <w:bookmarkStart w:id="29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663C73">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291"/>
      <w:bookmarkEnd w:id="29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2BCCB62A" w:rsidR="00E72F1F" w:rsidRDefault="006D08A6" w:rsidP="009A4BD4">
      <w:pPr>
        <w:ind w:firstLine="0"/>
      </w:pPr>
      <w:bookmarkStart w:id="293" w:name="_Toc128255036"/>
      <w:bookmarkStart w:id="29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bookmarkEnd w:id="293"/>
      <w:bookmarkEnd w:id="29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52BA0A1C" w:rsidR="00E72F1F" w:rsidRDefault="006D08A6" w:rsidP="009A4BD4">
      <w:pPr>
        <w:pStyle w:val="Caption"/>
        <w:ind w:firstLine="0"/>
      </w:pPr>
      <w:bookmarkStart w:id="295" w:name="_Toc128255037"/>
      <w:bookmarkStart w:id="29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5599150" cy="3033956"/>
                    </a:xfrm>
                    <a:prstGeom prst="rect">
                      <a:avLst/>
                    </a:prstGeom>
                  </pic:spPr>
                </pic:pic>
              </a:graphicData>
            </a:graphic>
          </wp:inline>
        </w:drawing>
      </w:r>
      <w:bookmarkEnd w:id="295"/>
      <w:bookmarkEnd w:id="296"/>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297" w:author="Nate Bachmeier [AWS-SA]" w:date="2023-04-09T15:15:00Z">
        <w:r w:rsidDel="00AF4D58">
          <w:delText>is unlikely to</w:delText>
        </w:r>
      </w:del>
      <w:ins w:id="298"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299" w:name="_Toc128254918"/>
      <w:r>
        <w:lastRenderedPageBreak/>
        <w:t xml:space="preserve">How are neural networks </w:t>
      </w:r>
      <w:proofErr w:type="gramStart"/>
      <w:r>
        <w:t>evolving</w:t>
      </w:r>
      <w:bookmarkEnd w:id="299"/>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00"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00"/>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2F8E9611" w:rsidR="00981175" w:rsidRPr="00F8617E" w:rsidRDefault="00981175" w:rsidP="00F8617E">
      <w:pPr>
        <w:pStyle w:val="Caption"/>
        <w:ind w:firstLine="0"/>
        <w:rPr>
          <w:i/>
          <w:iCs w:val="0"/>
        </w:rPr>
      </w:pPr>
      <w:bookmarkStart w:id="301" w:name="_Toc128255038"/>
      <w:bookmarkStart w:id="302"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01"/>
      <w:bookmarkEnd w:id="302"/>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5"/>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303" w:author="Nate Bachmeier [AWS-SA]" w:date="2023-04-09T15:16:00Z">
        <w:r w:rsidR="00AF4D58">
          <w:t xml:space="preserve">are particularly challenging to optimize because </w:t>
        </w:r>
      </w:ins>
      <w:ins w:id="304" w:author="Nate Bachmeier [AWS-SA]" w:date="2023-04-09T15:17:00Z">
        <w:r w:rsidR="00AF4D58">
          <w:t xml:space="preserve">they </w:t>
        </w:r>
      </w:ins>
      <w:r>
        <w:t xml:space="preserve">contain </w:t>
      </w:r>
      <w:ins w:id="305" w:author="Nate Bachmeier [AWS-SA]" w:date="2023-04-09T15:17:00Z">
        <w:r w:rsidR="00AF4D58">
          <w:t>high var</w:t>
        </w:r>
      </w:ins>
      <w:ins w:id="306" w:author="Nate Bachmeier [AWS-SA]" w:date="2023-04-09T15:18:00Z">
        <w:r w:rsidR="00AF4D58">
          <w:t>i</w:t>
        </w:r>
      </w:ins>
      <w:ins w:id="307" w:author="Nate Bachmeier [AWS-SA]" w:date="2023-04-09T15:17:00Z">
        <w:r w:rsidR="00AF4D58">
          <w:t xml:space="preserve">ability, </w:t>
        </w:r>
      </w:ins>
      <w:r>
        <w:t xml:space="preserve">multiple kernels, </w:t>
      </w:r>
      <w:ins w:id="308" w:author="Nate Bachmeier [AWS-SA]" w:date="2023-04-09T15:18:00Z">
        <w:r w:rsidR="00AF4D58">
          <w:t xml:space="preserve">differing </w:t>
        </w:r>
      </w:ins>
      <w:r>
        <w:t>regularization</w:t>
      </w:r>
      <w:ins w:id="309" w:author="Nate Bachmeier [AWS-SA]" w:date="2023-04-09T15:18:00Z">
        <w:r w:rsidR="00AF4D58">
          <w:t xml:space="preserve"> scales</w:t>
        </w:r>
      </w:ins>
      <w:r>
        <w:t xml:space="preserve">, </w:t>
      </w:r>
      <w:ins w:id="310" w:author="Nate Bachmeier [AWS-SA]" w:date="2023-04-09T15:16:00Z">
        <w:r w:rsidR="00AF4D58">
          <w:t xml:space="preserve">and </w:t>
        </w:r>
      </w:ins>
      <w:ins w:id="311" w:author="Nate Bachmeier [AWS-SA]" w:date="2023-04-09T15:18:00Z">
        <w:r w:rsidR="00AF4D58">
          <w:t xml:space="preserve">untrained </w:t>
        </w:r>
      </w:ins>
      <w:del w:id="312" w:author="Nate Bachmeier [AWS-SA]" w:date="2023-04-09T15:16:00Z">
        <w:r w:rsidDel="00AF4D58">
          <w:delText xml:space="preserve">and </w:delText>
        </w:r>
      </w:del>
      <w:r>
        <w:t>hyperparameters</w:t>
      </w:r>
      <w:del w:id="313" w:author="Nate Bachmeier [AWS-SA]" w:date="2023-04-09T15:16:00Z">
        <w:r w:rsidR="00383CF5" w:rsidDel="00AF4D58">
          <w:delText>.</w:delText>
        </w:r>
        <w:r w:rsidDel="00AF4D58">
          <w:delText xml:space="preserve"> </w:delText>
        </w:r>
        <w:r w:rsidR="00383CF5" w:rsidDel="00AF4D58">
          <w:delText>T</w:delText>
        </w:r>
      </w:del>
      <w:del w:id="314"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315"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316" w:name="_Toc128254919"/>
      <w:r>
        <w:t xml:space="preserve">How does intelligent agent modeling </w:t>
      </w:r>
      <w:proofErr w:type="gramStart"/>
      <w:r>
        <w:t>work</w:t>
      </w:r>
      <w:bookmarkEnd w:id="316"/>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31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1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644ED1" w:rsidR="00E72F1F" w:rsidRPr="00F8617E" w:rsidRDefault="0005446B" w:rsidP="00F8617E">
      <w:pPr>
        <w:pStyle w:val="Caption"/>
        <w:ind w:firstLine="0"/>
        <w:rPr>
          <w:i/>
          <w:iCs w:val="0"/>
        </w:rPr>
      </w:pPr>
      <w:bookmarkStart w:id="318" w:name="_Toc128255039"/>
      <w:bookmarkStart w:id="31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18"/>
      <w:bookmarkEnd w:id="319"/>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2DE27B4C" w:rsidR="000B5810" w:rsidRPr="000B5810" w:rsidRDefault="000B5810" w:rsidP="00F8617E">
      <w:pPr>
        <w:pStyle w:val="Caption"/>
        <w:ind w:firstLine="0"/>
      </w:pPr>
      <w:bookmarkStart w:id="320" w:name="_Toc128255040"/>
      <w:bookmarkStart w:id="32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663C73">
        <w:rPr>
          <w:b/>
          <w:bCs/>
          <w:noProof/>
        </w:rPr>
        <w:t>7</w:t>
      </w:r>
      <w:r w:rsidRPr="00F8617E">
        <w:rPr>
          <w:b/>
          <w:bCs/>
          <w:noProof/>
        </w:rPr>
        <w:fldChar w:fldCharType="end"/>
      </w:r>
      <w:r>
        <w:br/>
      </w:r>
      <w:r w:rsidRPr="000B5810">
        <w:rPr>
          <w:i/>
        </w:rPr>
        <w:t>Genetic Algorithm Process</w:t>
      </w:r>
      <w:bookmarkEnd w:id="320"/>
      <w:bookmarkEnd w:id="32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322" w:name="_Toc128254920"/>
      <w:r>
        <w:lastRenderedPageBreak/>
        <w:t xml:space="preserve">How does neural network training </w:t>
      </w:r>
      <w:proofErr w:type="gramStart"/>
      <w:r>
        <w:t>work</w:t>
      </w:r>
      <w:bookmarkEnd w:id="322"/>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323" w:author="Nate Bachmeier [AWS-SA]" w:date="2023-04-09T15:19:00Z">
        <w:r w:rsidDel="00AF4D58">
          <w:rPr>
            <w:i/>
            <w:iCs/>
          </w:rPr>
          <w:delText>-</w:delText>
        </w:r>
      </w:del>
      <w:ins w:id="324"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325" w:author="Nate Bachmeier [AWS-SA]" w:date="2023-04-09T15:20:00Z"/>
          <w:b/>
          <w:bCs/>
          <w:iCs/>
          <w:szCs w:val="18"/>
        </w:rPr>
      </w:pPr>
      <w:del w:id="326" w:author="Nate Bachmeier [AWS-SA]" w:date="2023-04-09T15:20:00Z">
        <w:r w:rsidDel="00AF4D58">
          <w:rPr>
            <w:b/>
            <w:bCs/>
          </w:rPr>
          <w:br w:type="page"/>
        </w:r>
      </w:del>
    </w:p>
    <w:p w14:paraId="2FEABCED" w14:textId="47420423" w:rsidR="00113FD4" w:rsidRPr="00113FD4" w:rsidRDefault="00113FD4" w:rsidP="00590F0E">
      <w:pPr>
        <w:spacing w:after="160" w:line="259" w:lineRule="auto"/>
        <w:ind w:firstLine="0"/>
        <w:rPr>
          <w:i/>
        </w:rPr>
      </w:pPr>
      <w:bookmarkStart w:id="327"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27"/>
    </w:p>
    <w:tbl>
      <w:tblPr>
        <w:tblStyle w:val="GridTable1Light"/>
        <w:tblW w:w="9095" w:type="dxa"/>
        <w:tblLook w:val="04A0" w:firstRow="1" w:lastRow="0" w:firstColumn="1" w:lastColumn="0" w:noHBand="0" w:noVBand="1"/>
        <w:tblPrChange w:id="328"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329">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330"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1"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332"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33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4"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335"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336"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337"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33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39"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340"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341"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2"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34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4"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345"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46"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7"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34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9"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350"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51"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2"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35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54"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355"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356"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57"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35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59"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360"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61"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2"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36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4"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365"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66"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7"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36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69"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370"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371"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2"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37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4"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375"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76"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7"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37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9"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380"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81"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2"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38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84"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385"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86"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87"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38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89"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390"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91"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2"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39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4"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395"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396"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7"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4B944208" w:rsidR="00E72F1F" w:rsidRDefault="00E431EF" w:rsidP="003A4285">
      <w:pPr>
        <w:pStyle w:val="Caption"/>
        <w:ind w:firstLine="0"/>
      </w:pPr>
      <w:bookmarkStart w:id="398" w:name="_Toc128255041"/>
      <w:bookmarkStart w:id="399"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663C73">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8"/>
                    <a:stretch>
                      <a:fillRect/>
                    </a:stretch>
                  </pic:blipFill>
                  <pic:spPr>
                    <a:xfrm>
                      <a:off x="0" y="0"/>
                      <a:ext cx="4489607" cy="3579693"/>
                    </a:xfrm>
                    <a:prstGeom prst="rect">
                      <a:avLst/>
                    </a:prstGeom>
                  </pic:spPr>
                </pic:pic>
              </a:graphicData>
            </a:graphic>
          </wp:inline>
        </w:drawing>
      </w:r>
      <w:bookmarkEnd w:id="398"/>
      <w:bookmarkEnd w:id="399"/>
    </w:p>
    <w:p w14:paraId="1B2FBCB7" w14:textId="06DE4489"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09D45FD7" w:rsidR="00E72F1F" w:rsidRDefault="00161877" w:rsidP="003A4285">
      <w:pPr>
        <w:pStyle w:val="Caption"/>
        <w:ind w:firstLine="0"/>
      </w:pPr>
      <w:bookmarkStart w:id="400" w:name="_Toc128255042"/>
      <w:bookmarkStart w:id="401"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41468" cy="3390291"/>
                    </a:xfrm>
                    <a:prstGeom prst="rect">
                      <a:avLst/>
                    </a:prstGeom>
                  </pic:spPr>
                </pic:pic>
              </a:graphicData>
            </a:graphic>
          </wp:inline>
        </w:drawing>
      </w:r>
      <w:bookmarkEnd w:id="400"/>
      <w:bookmarkEnd w:id="401"/>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5BF61239" w:rsidR="00E81D0D" w:rsidRPr="00E81D0D" w:rsidRDefault="00E81D0D" w:rsidP="003A4285">
      <w:pPr>
        <w:pStyle w:val="Caption"/>
        <w:ind w:firstLine="0"/>
        <w:rPr>
          <w:i/>
        </w:rPr>
      </w:pPr>
      <w:bookmarkStart w:id="402" w:name="_Toc128255043"/>
      <w:bookmarkStart w:id="403"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663C73">
        <w:rPr>
          <w:b/>
          <w:bCs/>
          <w:noProof/>
        </w:rPr>
        <w:t>10</w:t>
      </w:r>
      <w:r w:rsidRPr="003A4285">
        <w:rPr>
          <w:b/>
          <w:bCs/>
          <w:noProof/>
        </w:rPr>
        <w:fldChar w:fldCharType="end"/>
      </w:r>
      <w:r>
        <w:br/>
      </w:r>
      <w:r w:rsidRPr="00E81D0D">
        <w:rPr>
          <w:i/>
        </w:rPr>
        <w:t xml:space="preserve">Durable Command Queue </w:t>
      </w:r>
      <w:r w:rsidRPr="00E81D0D">
        <w:rPr>
          <w:i/>
          <w:noProof/>
        </w:rPr>
        <w:t>Pattern</w:t>
      </w:r>
      <w:bookmarkEnd w:id="402"/>
      <w:bookmarkEnd w:id="403"/>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404" w:author="Nate Bachmeier [AWS-SA]" w:date="2023-04-09T15:20:00Z">
        <w:r w:rsidDel="00AF4D58">
          <w:delText>-</w:delText>
        </w:r>
      </w:del>
      <w:ins w:id="405"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07EDDE68" w:rsidR="00E72F1F" w:rsidRDefault="001703B6" w:rsidP="00B955FE">
      <w:pPr>
        <w:pStyle w:val="Caption"/>
        <w:ind w:firstLine="0"/>
      </w:pPr>
      <w:bookmarkStart w:id="406" w:name="_Toc128255044"/>
      <w:bookmarkStart w:id="407"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6545345" cy="3750985"/>
                    </a:xfrm>
                    <a:prstGeom prst="rect">
                      <a:avLst/>
                    </a:prstGeom>
                  </pic:spPr>
                </pic:pic>
              </a:graphicData>
            </a:graphic>
          </wp:inline>
        </w:drawing>
      </w:r>
      <w:bookmarkEnd w:id="406"/>
      <w:bookmarkEnd w:id="407"/>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408" w:name="_Toc128254921"/>
      <w:r>
        <w:t xml:space="preserve">What is </w:t>
      </w:r>
      <w:proofErr w:type="gramStart"/>
      <w:r>
        <w:t>autoencoding</w:t>
      </w:r>
      <w:bookmarkEnd w:id="408"/>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7CDFA44" w:rsidR="00A306F2" w:rsidRPr="00A306F2" w:rsidRDefault="00A306F2" w:rsidP="00B955FE">
      <w:pPr>
        <w:pStyle w:val="Caption"/>
        <w:ind w:firstLine="0"/>
        <w:rPr>
          <w:i/>
        </w:rPr>
      </w:pPr>
      <w:bookmarkStart w:id="409" w:name="_Toc128255045"/>
      <w:bookmarkStart w:id="41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663C73">
        <w:rPr>
          <w:b/>
          <w:bCs/>
          <w:noProof/>
        </w:rPr>
        <w:t>12</w:t>
      </w:r>
      <w:r w:rsidRPr="00B955FE">
        <w:rPr>
          <w:b/>
          <w:bCs/>
          <w:noProof/>
        </w:rPr>
        <w:fldChar w:fldCharType="end"/>
      </w:r>
      <w:r w:rsidRPr="00B955FE">
        <w:rPr>
          <w:b/>
          <w:bCs/>
        </w:rPr>
        <w:br/>
      </w:r>
      <w:r w:rsidRPr="00A306F2">
        <w:rPr>
          <w:i/>
        </w:rPr>
        <w:t>Autoencoding architecture</w:t>
      </w:r>
      <w:bookmarkEnd w:id="409"/>
      <w:bookmarkEnd w:id="410"/>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411" w:author="Nate Bachmeier [AWS-SA]" w:date="2023-04-09T15:21:00Z"/>
        </w:rPr>
      </w:pPr>
      <w:del w:id="412" w:author="Nate Bachmeier [AWS-SA]" w:date="2023-04-09T15:21:00Z">
        <w:r w:rsidDel="00AF4D58">
          <w:delText>Example usages</w:delText>
        </w:r>
      </w:del>
    </w:p>
    <w:p w14:paraId="28A1163A" w14:textId="398F9992" w:rsidR="00E72F1F" w:rsidRPr="008C3B7B" w:rsidDel="00AF4D58" w:rsidRDefault="00E72F1F" w:rsidP="000C381D">
      <w:pPr>
        <w:ind w:firstLine="0"/>
        <w:rPr>
          <w:del w:id="413" w:author="Nate Bachmeier [AWS-SA]" w:date="2023-04-09T15:21:00Z"/>
        </w:rPr>
      </w:pPr>
      <w:del w:id="414"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415" w:author="Nate Bachmeier [AWS-SA]" w:date="2023-04-09T15:21:00Z"/>
        </w:rPr>
      </w:pPr>
      <w:del w:id="416"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pPr>
        <w:ind w:firstLine="0"/>
        <w:pPrChange w:id="417" w:author="Nate Bachmeier [AWS-SA]" w:date="2023-04-09T15:21:00Z">
          <w:pPr>
            <w:pStyle w:val="Heading2"/>
            <w:ind w:firstLine="0"/>
          </w:pPr>
        </w:pPrChange>
      </w:pPr>
      <w:bookmarkStart w:id="418" w:name="_Toc128254922"/>
      <w:r>
        <w:t xml:space="preserve">How does sequence analysis </w:t>
      </w:r>
      <w:proofErr w:type="gramStart"/>
      <w:r>
        <w:t>work</w:t>
      </w:r>
      <w:bookmarkEnd w:id="418"/>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5791EA37" w:rsidR="00E72F1F" w:rsidRPr="00B955FE" w:rsidRDefault="001236EF" w:rsidP="00B955FE">
      <w:pPr>
        <w:pStyle w:val="Caption"/>
        <w:ind w:firstLine="0"/>
        <w:rPr>
          <w:i/>
        </w:rPr>
      </w:pPr>
      <w:bookmarkStart w:id="419" w:name="_Toc128255046"/>
      <w:bookmarkStart w:id="42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663C73">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3"/>
                    <a:stretch>
                      <a:fillRect/>
                    </a:stretch>
                  </pic:blipFill>
                  <pic:spPr>
                    <a:xfrm>
                      <a:off x="0" y="0"/>
                      <a:ext cx="5313046" cy="3943350"/>
                    </a:xfrm>
                    <a:prstGeom prst="rect">
                      <a:avLst/>
                    </a:prstGeom>
                  </pic:spPr>
                </pic:pic>
              </a:graphicData>
            </a:graphic>
          </wp:inline>
        </w:drawing>
      </w:r>
      <w:bookmarkEnd w:id="419"/>
      <w:bookmarkEnd w:id="420"/>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42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42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2533E295" w:rsidR="007D626A" w:rsidRDefault="002029F2" w:rsidP="007D626A">
      <w:pPr>
        <w:pStyle w:val="Caption"/>
        <w:ind w:firstLine="0"/>
        <w:rPr>
          <w:i/>
        </w:rPr>
      </w:pPr>
      <w:r>
        <w:rPr>
          <w:b/>
          <w:bCs/>
        </w:rPr>
        <w:br/>
      </w:r>
      <w:bookmarkStart w:id="422" w:name="_Toc128255047"/>
      <w:bookmarkStart w:id="423"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663C73">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422"/>
      <w:bookmarkEnd w:id="42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2AFFB067" w:rsidR="00E72F1F" w:rsidRDefault="003A421E" w:rsidP="007D626A">
      <w:pPr>
        <w:pStyle w:val="Caption"/>
        <w:ind w:firstLine="0"/>
      </w:pPr>
      <w:bookmarkStart w:id="424" w:name="_Toc128255048"/>
      <w:bookmarkStart w:id="42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663C73">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stretch>
                      <a:fillRect/>
                    </a:stretch>
                  </pic:blipFill>
                  <pic:spPr>
                    <a:xfrm>
                      <a:off x="0" y="0"/>
                      <a:ext cx="5985831" cy="3374037"/>
                    </a:xfrm>
                    <a:prstGeom prst="rect">
                      <a:avLst/>
                    </a:prstGeom>
                  </pic:spPr>
                </pic:pic>
              </a:graphicData>
            </a:graphic>
          </wp:inline>
        </w:drawing>
      </w:r>
      <w:bookmarkEnd w:id="424"/>
      <w:bookmarkEnd w:id="425"/>
    </w:p>
    <w:p w14:paraId="64C2161F" w14:textId="77777777" w:rsidR="00E72F1F" w:rsidRDefault="00E72F1F" w:rsidP="007D626A">
      <w:pPr>
        <w:pStyle w:val="Heading2"/>
        <w:ind w:firstLine="0"/>
      </w:pPr>
      <w:bookmarkStart w:id="426" w:name="_Toc128254923"/>
      <w:r>
        <w:t xml:space="preserve">How does recognizing human activities </w:t>
      </w:r>
      <w:proofErr w:type="gramStart"/>
      <w:r>
        <w:t>work</w:t>
      </w:r>
      <w:bookmarkEnd w:id="426"/>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B687B0D" w:rsidR="00097912" w:rsidRDefault="005B0D64" w:rsidP="00097912">
      <w:pPr>
        <w:pStyle w:val="Caption"/>
        <w:ind w:firstLine="0"/>
        <w:rPr>
          <w:i/>
        </w:rPr>
      </w:pPr>
      <w:bookmarkStart w:id="427" w:name="_Toc128255049"/>
      <w:bookmarkStart w:id="428"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663C73">
        <w:rPr>
          <w:b/>
          <w:bCs/>
          <w:noProof/>
        </w:rPr>
        <w:t>16</w:t>
      </w:r>
      <w:r w:rsidRPr="00097912">
        <w:rPr>
          <w:b/>
          <w:bCs/>
          <w:noProof/>
        </w:rPr>
        <w:fldChar w:fldCharType="end"/>
      </w:r>
      <w:r w:rsidRPr="00097912">
        <w:rPr>
          <w:b/>
          <w:bCs/>
        </w:rPr>
        <w:br/>
      </w:r>
      <w:r w:rsidRPr="005B0D64">
        <w:rPr>
          <w:i/>
        </w:rPr>
        <w:t>Network Structure</w:t>
      </w:r>
      <w:bookmarkEnd w:id="427"/>
      <w:bookmarkEnd w:id="428"/>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429" w:author="Bachmeier, Nate" w:date="2023-04-04T16:11:00Z"/>
        </w:rPr>
      </w:pPr>
      <w:bookmarkStart w:id="430" w:name="_Toc128254924"/>
      <w:del w:id="431" w:author="Bachmeier, Nate" w:date="2023-04-04T16:11:00Z">
        <w:r w:rsidDel="003C299E">
          <w:delText>How do dynamic environment simulations work</w:delText>
        </w:r>
        <w:bookmarkEnd w:id="430"/>
      </w:del>
    </w:p>
    <w:p w14:paraId="4A694E13" w14:textId="3B189E04" w:rsidR="00E72F1F" w:rsidRPr="00536345" w:rsidDel="003C299E" w:rsidRDefault="00CB70ED" w:rsidP="00DA5CF7">
      <w:pPr>
        <w:rPr>
          <w:del w:id="432" w:author="Bachmeier, Nate" w:date="2023-04-04T16:11:00Z"/>
        </w:rPr>
      </w:pPr>
      <w:del w:id="433"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434" w:author="Bachmeier, Nate" w:date="2023-04-04T16:11:00Z"/>
        </w:rPr>
      </w:pPr>
      <w:del w:id="435" w:author="Bachmeier, Nate" w:date="2023-04-04T16:11:00Z">
        <w:r w:rsidDel="003C299E">
          <w:delText>Methods</w:delText>
        </w:r>
      </w:del>
    </w:p>
    <w:p w14:paraId="241115BA" w14:textId="7159FC2F" w:rsidR="00E72F1F" w:rsidRPr="00536345" w:rsidDel="003C299E" w:rsidRDefault="00CB70ED" w:rsidP="00097912">
      <w:pPr>
        <w:ind w:firstLine="0"/>
        <w:rPr>
          <w:del w:id="436" w:author="Bachmeier, Nate" w:date="2023-04-04T16:11:00Z"/>
        </w:rPr>
      </w:pPr>
      <w:del w:id="437"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438" w:author="Bachmeier, Nate" w:date="2023-04-04T16:11:00Z"/>
        </w:rPr>
      </w:pPr>
      <w:del w:id="439" w:author="Bachmeier, Nate" w:date="2023-04-04T16:11:00Z">
        <w:r w:rsidDel="003C299E">
          <w:delText>Unity-based</w:delText>
        </w:r>
      </w:del>
    </w:p>
    <w:p w14:paraId="1CDB04BC" w14:textId="7BC24CDC" w:rsidR="00E72F1F" w:rsidRPr="00536345" w:rsidDel="003C299E" w:rsidRDefault="00E72F1F" w:rsidP="00097912">
      <w:pPr>
        <w:ind w:firstLine="0"/>
        <w:rPr>
          <w:del w:id="440" w:author="Bachmeier, Nate" w:date="2023-04-04T16:11:00Z"/>
        </w:rPr>
      </w:pPr>
      <w:del w:id="441"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442" w:name="_Toc128254925"/>
      <w:r>
        <w:t>Computer vision and autonomous driving</w:t>
      </w:r>
      <w:bookmarkEnd w:id="44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594B00E6" w:rsidR="00541718" w:rsidRPr="00541718" w:rsidRDefault="00541718" w:rsidP="00097912">
      <w:pPr>
        <w:pStyle w:val="Caption"/>
        <w:ind w:firstLine="0"/>
        <w:rPr>
          <w:i/>
        </w:rPr>
      </w:pPr>
      <w:bookmarkStart w:id="443" w:name="_Toc128255050"/>
      <w:bookmarkStart w:id="44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663C73">
        <w:rPr>
          <w:b/>
          <w:bCs/>
          <w:noProof/>
        </w:rPr>
        <w:t>17</w:t>
      </w:r>
      <w:r w:rsidRPr="00097912">
        <w:rPr>
          <w:b/>
          <w:bCs/>
          <w:noProof/>
        </w:rPr>
        <w:fldChar w:fldCharType="end"/>
      </w:r>
      <w:r>
        <w:br/>
      </w:r>
      <w:r w:rsidRPr="00541718">
        <w:rPr>
          <w:i/>
        </w:rPr>
        <w:t>Taxonomy of Example Use-Cases</w:t>
      </w:r>
      <w:bookmarkEnd w:id="443"/>
      <w:bookmarkEnd w:id="44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69CC1CA7" w:rsidR="004A7CE6" w:rsidRPr="004A7CE6" w:rsidRDefault="004A7CE6" w:rsidP="00D400F7">
      <w:pPr>
        <w:pStyle w:val="Caption"/>
        <w:ind w:firstLine="0"/>
        <w:rPr>
          <w:i/>
        </w:rPr>
      </w:pPr>
      <w:bookmarkStart w:id="445" w:name="_Toc128255051"/>
      <w:bookmarkStart w:id="44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663C73">
        <w:rPr>
          <w:b/>
          <w:bCs/>
          <w:noProof/>
        </w:rPr>
        <w:t>18</w:t>
      </w:r>
      <w:r w:rsidRPr="00D400F7">
        <w:rPr>
          <w:b/>
          <w:bCs/>
          <w:noProof/>
        </w:rPr>
        <w:fldChar w:fldCharType="end"/>
      </w:r>
      <w:r w:rsidRPr="00D400F7">
        <w:rPr>
          <w:b/>
          <w:bCs/>
        </w:rPr>
        <w:br/>
      </w:r>
      <w:r w:rsidRPr="004A7CE6">
        <w:rPr>
          <w:i/>
        </w:rPr>
        <w:t>System Design</w:t>
      </w:r>
      <w:bookmarkEnd w:id="445"/>
      <w:bookmarkEnd w:id="44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2"/>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447" w:author="Nate Bachmeier [AWS-SA]" w:date="2023-04-09T15:22:00Z"/>
          <w:b/>
          <w:bCs/>
          <w:iCs/>
          <w:szCs w:val="18"/>
        </w:rPr>
      </w:pPr>
      <w:bookmarkStart w:id="448" w:name="_Toc128255052"/>
      <w:bookmarkStart w:id="449" w:name="_Toc128302238"/>
      <w:ins w:id="450" w:author="Nate Bachmeier [AWS-SA]" w:date="2023-04-09T15:22:00Z">
        <w:r>
          <w:rPr>
            <w:b/>
            <w:bCs/>
          </w:rPr>
          <w:br w:type="page"/>
        </w:r>
      </w:ins>
    </w:p>
    <w:p w14:paraId="2360B212" w14:textId="6ABADDB2"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663C73">
        <w:rPr>
          <w:b/>
          <w:bCs/>
          <w:noProof/>
        </w:rPr>
        <w:t>19</w:t>
      </w:r>
      <w:r w:rsidRPr="00D400F7">
        <w:rPr>
          <w:b/>
          <w:bCs/>
          <w:noProof/>
        </w:rPr>
        <w:fldChar w:fldCharType="end"/>
      </w:r>
      <w:r w:rsidR="00BD4565" w:rsidRPr="00310DC2">
        <w:br/>
      </w:r>
      <w:r w:rsidRPr="0049778A">
        <w:rPr>
          <w:i/>
        </w:rPr>
        <w:t>Training Configuration</w:t>
      </w:r>
      <w:bookmarkEnd w:id="448"/>
      <w:bookmarkEnd w:id="44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4B61FB50" w:rsidR="00B92EC6" w:rsidRPr="000C1B34" w:rsidRDefault="00B92EC6" w:rsidP="000C1B34">
      <w:pPr>
        <w:pStyle w:val="Caption"/>
        <w:ind w:firstLine="0"/>
        <w:rPr>
          <w:i/>
          <w:iCs w:val="0"/>
        </w:rPr>
      </w:pPr>
      <w:bookmarkStart w:id="451" w:name="_Toc128255053"/>
      <w:bookmarkStart w:id="452"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20</w:t>
      </w:r>
      <w:r w:rsidRPr="00310DC2">
        <w:rPr>
          <w:b/>
          <w:bCs/>
          <w:noProof/>
        </w:rPr>
        <w:fldChar w:fldCharType="end"/>
      </w:r>
      <w:r>
        <w:br/>
      </w:r>
      <w:r w:rsidRPr="000C1B34">
        <w:rPr>
          <w:i/>
          <w:iCs w:val="0"/>
        </w:rPr>
        <w:t>Taxonomy of Participants and Example Challenges</w:t>
      </w:r>
      <w:bookmarkEnd w:id="451"/>
      <w:bookmarkEnd w:id="452"/>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48F9586D" w:rsidR="002029F2" w:rsidDel="00AF4D58" w:rsidRDefault="002029F2">
      <w:pPr>
        <w:spacing w:after="160" w:line="259" w:lineRule="auto"/>
        <w:ind w:firstLine="0"/>
        <w:rPr>
          <w:del w:id="453" w:author="Nate Bachmeier [AWS-SA]" w:date="2023-04-09T15:23:00Z"/>
          <w:b/>
          <w:bCs/>
          <w:iCs/>
          <w:szCs w:val="18"/>
        </w:rPr>
      </w:pPr>
      <w:del w:id="454" w:author="Nate Bachmeier [AWS-SA]" w:date="2023-04-09T15:23:00Z">
        <w:r w:rsidDel="00AF4D58">
          <w:rPr>
            <w:b/>
            <w:bCs/>
          </w:rPr>
          <w:br w:type="page"/>
        </w:r>
      </w:del>
    </w:p>
    <w:p w14:paraId="2A67EF23" w14:textId="75BFDEEA" w:rsidR="000079EB" w:rsidRPr="000079EB" w:rsidRDefault="000079EB" w:rsidP="00590F0E">
      <w:pPr>
        <w:spacing w:after="160" w:line="259" w:lineRule="auto"/>
        <w:ind w:firstLine="0"/>
        <w:rPr>
          <w:i/>
        </w:rPr>
      </w:pPr>
      <w:bookmarkStart w:id="455" w:name="_Toc128255054"/>
      <w:bookmarkStart w:id="45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21</w:t>
      </w:r>
      <w:r w:rsidRPr="00310DC2">
        <w:rPr>
          <w:b/>
          <w:bCs/>
          <w:noProof/>
        </w:rPr>
        <w:fldChar w:fldCharType="end"/>
      </w:r>
      <w:r>
        <w:br/>
      </w:r>
      <w:r w:rsidRPr="000079EB">
        <w:rPr>
          <w:i/>
        </w:rPr>
        <w:t>Example Microservice Architecture</w:t>
      </w:r>
      <w:bookmarkEnd w:id="455"/>
      <w:bookmarkEnd w:id="456"/>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457"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458" w:author="Nate Bachmeier [AWS-SA]" w:date="2023-04-09T15:23:00Z"/>
        </w:rPr>
      </w:pPr>
      <w:ins w:id="459" w:author="Nate Bachmeier [AWS-SA]" w:date="2023-04-09T15:23:00Z">
        <w:r>
          <w:br w:type="page"/>
        </w:r>
      </w:ins>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46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46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7DBF11D4" w:rsidR="00E72F1F" w:rsidRDefault="00251EDA" w:rsidP="00DB15A3">
      <w:pPr>
        <w:pStyle w:val="Caption"/>
        <w:ind w:firstLine="0"/>
      </w:pPr>
      <w:bookmarkStart w:id="461" w:name="_Toc128255055"/>
      <w:bookmarkStart w:id="4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663C73">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0"/>
                    <a:stretch>
                      <a:fillRect/>
                    </a:stretch>
                  </pic:blipFill>
                  <pic:spPr>
                    <a:xfrm>
                      <a:off x="0" y="0"/>
                      <a:ext cx="5492173" cy="3132341"/>
                    </a:xfrm>
                    <a:prstGeom prst="rect">
                      <a:avLst/>
                    </a:prstGeom>
                  </pic:spPr>
                </pic:pic>
              </a:graphicData>
            </a:graphic>
          </wp:inline>
        </w:drawing>
      </w:r>
      <w:bookmarkEnd w:id="461"/>
      <w:bookmarkEnd w:id="4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463" w:name="_Toc128254926"/>
      <w:r>
        <w:t xml:space="preserve">How does the reproducibility crisis impact ML </w:t>
      </w:r>
      <w:proofErr w:type="gramStart"/>
      <w:r>
        <w:t>design</w:t>
      </w:r>
      <w:bookmarkEnd w:id="463"/>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t>
      </w:r>
      <w:del w:id="464"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465" w:author="Nate Bachmeier [AWS-SA]" w:date="2023-04-09T15:24:00Z">
        <w:r w:rsidDel="00AF4D58">
          <w:delText>a</w:delText>
        </w:r>
      </w:del>
      <w:ins w:id="466"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467" w:author="Nate Bachmeier [AWS-SA]" w:date="2023-04-09T15:24:00Z">
        <w:r w:rsidDel="00AF4D58">
          <w:delText>even beginning data collection</w:delText>
        </w:r>
      </w:del>
      <w:ins w:id="468" w:author="Nate Bachmeier [AWS-SA]" w:date="2023-04-09T15:24:00Z">
        <w:r w:rsidR="00AF4D58">
          <w:t>collecting data</w:t>
        </w:r>
      </w:ins>
      <w:r>
        <w:t>.</w:t>
      </w:r>
    </w:p>
    <w:p w14:paraId="2BA10C6B" w14:textId="2590CAE0" w:rsidR="00E33B08" w:rsidRPr="006305D2" w:rsidRDefault="00E33B08" w:rsidP="00DB15A3">
      <w:pPr>
        <w:pStyle w:val="Caption"/>
        <w:ind w:firstLine="0"/>
        <w:rPr>
          <w:i/>
        </w:rPr>
      </w:pPr>
      <w:bookmarkStart w:id="469"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469"/>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470" w:name="_Toc128254927"/>
      <w:r>
        <w:t xml:space="preserve">Ethical </w:t>
      </w:r>
      <w:del w:id="471" w:author="Nate Bachmeier [AWS-SA]" w:date="2023-04-09T15:24:00Z">
        <w:r w:rsidDel="00AF4D58">
          <w:delText xml:space="preserve">considerations </w:delText>
        </w:r>
      </w:del>
      <w:ins w:id="472" w:author="Nate Bachmeier [AWS-SA]" w:date="2023-04-09T15:24:00Z">
        <w:r w:rsidR="00AF4D58">
          <w:t xml:space="preserve">Considerations </w:t>
        </w:r>
      </w:ins>
      <w:r>
        <w:t>of A</w:t>
      </w:r>
      <w:r w:rsidR="004A68E9">
        <w:t>I</w:t>
      </w:r>
      <w:bookmarkEnd w:id="470"/>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ins w:id="473" w:author="Nate Bachmeier [AWS-SA]" w:date="2023-04-09T15:25:00Z">
        <w:r w:rsidR="00AF4D58">
          <w:t xml:space="preserve">how can the course hold </w:t>
        </w:r>
      </w:ins>
      <w:ins w:id="474" w:author="Nate Bachmeier [AWS-SA]" w:date="2023-04-09T15:26:00Z">
        <w:r w:rsidR="00AF4D58">
          <w:t xml:space="preserve">AI/ML devices </w:t>
        </w:r>
      </w:ins>
      <w:del w:id="475" w:author="Nate Bachmeier [AWS-SA]" w:date="2023-04-09T15:26:00Z">
        <w:r w:rsidRPr="00AF4D58" w:rsidDel="00AF4D58">
          <w:delText xml:space="preserve">can the courts hold </w:delText>
        </w:r>
        <w:r w:rsidRPr="00AF4D58" w:rsidDel="00AF4D58">
          <w:rPr>
            <w:rPrChange w:id="476"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477" w:author="Nate Bachmeier [AWS-SA]" w:date="2023-04-09T15:26:00Z">
        <w:r w:rsidDel="00C71B24">
          <w:delText xml:space="preserve">the </w:delText>
        </w:r>
      </w:del>
      <w:r>
        <w:t>machines can</w:t>
      </w:r>
      <w:del w:id="478" w:author="Nate Bachmeier [AWS-SA]" w:date="2023-04-09T15:26:00Z">
        <w:r w:rsidDel="00C71B24">
          <w:delText>not</w:delText>
        </w:r>
      </w:del>
      <w:ins w:id="479"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480" w:name="_Toc128254928"/>
      <w:r>
        <w:t>Summary</w:t>
      </w:r>
      <w:bookmarkEnd w:id="48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81" w:name="_Toc128254929"/>
      <w:r>
        <w:lastRenderedPageBreak/>
        <w:t>Chapter 3: Research Method</w:t>
      </w:r>
      <w:bookmarkEnd w:id="481"/>
    </w:p>
    <w:p w14:paraId="2337D06A" w14:textId="528B1411" w:rsidR="00E72F1F" w:rsidRPr="00C94085" w:rsidRDefault="00C7163D" w:rsidP="00DA5CF7">
      <w:ins w:id="482" w:author="Nate Bachmeier [AWS-SA]" w:date="2023-04-09T15:29:00Z">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ins>
      <w:del w:id="483"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484"/>
        <w:r w:rsidR="0021511C" w:rsidDel="00C7163D">
          <w:delText>episodic falling syndrome</w:delText>
        </w:r>
        <w:commentRangeEnd w:id="484"/>
        <w:r w:rsidR="00095475" w:rsidDel="00C7163D">
          <w:rPr>
            <w:rStyle w:val="CommentReference"/>
            <w:rFonts w:eastAsia="Times New Roman" w:cs="Arial"/>
            <w:szCs w:val="20"/>
          </w:rPr>
          <w:commentReference w:id="484"/>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485" w:author="Nate Bachmeier [AWS-SA]" w:date="2023-04-09T15:30:00Z">
        <w:r>
          <w:t xml:space="preserve">detecting patient behaviors for improving </w:t>
        </w:r>
      </w:ins>
      <w:del w:id="486"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487"/>
      <w:del w:id="488" w:author="Nate Bachmeier [AWS-SA]" w:date="2023-04-09T15:30:00Z">
        <w:r w:rsidR="0021511C" w:rsidDel="00C7163D">
          <w:delText xml:space="preserve">Episodic falling </w:delText>
        </w:r>
        <w:commentRangeEnd w:id="487"/>
        <w:r w:rsidR="00095475" w:rsidDel="00C7163D">
          <w:rPr>
            <w:rStyle w:val="CommentReference"/>
            <w:rFonts w:eastAsia="Times New Roman" w:cs="Arial"/>
            <w:szCs w:val="20"/>
          </w:rPr>
          <w:commentReference w:id="487"/>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89" w:name="_Toc128254930"/>
      <w:r>
        <w:t>Research Methodology and Design</w:t>
      </w:r>
      <w:bookmarkEnd w:id="48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490" w:author="Nate Bachmeier [AWS-SA]" w:date="2023-04-09T15:31:00Z">
        <w:r w:rsidR="00C7163D">
          <w:t xml:space="preserve">creating an extensible human </w:t>
        </w:r>
        <w:r w:rsidR="00C7163D">
          <w:lastRenderedPageBreak/>
          <w:t xml:space="preserve">behavior classification model for </w:t>
        </w:r>
      </w:ins>
      <w:commentRangeStart w:id="491"/>
      <w:del w:id="492" w:author="Nate Bachmeier [AWS-SA]" w:date="2023-04-09T15:31:00Z">
        <w:r w:rsidR="0021511C" w:rsidDel="00C7163D">
          <w:delText>episodic falling syndrome</w:delText>
        </w:r>
        <w:commentRangeEnd w:id="491"/>
        <w:r w:rsidR="00095475" w:rsidDel="00C7163D">
          <w:rPr>
            <w:rStyle w:val="CommentReference"/>
            <w:rFonts w:eastAsia="Times New Roman" w:cs="Arial"/>
            <w:szCs w:val="20"/>
          </w:rPr>
          <w:commentReference w:id="491"/>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49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9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494" w:author="Nate Bachmeier [AWS-SA]" w:date="2023-04-09T15:31:00Z">
              <w:r w:rsidDel="00C7163D">
                <w:delText xml:space="preserve">Examining </w:delText>
              </w:r>
            </w:del>
            <w:ins w:id="495" w:author="Nate Bachmeier [AWS-SA]" w:date="2023-04-09T15:31:00Z">
              <w:r w:rsidR="00C7163D">
                <w:t xml:space="preserve">Exploring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496" w:author="Nate Bachmeier [AWS-SA]" w:date="2023-04-09T15:36:00Z"/>
        </w:rPr>
      </w:pPr>
      <w:bookmarkStart w:id="497" w:name="_Toc128254931"/>
      <w:r>
        <w:t>Population and Sample</w:t>
      </w:r>
      <w:bookmarkEnd w:id="497"/>
    </w:p>
    <w:p w14:paraId="3FC2A552" w14:textId="3540A1FD" w:rsidR="00C7163D" w:rsidRPr="00C7163D" w:rsidDel="00C7163D" w:rsidRDefault="00C7163D">
      <w:pPr>
        <w:rPr>
          <w:del w:id="498" w:author="Nate Bachmeier [AWS-SA]" w:date="2023-04-09T15:36:00Z"/>
        </w:rPr>
        <w:pPrChange w:id="499" w:author="Nate Bachmeier [AWS-SA]" w:date="2023-04-09T15:36:00Z">
          <w:pPr>
            <w:pStyle w:val="Heading2"/>
            <w:ind w:firstLine="0"/>
          </w:pPr>
        </w:pPrChange>
      </w:pPr>
    </w:p>
    <w:p w14:paraId="02C1DAF2" w14:textId="23A01529" w:rsidR="00AE085D" w:rsidDel="00C7163D" w:rsidRDefault="003C41F3" w:rsidP="00DA5CF7">
      <w:pPr>
        <w:rPr>
          <w:del w:id="500" w:author="Nate Bachmeier [AWS-SA]" w:date="2023-04-09T15:47:00Z"/>
        </w:rPr>
      </w:pPr>
      <w:commentRangeStart w:id="501"/>
      <w:r>
        <w:t xml:space="preserve">This study focuses on </w:t>
      </w:r>
      <w:r w:rsidR="00D942AC">
        <w:t xml:space="preserve">elderly and special needs </w:t>
      </w:r>
      <w:ins w:id="502" w:author="Nate Bachmeier [AWS-SA]" w:date="2023-04-09T15:33:00Z">
        <w:r w:rsidR="00C7163D">
          <w:t xml:space="preserve">patients’ behaviors, such as </w:t>
        </w:r>
      </w:ins>
      <w:del w:id="503" w:author="Nate Bachmeier [AWS-SA]" w:date="2023-04-09T15:33:00Z">
        <w:r w:rsidR="00D942AC" w:rsidDel="00C7163D">
          <w:delText xml:space="preserve">patients at risk of </w:delText>
        </w:r>
      </w:del>
      <w:r w:rsidR="00D942AC">
        <w:t>falls</w:t>
      </w:r>
      <w:ins w:id="504" w:author="Nate Bachmeier [AWS-SA]" w:date="2023-04-09T15:34:00Z">
        <w:r w:rsidR="00C7163D">
          <w:t>, malnutrition, and over-exertion</w:t>
        </w:r>
      </w:ins>
      <w:del w:id="505" w:author="Nate Bachmeier [AWS-SA]" w:date="2023-04-09T15:34:00Z">
        <w:r w:rsidR="00D942AC" w:rsidDel="00C7163D">
          <w:delText xml:space="preserve"> and injuries</w:delText>
        </w:r>
      </w:del>
      <w:r w:rsidR="00D942AC">
        <w:t>.</w:t>
      </w:r>
      <w:ins w:id="506" w:author="Nate Bachmeier [AWS-SA]" w:date="2023-04-09T15:36:00Z">
        <w:r w:rsidR="00C7163D">
          <w:t xml:space="preserve"> </w:t>
        </w:r>
      </w:ins>
      <w:ins w:id="507" w:author="Nate Bachmeier [AWS-SA]" w:date="2023-04-09T15:37:00Z">
        <w:r w:rsidR="00C7163D">
          <w:t>It derives these insights from DeepMind’s kinetic-700 data set</w:t>
        </w:r>
      </w:ins>
      <w:ins w:id="508" w:author="Nate Bachmeier [AWS-SA]" w:date="2023-04-09T15:38:00Z">
        <w:r w:rsidR="00C7163D">
          <w:t xml:space="preserve"> containing</w:t>
        </w:r>
      </w:ins>
      <w:ins w:id="509" w:author="Nate Bachmeier [AWS-SA]" w:date="2023-04-09T15:37:00Z">
        <w:r w:rsidR="00C7163D">
          <w:t xml:space="preserve"> 650</w:t>
        </w:r>
      </w:ins>
      <w:ins w:id="510" w:author="Nate Bachmeier [AWS-SA]" w:date="2023-04-09T15:38:00Z">
        <w:r w:rsidR="00C7163D">
          <w:t>,000 labeled YouTube videos</w:t>
        </w:r>
      </w:ins>
      <w:customXmlInsRangeStart w:id="511" w:author="Nate Bachmeier [AWS-SA]" w:date="2023-04-09T15:39:00Z"/>
      <w:sdt>
        <w:sdtPr>
          <w:id w:val="-1727759272"/>
          <w:citation/>
        </w:sdtPr>
        <w:sdtContent>
          <w:customXmlInsRangeEnd w:id="511"/>
          <w:ins w:id="512" w:author="Nate Bachmeier [AWS-SA]" w:date="2023-04-09T15:39:00Z">
            <w:r w:rsidR="00C7163D">
              <w:fldChar w:fldCharType="begin"/>
            </w:r>
            <w:r w:rsidR="00C7163D">
              <w:instrText xml:space="preserve"> CITATION Dee20 \l 1033 </w:instrText>
            </w:r>
          </w:ins>
          <w:r w:rsidR="00C7163D">
            <w:fldChar w:fldCharType="separate"/>
          </w:r>
          <w:ins w:id="513" w:author="Nate Bachmeier [AWS-SA]" w:date="2023-04-09T15:39:00Z">
            <w:r w:rsidR="00C7163D">
              <w:rPr>
                <w:noProof/>
              </w:rPr>
              <w:t xml:space="preserve"> (DeepMind, 2020)</w:t>
            </w:r>
            <w:r w:rsidR="00C7163D">
              <w:fldChar w:fldCharType="end"/>
            </w:r>
          </w:ins>
          <w:customXmlInsRangeStart w:id="514" w:author="Nate Bachmeier [AWS-SA]" w:date="2023-04-09T15:39:00Z"/>
        </w:sdtContent>
      </w:sdt>
      <w:customXmlInsRangeEnd w:id="514"/>
      <w:ins w:id="515" w:author="Nate Bachmeier [AWS-SA]" w:date="2023-04-09T15:38:00Z">
        <w:r w:rsidR="00C7163D">
          <w:t>.</w:t>
        </w:r>
      </w:ins>
      <w:ins w:id="516" w:author="Nate Bachmeier [AWS-SA]" w:date="2023-04-09T15:39:00Z">
        <w:r w:rsidR="00C7163D">
          <w:t xml:space="preserve"> </w:t>
        </w:r>
      </w:ins>
      <w:ins w:id="517" w:author="Nate Bachmeier [AWS-SA]" w:date="2023-04-09T15:40:00Z">
        <w:r w:rsidR="00C7163D">
          <w:t xml:space="preserve">The </w:t>
        </w:r>
      </w:ins>
      <w:ins w:id="518" w:author="Nate Bachmeier [AWS-SA]" w:date="2023-04-09T15:39:00Z">
        <w:r w:rsidR="00C7163D">
          <w:t>vid</w:t>
        </w:r>
      </w:ins>
      <w:ins w:id="519" w:author="Nate Bachmeier [AWS-SA]" w:date="2023-04-09T15:40:00Z">
        <w:r w:rsidR="00C7163D">
          <w:t xml:space="preserve">eo repository has a diverse population performing 700 specific tasks. For instance, </w:t>
        </w:r>
      </w:ins>
      <w:ins w:id="520" w:author="Nate Bachmeier [AWS-SA]" w:date="2023-04-09T15:41:00Z">
        <w:r w:rsidR="00C7163D">
          <w:t xml:space="preserve">800 recordings </w:t>
        </w:r>
      </w:ins>
      <w:ins w:id="521" w:author="Nate Bachmeier [AWS-SA]" w:date="2023-04-09T15:43:00Z">
        <w:r w:rsidR="00C7163D">
          <w:t xml:space="preserve">are </w:t>
        </w:r>
      </w:ins>
      <w:ins w:id="522" w:author="Nate Bachmeier [AWS-SA]" w:date="2023-04-09T15:41:00Z">
        <w:r w:rsidR="00C7163D">
          <w:t xml:space="preserve">of people </w:t>
        </w:r>
        <w:r w:rsidR="00C7163D">
          <w:lastRenderedPageBreak/>
          <w:t xml:space="preserve">baking a cake and another </w:t>
        </w:r>
      </w:ins>
      <w:ins w:id="523" w:author="Nate Bachmeier [AWS-SA]" w:date="2023-04-09T15:42:00Z">
        <w:r w:rsidR="00C7163D">
          <w:t>900</w:t>
        </w:r>
      </w:ins>
      <w:ins w:id="524" w:author="Nate Bachmeier [AWS-SA]" w:date="2023-04-09T15:41:00Z">
        <w:r w:rsidR="00C7163D">
          <w:t xml:space="preserve"> </w:t>
        </w:r>
      </w:ins>
      <w:ins w:id="525" w:author="Nate Bachmeier [AWS-SA]" w:date="2023-04-09T15:43:00Z">
        <w:r w:rsidR="00C7163D">
          <w:t>people brushing</w:t>
        </w:r>
      </w:ins>
      <w:ins w:id="526" w:author="Nate Bachmeier [AWS-SA]" w:date="2023-04-09T15:42:00Z">
        <w:r w:rsidR="00C7163D">
          <w:t xml:space="preserve"> t</w:t>
        </w:r>
      </w:ins>
      <w:del w:id="527" w:author="Nate Bachmeier [AWS-SA]" w:date="2023-04-09T15:37:00Z">
        <w:r w:rsidR="00D942AC" w:rsidDel="00C7163D">
          <w:delText xml:space="preserve"> </w:delText>
        </w:r>
      </w:del>
      <w:ins w:id="528" w:author="Nate Bachmeier [AWS-SA]" w:date="2023-04-09T15:42:00Z">
        <w:r w:rsidR="00C7163D">
          <w:t>heir teeth.</w:t>
        </w:r>
      </w:ins>
      <w:ins w:id="529" w:author="Nate Bachmeier [AWS-SA]" w:date="2023-04-09T15:43:00Z">
        <w:r w:rsidR="00C7163D">
          <w:t xml:space="preserve"> </w:t>
        </w:r>
      </w:ins>
      <w:ins w:id="530" w:author="Nate Bachmeier [AWS-SA]" w:date="2023-04-09T15:45:00Z">
        <w:r w:rsidR="00C7163D">
          <w:t xml:space="preserve">This study aims to </w:t>
        </w:r>
      </w:ins>
      <w:ins w:id="531" w:author="Nate Bachmeier [AWS-SA]" w:date="2023-04-09T15:46:00Z">
        <w:r w:rsidR="00C7163D">
          <w:t xml:space="preserve">data mine </w:t>
        </w:r>
      </w:ins>
      <w:ins w:id="532" w:author="Nate Bachmeier [AWS-SA]" w:date="2023-04-09T15:45:00Z">
        <w:r w:rsidR="00C7163D">
          <w:t xml:space="preserve">this </w:t>
        </w:r>
      </w:ins>
      <w:ins w:id="533" w:author="Nate Bachmeier [AWS-SA]" w:date="2023-04-09T15:46:00Z">
        <w:r w:rsidR="00C7163D">
          <w:t xml:space="preserve">library </w:t>
        </w:r>
      </w:ins>
      <w:ins w:id="534" w:author="Nate Bachmeier [AWS-SA]" w:date="2023-04-09T15:45:00Z">
        <w:r w:rsidR="00C7163D">
          <w:t>from a breadth (many labels) and depth (</w:t>
        </w:r>
      </w:ins>
      <w:ins w:id="535" w:author="Nate Bachmeier [AWS-SA]" w:date="2023-04-09T15:46:00Z">
        <w:r w:rsidR="00C7163D">
          <w:t>label variation) perspective.</w:t>
        </w:r>
      </w:ins>
      <w:ins w:id="536" w:author="Nate Bachmeier [AWS-SA]" w:date="2023-04-09T15:49:00Z">
        <w:r w:rsidR="00C7163D">
          <w:t xml:space="preserve"> </w:t>
        </w:r>
      </w:ins>
      <w:del w:id="537" w:author="Nate Bachmeier [AWS-SA]" w:date="2023-04-09T15:35:00Z">
        <w:r w:rsidR="00D942AC" w:rsidDel="00C7163D">
          <w:delText xml:space="preserve">That population is </w:delText>
        </w:r>
        <w:r w:rsidR="00DB0892" w:rsidDel="00C7163D">
          <w:delText>large</w:delText>
        </w:r>
        <w:commentRangeEnd w:id="501"/>
        <w:r w:rsidR="00280191" w:rsidDel="00C7163D">
          <w:rPr>
            <w:rStyle w:val="CommentReference"/>
            <w:rFonts w:eastAsia="Times New Roman" w:cs="Arial"/>
            <w:szCs w:val="20"/>
          </w:rPr>
          <w:commentReference w:id="501"/>
        </w:r>
        <w:r w:rsidR="00AE085D" w:rsidDel="00C7163D">
          <w:delText>, with s</w:delText>
        </w:r>
      </w:del>
      <w:del w:id="538" w:author="Nate Bachmeier [AWS-SA]" w:date="2023-04-09T15:47:00Z">
        <w:r w:rsidR="00AE085D" w:rsidDel="00C7163D">
          <w:delText>ome estimates claim</w:delText>
        </w:r>
      </w:del>
      <w:del w:id="539" w:author="Nate Bachmeier [AWS-SA]" w:date="2023-04-09T15:35:00Z">
        <w:r w:rsidR="00AE085D" w:rsidDel="00C7163D">
          <w:delText>ing</w:delText>
        </w:r>
      </w:del>
      <w:del w:id="540" w:author="Nate Bachmeier [AWS-SA]" w:date="2023-04-09T15:47:00Z">
        <w:r w:rsidR="00AE085D" w:rsidDel="00C7163D">
          <w:delText xml:space="preserve"> over three million hospitalized accidents annually in the US alone</w:delText>
        </w:r>
      </w:del>
      <w:customXmlDelRangeStart w:id="541" w:author="Nate Bachmeier [AWS-SA]" w:date="2023-04-09T15:47:00Z"/>
      <w:sdt>
        <w:sdtPr>
          <w:id w:val="281694186"/>
          <w:citation/>
        </w:sdtPr>
        <w:sdtContent>
          <w:customXmlDelRangeEnd w:id="541"/>
          <w:del w:id="542"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543" w:author="Nate Bachmeier [AWS-SA]" w:date="2023-04-09T15:47:00Z"/>
        </w:sdtContent>
      </w:sdt>
      <w:customXmlDelRangeEnd w:id="543"/>
      <w:del w:id="544"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545" w:author="Nate Bachmeier [AWS-SA]" w:date="2023-04-09T15:47:00Z">
        <w:r w:rsidDel="00C7163D">
          <w:delText xml:space="preserve">a nearly </w:delText>
        </w:r>
      </w:del>
      <w:ins w:id="546" w:author="Nate Bachmeier [AWS-SA]" w:date="2023-04-09T15:47:00Z">
        <w:r w:rsidR="00C7163D">
          <w:t xml:space="preserve">every video </w:t>
        </w:r>
      </w:ins>
      <w:ins w:id="547" w:author="Nate Bachmeier [AWS-SA]" w:date="2023-04-09T15:48:00Z">
        <w:r w:rsidR="00C7163D">
          <w:t xml:space="preserve">within the repository </w:t>
        </w:r>
      </w:ins>
      <w:del w:id="548" w:author="Nate Bachmeier [AWS-SA]" w:date="2023-04-09T15:47:00Z">
        <w:r w:rsidDel="00C7163D">
          <w:delText>unlimited combination of patient characteristics and fall risks would</w:delText>
        </w:r>
      </w:del>
      <w:ins w:id="549" w:author="Nate Bachmeier [AWS-SA]" w:date="2023-04-09T15:47:00Z">
        <w:r w:rsidR="00C7163D">
          <w:t>is economically</w:t>
        </w:r>
      </w:ins>
      <w:r>
        <w:t xml:space="preserve"> </w:t>
      </w:r>
      <w:del w:id="550" w:author="Nate Bachmeier [AWS-SA]" w:date="2023-04-09T15:47:00Z">
        <w:r w:rsidDel="00C7163D">
          <w:delText xml:space="preserve">be </w:delText>
        </w:r>
      </w:del>
      <w:r>
        <w:t>impractical</w:t>
      </w:r>
      <w:r w:rsidR="00AE085D">
        <w:t xml:space="preserve">. Instead, a sampling procedure </w:t>
      </w:r>
      <w:ins w:id="551" w:author="Nate Bachmeier [AWS-SA]" w:date="2023-04-09T15:51:00Z">
        <w:r w:rsidR="00C7163D">
          <w:t>will select clips based on analysis complexity.</w:t>
        </w:r>
      </w:ins>
      <w:del w:id="552" w:author="Nate Bachmeier [AWS-SA]" w:date="2023-04-09T15:47:00Z">
        <w:r w:rsidR="00C70842" w:rsidDel="00C7163D">
          <w:delText xml:space="preserve">that </w:delText>
        </w:r>
      </w:del>
      <w:del w:id="553" w:author="Nate Bachmeier [AWS-SA]" w:date="2023-04-09T15:48:00Z">
        <w:r w:rsidR="00C70842" w:rsidDel="00C7163D">
          <w:delText>combines MoCAP sequences with different physical properties in a noisy simulated world is require</w:delText>
        </w:r>
        <w:r w:rsidR="00E72F1F" w:rsidDel="00C7163D">
          <w:delText>d</w:delText>
        </w:r>
      </w:del>
      <w:del w:id="554" w:author="Nate Bachmeier [AWS-SA]" w:date="2023-04-09T15:51:00Z">
        <w:r w:rsidR="00E72F1F" w:rsidDel="00C7163D">
          <w:delText>.</w:delText>
        </w:r>
        <w:r w:rsidR="00027636" w:rsidDel="00C7163D">
          <w:delText xml:space="preserve"> </w:delText>
        </w:r>
      </w:del>
      <w:del w:id="555"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556"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557" w:author="Nate Bachmeier [AWS-SA]" w:date="2023-04-09T15:51:00Z">
        <w:r w:rsidR="00C7163D">
          <w:t xml:space="preserve"> For instance, </w:t>
        </w:r>
      </w:ins>
      <w:ins w:id="558" w:author="Nate Bachmeier [AWS-SA]" w:date="2023-04-09T15:52:00Z">
        <w:r w:rsidR="00C7163D">
          <w:t xml:space="preserve">kinetic-700 </w:t>
        </w:r>
      </w:ins>
      <w:ins w:id="559" w:author="Nate Bachmeier [AWS-SA]" w:date="2023-04-09T15:51:00Z">
        <w:r w:rsidR="00C7163D">
          <w:t xml:space="preserve">videos </w:t>
        </w:r>
      </w:ins>
      <w:ins w:id="560" w:author="Nate Bachmeier [AWS-SA]" w:date="2023-04-09T15:52:00Z">
        <w:r w:rsidR="00C7163D">
          <w:t xml:space="preserve">have poor lighting, blurry motion, and inconsistent reference points. </w:t>
        </w:r>
      </w:ins>
      <w:ins w:id="561" w:author="Nate Bachmeier [AWS-SA]" w:date="2023-04-09T15:53:00Z">
        <w:r w:rsidR="00C7163D">
          <w:t>While these characteristics are essential for understanding RQ2 (effectiveness)</w:t>
        </w:r>
      </w:ins>
      <w:ins w:id="562" w:author="Nate Bachmeier [AWS-SA]" w:date="2023-04-09T15:54:00Z">
        <w:r w:rsidR="00C7163D">
          <w:t>,</w:t>
        </w:r>
      </w:ins>
      <w:ins w:id="563" w:author="Nate Bachmeier [AWS-SA]" w:date="2023-04-09T15:53:00Z">
        <w:r w:rsidR="00C7163D">
          <w:t xml:space="preserve"> </w:t>
        </w:r>
      </w:ins>
      <w:ins w:id="564" w:author="Nate Bachmeier [AWS-SA]" w:date="2023-04-09T15:54:00Z">
        <w:r w:rsidR="00C7163D">
          <w:t xml:space="preserve">they might </w:t>
        </w:r>
      </w:ins>
      <w:ins w:id="565" w:author="Nate Bachmeier [AWS-SA]" w:date="2023-04-09T15:55:00Z">
        <w:r w:rsidR="00C7163D">
          <w:t>detract from the finite resources available to study RQ1 (efficacy).</w:t>
        </w:r>
      </w:ins>
    </w:p>
    <w:p w14:paraId="3D31E3FD" w14:textId="69385F60" w:rsidR="00E72F1F" w:rsidDel="00C7163D" w:rsidRDefault="00E72F1F" w:rsidP="00DA5CF7">
      <w:pPr>
        <w:rPr>
          <w:del w:id="566" w:author="Nate Bachmeier [AWS-SA]" w:date="2023-04-09T15:50:00Z"/>
        </w:rPr>
      </w:pPr>
      <w:del w:id="567"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568" w:author="Nate Bachmeier [AWS-SA]" w:date="2023-04-09T15:50:00Z"/>
      <w:sdt>
        <w:sdtPr>
          <w:id w:val="1611240062"/>
          <w:citation/>
        </w:sdtPr>
        <w:sdtContent>
          <w:customXmlDelRangeEnd w:id="568"/>
          <w:del w:id="569"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0" w:author="Nate Bachmeier [AWS-SA]" w:date="2023-04-09T15:50:00Z"/>
        </w:sdtContent>
      </w:sdt>
      <w:customXmlDelRangeEnd w:id="570"/>
      <w:del w:id="571"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572" w:author="Nate Bachmeier [AWS-SA]" w:date="2023-04-09T15:50:00Z"/>
      <w:sdt>
        <w:sdtPr>
          <w:id w:val="1252627815"/>
          <w:citation/>
        </w:sdtPr>
        <w:sdtContent>
          <w:customXmlDelRangeEnd w:id="572"/>
          <w:del w:id="573"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4" w:author="Nate Bachmeier [AWS-SA]" w:date="2023-04-09T15:50:00Z"/>
        </w:sdtContent>
      </w:sdt>
      <w:customXmlDelRangeEnd w:id="574"/>
      <w:del w:id="575"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576" w:author="Nate Bachmeier [AWS-SA]" w:date="2023-04-09T15:33:00Z">
        <w:r w:rsidDel="00C7163D">
          <w:delText xml:space="preserve">relatively </w:delText>
        </w:r>
      </w:del>
      <w:del w:id="577"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578" w:author="Nate Bachmeier [AWS-SA]" w:date="2023-04-09T15:50:00Z"/>
      <w:sdt>
        <w:sdtPr>
          <w:id w:val="-117528821"/>
          <w:citation/>
        </w:sdtPr>
        <w:sdtContent>
          <w:customXmlDelRangeEnd w:id="578"/>
          <w:del w:id="579"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580" w:author="Nate Bachmeier [AWS-SA]" w:date="2023-04-09T15:50:00Z"/>
        </w:sdtContent>
      </w:sdt>
      <w:customXmlDelRangeEnd w:id="580"/>
      <w:del w:id="581"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582" w:author="Nate Bachmeier [AWS-SA]" w:date="2023-04-09T15:50:00Z"/>
        </w:rPr>
      </w:pPr>
      <w:del w:id="583" w:author="Nate Bachmeier [AWS-SA]" w:date="2023-04-09T15:50:00Z">
        <w:r w:rsidDel="00C7163D">
          <w:delText>This study assumes a target effect size of 0.3</w:delText>
        </w:r>
        <w:r w:rsidR="00E72F1F" w:rsidDel="00C7163D">
          <w:delText xml:space="preserve">. G*Power version 3.1.9.7 projects that </w:delText>
        </w:r>
        <w:commentRangeStart w:id="584"/>
        <w:r w:rsidR="00E72F1F" w:rsidDel="00C7163D">
          <w:delText xml:space="preserve">t-tests </w:delText>
        </w:r>
        <w:commentRangeEnd w:id="584"/>
        <w:r w:rsidR="00C56C3C" w:rsidDel="00C7163D">
          <w:rPr>
            <w:rStyle w:val="CommentReference"/>
            <w:rFonts w:eastAsia="Times New Roman" w:cs="Arial"/>
            <w:szCs w:val="20"/>
          </w:rPr>
          <w:commentReference w:id="584"/>
        </w:r>
        <w:r w:rsidR="00E72F1F" w:rsidDel="00C7163D">
          <w:delText xml:space="preserve">of the </w:delText>
        </w:r>
        <w:commentRangeStart w:id="585"/>
        <w:r w:rsidR="00E72F1F" w:rsidRPr="00BD1033" w:rsidDel="00C7163D">
          <w:rPr>
            <w:i/>
            <w:rPrChange w:id="586" w:author="Bachmeier, Nate" w:date="2023-04-04T16:14:00Z">
              <w:rPr/>
            </w:rPrChange>
          </w:rPr>
          <w:delText>“difference between two independent means (two groups)</w:delText>
        </w:r>
        <w:r w:rsidR="00E72F1F" w:rsidDel="00C7163D">
          <w:delText xml:space="preserve">” </w:delText>
        </w:r>
        <w:commentRangeEnd w:id="585"/>
        <w:r w:rsidR="00C56C3C" w:rsidDel="00C7163D">
          <w:rPr>
            <w:rStyle w:val="CommentReference"/>
            <w:rFonts w:eastAsia="Times New Roman" w:cs="Arial"/>
            <w:szCs w:val="20"/>
          </w:rPr>
          <w:commentReference w:id="585"/>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587" w:name="_Toc128254932"/>
      <w:r>
        <w:t>Instrumentation</w:t>
      </w:r>
      <w:bookmarkEnd w:id="587"/>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w:t>
      </w:r>
      <w:del w:id="588"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589" w:author="Nate Bachmeier [AWS-SA]" w:date="2023-04-09T15:56:00Z">
        <w:r w:rsidR="000C017C" w:rsidDel="00730BAE">
          <w:delText xml:space="preserve">these </w:delText>
        </w:r>
      </w:del>
      <w:r w:rsidR="000C017C">
        <w:t xml:space="preserve">capabilities </w:t>
      </w:r>
      <w:ins w:id="590" w:author="Nate Bachmeier [AWS-SA]" w:date="2023-04-09T15:56:00Z">
        <w:r w:rsidR="00730BAE">
          <w:t>to build custom ML algorithms</w:t>
        </w:r>
      </w:ins>
      <w:del w:id="591"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592" w:author="Nate Bachmeier [AWS-SA]" w:date="2023-04-09T15:57:00Z">
        <w:r w:rsidR="000C017C" w:rsidDel="00730BAE">
          <w:delText xml:space="preserve"> </w:delText>
        </w:r>
      </w:del>
      <w:commentRangeStart w:id="593"/>
      <w:del w:id="594" w:author="Nate Bachmeier [AWS-SA]" w:date="2023-04-09T15:56:00Z">
        <w:r w:rsidDel="00730BAE">
          <w:delText xml:space="preserve">RoboMaker simplifies building </w:delText>
        </w:r>
        <w:commentRangeEnd w:id="593"/>
        <w:r w:rsidR="00994640" w:rsidDel="00730BAE">
          <w:rPr>
            <w:rStyle w:val="CommentReference"/>
            <w:rFonts w:eastAsia="Times New Roman" w:cs="Arial"/>
            <w:szCs w:val="20"/>
          </w:rPr>
          <w:commentReference w:id="593"/>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rPr>
          <w:ins w:id="595" w:author="Nate Bachmeier [AWS-SA]" w:date="2023-04-09T16:34:00Z"/>
        </w:rPr>
      </w:pPr>
      <w:bookmarkStart w:id="596" w:name="_Toc128254933"/>
      <w:r w:rsidRPr="00887A22">
        <w:t>Study Procedures</w:t>
      </w:r>
      <w:bookmarkEnd w:id="596"/>
    </w:p>
    <w:p w14:paraId="729CED93" w14:textId="77777777" w:rsidR="00663C73" w:rsidRDefault="00590F0E" w:rsidP="00663C73">
      <w:pPr>
        <w:rPr>
          <w:ins w:id="597" w:author="Nate Bachmeier [AWS-SA]" w:date="2023-04-09T20:32:00Z"/>
        </w:rPr>
      </w:pPr>
      <w:ins w:id="598" w:author="Nate Bachmeier [AWS-SA]" w:date="2023-04-09T16:34:00Z">
        <w:r>
          <w:t>This study aims to build a human a</w:t>
        </w:r>
      </w:ins>
      <w:ins w:id="599" w:author="Nate Bachmeier [AWS-SA]" w:date="2023-04-09T16:35:00Z">
        <w:r>
          <w:t xml:space="preserve">ctivity classification model using the kinetic-700 public video data set. </w:t>
        </w:r>
      </w:ins>
      <w:ins w:id="600" w:author="Nate Bachmeier [AWS-SA]" w:date="2023-04-09T16:36:00Z">
        <w:r>
          <w:t>It implements a</w:t>
        </w:r>
      </w:ins>
      <w:ins w:id="601" w:author="Nate Bachmeier [AWS-SA]" w:date="2023-04-09T16:37:00Z">
        <w:r>
          <w:t xml:space="preserve">n analytics pipeline for downloading videos, extracting metadata, </w:t>
        </w:r>
      </w:ins>
      <w:ins w:id="602" w:author="Nate Bachmeier [AWS-SA]" w:date="2023-04-09T16:38:00Z">
        <w:r>
          <w:t>and creating activity signatures</w:t>
        </w:r>
      </w:ins>
      <w:ins w:id="603" w:author="Nate Bachmeier [AWS-SA]" w:date="2023-04-09T16:54:00Z">
        <w:r>
          <w:t xml:space="preserve"> (see Figure 23)</w:t>
        </w:r>
      </w:ins>
      <w:ins w:id="604" w:author="Nate Bachmeier [AWS-SA]" w:date="2023-04-09T16:38:00Z">
        <w:r>
          <w:t>.</w:t>
        </w:r>
      </w:ins>
      <w:ins w:id="605" w:author="Nate Bachmeier [AWS-SA]" w:date="2023-04-09T19:04:00Z">
        <w:r w:rsidR="002D30A5">
          <w:t xml:space="preserve"> </w:t>
        </w:r>
      </w:ins>
      <w:ins w:id="606" w:author="Nate Bachmeier [AWS-SA]" w:date="2023-04-09T20:32:00Z">
        <w:r w:rsidR="00663C73">
          <w:t xml:space="preserve">A machine learning algorithm will </w:t>
        </w:r>
        <w:r w:rsidR="00663C73">
          <w:lastRenderedPageBreak/>
          <w:t xml:space="preserve">process short video clips and predict agents’ intent based on their behavior. The algorithm models the subject’s skeleton movement changes into a sequence-to-classification model. </w:t>
        </w:r>
      </w:ins>
    </w:p>
    <w:p w14:paraId="74E8A0BD" w14:textId="35303693" w:rsidR="00663C73" w:rsidRDefault="00663C73" w:rsidP="00663C73">
      <w:pPr>
        <w:rPr>
          <w:ins w:id="607" w:author="Nate Bachmeier [AWS-SA]" w:date="2023-04-09T20:32:00Z"/>
        </w:rPr>
      </w:pPr>
      <w:ins w:id="608" w:author="Nate Bachmeier [AWS-SA]" w:date="2023-04-09T20:32:00Z">
        <w:r>
          <w:t xml:space="preserve">This process begins with sampling the video stream from 24 frames per second (fps) to 6 fps. This operation aims to speed up model convergence and reduce operational costs. Next, </w:t>
        </w:r>
        <w:proofErr w:type="gramStart"/>
        <w:r>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w:t>
        </w:r>
        <w:r>
          <w:t xml:space="preserve"> </w:t>
        </w:r>
        <w:r>
          <w:t>Specifically, the analysis performs the following high levels tasks:</w:t>
        </w:r>
      </w:ins>
    </w:p>
    <w:p w14:paraId="1B6B7410" w14:textId="77777777" w:rsidR="00663C73" w:rsidRDefault="00663C73" w:rsidP="00663C73">
      <w:pPr>
        <w:pStyle w:val="ListParagraph"/>
        <w:numPr>
          <w:ilvl w:val="0"/>
          <w:numId w:val="8"/>
        </w:numPr>
        <w:rPr>
          <w:ins w:id="609" w:author="Nate Bachmeier [AWS-SA]" w:date="2023-04-09T20:32:00Z"/>
        </w:rPr>
      </w:pPr>
      <w:ins w:id="610" w:author="Nate Bachmeier [AWS-SA]" w:date="2023-04-09T20:32:00Z">
        <w:r>
          <w:t xml:space="preserve">Download the video from </w:t>
        </w:r>
        <w:proofErr w:type="gramStart"/>
        <w:r>
          <w:t>YouTube</w:t>
        </w:r>
        <w:proofErr w:type="gramEnd"/>
      </w:ins>
    </w:p>
    <w:p w14:paraId="045057F7" w14:textId="77777777" w:rsidR="00663C73" w:rsidRDefault="00663C73" w:rsidP="00663C73">
      <w:pPr>
        <w:pStyle w:val="ListParagraph"/>
        <w:numPr>
          <w:ilvl w:val="0"/>
          <w:numId w:val="8"/>
        </w:numPr>
        <w:rPr>
          <w:ins w:id="611" w:author="Nate Bachmeier [AWS-SA]" w:date="2023-04-09T20:32:00Z"/>
        </w:rPr>
      </w:pPr>
      <w:ins w:id="612" w:author="Nate Bachmeier [AWS-SA]" w:date="2023-04-09T20:32:00Z">
        <w:r>
          <w:t>Extract frames from the labeled segment</w:t>
        </w:r>
      </w:ins>
    </w:p>
    <w:p w14:paraId="194B6384" w14:textId="77777777" w:rsidR="00663C73" w:rsidRDefault="00663C73" w:rsidP="00663C73">
      <w:pPr>
        <w:pStyle w:val="ListParagraph"/>
        <w:numPr>
          <w:ilvl w:val="0"/>
          <w:numId w:val="8"/>
        </w:numPr>
        <w:rPr>
          <w:ins w:id="613" w:author="Nate Bachmeier [AWS-SA]" w:date="2023-04-09T20:32:00Z"/>
        </w:rPr>
      </w:pPr>
      <w:ins w:id="614" w:author="Nate Bachmeier [AWS-SA]" w:date="2023-04-09T20:32:00Z">
        <w:r>
          <w:t>Extract skeletons from the video frames</w:t>
        </w:r>
      </w:ins>
    </w:p>
    <w:p w14:paraId="7C358F0C" w14:textId="77777777" w:rsidR="00663C73" w:rsidRDefault="00663C73" w:rsidP="00663C73">
      <w:pPr>
        <w:pStyle w:val="ListParagraph"/>
        <w:numPr>
          <w:ilvl w:val="0"/>
          <w:numId w:val="8"/>
        </w:numPr>
        <w:rPr>
          <w:ins w:id="615" w:author="Nate Bachmeier [AWS-SA]" w:date="2023-04-09T20:32:00Z"/>
        </w:rPr>
      </w:pPr>
      <w:ins w:id="616" w:author="Nate Bachmeier [AWS-SA]" w:date="2023-04-09T20:32:00Z">
        <w:r>
          <w:t>Map skeletons across video frames into motion sequences</w:t>
        </w:r>
      </w:ins>
    </w:p>
    <w:p w14:paraId="2DBDC63B" w14:textId="77777777" w:rsidR="00663C73" w:rsidRDefault="00663C73" w:rsidP="00663C73">
      <w:pPr>
        <w:pStyle w:val="ListParagraph"/>
        <w:numPr>
          <w:ilvl w:val="0"/>
          <w:numId w:val="8"/>
        </w:numPr>
        <w:rPr>
          <w:ins w:id="617" w:author="Nate Bachmeier [AWS-SA]" w:date="2023-04-09T20:32:00Z"/>
        </w:rPr>
      </w:pPr>
      <w:ins w:id="618" w:author="Nate Bachmeier [AWS-SA]" w:date="2023-04-09T20:32:00Z">
        <w:r>
          <w:t xml:space="preserve">Perform object detection within the skeletal bounding </w:t>
        </w:r>
        <w:proofErr w:type="gramStart"/>
        <w:r>
          <w:t>boxes</w:t>
        </w:r>
        <w:proofErr w:type="gramEnd"/>
      </w:ins>
    </w:p>
    <w:p w14:paraId="646A9D79" w14:textId="77777777" w:rsidR="00663C73" w:rsidRDefault="00663C73" w:rsidP="00663C73">
      <w:pPr>
        <w:pStyle w:val="ListParagraph"/>
        <w:numPr>
          <w:ilvl w:val="0"/>
          <w:numId w:val="8"/>
        </w:numPr>
        <w:rPr>
          <w:ins w:id="619" w:author="Nate Bachmeier [AWS-SA]" w:date="2023-04-09T20:32:00Z"/>
        </w:rPr>
      </w:pPr>
      <w:ins w:id="620" w:author="Nate Bachmeier [AWS-SA]" w:date="2023-04-09T20:32:00Z">
        <w:r>
          <w:t xml:space="preserve">Group the motion sequences into movement </w:t>
        </w:r>
        <w:proofErr w:type="gramStart"/>
        <w:r>
          <w:t>signatures</w:t>
        </w:r>
        <w:proofErr w:type="gramEnd"/>
      </w:ins>
    </w:p>
    <w:p w14:paraId="07E438C2" w14:textId="69281534" w:rsidR="00663C73" w:rsidRDefault="00663C73" w:rsidP="00663C73">
      <w:pPr>
        <w:ind w:firstLine="0"/>
        <w:rPr>
          <w:ins w:id="621" w:author="Nate Bachmeier [AWS-SA]" w:date="2023-04-09T20:32:00Z"/>
        </w:rPr>
        <w:pPrChange w:id="622" w:author="Nate Bachmeier [AWS-SA]" w:date="2023-04-09T20:32:00Z">
          <w:pPr/>
        </w:pPrChange>
      </w:pPr>
    </w:p>
    <w:p w14:paraId="62F000E5" w14:textId="39658D23" w:rsidR="002D30A5" w:rsidRDefault="002D30A5" w:rsidP="00663C73">
      <w:pPr>
        <w:rPr>
          <w:ins w:id="623" w:author="Nate Bachmeier [AWS-SA]" w:date="2023-04-09T19:03:00Z"/>
        </w:rPr>
      </w:pPr>
      <w:ins w:id="624" w:author="Nate Bachmeier [AWS-SA]" w:date="2023-04-09T19:04:00Z">
        <w:r>
          <w:t>These constructs reside within an Amazon Web Services (AWS) account using cloud-first and open-source capabilities where appropriate. The deployment is fully automated using the AWS Cloud Development Kit (AWS CDK v2), which enables future researchers to reproduce the results efficiently.</w:t>
        </w:r>
        <w:r>
          <w:t xml:space="preserve"> </w:t>
        </w:r>
      </w:ins>
    </w:p>
    <w:p w14:paraId="6A470078" w14:textId="11AE54B0" w:rsidR="00590F0E" w:rsidRPr="000869AC" w:rsidDel="00590F0E" w:rsidRDefault="00590F0E" w:rsidP="00590F0E">
      <w:pPr>
        <w:pStyle w:val="Caption"/>
        <w:ind w:firstLine="0"/>
        <w:rPr>
          <w:del w:id="625" w:author="Nate Bachmeier [AWS-SA]" w:date="2023-04-09T16:54:00Z"/>
          <w:moveTo w:id="626" w:author="Nate Bachmeier [AWS-SA]" w:date="2023-04-09T16:54:00Z"/>
          <w:i/>
        </w:rPr>
      </w:pPr>
      <w:moveToRangeStart w:id="627" w:author="Nate Bachmeier [AWS-SA]" w:date="2023-04-09T16:54:00Z" w:name="move131951666"/>
      <w:moveTo w:id="628" w:author="Nate Bachmeier [AWS-SA]" w:date="2023-04-09T16:54:00Z">
        <w:r w:rsidRPr="00E62F67">
          <w:rPr>
            <w:b/>
            <w:bCs/>
          </w:rPr>
          <w:lastRenderedPageBreak/>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moveTo>
      <w:ins w:id="629" w:author="Nate Bachmeier [AWS-SA]" w:date="2023-04-09T20:26:00Z">
        <w:r w:rsidR="00663C73">
          <w:rPr>
            <w:b/>
            <w:bCs/>
            <w:noProof/>
          </w:rPr>
          <w:t>23</w:t>
        </w:r>
      </w:ins>
      <w:moveTo w:id="630" w:author="Nate Bachmeier [AWS-SA]" w:date="2023-04-09T16:54:00Z">
        <w:r w:rsidRPr="00E62F67">
          <w:rPr>
            <w:b/>
            <w:bCs/>
            <w:iCs w:val="0"/>
          </w:rPr>
          <w:fldChar w:fldCharType="end"/>
        </w:r>
        <w:r>
          <w:br/>
        </w:r>
        <w:del w:id="631" w:author="Nate Bachmeier [AWS-SA]" w:date="2023-04-09T16:54:00Z">
          <w:r w:rsidRPr="000869AC" w:rsidDel="00590F0E">
            <w:rPr>
              <w:i/>
            </w:rPr>
            <w:delText>Simulation Instance</w:delText>
          </w:r>
        </w:del>
      </w:moveTo>
      <w:ins w:id="632" w:author="Nate Bachmeier [AWS-SA]" w:date="2023-04-09T16:54:00Z">
        <w:r>
          <w:rPr>
            <w:i/>
          </w:rPr>
          <w:t>Abstract pipeline</w:t>
        </w:r>
      </w:ins>
    </w:p>
    <w:moveToRangeEnd w:id="627"/>
    <w:p w14:paraId="0940EF13" w14:textId="77777777" w:rsidR="00590F0E" w:rsidRDefault="00590F0E">
      <w:pPr>
        <w:pStyle w:val="Caption"/>
        <w:ind w:firstLine="0"/>
        <w:rPr>
          <w:ins w:id="633" w:author="Nate Bachmeier [AWS-SA]" w:date="2023-04-09T16:41:00Z"/>
        </w:rPr>
        <w:pPrChange w:id="634" w:author="Nate Bachmeier [AWS-SA]" w:date="2023-04-09T16:54:00Z">
          <w:pPr/>
        </w:pPrChange>
      </w:pPr>
    </w:p>
    <w:p w14:paraId="12F5EE27" w14:textId="6B4EAA0F" w:rsidR="00590F0E" w:rsidRPr="00590F0E" w:rsidRDefault="00590F0E">
      <w:pPr>
        <w:ind w:firstLine="0"/>
        <w:pPrChange w:id="635" w:author="Nate Bachmeier [AWS-SA]" w:date="2023-04-09T16:41:00Z">
          <w:pPr>
            <w:pStyle w:val="Heading2"/>
            <w:ind w:firstLine="0"/>
          </w:pPr>
        </w:pPrChange>
      </w:pPr>
      <w:ins w:id="636" w:author="Nate Bachmeier [AWS-SA]" w:date="2023-04-09T16:54:00Z">
        <w:r w:rsidRPr="00590F0E">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4731487" cy="4739697"/>
                      </a:xfrm>
                      <a:prstGeom prst="rect">
                        <a:avLst/>
                      </a:prstGeom>
                    </pic:spPr>
                  </pic:pic>
                </a:graphicData>
              </a:graphic>
            </wp:inline>
          </w:drawing>
        </w:r>
      </w:ins>
    </w:p>
    <w:p w14:paraId="1726B353" w14:textId="533A2947" w:rsidR="00590F0E" w:rsidRDefault="00590F0E" w:rsidP="00590F0E">
      <w:pPr>
        <w:pStyle w:val="Heading3"/>
        <w:ind w:firstLine="0"/>
        <w:rPr>
          <w:ins w:id="637" w:author="Nate Bachmeier [AWS-SA]" w:date="2023-04-09T17:03:00Z"/>
        </w:rPr>
      </w:pPr>
      <w:ins w:id="638" w:author="Nate Bachmeier [AWS-SA]" w:date="2023-04-09T16:55:00Z">
        <w:r>
          <w:t>Data Collector Process</w:t>
        </w:r>
      </w:ins>
    </w:p>
    <w:p w14:paraId="794E6B78" w14:textId="1D5B7A0F" w:rsidR="00590F0E" w:rsidRDefault="00590F0E" w:rsidP="00590F0E">
      <w:pPr>
        <w:ind w:firstLine="0"/>
        <w:rPr>
          <w:ins w:id="639" w:author="Nate Bachmeier [AWS-SA]" w:date="2023-04-09T17:29:00Z"/>
        </w:rPr>
      </w:pPr>
      <w:ins w:id="640" w:author="Nate Bachmeier [AWS-SA]" w:date="2023-04-09T17:09:00Z">
        <w:r>
          <w:tab/>
          <w:t xml:space="preserve">Content moderators </w:t>
        </w:r>
      </w:ins>
      <w:ins w:id="641" w:author="Nate Bachmeier [AWS-SA]" w:date="2023-04-09T17:10:00Z">
        <w:r>
          <w:t xml:space="preserve">for </w:t>
        </w:r>
      </w:ins>
      <w:ins w:id="642" w:author="Nate Bachmeier [AWS-SA]" w:date="2023-04-09T17:09:00Z">
        <w:r>
          <w:t xml:space="preserve">Google DeepMind </w:t>
        </w:r>
      </w:ins>
      <w:ins w:id="643" w:author="Nate Bachmeier [AWS-SA]" w:date="2023-04-09T17:10:00Z">
        <w:r>
          <w:t xml:space="preserve">built the kinetic-700 data set as a collection of YouTube video links and annotations for programmatic analysis. </w:t>
        </w:r>
      </w:ins>
      <w:ins w:id="644" w:author="Nate Bachmeier [AWS-SA]" w:date="2023-04-09T17:11:00Z">
        <w:r>
          <w:t xml:space="preserve">For instance, the following snippet describes the first video within the dataset as </w:t>
        </w:r>
        <w:r>
          <w:rPr>
            <w:i/>
            <w:iCs/>
          </w:rPr>
          <w:t>clay potter</w:t>
        </w:r>
      </w:ins>
      <w:ins w:id="645" w:author="Nate Bachmeier [AWS-SA]" w:date="2023-04-09T17:13:00Z">
        <w:r>
          <w:rPr>
            <w:i/>
            <w:iCs/>
          </w:rPr>
          <w:t>y</w:t>
        </w:r>
      </w:ins>
      <w:ins w:id="646" w:author="Nate Bachmeier [AWS-SA]" w:date="2023-04-09T17:11:00Z">
        <w:r>
          <w:rPr>
            <w:i/>
            <w:iCs/>
          </w:rPr>
          <w:t xml:space="preserve"> making</w:t>
        </w:r>
        <w:r>
          <w:t xml:space="preserve"> </w:t>
        </w:r>
      </w:ins>
      <w:ins w:id="647" w:author="Nate Bachmeier [AWS-SA]" w:date="2023-04-09T17:12:00Z">
        <w:r>
          <w:t xml:space="preserve">occurs </w:t>
        </w:r>
      </w:ins>
      <w:ins w:id="648" w:author="Nate Bachmeier [AWS-SA]" w:date="2023-04-09T17:13:00Z">
        <w:r>
          <w:t xml:space="preserve">during the </w:t>
        </w:r>
      </w:ins>
      <w:ins w:id="649" w:author="Nate Bachmeier [AWS-SA]" w:date="2023-04-09T17:12:00Z">
        <w:r>
          <w:t>19</w:t>
        </w:r>
        <w:r w:rsidRPr="00590F0E">
          <w:rPr>
            <w:vertAlign w:val="superscript"/>
            <w:rPrChange w:id="650" w:author="Nate Bachmeier [AWS-SA]" w:date="2023-04-09T17:12:00Z">
              <w:rPr/>
            </w:rPrChange>
          </w:rPr>
          <w:t>th</w:t>
        </w:r>
        <w:r>
          <w:t xml:space="preserve"> to 29</w:t>
        </w:r>
        <w:r w:rsidRPr="00590F0E">
          <w:rPr>
            <w:vertAlign w:val="superscript"/>
            <w:rPrChange w:id="651" w:author="Nate Bachmeier [AWS-SA]" w:date="2023-04-09T17:12:00Z">
              <w:rPr/>
            </w:rPrChange>
          </w:rPr>
          <w:t>th</w:t>
        </w:r>
        <w:r>
          <w:t xml:space="preserve"> second</w:t>
        </w:r>
      </w:ins>
      <w:ins w:id="652" w:author="Nate Bachmeier [AWS-SA]" w:date="2023-04-09T17:13:00Z">
        <w:r>
          <w:t>s</w:t>
        </w:r>
      </w:ins>
      <w:ins w:id="653" w:author="Nate Bachmeier [AWS-SA]" w:date="2023-04-09T17:12:00Z">
        <w:r>
          <w:t>.</w:t>
        </w:r>
      </w:ins>
      <w:ins w:id="654" w:author="Nate Bachmeier [AWS-SA]" w:date="2023-04-09T17:13:00Z">
        <w:r>
          <w:t xml:space="preserve"> Annotation segment</w:t>
        </w:r>
      </w:ins>
      <w:ins w:id="655" w:author="Nate Bachmeier [AWS-SA]" w:date="2023-04-09T17:14:00Z">
        <w:r>
          <w:t>s are up to ten seconds long though the cl</w:t>
        </w:r>
      </w:ins>
      <w:ins w:id="656" w:author="Nate Bachmeier [AWS-SA]" w:date="2023-04-09T17:15:00Z">
        <w:r>
          <w:t>ip</w:t>
        </w:r>
      </w:ins>
      <w:ins w:id="657" w:author="Nate Bachmeier [AWS-SA]" w:date="2023-04-09T17:14:00Z">
        <w:r>
          <w:t xml:space="preserve"> can be arbitrarily long.</w:t>
        </w:r>
      </w:ins>
    </w:p>
    <w:p w14:paraId="59664B71" w14:textId="6C803FE5" w:rsidR="00590F0E" w:rsidRPr="00590F0E" w:rsidRDefault="00590F0E">
      <w:pPr>
        <w:pStyle w:val="Caption"/>
        <w:ind w:firstLine="0"/>
        <w:rPr>
          <w:ins w:id="658" w:author="Nate Bachmeier [AWS-SA]" w:date="2023-04-09T17:07:00Z"/>
        </w:rPr>
        <w:pPrChange w:id="659" w:author="Nate Bachmeier [AWS-SA]" w:date="2023-04-09T17:30:00Z">
          <w:pPr/>
        </w:pPrChange>
      </w:pPr>
      <w:ins w:id="660" w:author="Nate Bachmeier [AWS-SA]" w:date="2023-04-09T17:30:00Z">
        <w:r w:rsidRPr="00590F0E">
          <w:rPr>
            <w:b/>
            <w:bCs/>
            <w:rPrChange w:id="661" w:author="Nate Bachmeier [AWS-SA]" w:date="2023-04-09T17:30:00Z">
              <w:rPr>
                <w:iCs/>
              </w:rPr>
            </w:rPrChange>
          </w:rPr>
          <w:lastRenderedPageBreak/>
          <w:t xml:space="preserve">Figure </w:t>
        </w:r>
        <w:r w:rsidRPr="00590F0E">
          <w:rPr>
            <w:b/>
            <w:bCs/>
            <w:rPrChange w:id="662" w:author="Nate Bachmeier [AWS-SA]" w:date="2023-04-09T17:30:00Z">
              <w:rPr>
                <w:iCs/>
              </w:rPr>
            </w:rPrChange>
          </w:rPr>
          <w:fldChar w:fldCharType="begin"/>
        </w:r>
        <w:r w:rsidRPr="00590F0E">
          <w:rPr>
            <w:b/>
            <w:bCs/>
            <w:rPrChange w:id="663" w:author="Nate Bachmeier [AWS-SA]" w:date="2023-04-09T17:30:00Z">
              <w:rPr>
                <w:iCs/>
              </w:rPr>
            </w:rPrChange>
          </w:rPr>
          <w:instrText xml:space="preserve"> SEQ Figure \* ARABIC </w:instrText>
        </w:r>
      </w:ins>
      <w:r w:rsidRPr="00590F0E">
        <w:rPr>
          <w:b/>
          <w:bCs/>
          <w:rPrChange w:id="664" w:author="Nate Bachmeier [AWS-SA]" w:date="2023-04-09T17:30:00Z">
            <w:rPr>
              <w:iCs/>
            </w:rPr>
          </w:rPrChange>
        </w:rPr>
        <w:fldChar w:fldCharType="separate"/>
      </w:r>
      <w:ins w:id="665" w:author="Nate Bachmeier [AWS-SA]" w:date="2023-04-09T20:26:00Z">
        <w:r w:rsidR="00663C73">
          <w:rPr>
            <w:b/>
            <w:bCs/>
            <w:noProof/>
          </w:rPr>
          <w:t>24</w:t>
        </w:r>
      </w:ins>
      <w:ins w:id="666" w:author="Nate Bachmeier [AWS-SA]" w:date="2023-04-09T17:30:00Z">
        <w:r w:rsidRPr="00590F0E">
          <w:rPr>
            <w:b/>
            <w:bCs/>
            <w:rPrChange w:id="667" w:author="Nate Bachmeier [AWS-SA]" w:date="2023-04-09T17:30:00Z">
              <w:rPr>
                <w:iCs/>
              </w:rPr>
            </w:rPrChange>
          </w:rPr>
          <w:fldChar w:fldCharType="end"/>
        </w:r>
        <w:r>
          <w:rPr>
            <w:b/>
            <w:bCs/>
          </w:rPr>
          <w:br/>
        </w:r>
        <w:r w:rsidRPr="00590F0E">
          <w:rPr>
            <w:i/>
            <w:iCs w:val="0"/>
            <w:rPrChange w:id="668" w:author="Nate Bachmeier [AWS-SA]" w:date="2023-04-09T17:30:00Z">
              <w:rPr>
                <w:iCs/>
              </w:rPr>
            </w:rPrChange>
          </w:rPr>
          <w:t xml:space="preserve">kinetic-700 video </w:t>
        </w:r>
        <w:proofErr w:type="gramStart"/>
        <w:r>
          <w:rPr>
            <w:i/>
            <w:iCs w:val="0"/>
          </w:rPr>
          <w:t>entry</w:t>
        </w:r>
      </w:ins>
      <w:proofErr w:type="gramEnd"/>
    </w:p>
    <w:p w14:paraId="777DDD29" w14:textId="77777777" w:rsidR="00590F0E" w:rsidRPr="00590F0E" w:rsidRDefault="00590F0E">
      <w:pPr>
        <w:pStyle w:val="SC-Source"/>
        <w:rPr>
          <w:ins w:id="669" w:author="Nate Bachmeier [AWS-SA]" w:date="2023-04-09T17:08:00Z"/>
        </w:rPr>
        <w:pPrChange w:id="670" w:author="Nate Bachmeier [AWS-SA]" w:date="2023-04-09T17:08:00Z">
          <w:pPr>
            <w:ind w:firstLine="0"/>
          </w:pPr>
        </w:pPrChange>
      </w:pPr>
      <w:ins w:id="671" w:author="Nate Bachmeier [AWS-SA]" w:date="2023-04-09T17:08:00Z">
        <w:r w:rsidRPr="00590F0E">
          <w:t>{</w:t>
        </w:r>
      </w:ins>
    </w:p>
    <w:p w14:paraId="329A76CA" w14:textId="77777777" w:rsidR="00590F0E" w:rsidRPr="00590F0E" w:rsidRDefault="00590F0E">
      <w:pPr>
        <w:pStyle w:val="SC-Source"/>
        <w:rPr>
          <w:ins w:id="672" w:author="Nate Bachmeier [AWS-SA]" w:date="2023-04-09T17:08:00Z"/>
        </w:rPr>
        <w:pPrChange w:id="673" w:author="Nate Bachmeier [AWS-SA]" w:date="2023-04-09T17:08:00Z">
          <w:pPr>
            <w:ind w:firstLine="0"/>
          </w:pPr>
        </w:pPrChange>
      </w:pPr>
      <w:ins w:id="674" w:author="Nate Bachmeier [AWS-SA]" w:date="2023-04-09T17:08:00Z">
        <w:r w:rsidRPr="00590F0E">
          <w:t xml:space="preserve">  "---0dWlqevI": {</w:t>
        </w:r>
      </w:ins>
    </w:p>
    <w:p w14:paraId="6ACBF7D3" w14:textId="77777777" w:rsidR="00590F0E" w:rsidRPr="00590F0E" w:rsidRDefault="00590F0E">
      <w:pPr>
        <w:pStyle w:val="SC-Source"/>
        <w:rPr>
          <w:ins w:id="675" w:author="Nate Bachmeier [AWS-SA]" w:date="2023-04-09T17:08:00Z"/>
        </w:rPr>
        <w:pPrChange w:id="676" w:author="Nate Bachmeier [AWS-SA]" w:date="2023-04-09T17:08:00Z">
          <w:pPr>
            <w:ind w:firstLine="0"/>
          </w:pPr>
        </w:pPrChange>
      </w:pPr>
      <w:ins w:id="677" w:author="Nate Bachmeier [AWS-SA]" w:date="2023-04-09T17:08:00Z">
        <w:r w:rsidRPr="00590F0E">
          <w:t xml:space="preserve">    "annotations": {</w:t>
        </w:r>
      </w:ins>
    </w:p>
    <w:p w14:paraId="2DEF4EB1" w14:textId="77777777" w:rsidR="00590F0E" w:rsidRPr="00590F0E" w:rsidRDefault="00590F0E">
      <w:pPr>
        <w:pStyle w:val="SC-Source"/>
        <w:rPr>
          <w:ins w:id="678" w:author="Nate Bachmeier [AWS-SA]" w:date="2023-04-09T17:08:00Z"/>
        </w:rPr>
        <w:pPrChange w:id="679" w:author="Nate Bachmeier [AWS-SA]" w:date="2023-04-09T17:08:00Z">
          <w:pPr>
            <w:ind w:firstLine="0"/>
          </w:pPr>
        </w:pPrChange>
      </w:pPr>
      <w:ins w:id="680" w:author="Nate Bachmeier [AWS-SA]" w:date="2023-04-09T17:08:00Z">
        <w:r w:rsidRPr="00590F0E">
          <w:t xml:space="preserve">      "label": "clay pottery making",</w:t>
        </w:r>
      </w:ins>
    </w:p>
    <w:p w14:paraId="50AAABA6" w14:textId="77777777" w:rsidR="00590F0E" w:rsidRPr="00590F0E" w:rsidRDefault="00590F0E">
      <w:pPr>
        <w:pStyle w:val="SC-Source"/>
        <w:rPr>
          <w:ins w:id="681" w:author="Nate Bachmeier [AWS-SA]" w:date="2023-04-09T17:08:00Z"/>
        </w:rPr>
        <w:pPrChange w:id="682" w:author="Nate Bachmeier [AWS-SA]" w:date="2023-04-09T17:08:00Z">
          <w:pPr>
            <w:ind w:firstLine="0"/>
          </w:pPr>
        </w:pPrChange>
      </w:pPr>
      <w:ins w:id="683" w:author="Nate Bachmeier [AWS-SA]" w:date="2023-04-09T17:08:00Z">
        <w:r w:rsidRPr="00590F0E">
          <w:t xml:space="preserve">      "segment": [</w:t>
        </w:r>
      </w:ins>
    </w:p>
    <w:p w14:paraId="3E87E6DB" w14:textId="77777777" w:rsidR="00590F0E" w:rsidRPr="00590F0E" w:rsidRDefault="00590F0E">
      <w:pPr>
        <w:pStyle w:val="SC-Source"/>
        <w:rPr>
          <w:ins w:id="684" w:author="Nate Bachmeier [AWS-SA]" w:date="2023-04-09T17:08:00Z"/>
        </w:rPr>
        <w:pPrChange w:id="685" w:author="Nate Bachmeier [AWS-SA]" w:date="2023-04-09T17:08:00Z">
          <w:pPr>
            <w:ind w:firstLine="0"/>
          </w:pPr>
        </w:pPrChange>
      </w:pPr>
      <w:ins w:id="686" w:author="Nate Bachmeier [AWS-SA]" w:date="2023-04-09T17:08:00Z">
        <w:r w:rsidRPr="00590F0E">
          <w:t xml:space="preserve">        19,</w:t>
        </w:r>
      </w:ins>
    </w:p>
    <w:p w14:paraId="7EB03A71" w14:textId="77777777" w:rsidR="00590F0E" w:rsidRPr="00590F0E" w:rsidRDefault="00590F0E">
      <w:pPr>
        <w:pStyle w:val="SC-Source"/>
        <w:rPr>
          <w:ins w:id="687" w:author="Nate Bachmeier [AWS-SA]" w:date="2023-04-09T17:08:00Z"/>
        </w:rPr>
        <w:pPrChange w:id="688" w:author="Nate Bachmeier [AWS-SA]" w:date="2023-04-09T17:08:00Z">
          <w:pPr>
            <w:ind w:firstLine="0"/>
          </w:pPr>
        </w:pPrChange>
      </w:pPr>
      <w:ins w:id="689" w:author="Nate Bachmeier [AWS-SA]" w:date="2023-04-09T17:08:00Z">
        <w:r w:rsidRPr="00590F0E">
          <w:t xml:space="preserve">        29</w:t>
        </w:r>
      </w:ins>
    </w:p>
    <w:p w14:paraId="49BF0DEA" w14:textId="77777777" w:rsidR="00590F0E" w:rsidRPr="00590F0E" w:rsidRDefault="00590F0E">
      <w:pPr>
        <w:pStyle w:val="SC-Source"/>
        <w:rPr>
          <w:ins w:id="690" w:author="Nate Bachmeier [AWS-SA]" w:date="2023-04-09T17:08:00Z"/>
        </w:rPr>
        <w:pPrChange w:id="691" w:author="Nate Bachmeier [AWS-SA]" w:date="2023-04-09T17:08:00Z">
          <w:pPr>
            <w:ind w:firstLine="0"/>
          </w:pPr>
        </w:pPrChange>
      </w:pPr>
      <w:ins w:id="692" w:author="Nate Bachmeier [AWS-SA]" w:date="2023-04-09T17:08:00Z">
        <w:r w:rsidRPr="00590F0E">
          <w:t xml:space="preserve">      ]</w:t>
        </w:r>
      </w:ins>
    </w:p>
    <w:p w14:paraId="4185B66E" w14:textId="77777777" w:rsidR="00590F0E" w:rsidRPr="00590F0E" w:rsidRDefault="00590F0E">
      <w:pPr>
        <w:pStyle w:val="SC-Source"/>
        <w:rPr>
          <w:ins w:id="693" w:author="Nate Bachmeier [AWS-SA]" w:date="2023-04-09T17:08:00Z"/>
        </w:rPr>
        <w:pPrChange w:id="694" w:author="Nate Bachmeier [AWS-SA]" w:date="2023-04-09T17:08:00Z">
          <w:pPr>
            <w:ind w:firstLine="0"/>
          </w:pPr>
        </w:pPrChange>
      </w:pPr>
      <w:ins w:id="695" w:author="Nate Bachmeier [AWS-SA]" w:date="2023-04-09T17:08:00Z">
        <w:r w:rsidRPr="00590F0E">
          <w:t xml:space="preserve">    },</w:t>
        </w:r>
      </w:ins>
    </w:p>
    <w:p w14:paraId="41B46D6E" w14:textId="77777777" w:rsidR="00590F0E" w:rsidRPr="00590F0E" w:rsidRDefault="00590F0E">
      <w:pPr>
        <w:pStyle w:val="SC-Source"/>
        <w:rPr>
          <w:ins w:id="696" w:author="Nate Bachmeier [AWS-SA]" w:date="2023-04-09T17:08:00Z"/>
        </w:rPr>
        <w:pPrChange w:id="697" w:author="Nate Bachmeier [AWS-SA]" w:date="2023-04-09T17:08:00Z">
          <w:pPr>
            <w:ind w:firstLine="0"/>
          </w:pPr>
        </w:pPrChange>
      </w:pPr>
      <w:ins w:id="698" w:author="Nate Bachmeier [AWS-SA]" w:date="2023-04-09T17:08:00Z">
        <w:r w:rsidRPr="00590F0E">
          <w:t xml:space="preserve">    "duration": 10,</w:t>
        </w:r>
      </w:ins>
    </w:p>
    <w:p w14:paraId="41D6FC23" w14:textId="77777777" w:rsidR="00590F0E" w:rsidRPr="00590F0E" w:rsidRDefault="00590F0E">
      <w:pPr>
        <w:pStyle w:val="SC-Source"/>
        <w:rPr>
          <w:ins w:id="699" w:author="Nate Bachmeier [AWS-SA]" w:date="2023-04-09T17:08:00Z"/>
        </w:rPr>
        <w:pPrChange w:id="700" w:author="Nate Bachmeier [AWS-SA]" w:date="2023-04-09T17:08:00Z">
          <w:pPr>
            <w:ind w:firstLine="0"/>
          </w:pPr>
        </w:pPrChange>
      </w:pPr>
      <w:ins w:id="701" w:author="Nate Bachmeier [AWS-SA]" w:date="2023-04-09T17:08:00Z">
        <w:r w:rsidRPr="00590F0E">
          <w:t xml:space="preserve">    "subset": "train",</w:t>
        </w:r>
      </w:ins>
    </w:p>
    <w:p w14:paraId="6F93A91F" w14:textId="77777777" w:rsidR="00590F0E" w:rsidRPr="00590F0E" w:rsidRDefault="00590F0E">
      <w:pPr>
        <w:pStyle w:val="SC-Source"/>
        <w:rPr>
          <w:ins w:id="702" w:author="Nate Bachmeier [AWS-SA]" w:date="2023-04-09T17:08:00Z"/>
        </w:rPr>
        <w:pPrChange w:id="703" w:author="Nate Bachmeier [AWS-SA]" w:date="2023-04-09T17:08:00Z">
          <w:pPr>
            <w:ind w:firstLine="0"/>
          </w:pPr>
        </w:pPrChange>
      </w:pPr>
      <w:ins w:id="704" w:author="Nate Bachmeier [AWS-SA]" w:date="2023-04-09T17:08:00Z">
        <w:r w:rsidRPr="00590F0E">
          <w:t xml:space="preserve">    "</w:t>
        </w:r>
        <w:proofErr w:type="spellStart"/>
        <w:r w:rsidRPr="00590F0E">
          <w:t>url</w:t>
        </w:r>
        <w:proofErr w:type="spellEnd"/>
        <w:r w:rsidRPr="00590F0E">
          <w:t>": "https://www.youtube.com/watch?v=---0dWlqevI"</w:t>
        </w:r>
      </w:ins>
    </w:p>
    <w:p w14:paraId="0ECC055F" w14:textId="77777777" w:rsidR="00590F0E" w:rsidRPr="00590F0E" w:rsidRDefault="00590F0E">
      <w:pPr>
        <w:pStyle w:val="SC-Source"/>
        <w:rPr>
          <w:ins w:id="705" w:author="Nate Bachmeier [AWS-SA]" w:date="2023-04-09T17:08:00Z"/>
        </w:rPr>
        <w:pPrChange w:id="706" w:author="Nate Bachmeier [AWS-SA]" w:date="2023-04-09T17:08:00Z">
          <w:pPr>
            <w:ind w:firstLine="0"/>
          </w:pPr>
        </w:pPrChange>
      </w:pPr>
      <w:ins w:id="707" w:author="Nate Bachmeier [AWS-SA]" w:date="2023-04-09T17:08:00Z">
        <w:r w:rsidRPr="00590F0E">
          <w:t xml:space="preserve">  }</w:t>
        </w:r>
      </w:ins>
    </w:p>
    <w:p w14:paraId="76EC2278" w14:textId="290BF6CC" w:rsidR="00590F0E" w:rsidRDefault="00590F0E">
      <w:pPr>
        <w:pStyle w:val="SC-Source"/>
        <w:rPr>
          <w:ins w:id="708" w:author="Nate Bachmeier [AWS-SA]" w:date="2023-04-09T17:15:00Z"/>
        </w:rPr>
        <w:pPrChange w:id="709" w:author="Nate Bachmeier [AWS-SA]" w:date="2023-04-09T17:31:00Z">
          <w:pPr>
            <w:ind w:firstLine="0"/>
          </w:pPr>
        </w:pPrChange>
      </w:pPr>
      <w:ins w:id="710" w:author="Nate Bachmeier [AWS-SA]" w:date="2023-04-09T17:08:00Z">
        <w:r w:rsidRPr="00590F0E">
          <w:t>}</w:t>
        </w:r>
      </w:ins>
    </w:p>
    <w:p w14:paraId="5488F8AF" w14:textId="77777777" w:rsidR="00663C73" w:rsidRDefault="00590F0E" w:rsidP="00663C73">
      <w:pPr>
        <w:ind w:firstLine="0"/>
        <w:rPr>
          <w:ins w:id="711" w:author="Nate Bachmeier [AWS-SA]" w:date="2023-04-09T20:33:00Z"/>
        </w:rPr>
      </w:pPr>
      <w:ins w:id="712" w:author="Nate Bachmeier [AWS-SA]" w:date="2023-04-09T17:15:00Z">
        <w:r>
          <w:tab/>
          <w:t xml:space="preserve">The data collector process is responsible for enumerating the </w:t>
        </w:r>
      </w:ins>
      <w:ins w:id="713" w:author="Nate Bachmeier [AWS-SA]" w:date="2023-04-09T17:16:00Z">
        <w:r>
          <w:t xml:space="preserve">kinetic-700 dataset and persisting it into local storage. </w:t>
        </w:r>
      </w:ins>
      <w:ins w:id="714" w:author="Nate Bachmeier [AWS-SA]" w:date="2023-04-09T17:17:00Z">
        <w:r>
          <w:t>This proc</w:t>
        </w:r>
      </w:ins>
      <w:ins w:id="715" w:author="Nate Bachmeier [AWS-SA]" w:date="2023-04-09T17:18:00Z">
        <w:r>
          <w:t xml:space="preserve">ess begins with enqueuing one message per </w:t>
        </w:r>
      </w:ins>
      <w:ins w:id="716" w:author="Nate Bachmeier [AWS-SA]" w:date="2023-04-09T17:22:00Z">
        <w:r>
          <w:t>video URL</w:t>
        </w:r>
      </w:ins>
      <w:ins w:id="717" w:author="Nate Bachmeier [AWS-SA]" w:date="2023-04-09T17:18:00Z">
        <w:r>
          <w:t xml:space="preserve"> into a</w:t>
        </w:r>
      </w:ins>
      <w:ins w:id="718" w:author="Nate Bachmeier [AWS-SA]" w:date="2023-04-09T17:21:00Z">
        <w:r>
          <w:t xml:space="preserve"> high-availability message </w:t>
        </w:r>
      </w:ins>
      <w:ins w:id="719" w:author="Nate Bachmeier [AWS-SA]" w:date="2023-04-09T17:22:00Z">
        <w:r>
          <w:t>queue</w:t>
        </w:r>
      </w:ins>
      <w:ins w:id="720" w:author="Nate Bachmeier [AWS-SA]" w:date="2023-04-09T17:26:00Z">
        <w:r>
          <w:t xml:space="preserve"> with guaranteed </w:t>
        </w:r>
        <w:r>
          <w:rPr>
            <w:i/>
            <w:iCs/>
          </w:rPr>
          <w:t xml:space="preserve">at least once delivery </w:t>
        </w:r>
        <w:r>
          <w:t>semantics</w:t>
        </w:r>
      </w:ins>
      <w:ins w:id="721" w:author="Nate Bachmeier [AWS-SA]" w:date="2023-04-09T17:20:00Z">
        <w:r>
          <w:t xml:space="preserve">. </w:t>
        </w:r>
      </w:ins>
      <w:ins w:id="722" w:author="Nate Bachmeier [AWS-SA]" w:date="2023-04-09T17:22:00Z">
        <w:r>
          <w:t xml:space="preserve">Next, a </w:t>
        </w:r>
      </w:ins>
      <w:ins w:id="723" w:author="Nate Bachmeier [AWS-SA]" w:date="2023-04-09T17:27:00Z">
        <w:r>
          <w:t xml:space="preserve">containerized </w:t>
        </w:r>
      </w:ins>
      <w:ins w:id="724" w:author="Nate Bachmeier [AWS-SA]" w:date="2023-04-09T17:22:00Z">
        <w:r>
          <w:t xml:space="preserve">application dequeues the message and attempts to </w:t>
        </w:r>
      </w:ins>
      <w:ins w:id="725" w:author="Nate Bachmeier [AWS-SA]" w:date="2023-04-09T17:23:00Z">
        <w:r>
          <w:t>cache YouTube’s mp4 file into a network file system.</w:t>
        </w:r>
      </w:ins>
      <w:ins w:id="726" w:author="Nate Bachmeier [AWS-SA]" w:date="2023-04-09T17:26:00Z">
        <w:r>
          <w:t xml:space="preserve"> </w:t>
        </w:r>
      </w:ins>
      <w:ins w:id="727" w:author="Nate Bachmeier [AWS-SA]" w:date="2023-04-09T17:24:00Z">
        <w:r>
          <w:t xml:space="preserve">Before contacting YouTube, the download process </w:t>
        </w:r>
      </w:ins>
      <w:ins w:id="728" w:author="Nate Bachmeier [AWS-SA]" w:date="2023-04-09T17:28:00Z">
        <w:r>
          <w:t xml:space="preserve">queries a </w:t>
        </w:r>
      </w:ins>
      <w:ins w:id="729" w:author="Nate Bachmeier [AWS-SA]" w:date="2023-04-09T17:29:00Z">
        <w:r>
          <w:t xml:space="preserve">NoSQL Key-Value store to </w:t>
        </w:r>
      </w:ins>
      <w:ins w:id="730" w:author="Nate Bachmeier [AWS-SA]" w:date="2023-04-09T17:24:00Z">
        <w:r>
          <w:t xml:space="preserve">confirm </w:t>
        </w:r>
      </w:ins>
      <w:ins w:id="731" w:author="Nate Bachmeier [AWS-SA]" w:date="2023-04-09T17:25:00Z">
        <w:r>
          <w:t xml:space="preserve">another </w:t>
        </w:r>
      </w:ins>
      <w:ins w:id="732" w:author="Nate Bachmeier [AWS-SA]" w:date="2023-04-09T17:29:00Z">
        <w:r>
          <w:t>container instance</w:t>
        </w:r>
      </w:ins>
      <w:ins w:id="733" w:author="Nate Bachmeier [AWS-SA]" w:date="2023-04-09T17:25:00Z">
        <w:r>
          <w:t xml:space="preserve"> hasn’t already completed the video.</w:t>
        </w:r>
      </w:ins>
      <w:ins w:id="734" w:author="Nate Bachmeier [AWS-SA]" w:date="2023-04-09T17:50:00Z">
        <w:r w:rsidR="00B20CB5">
          <w:t xml:space="preserve"> After successfully </w:t>
        </w:r>
        <w:proofErr w:type="gramStart"/>
        <w:r w:rsidR="00B20CB5">
          <w:t>caching</w:t>
        </w:r>
        <w:proofErr w:type="gramEnd"/>
        <w:r w:rsidR="00B20CB5">
          <w:t xml:space="preserve"> the video, the download application deletes the </w:t>
        </w:r>
      </w:ins>
      <w:ins w:id="735" w:author="Nate Bachmeier [AWS-SA]" w:date="2023-04-09T17:51:00Z">
        <w:r w:rsidR="00B20CB5">
          <w:t xml:space="preserve">message from the download task queue. </w:t>
        </w:r>
      </w:ins>
    </w:p>
    <w:p w14:paraId="279E8491" w14:textId="391ACF21" w:rsidR="00590F0E" w:rsidRDefault="009441CB" w:rsidP="00663C73">
      <w:pPr>
        <w:rPr>
          <w:ins w:id="736" w:author="Nate Bachmeier [AWS-SA]" w:date="2023-04-09T17:29:00Z"/>
        </w:rPr>
        <w:pPrChange w:id="737" w:author="Nate Bachmeier [AWS-SA]" w:date="2023-04-09T20:33:00Z">
          <w:pPr>
            <w:ind w:firstLine="0"/>
          </w:pPr>
        </w:pPrChange>
      </w:pPr>
      <w:ins w:id="738" w:author="Nate Bachmeier [AWS-SA]" w:date="2023-04-09T17:52:00Z">
        <w:r>
          <w:lastRenderedPageBreak/>
          <w:t xml:space="preserve">The cloud infrastructure supports scaling the </w:t>
        </w:r>
      </w:ins>
      <w:ins w:id="739" w:author="Nate Bachmeier [AWS-SA]" w:date="2023-04-09T17:56:00Z">
        <w:r>
          <w:t xml:space="preserve">download service </w:t>
        </w:r>
      </w:ins>
      <w:ins w:id="740" w:author="Nate Bachmeier [AWS-SA]" w:date="2023-04-09T17:52:00Z">
        <w:r>
          <w:t xml:space="preserve">container instances proportional to the queue depth. </w:t>
        </w:r>
      </w:ins>
      <w:ins w:id="741" w:author="Nate Bachmeier [AWS-SA]" w:date="2023-04-09T17:53:00Z">
        <w:r>
          <w:t>This characteristic also means the download service will sh</w:t>
        </w:r>
      </w:ins>
      <w:ins w:id="742" w:author="Nate Bachmeier [AWS-SA]" w:date="2023-04-09T17:54:00Z">
        <w:r>
          <w:t xml:space="preserve">ut down if additional messages aren’t </w:t>
        </w:r>
      </w:ins>
      <w:ins w:id="743" w:author="Nate Bachmeier [AWS-SA]" w:date="2023-04-09T17:55:00Z">
        <w:r>
          <w:t>waiting for processing</w:t>
        </w:r>
      </w:ins>
      <w:ins w:id="744" w:author="Nate Bachmeier [AWS-SA]" w:date="2023-04-09T17:54:00Z">
        <w:r>
          <w:t>.</w:t>
        </w:r>
      </w:ins>
    </w:p>
    <w:p w14:paraId="386F3F46" w14:textId="5159BF26" w:rsidR="00590F0E" w:rsidRPr="00DB6674" w:rsidRDefault="00590F0E">
      <w:pPr>
        <w:pStyle w:val="Caption"/>
        <w:ind w:firstLine="0"/>
        <w:rPr>
          <w:ins w:id="745" w:author="Nate Bachmeier [AWS-SA]" w:date="2023-04-09T17:02:00Z"/>
        </w:rPr>
        <w:pPrChange w:id="746" w:author="Nate Bachmeier [AWS-SA]" w:date="2023-04-09T17:30:00Z">
          <w:pPr>
            <w:pStyle w:val="Heading3"/>
            <w:ind w:firstLine="0"/>
          </w:pPr>
        </w:pPrChange>
      </w:pPr>
      <w:ins w:id="747" w:author="Nate Bachmeier [AWS-SA]" w:date="2023-04-09T17:30:00Z">
        <w:r w:rsidRPr="00590F0E">
          <w:rPr>
            <w:b/>
            <w:bCs/>
            <w:rPrChange w:id="748" w:author="Nate Bachmeier [AWS-SA]" w:date="2023-04-09T17:31:00Z">
              <w:rPr>
                <w:b w:val="0"/>
                <w:bCs w:val="0"/>
                <w:i w:val="0"/>
                <w:iCs/>
              </w:rPr>
            </w:rPrChange>
          </w:rPr>
          <w:t xml:space="preserve">Figure </w:t>
        </w:r>
        <w:r w:rsidRPr="00590F0E">
          <w:rPr>
            <w:b/>
            <w:bCs/>
            <w:rPrChange w:id="749" w:author="Nate Bachmeier [AWS-SA]" w:date="2023-04-09T17:31:00Z">
              <w:rPr>
                <w:b w:val="0"/>
                <w:bCs w:val="0"/>
                <w:i w:val="0"/>
                <w:iCs/>
              </w:rPr>
            </w:rPrChange>
          </w:rPr>
          <w:fldChar w:fldCharType="begin"/>
        </w:r>
        <w:r w:rsidRPr="00590F0E">
          <w:rPr>
            <w:b/>
            <w:bCs/>
            <w:rPrChange w:id="750" w:author="Nate Bachmeier [AWS-SA]" w:date="2023-04-09T17:31:00Z">
              <w:rPr>
                <w:b w:val="0"/>
                <w:bCs w:val="0"/>
                <w:i w:val="0"/>
                <w:iCs/>
              </w:rPr>
            </w:rPrChange>
          </w:rPr>
          <w:instrText xml:space="preserve"> SEQ Figure \* ARABIC </w:instrText>
        </w:r>
      </w:ins>
      <w:r w:rsidRPr="00590F0E">
        <w:rPr>
          <w:b/>
          <w:bCs/>
          <w:rPrChange w:id="751" w:author="Nate Bachmeier [AWS-SA]" w:date="2023-04-09T17:31:00Z">
            <w:rPr>
              <w:b w:val="0"/>
              <w:bCs w:val="0"/>
              <w:i w:val="0"/>
              <w:iCs/>
            </w:rPr>
          </w:rPrChange>
        </w:rPr>
        <w:fldChar w:fldCharType="separate"/>
      </w:r>
      <w:ins w:id="752" w:author="Nate Bachmeier [AWS-SA]" w:date="2023-04-09T20:26:00Z">
        <w:r w:rsidR="00663C73">
          <w:rPr>
            <w:b/>
            <w:bCs/>
            <w:noProof/>
          </w:rPr>
          <w:t>25</w:t>
        </w:r>
      </w:ins>
      <w:ins w:id="753" w:author="Nate Bachmeier [AWS-SA]" w:date="2023-04-09T17:30:00Z">
        <w:r w:rsidRPr="00590F0E">
          <w:rPr>
            <w:b/>
            <w:bCs/>
            <w:rPrChange w:id="754" w:author="Nate Bachmeier [AWS-SA]" w:date="2023-04-09T17:31:00Z">
              <w:rPr>
                <w:b w:val="0"/>
                <w:bCs w:val="0"/>
                <w:i w:val="0"/>
                <w:iCs/>
              </w:rPr>
            </w:rPrChange>
          </w:rPr>
          <w:fldChar w:fldCharType="end"/>
        </w:r>
        <w:r>
          <w:br/>
        </w:r>
        <w:r>
          <w:rPr>
            <w:i/>
            <w:iCs w:val="0"/>
          </w:rPr>
          <w:t>Download Process Architecture</w:t>
        </w:r>
      </w:ins>
    </w:p>
    <w:p w14:paraId="30208CD8" w14:textId="18003683" w:rsidR="00590F0E" w:rsidRDefault="00590F0E" w:rsidP="00590F0E">
      <w:pPr>
        <w:ind w:firstLine="0"/>
        <w:rPr>
          <w:ins w:id="755" w:author="Nate Bachmeier [AWS-SA]" w:date="2023-04-09T17:31:00Z"/>
        </w:rPr>
      </w:pPr>
      <w:ins w:id="756" w:author="Nate Bachmeier [AWS-SA]" w:date="2023-04-09T17:03:00Z">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2"/>
                      <a:stretch>
                        <a:fillRect/>
                      </a:stretch>
                    </pic:blipFill>
                    <pic:spPr>
                      <a:xfrm>
                        <a:off x="0" y="0"/>
                        <a:ext cx="4218500" cy="4938484"/>
                      </a:xfrm>
                      <a:prstGeom prst="rect">
                        <a:avLst/>
                      </a:prstGeom>
                    </pic:spPr>
                  </pic:pic>
                </a:graphicData>
              </a:graphic>
            </wp:inline>
          </w:drawing>
        </w:r>
      </w:ins>
    </w:p>
    <w:p w14:paraId="5B3800C7" w14:textId="3B6F2333" w:rsidR="00590F0E" w:rsidRDefault="00590F0E" w:rsidP="00590F0E">
      <w:pPr>
        <w:ind w:firstLine="0"/>
        <w:rPr>
          <w:ins w:id="757" w:author="Nate Bachmeier [AWS-SA]" w:date="2023-04-09T17:33:00Z"/>
        </w:rPr>
      </w:pPr>
      <w:ins w:id="758" w:author="Nate Bachmeier [AWS-SA]" w:date="2023-04-09T17:32:00Z">
        <w:r>
          <w:tab/>
          <w:t xml:space="preserve">This construct relies on several AWS services to orchestrate the download process and ensure </w:t>
        </w:r>
      </w:ins>
      <w:ins w:id="759" w:author="Nate Bachmeier [AWS-SA]" w:date="2023-04-09T17:33:00Z">
        <w:r>
          <w:t xml:space="preserve">high availability. The following table enumerates the </w:t>
        </w:r>
      </w:ins>
      <w:ins w:id="760" w:author="Nate Bachmeier [AWS-SA]" w:date="2023-04-09T17:45:00Z">
        <w:r w:rsidR="00CC7DDB">
          <w:t>essenti</w:t>
        </w:r>
      </w:ins>
      <w:ins w:id="761" w:author="Nate Bachmeier [AWS-SA]" w:date="2023-04-09T17:46:00Z">
        <w:r w:rsidR="00CC7DDB">
          <w:t xml:space="preserve">al </w:t>
        </w:r>
      </w:ins>
      <w:ins w:id="762" w:author="Nate Bachmeier [AWS-SA]" w:date="2023-04-09T17:33:00Z">
        <w:r>
          <w:t>components</w:t>
        </w:r>
      </w:ins>
      <w:ins w:id="763" w:author="Nate Bachmeier [AWS-SA]" w:date="2023-04-09T17:46:00Z">
        <w:r w:rsidR="00CC7DDB">
          <w:t xml:space="preserve"> for managing this data flow.</w:t>
        </w:r>
      </w:ins>
    </w:p>
    <w:p w14:paraId="4AF3C302" w14:textId="25D33DF8" w:rsidR="00590F0E" w:rsidRDefault="00590F0E" w:rsidP="00590F0E">
      <w:pPr>
        <w:pStyle w:val="Caption"/>
        <w:ind w:firstLine="0"/>
        <w:rPr>
          <w:ins w:id="764" w:author="Nate Bachmeier [AWS-SA]" w:date="2023-04-09T17:34:00Z"/>
          <w:i/>
          <w:iCs w:val="0"/>
        </w:rPr>
      </w:pPr>
      <w:ins w:id="765" w:author="Nate Bachmeier [AWS-SA]" w:date="2023-04-09T17:33:00Z">
        <w:r w:rsidRPr="00590F0E">
          <w:rPr>
            <w:b/>
            <w:bCs/>
            <w:rPrChange w:id="766" w:author="Nate Bachmeier [AWS-SA]" w:date="2023-04-09T17:34:00Z">
              <w:rPr/>
            </w:rPrChange>
          </w:rPr>
          <w:lastRenderedPageBreak/>
          <w:t xml:space="preserve">Table </w:t>
        </w:r>
        <w:r w:rsidRPr="00590F0E">
          <w:rPr>
            <w:b/>
            <w:bCs/>
            <w:rPrChange w:id="767" w:author="Nate Bachmeier [AWS-SA]" w:date="2023-04-09T17:34:00Z">
              <w:rPr/>
            </w:rPrChange>
          </w:rPr>
          <w:fldChar w:fldCharType="begin"/>
        </w:r>
        <w:r w:rsidRPr="00590F0E">
          <w:rPr>
            <w:b/>
            <w:bCs/>
            <w:rPrChange w:id="768" w:author="Nate Bachmeier [AWS-SA]" w:date="2023-04-09T17:34:00Z">
              <w:rPr/>
            </w:rPrChange>
          </w:rPr>
          <w:instrText xml:space="preserve"> SEQ Table \* ARABIC </w:instrText>
        </w:r>
      </w:ins>
      <w:r w:rsidRPr="00590F0E">
        <w:rPr>
          <w:b/>
          <w:bCs/>
          <w:rPrChange w:id="769" w:author="Nate Bachmeier [AWS-SA]" w:date="2023-04-09T17:34:00Z">
            <w:rPr/>
          </w:rPrChange>
        </w:rPr>
        <w:fldChar w:fldCharType="separate"/>
      </w:r>
      <w:ins w:id="770" w:author="Nate Bachmeier [AWS-SA]" w:date="2023-04-09T17:33:00Z">
        <w:r w:rsidRPr="00590F0E">
          <w:rPr>
            <w:b/>
            <w:bCs/>
            <w:noProof/>
            <w:rPrChange w:id="771" w:author="Nate Bachmeier [AWS-SA]" w:date="2023-04-09T17:34:00Z">
              <w:rPr>
                <w:noProof/>
              </w:rPr>
            </w:rPrChange>
          </w:rPr>
          <w:t>11</w:t>
        </w:r>
        <w:r w:rsidRPr="00590F0E">
          <w:rPr>
            <w:b/>
            <w:bCs/>
            <w:rPrChange w:id="772" w:author="Nate Bachmeier [AWS-SA]" w:date="2023-04-09T17:34:00Z">
              <w:rPr/>
            </w:rPrChange>
          </w:rPr>
          <w:fldChar w:fldCharType="end"/>
        </w:r>
      </w:ins>
      <w:ins w:id="773" w:author="Nate Bachmeier [AWS-SA]" w:date="2023-04-09T17:34:00Z">
        <w:r>
          <w:rPr>
            <w:b/>
            <w:bCs/>
          </w:rPr>
          <w:br/>
        </w:r>
        <w:r w:rsidRPr="00590F0E">
          <w:rPr>
            <w:i/>
            <w:iCs w:val="0"/>
            <w:rPrChange w:id="774" w:author="Nate Bachmeier [AWS-SA]" w:date="2023-04-09T17:34:00Z">
              <w:rPr>
                <w:b/>
                <w:bCs/>
                <w:i/>
                <w:iCs w:val="0"/>
              </w:rPr>
            </w:rPrChange>
          </w:rPr>
          <w:t>Download</w:t>
        </w:r>
        <w:r>
          <w:rPr>
            <w:i/>
            <w:iCs w:val="0"/>
          </w:rPr>
          <w:t xml:space="preserve"> Process Infrastructure Services</w:t>
        </w:r>
      </w:ins>
    </w:p>
    <w:tbl>
      <w:tblPr>
        <w:tblStyle w:val="GridTable4"/>
        <w:tblW w:w="0" w:type="auto"/>
        <w:tblLook w:val="04A0" w:firstRow="1" w:lastRow="0" w:firstColumn="1" w:lastColumn="0" w:noHBand="0" w:noVBand="1"/>
        <w:tblPrChange w:id="775" w:author="Nate Bachmeier [AWS-SA]" w:date="2023-04-09T17:45:00Z">
          <w:tblPr>
            <w:tblStyle w:val="TableGrid"/>
            <w:tblW w:w="0" w:type="nil"/>
            <w:tblLook w:val="04A0" w:firstRow="1" w:lastRow="0" w:firstColumn="1" w:lastColumn="0" w:noHBand="0" w:noVBand="1"/>
          </w:tblPr>
        </w:tblPrChange>
      </w:tblPr>
      <w:tblGrid>
        <w:gridCol w:w="3055"/>
        <w:gridCol w:w="6295"/>
        <w:tblGridChange w:id="776">
          <w:tblGrid>
            <w:gridCol w:w="3055"/>
            <w:gridCol w:w="1620"/>
            <w:gridCol w:w="4675"/>
          </w:tblGrid>
        </w:tblGridChange>
      </w:tblGrid>
      <w:tr w:rsidR="00590F0E" w14:paraId="18B391BA" w14:textId="77777777" w:rsidTr="008C08BC">
        <w:trPr>
          <w:cnfStyle w:val="100000000000" w:firstRow="1" w:lastRow="0" w:firstColumn="0" w:lastColumn="0" w:oddVBand="0" w:evenVBand="0" w:oddHBand="0" w:evenHBand="0" w:firstRowFirstColumn="0" w:firstRowLastColumn="0" w:lastRowFirstColumn="0" w:lastRowLastColumn="0"/>
          <w:ins w:id="777"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78" w:author="Nate Bachmeier [AWS-SA]" w:date="2023-04-09T17:45:00Z">
              <w:tcPr>
                <w:tcW w:w="0" w:type="auto"/>
                <w:gridSpan w:val="2"/>
              </w:tcPr>
            </w:tcPrChange>
          </w:tcPr>
          <w:p w14:paraId="39DBC3B6" w14:textId="64567C82" w:rsidR="00590F0E" w:rsidRDefault="00590F0E" w:rsidP="00590F0E">
            <w:pPr>
              <w:ind w:firstLine="0"/>
              <w:cnfStyle w:val="101000000000" w:firstRow="1" w:lastRow="0" w:firstColumn="1" w:lastColumn="0" w:oddVBand="0" w:evenVBand="0" w:oddHBand="0" w:evenHBand="0" w:firstRowFirstColumn="0" w:firstRowLastColumn="0" w:lastRowFirstColumn="0" w:lastRowLastColumn="0"/>
              <w:rPr>
                <w:ins w:id="779" w:author="Nate Bachmeier [AWS-SA]" w:date="2023-04-09T17:34:00Z"/>
              </w:rPr>
            </w:pPr>
            <w:ins w:id="780" w:author="Nate Bachmeier [AWS-SA]" w:date="2023-04-09T17:34:00Z">
              <w:r>
                <w:t>Service Name</w:t>
              </w:r>
            </w:ins>
          </w:p>
        </w:tc>
        <w:tc>
          <w:tcPr>
            <w:tcW w:w="6295" w:type="dxa"/>
            <w:tcPrChange w:id="781" w:author="Nate Bachmeier [AWS-SA]" w:date="2023-04-09T17:45:00Z">
              <w:tcPr>
                <w:tcW w:w="0" w:type="auto"/>
              </w:tcPr>
            </w:tcPrChange>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rPr>
                <w:ins w:id="782" w:author="Nate Bachmeier [AWS-SA]" w:date="2023-04-09T17:34:00Z"/>
              </w:rPr>
            </w:pPr>
            <w:ins w:id="783" w:author="Nate Bachmeier [AWS-SA]" w:date="2023-04-09T17:34:00Z">
              <w:r>
                <w:t>Description</w:t>
              </w:r>
            </w:ins>
          </w:p>
        </w:tc>
      </w:tr>
      <w:tr w:rsidR="00590F0E" w14:paraId="4D1AB8AA" w14:textId="77777777" w:rsidTr="008C08BC">
        <w:trPr>
          <w:cnfStyle w:val="000000100000" w:firstRow="0" w:lastRow="0" w:firstColumn="0" w:lastColumn="0" w:oddVBand="0" w:evenVBand="0" w:oddHBand="1" w:evenHBand="0" w:firstRowFirstColumn="0" w:firstRowLastColumn="0" w:lastRowFirstColumn="0" w:lastRowLastColumn="0"/>
          <w:ins w:id="784"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85" w:author="Nate Bachmeier [AWS-SA]" w:date="2023-04-09T17:45:00Z">
              <w:tcPr>
                <w:tcW w:w="0" w:type="auto"/>
                <w:gridSpan w:val="2"/>
              </w:tcPr>
            </w:tcPrChange>
          </w:tcPr>
          <w:p w14:paraId="6D70A686" w14:textId="5FBD7849"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786" w:author="Nate Bachmeier [AWS-SA]" w:date="2023-04-09T17:34:00Z"/>
              </w:rPr>
            </w:pPr>
            <w:ins w:id="787" w:author="Nate Bachmeier [AWS-SA]" w:date="2023-04-09T17:35:00Z">
              <w:r>
                <w:t>Amazon Simple Queu</w:t>
              </w:r>
            </w:ins>
            <w:ins w:id="788" w:author="Nate Bachmeier [AWS-SA]" w:date="2023-04-09T17:38:00Z">
              <w:r>
                <w:t xml:space="preserve">e </w:t>
              </w:r>
            </w:ins>
            <w:ins w:id="789" w:author="Nate Bachmeier [AWS-SA]" w:date="2023-04-09T17:35:00Z">
              <w:r>
                <w:t>Service (Amazon SQS)</w:t>
              </w:r>
            </w:ins>
          </w:p>
        </w:tc>
        <w:tc>
          <w:tcPr>
            <w:tcW w:w="6295" w:type="dxa"/>
            <w:tcPrChange w:id="790" w:author="Nate Bachmeier [AWS-SA]" w:date="2023-04-09T17:45:00Z">
              <w:tcPr>
                <w:tcW w:w="0" w:type="auto"/>
              </w:tcPr>
            </w:tcPrChange>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791" w:author="Nate Bachmeier [AWS-SA]" w:date="2023-04-09T17:34:00Z"/>
              </w:rPr>
            </w:pPr>
            <w:ins w:id="792" w:author="Nate Bachmeier [AWS-SA]" w:date="2023-04-09T17:35:00Z">
              <w:r>
                <w:t>A s</w:t>
              </w:r>
            </w:ins>
            <w:ins w:id="793" w:author="Nate Bachmeier [AWS-SA]" w:date="2023-04-09T17:36:00Z">
              <w:r>
                <w:t>ecure, durable, and available hosted queue that lets you integrate and decouple distributed software systems and components</w:t>
              </w:r>
            </w:ins>
            <w:ins w:id="794" w:author="Nate Bachmeier [AWS-SA]" w:date="2023-04-09T17:38:00Z">
              <w:r>
                <w:t xml:space="preserve"> (AWS</w:t>
              </w:r>
            </w:ins>
            <w:ins w:id="795" w:author="Nate Bachmeier [AWS-SA]" w:date="2023-04-09T17:39:00Z">
              <w:r>
                <w:t>, SQS, 2023)</w:t>
              </w:r>
            </w:ins>
          </w:p>
        </w:tc>
      </w:tr>
      <w:tr w:rsidR="00590F0E" w14:paraId="50C13A02" w14:textId="77777777" w:rsidTr="008C08BC">
        <w:tblPrEx>
          <w:tblPrExChange w:id="796"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797" w:author="Nate Bachmeier [AWS-SA]" w:date="2023-04-09T17:36:00Z"/>
        </w:trPr>
        <w:tc>
          <w:tcPr>
            <w:cnfStyle w:val="001000000000" w:firstRow="0" w:lastRow="0" w:firstColumn="1" w:lastColumn="0" w:oddVBand="0" w:evenVBand="0" w:oddHBand="0" w:evenHBand="0" w:firstRowFirstColumn="0" w:firstRowLastColumn="0" w:lastRowFirstColumn="0" w:lastRowLastColumn="0"/>
            <w:tcW w:w="3055" w:type="dxa"/>
            <w:tcPrChange w:id="798" w:author="Nate Bachmeier [AWS-SA]" w:date="2023-04-09T17:45:00Z">
              <w:tcPr>
                <w:tcW w:w="0" w:type="auto"/>
              </w:tcPr>
            </w:tcPrChange>
          </w:tcPr>
          <w:p w14:paraId="68A4D083" w14:textId="6EEFB09C" w:rsidR="00590F0E" w:rsidRDefault="00590F0E" w:rsidP="00590F0E">
            <w:pPr>
              <w:ind w:firstLine="0"/>
              <w:rPr>
                <w:ins w:id="799" w:author="Nate Bachmeier [AWS-SA]" w:date="2023-04-09T17:36:00Z"/>
              </w:rPr>
            </w:pPr>
            <w:ins w:id="800" w:author="Nate Bachmeier [AWS-SA]" w:date="2023-04-09T17:38:00Z">
              <w:r>
                <w:t>AWS</w:t>
              </w:r>
            </w:ins>
            <w:ins w:id="801" w:author="Nate Bachmeier [AWS-SA]" w:date="2023-04-09T17:39:00Z">
              <w:r>
                <w:t xml:space="preserve"> </w:t>
              </w:r>
              <w:proofErr w:type="spellStart"/>
              <w:r>
                <w:t>Fargate</w:t>
              </w:r>
            </w:ins>
            <w:proofErr w:type="spellEnd"/>
          </w:p>
        </w:tc>
        <w:tc>
          <w:tcPr>
            <w:tcW w:w="6295" w:type="dxa"/>
            <w:tcPrChange w:id="802" w:author="Nate Bachmeier [AWS-SA]" w:date="2023-04-09T17:45:00Z">
              <w:tcPr>
                <w:tcW w:w="0" w:type="auto"/>
                <w:gridSpan w:val="2"/>
              </w:tcPr>
            </w:tcPrChange>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03" w:author="Nate Bachmeier [AWS-SA]" w:date="2023-04-09T17:36:00Z"/>
              </w:rPr>
            </w:pPr>
            <w:ins w:id="804" w:author="Nate Bachmeier [AWS-SA]" w:date="2023-04-09T17:39:00Z">
              <w:r>
                <w:t>A technology that you can use to run containers without having to manage servers or clusters of Amazon EC2</w:t>
              </w:r>
            </w:ins>
            <w:ins w:id="805" w:author="Nate Bachmeier [AWS-SA]" w:date="2023-04-09T17:40:00Z">
              <w:r>
                <w:t xml:space="preserve"> instances (AWS, </w:t>
              </w:r>
              <w:proofErr w:type="spellStart"/>
              <w:r>
                <w:t>Fargate</w:t>
              </w:r>
              <w:proofErr w:type="spellEnd"/>
              <w:r>
                <w:t>, 2023)</w:t>
              </w:r>
            </w:ins>
          </w:p>
        </w:tc>
      </w:tr>
      <w:tr w:rsidR="00590F0E" w14:paraId="40000B0D" w14:textId="77777777" w:rsidTr="008C08BC">
        <w:tblPrEx>
          <w:tblPrExChange w:id="806"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807" w:author="Nate Bachmeier [AWS-SA]" w:date="2023-04-09T17:41:00Z"/>
        </w:trPr>
        <w:tc>
          <w:tcPr>
            <w:cnfStyle w:val="001000000000" w:firstRow="0" w:lastRow="0" w:firstColumn="1" w:lastColumn="0" w:oddVBand="0" w:evenVBand="0" w:oddHBand="0" w:evenHBand="0" w:firstRowFirstColumn="0" w:firstRowLastColumn="0" w:lastRowFirstColumn="0" w:lastRowLastColumn="0"/>
            <w:tcW w:w="3055" w:type="dxa"/>
            <w:tcPrChange w:id="808" w:author="Nate Bachmeier [AWS-SA]" w:date="2023-04-09T17:45:00Z">
              <w:tcPr>
                <w:tcW w:w="0" w:type="auto"/>
              </w:tcPr>
            </w:tcPrChange>
          </w:tcPr>
          <w:p w14:paraId="00F1D3FF" w14:textId="07BA305F"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809" w:author="Nate Bachmeier [AWS-SA]" w:date="2023-04-09T17:41:00Z"/>
              </w:rPr>
            </w:pPr>
            <w:ins w:id="810" w:author="Nate Bachmeier [AWS-SA]" w:date="2023-04-09T17:41:00Z">
              <w:r>
                <w:t>Amazon DynamoDB</w:t>
              </w:r>
            </w:ins>
          </w:p>
        </w:tc>
        <w:tc>
          <w:tcPr>
            <w:tcW w:w="6295" w:type="dxa"/>
            <w:tcPrChange w:id="811" w:author="Nate Bachmeier [AWS-SA]" w:date="2023-04-09T17:45:00Z">
              <w:tcPr>
                <w:tcW w:w="0" w:type="auto"/>
                <w:gridSpan w:val="2"/>
              </w:tcPr>
            </w:tcPrChange>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812" w:author="Nate Bachmeier [AWS-SA]" w:date="2023-04-09T17:41:00Z"/>
              </w:rPr>
            </w:pPr>
            <w:ins w:id="813" w:author="Nate Bachmeier [AWS-SA]" w:date="2023-04-09T17:41:00Z">
              <w:r>
                <w:t xml:space="preserve">A fully managed NoSQL database service that provides fast and predictable performance </w:t>
              </w:r>
            </w:ins>
            <w:ins w:id="814" w:author="Nate Bachmeier [AWS-SA]" w:date="2023-04-09T17:42:00Z">
              <w:r>
                <w:t>to store and retrieve data (AWS, DynamoDB, 2023)</w:t>
              </w:r>
            </w:ins>
          </w:p>
        </w:tc>
      </w:tr>
      <w:tr w:rsidR="00590F0E" w14:paraId="75C37054" w14:textId="77777777" w:rsidTr="008C08BC">
        <w:tblPrEx>
          <w:tblPrExChange w:id="815"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16" w:author="Nate Bachmeier [AWS-SA]" w:date="2023-04-09T17:42:00Z"/>
        </w:trPr>
        <w:tc>
          <w:tcPr>
            <w:cnfStyle w:val="001000000000" w:firstRow="0" w:lastRow="0" w:firstColumn="1" w:lastColumn="0" w:oddVBand="0" w:evenVBand="0" w:oddHBand="0" w:evenHBand="0" w:firstRowFirstColumn="0" w:firstRowLastColumn="0" w:lastRowFirstColumn="0" w:lastRowLastColumn="0"/>
            <w:tcW w:w="3055" w:type="dxa"/>
            <w:tcPrChange w:id="817" w:author="Nate Bachmeier [AWS-SA]" w:date="2023-04-09T17:45:00Z">
              <w:tcPr>
                <w:tcW w:w="0" w:type="auto"/>
              </w:tcPr>
            </w:tcPrChange>
          </w:tcPr>
          <w:p w14:paraId="10177EB9" w14:textId="721980D7" w:rsidR="00590F0E" w:rsidRDefault="00590F0E" w:rsidP="00590F0E">
            <w:pPr>
              <w:ind w:firstLine="0"/>
              <w:rPr>
                <w:ins w:id="818" w:author="Nate Bachmeier [AWS-SA]" w:date="2023-04-09T17:42:00Z"/>
              </w:rPr>
            </w:pPr>
            <w:ins w:id="819" w:author="Nate Bachmeier [AWS-SA]" w:date="2023-04-09T17:42:00Z">
              <w:r>
                <w:t>Amazon S3</w:t>
              </w:r>
            </w:ins>
          </w:p>
        </w:tc>
        <w:tc>
          <w:tcPr>
            <w:tcW w:w="6295" w:type="dxa"/>
            <w:tcPrChange w:id="820" w:author="Nate Bachmeier [AWS-SA]" w:date="2023-04-09T17:45:00Z">
              <w:tcPr>
                <w:tcW w:w="0" w:type="auto"/>
                <w:gridSpan w:val="2"/>
              </w:tcPr>
            </w:tcPrChange>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21" w:author="Nate Bachmeier [AWS-SA]" w:date="2023-04-09T17:42:00Z"/>
              </w:rPr>
            </w:pPr>
            <w:ins w:id="822" w:author="Nate Bachmeier [AWS-SA]" w:date="2023-04-09T17:43:00Z">
              <w:r>
                <w:t>An object storage service that offers scalability, data availability, security, and performance (AWS, S3, 2023)</w:t>
              </w:r>
            </w:ins>
          </w:p>
        </w:tc>
      </w:tr>
    </w:tbl>
    <w:p w14:paraId="7C394CE4" w14:textId="7815F01A" w:rsidR="00322676" w:rsidDel="00DB6674" w:rsidRDefault="00322676" w:rsidP="00DB6674">
      <w:pPr>
        <w:rPr>
          <w:del w:id="823" w:author="Nate Bachmeier [AWS-SA]" w:date="2023-04-09T17:45:00Z"/>
        </w:rPr>
      </w:pPr>
      <w:commentRangeStart w:id="824"/>
      <w:del w:id="825" w:author="Nate Bachmeier [AWS-SA]" w:date="2023-04-09T17:45:00Z">
        <w:r w:rsidDel="00CC7DDB">
          <w:delText xml:space="preserve">The study uses AWS RoboMaker’s </w:delText>
        </w:r>
        <w:commentRangeEnd w:id="824"/>
        <w:r w:rsidR="00994640" w:rsidDel="00CC7DDB">
          <w:rPr>
            <w:rStyle w:val="CommentReference"/>
            <w:rFonts w:eastAsia="Times New Roman" w:cs="Arial"/>
            <w:szCs w:val="20"/>
          </w:rPr>
          <w:commentReference w:id="824"/>
        </w:r>
        <w:r w:rsidDel="00CC7DDB">
          <w:delText>WorldForge to create three simulation worlds representing studio, 2-bedroom, and 2-level homes</w:delText>
        </w:r>
        <w:r w:rsidR="00E66FA8" w:rsidDel="00CC7DDB">
          <w:delText xml:space="preserve"> (see Figure 23)</w:delText>
        </w:r>
        <w:r w:rsidDel="00CC7DDB">
          <w:delText>. This feature offers parameterized controls to introduce variations like floor plans, furnishings, and environmental changes (e.g., ambiance)</w:delText>
        </w:r>
        <w:r w:rsidR="00C56C3C" w:rsidDel="00CC7DDB">
          <w:delText xml:space="preserve"> </w:delText>
        </w:r>
        <w:r w:rsidDel="00CC7DDB">
          <w:delText xml:space="preserve">(AWS, 2020). While WorldForge can </w:delText>
        </w:r>
        <w:r w:rsidR="006F7F25" w:rsidDel="00CC7DDB">
          <w:delText>quickly produce dozens or hundreds of unique worlds</w:delText>
        </w:r>
        <w:r w:rsidDel="00CC7DDB">
          <w:delText>, this offering is beyond the project’s scope. Instead, having one static instance of each world type is appropriate because only 111 total test cases are necessary for the sampling requirements.</w:delText>
        </w:r>
      </w:del>
    </w:p>
    <w:p w14:paraId="7CA91B44" w14:textId="77777777" w:rsidR="00DB6674" w:rsidRDefault="00DB6674" w:rsidP="00DB6674">
      <w:pPr>
        <w:rPr>
          <w:ins w:id="826" w:author="Nate Bachmeier [AWS-SA]" w:date="2023-04-09T17:58:00Z"/>
        </w:rPr>
      </w:pPr>
    </w:p>
    <w:p w14:paraId="3F7297AC" w14:textId="1C8E7702" w:rsidR="00E21892" w:rsidRDefault="00E21892" w:rsidP="00E21892">
      <w:pPr>
        <w:pStyle w:val="Heading3"/>
        <w:ind w:firstLine="0"/>
        <w:rPr>
          <w:ins w:id="827" w:author="Nate Bachmeier [AWS-SA]" w:date="2023-04-09T17:59:00Z"/>
        </w:rPr>
      </w:pPr>
      <w:bookmarkStart w:id="828" w:name="_Toc128255056"/>
      <w:bookmarkStart w:id="829" w:name="_Toc128302242"/>
      <w:ins w:id="830" w:author="Nate Bachmeier [AWS-SA]" w:date="2023-04-09T17:59:00Z">
        <w:r>
          <w:t xml:space="preserve">Video </w:t>
        </w:r>
        <w:r>
          <w:t>Process</w:t>
        </w:r>
        <w:r>
          <w:t>or</w:t>
        </w:r>
      </w:ins>
    </w:p>
    <w:p w14:paraId="02641023" w14:textId="5E4DEF87" w:rsidR="00E66FA8" w:rsidDel="00DB6674" w:rsidRDefault="00533343" w:rsidP="00E21892">
      <w:pPr>
        <w:pStyle w:val="Heading3"/>
        <w:ind w:firstLine="0"/>
        <w:rPr>
          <w:del w:id="831" w:author="Nate Bachmeier [AWS-SA]" w:date="2023-04-09T17:58:00Z"/>
          <w:moveFrom w:id="832" w:author="Nate Bachmeier [AWS-SA]" w:date="2023-04-09T16:54:00Z"/>
        </w:rPr>
        <w:pPrChange w:id="833" w:author="Nate Bachmeier [AWS-SA]" w:date="2023-04-09T17:59:00Z">
          <w:pPr>
            <w:pStyle w:val="Heading3"/>
            <w:ind w:firstLine="0"/>
          </w:pPr>
        </w:pPrChange>
      </w:pPr>
      <w:ins w:id="834" w:author="Nate Bachmeier [AWS-SA]" w:date="2023-04-09T18:00:00Z">
        <w:r>
          <w:tab/>
          <w:t xml:space="preserve">When videos arrive within </w:t>
        </w:r>
      </w:ins>
      <w:ins w:id="835" w:author="Nate Bachmeier [AWS-SA]" w:date="2023-04-09T18:01:00Z">
        <w:r>
          <w:t xml:space="preserve">the network file system (Amazon S3), an event </w:t>
        </w:r>
        <w:proofErr w:type="gramStart"/>
        <w:r>
          <w:t>triggers</w:t>
        </w:r>
        <w:proofErr w:type="gramEnd"/>
        <w:r>
          <w:t xml:space="preserve"> and enqueues into the </w:t>
        </w:r>
      </w:ins>
      <w:proofErr w:type="spellStart"/>
      <w:ins w:id="836" w:author="Nate Bachmeier [AWS-SA]" w:date="2023-04-09T18:02:00Z">
        <w:r>
          <w:t>OpenPose</w:t>
        </w:r>
        <w:proofErr w:type="spellEnd"/>
        <w:r>
          <w:t xml:space="preserve"> task queue.</w:t>
        </w:r>
      </w:ins>
      <w:ins w:id="837" w:author="Nate Bachmeier [AWS-SA]" w:date="2023-04-09T18:01:00Z">
        <w:r>
          <w:t xml:space="preserve"> </w:t>
        </w:r>
      </w:ins>
      <w:moveFromRangeStart w:id="838" w:author="Nate Bachmeier [AWS-SA]" w:date="2023-04-09T16:54:00Z" w:name="move131951666"/>
      <w:moveFrom w:id="839" w:author="Nate Bachmeier [AWS-SA]" w:date="2023-04-09T16:54:00Z">
        <w:del w:id="840" w:author="Nate Bachmeier [AWS-SA]" w:date="2023-04-09T17:58:00Z">
          <w:r w:rsidR="00E66FA8" w:rsidRPr="00E62F67" w:rsidDel="00DB6674">
            <w:delText xml:space="preserve">Figure </w:delText>
          </w:r>
          <w:r w:rsidR="00E66FA8" w:rsidRPr="00E62F67" w:rsidDel="00DB6674">
            <w:fldChar w:fldCharType="begin"/>
          </w:r>
          <w:r w:rsidR="00E66FA8" w:rsidRPr="00E62F67" w:rsidDel="00DB6674">
            <w:delInstrText xml:space="preserve"> SEQ Figure \* ARABIC </w:delInstrText>
          </w:r>
          <w:r w:rsidR="00E66FA8" w:rsidRPr="00E62F67" w:rsidDel="00DB6674">
            <w:fldChar w:fldCharType="separate"/>
          </w:r>
          <w:r w:rsidR="00BB265F" w:rsidDel="00DB6674">
            <w:rPr>
              <w:noProof/>
            </w:rPr>
            <w:delText>23</w:delText>
          </w:r>
          <w:r w:rsidR="00E66FA8" w:rsidRPr="00E62F67" w:rsidDel="00DB6674">
            <w:fldChar w:fldCharType="end"/>
          </w:r>
          <w:r w:rsidR="00E66FA8" w:rsidDel="00DB6674">
            <w:br/>
          </w:r>
          <w:r w:rsidR="00E66FA8" w:rsidRPr="000869AC" w:rsidDel="00DB6674">
            <w:delText>Simulation Instance</w:delText>
          </w:r>
          <w:bookmarkEnd w:id="828"/>
          <w:bookmarkEnd w:id="829"/>
        </w:del>
      </w:moveFrom>
    </w:p>
    <w:moveFromRangeEnd w:id="838"/>
    <w:p w14:paraId="6A808F2E" w14:textId="3C6F1EBE" w:rsidR="006A0C2B" w:rsidRDefault="00E66FA8" w:rsidP="001E0515">
      <w:pPr>
        <w:ind w:firstLine="0"/>
        <w:rPr>
          <w:ins w:id="841" w:author="Nate Bachmeier [AWS-SA]" w:date="2023-04-09T18:07:00Z"/>
        </w:rPr>
      </w:pPr>
      <w:del w:id="842" w:author="Nate Bachmeier [AWS-SA]" w:date="2023-04-09T17:02:00Z">
        <w:r w:rsidRPr="00E4140D" w:rsidDel="00590F0E">
          <w:rPr>
            <w:noProof/>
          </w:rPr>
          <w:drawing>
            <wp:inline distT="0" distB="0" distL="0" distR="0" wp14:anchorId="4C07F66A" wp14:editId="46E8B0A7">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466712" cy="3565359"/>
                      </a:xfrm>
                      <a:prstGeom prst="rect">
                        <a:avLst/>
                      </a:prstGeom>
                    </pic:spPr>
                  </pic:pic>
                </a:graphicData>
              </a:graphic>
            </wp:inline>
          </w:drawing>
        </w:r>
      </w:del>
      <w:proofErr w:type="spellStart"/>
      <w:ins w:id="843" w:author="Nate Bachmeier [AWS-SA]" w:date="2023-04-09T18:02:00Z">
        <w:r w:rsidR="000D29D8">
          <w:t>OpenPose</w:t>
        </w:r>
        <w:proofErr w:type="spellEnd"/>
        <w:r w:rsidR="000D29D8">
          <w:t xml:space="preserve"> is a library from Carneg</w:t>
        </w:r>
      </w:ins>
      <w:ins w:id="844" w:author="Nate Bachmeier [AWS-SA]" w:date="2023-04-09T18:08:00Z">
        <w:r w:rsidR="000D29D8">
          <w:t>i</w:t>
        </w:r>
      </w:ins>
      <w:ins w:id="845" w:author="Nate Bachmeier [AWS-SA]" w:date="2023-04-09T18:02:00Z">
        <w:r w:rsidR="000D29D8">
          <w:t>e Mellon that automate</w:t>
        </w:r>
      </w:ins>
      <w:ins w:id="846" w:author="Nate Bachmeier [AWS-SA]" w:date="2023-04-09T18:03:00Z">
        <w:r w:rsidR="000D29D8">
          <w:t>s</w:t>
        </w:r>
      </w:ins>
      <w:ins w:id="847" w:author="Nate Bachmeier [AWS-SA]" w:date="2023-04-09T18:02:00Z">
        <w:r w:rsidR="000D29D8">
          <w:t xml:space="preserve"> detecting human skeletons within </w:t>
        </w:r>
      </w:ins>
      <w:ins w:id="848" w:author="Nate Bachmeier [AWS-SA]" w:date="2023-04-09T18:03:00Z">
        <w:r w:rsidR="000D29D8">
          <w:t>2D images</w:t>
        </w:r>
      </w:ins>
      <w:ins w:id="849" w:author="Nate Bachmeier [AWS-SA]" w:date="2023-04-09T18:11:00Z">
        <w:r w:rsidR="001E0515">
          <w:t xml:space="preserve"> using </w:t>
        </w:r>
      </w:ins>
      <w:ins w:id="850" w:author="Nate Bachmeier [AWS-SA]" w:date="2023-04-09T18:12:00Z">
        <w:r w:rsidR="001E0515">
          <w:t xml:space="preserve">its proprietary models on GPU-enabled computers. This </w:t>
        </w:r>
      </w:ins>
      <w:ins w:id="851" w:author="Nate Bachmeier [AWS-SA]" w:date="2023-04-09T18:13:00Z">
        <w:r w:rsidR="001E0515">
          <w:t xml:space="preserve">study </w:t>
        </w:r>
      </w:ins>
      <w:ins w:id="852" w:author="Nate Bachmeier [AWS-SA]" w:date="2023-04-09T18:14:00Z">
        <w:r w:rsidR="001E0515">
          <w:t>packages the library into a containerized application that executes across a horizontally scalable GPU farm</w:t>
        </w:r>
      </w:ins>
      <w:ins w:id="853" w:author="Nate Bachmeier [AWS-SA]" w:date="2023-04-09T18:17:00Z">
        <w:r w:rsidR="001E0515">
          <w:t xml:space="preserve"> of </w:t>
        </w:r>
      </w:ins>
      <w:ins w:id="854" w:author="Nate Bachmeier [AWS-SA]" w:date="2023-04-09T18:18:00Z">
        <w:r w:rsidR="001E0515">
          <w:t>Amazon EC2 p4</w:t>
        </w:r>
      </w:ins>
      <w:ins w:id="855" w:author="Nate Bachmeier [AWS-SA]" w:date="2023-04-09T18:20:00Z">
        <w:r w:rsidR="001E0515">
          <w:t>g</w:t>
        </w:r>
      </w:ins>
      <w:ins w:id="856" w:author="Nate Bachmeier [AWS-SA]" w:date="2023-04-09T18:18:00Z">
        <w:r w:rsidR="001E0515">
          <w:t>dn.xlarge instances</w:t>
        </w:r>
      </w:ins>
      <w:ins w:id="857" w:author="Nate Bachmeier [AWS-SA]" w:date="2023-04-09T18:20:00Z">
        <w:r w:rsidR="001E0515">
          <w:t xml:space="preserve"> (</w:t>
        </w:r>
      </w:ins>
      <w:ins w:id="858" w:author="Nate Bachmeier [AWS-SA]" w:date="2023-04-09T18:21:00Z">
        <w:r w:rsidR="001E0515">
          <w:t>4 VCPU; 16GiB RAM; 1 NVIDIA A100 Tensor GPU)</w:t>
        </w:r>
      </w:ins>
      <w:ins w:id="859" w:author="Nate Bachmeier [AWS-SA]" w:date="2023-04-09T18:14:00Z">
        <w:r w:rsidR="001E0515">
          <w:t>.</w:t>
        </w:r>
      </w:ins>
      <w:ins w:id="860" w:author="Nate Bachmeier [AWS-SA]" w:date="2023-04-09T18:15:00Z">
        <w:r w:rsidR="001E0515">
          <w:t xml:space="preserve"> Like the downloader, the video processors monitor a message queue </w:t>
        </w:r>
      </w:ins>
      <w:ins w:id="861" w:author="Nate Bachmeier [AWS-SA]" w:date="2023-04-09T18:16:00Z">
        <w:r w:rsidR="001E0515">
          <w:t xml:space="preserve">of </w:t>
        </w:r>
      </w:ins>
      <w:ins w:id="862" w:author="Nate Bachmeier [AWS-SA]" w:date="2023-04-09T18:15:00Z">
        <w:r w:rsidR="001E0515">
          <w:t>pen</w:t>
        </w:r>
      </w:ins>
      <w:ins w:id="863" w:author="Nate Bachmeier [AWS-SA]" w:date="2023-04-09T18:16:00Z">
        <w:r w:rsidR="001E0515">
          <w:t xml:space="preserve">ding tasks and avoid repeating work </w:t>
        </w:r>
      </w:ins>
      <w:ins w:id="864" w:author="Nate Bachmeier [AWS-SA]" w:date="2023-04-09T18:17:00Z">
        <w:r w:rsidR="001E0515">
          <w:t>through a NoSQL status table.</w:t>
        </w:r>
      </w:ins>
      <w:ins w:id="865" w:author="Nate Bachmeier [AWS-SA]" w:date="2023-04-09T18:23:00Z">
        <w:r w:rsidR="001E0515">
          <w:t xml:space="preserve"> The </w:t>
        </w:r>
      </w:ins>
      <w:ins w:id="866" w:author="Nate Bachmeier [AWS-SA]" w:date="2023-04-09T18:24:00Z">
        <w:r w:rsidR="001E0515">
          <w:lastRenderedPageBreak/>
          <w:t xml:space="preserve">awaiting </w:t>
        </w:r>
      </w:ins>
      <w:ins w:id="867" w:author="Nate Bachmeier [AWS-SA]" w:date="2023-04-09T18:23:00Z">
        <w:r w:rsidR="001E0515">
          <w:t xml:space="preserve">message </w:t>
        </w:r>
      </w:ins>
      <w:ins w:id="868" w:author="Nate Bachmeier [AWS-SA]" w:date="2023-04-09T18:24:00Z">
        <w:r w:rsidR="001E0515">
          <w:t>count influences the total video processor replicas</w:t>
        </w:r>
      </w:ins>
      <w:ins w:id="869" w:author="Nate Bachmeier [AWS-SA]" w:date="2023-04-09T18:25:00Z">
        <w:r w:rsidR="001E0515">
          <w:t>,</w:t>
        </w:r>
      </w:ins>
      <w:ins w:id="870" w:author="Nate Bachmeier [AWS-SA]" w:date="2023-04-09T18:24:00Z">
        <w:r w:rsidR="001E0515">
          <w:t xml:space="preserve"> </w:t>
        </w:r>
      </w:ins>
      <w:ins w:id="871" w:author="Nate Bachmeier [AWS-SA]" w:date="2023-04-09T18:25:00Z">
        <w:r w:rsidR="001E0515">
          <w:t>and the service will terminate when the queue is empty.</w:t>
        </w:r>
      </w:ins>
    </w:p>
    <w:p w14:paraId="223CBE9E" w14:textId="6CEADA61" w:rsidR="000D29D8" w:rsidRPr="001E0515" w:rsidRDefault="001E0515" w:rsidP="001E0515">
      <w:pPr>
        <w:pStyle w:val="Caption"/>
        <w:ind w:firstLine="0"/>
        <w:rPr>
          <w:ins w:id="872" w:author="Nate Bachmeier [AWS-SA]" w:date="2023-04-09T18:07:00Z"/>
          <w:b/>
          <w:bCs/>
          <w:i/>
          <w:iCs w:val="0"/>
          <w:rPrChange w:id="873" w:author="Nate Bachmeier [AWS-SA]" w:date="2023-04-09T18:25:00Z">
            <w:rPr>
              <w:ins w:id="874" w:author="Nate Bachmeier [AWS-SA]" w:date="2023-04-09T18:07:00Z"/>
            </w:rPr>
          </w:rPrChange>
        </w:rPr>
        <w:pPrChange w:id="875" w:author="Nate Bachmeier [AWS-SA]" w:date="2023-04-09T18:25:00Z">
          <w:pPr>
            <w:ind w:firstLine="0"/>
          </w:pPr>
        </w:pPrChange>
      </w:pPr>
      <w:ins w:id="876" w:author="Nate Bachmeier [AWS-SA]" w:date="2023-04-09T18:25:00Z">
        <w:r w:rsidRPr="001E0515">
          <w:rPr>
            <w:b/>
            <w:bCs/>
            <w:rPrChange w:id="877" w:author="Nate Bachmeier [AWS-SA]" w:date="2023-04-09T18:25:00Z">
              <w:rPr/>
            </w:rPrChange>
          </w:rPr>
          <w:t xml:space="preserve">Figure </w:t>
        </w:r>
        <w:r w:rsidRPr="001E0515">
          <w:rPr>
            <w:b/>
            <w:bCs/>
            <w:rPrChange w:id="878" w:author="Nate Bachmeier [AWS-SA]" w:date="2023-04-09T18:25:00Z">
              <w:rPr/>
            </w:rPrChange>
          </w:rPr>
          <w:fldChar w:fldCharType="begin"/>
        </w:r>
        <w:r w:rsidRPr="001E0515">
          <w:rPr>
            <w:b/>
            <w:bCs/>
            <w:rPrChange w:id="879" w:author="Nate Bachmeier [AWS-SA]" w:date="2023-04-09T18:25:00Z">
              <w:rPr/>
            </w:rPrChange>
          </w:rPr>
          <w:instrText xml:space="preserve"> SEQ Figure \* ARABIC </w:instrText>
        </w:r>
      </w:ins>
      <w:r w:rsidRPr="001E0515">
        <w:rPr>
          <w:b/>
          <w:bCs/>
          <w:rPrChange w:id="880" w:author="Nate Bachmeier [AWS-SA]" w:date="2023-04-09T18:25:00Z">
            <w:rPr/>
          </w:rPrChange>
        </w:rPr>
        <w:fldChar w:fldCharType="separate"/>
      </w:r>
      <w:ins w:id="881" w:author="Nate Bachmeier [AWS-SA]" w:date="2023-04-09T18:25:00Z">
        <w:r w:rsidRPr="001E0515">
          <w:rPr>
            <w:b/>
            <w:bCs/>
            <w:noProof/>
            <w:rPrChange w:id="882" w:author="Nate Bachmeier [AWS-SA]" w:date="2023-04-09T18:25:00Z">
              <w:rPr>
                <w:noProof/>
              </w:rPr>
            </w:rPrChange>
          </w:rPr>
          <w:t>26</w:t>
        </w:r>
        <w:r w:rsidRPr="001E0515">
          <w:rPr>
            <w:b/>
            <w:bCs/>
            <w:rPrChange w:id="883" w:author="Nate Bachmeier [AWS-SA]" w:date="2023-04-09T18:25:00Z">
              <w:rPr/>
            </w:rPrChange>
          </w:rPr>
          <w:fldChar w:fldCharType="end"/>
        </w:r>
        <w:r>
          <w:rPr>
            <w:b/>
            <w:bCs/>
          </w:rPr>
          <w:br/>
        </w:r>
        <w:r w:rsidRPr="001E0515">
          <w:rPr>
            <w:i/>
            <w:iCs w:val="0"/>
            <w:rPrChange w:id="884" w:author="Nate Bachmeier [AWS-SA]" w:date="2023-04-09T18:25:00Z">
              <w:rPr>
                <w:b/>
                <w:bCs/>
                <w:i/>
                <w:iCs/>
              </w:rPr>
            </w:rPrChange>
          </w:rPr>
          <w:t>Video</w:t>
        </w:r>
        <w:r>
          <w:rPr>
            <w:i/>
            <w:iCs w:val="0"/>
          </w:rPr>
          <w:t xml:space="preserve"> Processor Architecture</w:t>
        </w:r>
      </w:ins>
    </w:p>
    <w:p w14:paraId="0E4F7A78" w14:textId="01831561" w:rsidR="000D29D8" w:rsidRDefault="000D29D8" w:rsidP="00E21892">
      <w:pPr>
        <w:ind w:firstLine="0"/>
        <w:rPr>
          <w:ins w:id="885" w:author="Nate Bachmeier [AWS-SA]" w:date="2023-04-09T18:38:00Z"/>
        </w:rPr>
      </w:pPr>
      <w:ins w:id="886" w:author="Nate Bachmeier [AWS-SA]" w:date="2023-04-09T18:07:00Z">
        <w:r w:rsidRPr="000D29D8">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562847" cy="4391638"/>
                      </a:xfrm>
                      <a:prstGeom prst="rect">
                        <a:avLst/>
                      </a:prstGeom>
                    </pic:spPr>
                  </pic:pic>
                </a:graphicData>
              </a:graphic>
            </wp:inline>
          </w:drawing>
        </w:r>
      </w:ins>
    </w:p>
    <w:p w14:paraId="52F228A5" w14:textId="6CC6D223" w:rsidR="00092BE3" w:rsidRPr="00092BE3" w:rsidRDefault="001E0515" w:rsidP="00092BE3">
      <w:pPr>
        <w:ind w:firstLine="0"/>
        <w:rPr>
          <w:ins w:id="887" w:author="Nate Bachmeier [AWS-SA]" w:date="2023-04-09T19:14:00Z"/>
        </w:rPr>
      </w:pPr>
      <w:ins w:id="888" w:author="Nate Bachmeier [AWS-SA]" w:date="2023-04-09T18:38:00Z">
        <w:r>
          <w:tab/>
        </w:r>
      </w:ins>
      <w:ins w:id="889" w:author="Nate Bachmeier [AWS-SA]" w:date="2023-04-09T18:40:00Z">
        <w:r>
          <w:t xml:space="preserve">Inside the video processor container is a simple message pump that pulls for </w:t>
        </w:r>
      </w:ins>
      <w:proofErr w:type="spellStart"/>
      <w:ins w:id="890" w:author="Nate Bachmeier [AWS-SA]" w:date="2023-04-09T18:41:00Z">
        <w:r>
          <w:t>OpenPose</w:t>
        </w:r>
        <w:proofErr w:type="spellEnd"/>
        <w:r>
          <w:t xml:space="preserve"> processing tasks (see </w:t>
        </w:r>
      </w:ins>
      <w:ins w:id="891" w:author="Nate Bachmeier [AWS-SA]" w:date="2023-04-09T18:42:00Z">
        <w:r>
          <w:t>Figure 27)</w:t>
        </w:r>
      </w:ins>
      <w:ins w:id="892" w:author="Nate Bachmeier [AWS-SA]" w:date="2023-04-09T18:41:00Z">
        <w:r>
          <w:t>.</w:t>
        </w:r>
      </w:ins>
      <w:ins w:id="893" w:author="Nate Bachmeier [AWS-SA]" w:date="2023-04-09T18:42:00Z">
        <w:r>
          <w:t xml:space="preserve"> </w:t>
        </w:r>
      </w:ins>
      <w:ins w:id="894" w:author="Nate Bachmeier [AWS-SA]" w:date="2023-04-09T19:14:00Z">
        <w:r w:rsidR="00092BE3">
          <w:t>The container fetches the associated video from the Video Store</w:t>
        </w:r>
      </w:ins>
      <w:ins w:id="895" w:author="Nate Bachmeier [AWS-SA]" w:date="2023-04-09T19:15:00Z">
        <w:r w:rsidR="00092BE3">
          <w:t xml:space="preserve">, extracts frames using OpenCV, processes them using </w:t>
        </w:r>
        <w:proofErr w:type="spellStart"/>
        <w:r w:rsidR="00092BE3">
          <w:t>OpenPose</w:t>
        </w:r>
        <w:proofErr w:type="spellEnd"/>
        <w:r w:rsidR="00092BE3">
          <w:t>, and builds an analysis report.</w:t>
        </w:r>
      </w:ins>
    </w:p>
    <w:p w14:paraId="2F0E32A3" w14:textId="77777777" w:rsidR="00092BE3" w:rsidRPr="00504723" w:rsidRDefault="00092BE3" w:rsidP="00092BE3">
      <w:pPr>
        <w:pStyle w:val="Caption"/>
        <w:ind w:firstLine="0"/>
        <w:rPr>
          <w:ins w:id="896" w:author="Nate Bachmeier [AWS-SA]" w:date="2023-04-09T19:14:00Z"/>
          <w:i/>
          <w:iCs w:val="0"/>
        </w:rPr>
      </w:pPr>
      <w:ins w:id="897" w:author="Nate Bachmeier [AWS-SA]" w:date="2023-04-09T19:14:00Z">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ins>
    </w:p>
    <w:p w14:paraId="4EB951E2" w14:textId="77777777" w:rsidR="00092BE3" w:rsidRPr="006A0C2B" w:rsidRDefault="00092BE3" w:rsidP="00092BE3">
      <w:pPr>
        <w:ind w:firstLine="0"/>
        <w:rPr>
          <w:ins w:id="898" w:author="Nate Bachmeier [AWS-SA]" w:date="2023-04-09T19:14:00Z"/>
        </w:rPr>
      </w:pPr>
      <w:ins w:id="899" w:author="Nate Bachmeier [AWS-SA]" w:date="2023-04-09T19:14:00Z">
        <w:r w:rsidRPr="00F17972">
          <w:lastRenderedPageBreak/>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ins>
    </w:p>
    <w:p w14:paraId="49A74A28" w14:textId="69304358" w:rsidR="001E0515" w:rsidRDefault="001E0515" w:rsidP="00092BE3">
      <w:pPr>
        <w:rPr>
          <w:ins w:id="900" w:author="Nate Bachmeier [AWS-SA]" w:date="2023-04-09T19:11:00Z"/>
        </w:rPr>
        <w:pPrChange w:id="901" w:author="Nate Bachmeier [AWS-SA]" w:date="2023-04-09T19:15:00Z">
          <w:pPr>
            <w:ind w:firstLine="0"/>
          </w:pPr>
        </w:pPrChange>
      </w:pPr>
      <w:ins w:id="902" w:author="Nate Bachmeier [AWS-SA]" w:date="2023-04-09T18:43:00Z">
        <w:r>
          <w:t xml:space="preserve">The </w:t>
        </w:r>
      </w:ins>
      <w:ins w:id="903" w:author="Nate Bachmeier [AWS-SA]" w:date="2023-04-09T18:42:00Z">
        <w:r>
          <w:t xml:space="preserve">custom class </w:t>
        </w:r>
        <w:proofErr w:type="spellStart"/>
        <w:r>
          <w:rPr>
            <w:i/>
            <w:iCs/>
          </w:rPr>
          <w:t>SkeletalExtractor</w:t>
        </w:r>
      </w:ins>
      <w:proofErr w:type="spellEnd"/>
      <w:ins w:id="904" w:author="Nate Bachmeier [AWS-SA]" w:date="2023-04-09T18:43:00Z">
        <w:r>
          <w:t xml:space="preserve"> downloads </w:t>
        </w:r>
      </w:ins>
      <w:ins w:id="905" w:author="Nate Bachmeier [AWS-SA]" w:date="2023-04-09T18:42:00Z">
        <w:r>
          <w:t xml:space="preserve">the </w:t>
        </w:r>
      </w:ins>
      <w:ins w:id="906" w:author="Nate Bachmeier [AWS-SA]" w:date="2023-04-09T18:43:00Z">
        <w:r>
          <w:t xml:space="preserve">video </w:t>
        </w:r>
      </w:ins>
      <w:ins w:id="907" w:author="Nate Bachmeier [AWS-SA]" w:date="2023-04-09T18:42:00Z">
        <w:r>
          <w:t xml:space="preserve">file </w:t>
        </w:r>
      </w:ins>
      <w:ins w:id="908" w:author="Nate Bachmeier [AWS-SA]" w:date="2023-04-09T18:43:00Z">
        <w:r>
          <w:t xml:space="preserve">and </w:t>
        </w:r>
      </w:ins>
      <w:ins w:id="909" w:author="Nate Bachmeier [AWS-SA]" w:date="2023-04-09T18:45:00Z">
        <w:r>
          <w:t xml:space="preserve">uses </w:t>
        </w:r>
      </w:ins>
      <w:ins w:id="910" w:author="Nate Bachmeier [AWS-SA]" w:date="2023-04-09T18:43:00Z">
        <w:r>
          <w:t>the OpenCV</w:t>
        </w:r>
      </w:ins>
      <w:ins w:id="911" w:author="Nate Bachmeier [AWS-SA]" w:date="2023-04-09T18:44:00Z">
        <w:r>
          <w:t xml:space="preserve"> </w:t>
        </w:r>
        <w:proofErr w:type="spellStart"/>
        <w:r w:rsidRPr="001E0515">
          <w:rPr>
            <w:i/>
            <w:iCs/>
            <w:rPrChange w:id="912" w:author="Nate Bachmeier [AWS-SA]" w:date="2023-04-09T18:45:00Z">
              <w:rPr/>
            </w:rPrChange>
          </w:rPr>
          <w:t>VideoCapture</w:t>
        </w:r>
      </w:ins>
      <w:proofErr w:type="spellEnd"/>
      <w:ins w:id="913" w:author="Nate Bachmeier [AWS-SA]" w:date="2023-04-09T18:43:00Z">
        <w:r>
          <w:t xml:space="preserve"> </w:t>
        </w:r>
      </w:ins>
      <w:ins w:id="914" w:author="Nate Bachmeier [AWS-SA]" w:date="2023-04-09T18:45:00Z">
        <w:r>
          <w:t xml:space="preserve">class to </w:t>
        </w:r>
      </w:ins>
      <w:ins w:id="915" w:author="Nate Bachmeier [AWS-SA]" w:date="2023-04-09T18:46:00Z">
        <w:r>
          <w:t>access individual frames</w:t>
        </w:r>
      </w:ins>
      <w:ins w:id="916" w:author="Nate Bachmeier [AWS-SA]" w:date="2023-04-09T18:43:00Z">
        <w:r>
          <w:t>.</w:t>
        </w:r>
      </w:ins>
      <w:ins w:id="917" w:author="Nate Bachmeier [AWS-SA]" w:date="2023-04-09T18:46:00Z">
        <w:r>
          <w:t xml:space="preserve"> Next, the code </w:t>
        </w:r>
      </w:ins>
      <w:ins w:id="918" w:author="Nate Bachmeier [AWS-SA]" w:date="2023-04-09T18:49:00Z">
        <w:r>
          <w:t>iterates</w:t>
        </w:r>
      </w:ins>
      <w:ins w:id="919" w:author="Nate Bachmeier [AWS-SA]" w:date="2023-04-09T18:46:00Z">
        <w:r>
          <w:t xml:space="preserve"> </w:t>
        </w:r>
      </w:ins>
      <w:ins w:id="920" w:author="Nate Bachmeier [AWS-SA]" w:date="2023-04-09T18:50:00Z">
        <w:r>
          <w:t xml:space="preserve">the </w:t>
        </w:r>
      </w:ins>
      <w:ins w:id="921" w:author="Nate Bachmeier [AWS-SA]" w:date="2023-04-09T18:47:00Z">
        <w:r>
          <w:t xml:space="preserve">annotation </w:t>
        </w:r>
      </w:ins>
      <w:ins w:id="922" w:author="Nate Bachmeier [AWS-SA]" w:date="2023-04-09T18:49:00Z">
        <w:r>
          <w:t>segment’s start</w:t>
        </w:r>
      </w:ins>
      <w:ins w:id="923" w:author="Nate Bachmeier [AWS-SA]" w:date="2023-04-09T18:50:00Z">
        <w:r>
          <w:t>-to-</w:t>
        </w:r>
      </w:ins>
      <w:ins w:id="924" w:author="Nate Bachmeier [AWS-SA]" w:date="2023-04-09T18:49:00Z">
        <w:r>
          <w:t xml:space="preserve">end </w:t>
        </w:r>
      </w:ins>
      <w:ins w:id="925" w:author="Nate Bachmeier [AWS-SA]" w:date="2023-04-09T18:50:00Z">
        <w:r>
          <w:t xml:space="preserve">offsets, </w:t>
        </w:r>
      </w:ins>
      <w:ins w:id="926" w:author="Nate Bachmeier [AWS-SA]" w:date="2023-04-09T18:51:00Z">
        <w:r>
          <w:t xml:space="preserve">retaining one frame </w:t>
        </w:r>
      </w:ins>
      <w:ins w:id="927" w:author="Nate Bachmeier [AWS-SA]" w:date="2023-04-09T18:48:00Z">
        <w:r>
          <w:t>every 500ms.</w:t>
        </w:r>
      </w:ins>
      <w:ins w:id="928" w:author="Nate Bachmeier [AWS-SA]" w:date="2023-04-09T18:51:00Z">
        <w:r w:rsidR="000F1076">
          <w:t xml:space="preserve"> Since </w:t>
        </w:r>
      </w:ins>
      <w:ins w:id="929" w:author="Nate Bachmeier [AWS-SA]" w:date="2023-04-09T18:52:00Z">
        <w:r w:rsidR="000F1076">
          <w:t xml:space="preserve">kinetic-700 </w:t>
        </w:r>
      </w:ins>
      <w:ins w:id="930" w:author="Nate Bachmeier [AWS-SA]" w:date="2023-04-09T18:51:00Z">
        <w:r w:rsidR="000F1076">
          <w:t>annotation</w:t>
        </w:r>
      </w:ins>
      <w:ins w:id="931" w:author="Nate Bachmeier [AWS-SA]" w:date="2023-04-09T18:52:00Z">
        <w:r w:rsidR="000F1076">
          <w:t>s</w:t>
        </w:r>
      </w:ins>
      <w:ins w:id="932" w:author="Nate Bachmeier [AWS-SA]" w:date="2023-04-09T18:51:00Z">
        <w:r w:rsidR="000F1076">
          <w:t xml:space="preserve"> </w:t>
        </w:r>
      </w:ins>
      <w:ins w:id="933" w:author="Nate Bachmeier [AWS-SA]" w:date="2023-04-09T18:52:00Z">
        <w:r w:rsidR="000F1076">
          <w:t xml:space="preserve">are up </w:t>
        </w:r>
      </w:ins>
      <w:ins w:id="934" w:author="Nate Bachmeier [AWS-SA]" w:date="2023-04-09T18:51:00Z">
        <w:r w:rsidR="000F1076">
          <w:t>to 10 seconds</w:t>
        </w:r>
      </w:ins>
      <w:ins w:id="935" w:author="Nate Bachmeier [AWS-SA]" w:date="2023-04-09T18:52:00Z">
        <w:r w:rsidR="000F1076">
          <w:t xml:space="preserve">, </w:t>
        </w:r>
      </w:ins>
      <w:ins w:id="936" w:author="Nate Bachmeier [AWS-SA]" w:date="2023-04-09T19:07:00Z">
        <w:r w:rsidR="00F17972">
          <w:t>a maximum of 20 frames are</w:t>
        </w:r>
      </w:ins>
      <w:ins w:id="937" w:author="Nate Bachmeier [AWS-SA]" w:date="2023-04-09T18:52:00Z">
        <w:r w:rsidR="000F1076">
          <w:t xml:space="preserve"> retrieved</w:t>
        </w:r>
      </w:ins>
      <w:ins w:id="938" w:author="Nate Bachmeier [AWS-SA]" w:date="2023-04-09T19:06:00Z">
        <w:r w:rsidR="00F17972">
          <w:t>.</w:t>
        </w:r>
      </w:ins>
      <w:ins w:id="939" w:author="Nate Bachmeier [AWS-SA]" w:date="2023-04-09T19:09:00Z">
        <w:r w:rsidR="00092BE3">
          <w:t xml:space="preserve"> The following code snippet </w:t>
        </w:r>
      </w:ins>
      <w:ins w:id="940" w:author="Nate Bachmeier [AWS-SA]" w:date="2023-04-09T19:10:00Z">
        <w:r w:rsidR="00092BE3">
          <w:t>outlines</w:t>
        </w:r>
      </w:ins>
      <w:ins w:id="941" w:author="Nate Bachmeier [AWS-SA]" w:date="2023-04-09T19:09:00Z">
        <w:r w:rsidR="00092BE3">
          <w:t xml:space="preserve"> this process.</w:t>
        </w:r>
      </w:ins>
    </w:p>
    <w:p w14:paraId="14727974" w14:textId="7486DCF2" w:rsidR="00092BE3" w:rsidRPr="00092BE3" w:rsidRDefault="00092BE3" w:rsidP="00092BE3">
      <w:pPr>
        <w:pStyle w:val="Caption"/>
        <w:ind w:firstLine="0"/>
        <w:rPr>
          <w:ins w:id="942" w:author="Nate Bachmeier [AWS-SA]" w:date="2023-04-09T19:09:00Z"/>
          <w:i/>
          <w:iCs w:val="0"/>
          <w:rPrChange w:id="943" w:author="Nate Bachmeier [AWS-SA]" w:date="2023-04-09T19:15:00Z">
            <w:rPr>
              <w:ins w:id="944" w:author="Nate Bachmeier [AWS-SA]" w:date="2023-04-09T19:09:00Z"/>
            </w:rPr>
          </w:rPrChange>
        </w:rPr>
        <w:pPrChange w:id="945" w:author="Nate Bachmeier [AWS-SA]" w:date="2023-04-09T19:15:00Z">
          <w:pPr>
            <w:ind w:firstLine="0"/>
          </w:pPr>
        </w:pPrChange>
      </w:pPr>
      <w:ins w:id="946" w:author="Nate Bachmeier [AWS-SA]" w:date="2023-04-09T19:15:00Z">
        <w:r w:rsidRPr="00092BE3">
          <w:rPr>
            <w:b/>
            <w:bCs/>
            <w:rPrChange w:id="947" w:author="Nate Bachmeier [AWS-SA]" w:date="2023-04-09T19:16:00Z">
              <w:rPr/>
            </w:rPrChange>
          </w:rPr>
          <w:t xml:space="preserve">Figure </w:t>
        </w:r>
        <w:r w:rsidRPr="00092BE3">
          <w:rPr>
            <w:b/>
            <w:bCs/>
            <w:rPrChange w:id="948" w:author="Nate Bachmeier [AWS-SA]" w:date="2023-04-09T19:16:00Z">
              <w:rPr/>
            </w:rPrChange>
          </w:rPr>
          <w:fldChar w:fldCharType="begin"/>
        </w:r>
        <w:r w:rsidRPr="00092BE3">
          <w:rPr>
            <w:b/>
            <w:bCs/>
            <w:rPrChange w:id="949" w:author="Nate Bachmeier [AWS-SA]" w:date="2023-04-09T19:16:00Z">
              <w:rPr/>
            </w:rPrChange>
          </w:rPr>
          <w:instrText xml:space="preserve"> SEQ Figure \* ARABIC </w:instrText>
        </w:r>
      </w:ins>
      <w:r w:rsidRPr="00092BE3">
        <w:rPr>
          <w:b/>
          <w:bCs/>
          <w:rPrChange w:id="950" w:author="Nate Bachmeier [AWS-SA]" w:date="2023-04-09T19:16:00Z">
            <w:rPr/>
          </w:rPrChange>
        </w:rPr>
        <w:fldChar w:fldCharType="separate"/>
      </w:r>
      <w:ins w:id="951" w:author="Nate Bachmeier [AWS-SA]" w:date="2023-04-09T19:15:00Z">
        <w:r w:rsidRPr="00092BE3">
          <w:rPr>
            <w:b/>
            <w:bCs/>
            <w:noProof/>
            <w:rPrChange w:id="952" w:author="Nate Bachmeier [AWS-SA]" w:date="2023-04-09T19:16:00Z">
              <w:rPr>
                <w:noProof/>
              </w:rPr>
            </w:rPrChange>
          </w:rPr>
          <w:t>28</w:t>
        </w:r>
        <w:r w:rsidRPr="00092BE3">
          <w:rPr>
            <w:b/>
            <w:bCs/>
            <w:rPrChange w:id="953" w:author="Nate Bachmeier [AWS-SA]" w:date="2023-04-09T19:16:00Z">
              <w:rPr/>
            </w:rPrChange>
          </w:rPr>
          <w:fldChar w:fldCharType="end"/>
        </w:r>
        <w:r>
          <w:br/>
        </w:r>
      </w:ins>
      <w:ins w:id="954" w:author="Nate Bachmeier [AWS-SA]" w:date="2023-04-09T19:16:00Z">
        <w:r>
          <w:rPr>
            <w:i/>
            <w:iCs w:val="0"/>
          </w:rPr>
          <w:t>Skeletal Extractor Logic</w:t>
        </w:r>
      </w:ins>
      <w:ins w:id="955" w:author="Nate Bachmeier [AWS-SA]" w:date="2023-04-09T19:15:00Z">
        <w:r>
          <w:rPr>
            <w:i/>
            <w:iCs w:val="0"/>
          </w:rPr>
          <w:t xml:space="preserve"> </w:t>
        </w:r>
      </w:ins>
    </w:p>
    <w:p w14:paraId="364DB9BE" w14:textId="77777777" w:rsidR="00092BE3" w:rsidRPr="00092BE3" w:rsidRDefault="00092BE3" w:rsidP="00092BE3">
      <w:pPr>
        <w:pStyle w:val="SC-Source"/>
        <w:rPr>
          <w:ins w:id="956" w:author="Nate Bachmeier [AWS-SA]" w:date="2023-04-09T19:09:00Z"/>
          <w:rPrChange w:id="957" w:author="Nate Bachmeier [AWS-SA]" w:date="2023-04-09T19:10:00Z">
            <w:rPr>
              <w:ins w:id="958" w:author="Nate Bachmeier [AWS-SA]" w:date="2023-04-09T19:09:00Z"/>
              <w:color w:val="D4D4D4"/>
            </w:rPr>
          </w:rPrChange>
        </w:rPr>
        <w:pPrChange w:id="959" w:author="Nate Bachmeier [AWS-SA]" w:date="2023-04-09T19:10:00Z">
          <w:pPr>
            <w:shd w:val="clear" w:color="auto" w:fill="1E1E1E"/>
            <w:spacing w:line="285" w:lineRule="atLeast"/>
            <w:ind w:firstLine="0"/>
          </w:pPr>
        </w:pPrChange>
      </w:pPr>
      <w:ins w:id="960" w:author="Nate Bachmeier [AWS-SA]" w:date="2023-04-09T19:09:00Z">
        <w:r w:rsidRPr="00092BE3">
          <w:rPr>
            <w:rPrChange w:id="961" w:author="Nate Bachmeier [AWS-SA]" w:date="2023-04-09T19:10:00Z">
              <w:rPr>
                <w:color w:val="569CD6"/>
              </w:rPr>
            </w:rPrChange>
          </w:rPr>
          <w:t>class</w:t>
        </w:r>
        <w:r w:rsidRPr="00092BE3">
          <w:rPr>
            <w:rPrChange w:id="962" w:author="Nate Bachmeier [AWS-SA]" w:date="2023-04-09T19:10:00Z">
              <w:rPr>
                <w:color w:val="D4D4D4"/>
              </w:rPr>
            </w:rPrChange>
          </w:rPr>
          <w:t xml:space="preserve"> </w:t>
        </w:r>
        <w:proofErr w:type="spellStart"/>
        <w:r w:rsidRPr="00092BE3">
          <w:t>SkeletonExtractor</w:t>
        </w:r>
        <w:proofErr w:type="spellEnd"/>
        <w:r w:rsidRPr="00092BE3">
          <w:rPr>
            <w:rPrChange w:id="963" w:author="Nate Bachmeier [AWS-SA]" w:date="2023-04-09T19:10:00Z">
              <w:rPr>
                <w:color w:val="D4D4D4"/>
              </w:rPr>
            </w:rPrChange>
          </w:rPr>
          <w:t>:</w:t>
        </w:r>
      </w:ins>
    </w:p>
    <w:p w14:paraId="3DC35D66" w14:textId="6954285B" w:rsidR="00092BE3" w:rsidRPr="00092BE3" w:rsidRDefault="00092BE3" w:rsidP="00092BE3">
      <w:pPr>
        <w:pStyle w:val="SC-Source"/>
        <w:rPr>
          <w:ins w:id="964" w:author="Nate Bachmeier [AWS-SA]" w:date="2023-04-09T19:09:00Z"/>
          <w:rPrChange w:id="965" w:author="Nate Bachmeier [AWS-SA]" w:date="2023-04-09T19:10:00Z">
            <w:rPr>
              <w:ins w:id="966" w:author="Nate Bachmeier [AWS-SA]" w:date="2023-04-09T19:09:00Z"/>
              <w:color w:val="D4D4D4"/>
            </w:rPr>
          </w:rPrChange>
        </w:rPr>
        <w:pPrChange w:id="967" w:author="Nate Bachmeier [AWS-SA]" w:date="2023-04-09T19:10:00Z">
          <w:pPr>
            <w:shd w:val="clear" w:color="auto" w:fill="1E1E1E"/>
            <w:spacing w:line="285" w:lineRule="atLeast"/>
            <w:ind w:firstLine="0"/>
          </w:pPr>
        </w:pPrChange>
      </w:pPr>
      <w:ins w:id="968" w:author="Nate Bachmeier [AWS-SA]" w:date="2023-04-09T19:09:00Z">
        <w:r w:rsidRPr="00092BE3">
          <w:rPr>
            <w:rPrChange w:id="969" w:author="Nate Bachmeier [AWS-SA]" w:date="2023-04-09T19:10:00Z">
              <w:rPr>
                <w:color w:val="569CD6"/>
              </w:rPr>
            </w:rPrChange>
          </w:rPr>
          <w:t xml:space="preserve"> </w:t>
        </w:r>
      </w:ins>
      <w:ins w:id="970" w:author="Nate Bachmeier [AWS-SA]" w:date="2023-04-09T19:10:00Z">
        <w:r w:rsidRPr="00092BE3">
          <w:rPr>
            <w:rPrChange w:id="971" w:author="Nate Bachmeier [AWS-SA]" w:date="2023-04-09T19:10:00Z">
              <w:rPr>
                <w:color w:val="569CD6"/>
              </w:rPr>
            </w:rPrChange>
          </w:rPr>
          <w:t xml:space="preserve"> </w:t>
        </w:r>
      </w:ins>
      <w:ins w:id="972" w:author="Nate Bachmeier [AWS-SA]" w:date="2023-04-09T19:09:00Z">
        <w:r w:rsidRPr="00092BE3">
          <w:rPr>
            <w:rPrChange w:id="973" w:author="Nate Bachmeier [AWS-SA]" w:date="2023-04-09T19:10:00Z">
              <w:rPr>
                <w:color w:val="569CD6"/>
              </w:rPr>
            </w:rPrChange>
          </w:rPr>
          <w:t>def</w:t>
        </w:r>
        <w:r w:rsidRPr="00092BE3">
          <w:rPr>
            <w:rPrChange w:id="974" w:author="Nate Bachmeier [AWS-SA]" w:date="2023-04-09T19:10:00Z">
              <w:rPr>
                <w:color w:val="D4D4D4"/>
              </w:rPr>
            </w:rPrChange>
          </w:rPr>
          <w:t xml:space="preserve"> </w:t>
        </w:r>
        <w:r w:rsidRPr="00092BE3">
          <w:rPr>
            <w:rPrChange w:id="975" w:author="Nate Bachmeier [AWS-SA]" w:date="2023-04-09T19:10:00Z">
              <w:rPr>
                <w:color w:val="DCDCAA"/>
              </w:rPr>
            </w:rPrChange>
          </w:rPr>
          <w:t>__</w:t>
        </w:r>
        <w:proofErr w:type="spellStart"/>
        <w:r w:rsidRPr="00092BE3">
          <w:rPr>
            <w:rPrChange w:id="976" w:author="Nate Bachmeier [AWS-SA]" w:date="2023-04-09T19:10:00Z">
              <w:rPr>
                <w:color w:val="DCDCAA"/>
              </w:rPr>
            </w:rPrChange>
          </w:rPr>
          <w:t>init</w:t>
        </w:r>
        <w:proofErr w:type="spellEnd"/>
        <w:r w:rsidRPr="00092BE3">
          <w:rPr>
            <w:rPrChange w:id="977" w:author="Nate Bachmeier [AWS-SA]" w:date="2023-04-09T19:10:00Z">
              <w:rPr>
                <w:color w:val="DCDCAA"/>
              </w:rPr>
            </w:rPrChange>
          </w:rPr>
          <w:t>_</w:t>
        </w:r>
        <w:proofErr w:type="gramStart"/>
        <w:r w:rsidRPr="00092BE3">
          <w:rPr>
            <w:rPrChange w:id="978" w:author="Nate Bachmeier [AWS-SA]" w:date="2023-04-09T19:10:00Z">
              <w:rPr>
                <w:color w:val="DCDCAA"/>
              </w:rPr>
            </w:rPrChange>
          </w:rPr>
          <w:t>_</w:t>
        </w:r>
        <w:r w:rsidRPr="00092BE3">
          <w:rPr>
            <w:rPrChange w:id="979" w:author="Nate Bachmeier [AWS-SA]" w:date="2023-04-09T19:10:00Z">
              <w:rPr>
                <w:color w:val="D4D4D4"/>
              </w:rPr>
            </w:rPrChange>
          </w:rPr>
          <w:t>(</w:t>
        </w:r>
        <w:proofErr w:type="gramEnd"/>
        <w:r w:rsidRPr="00092BE3">
          <w:rPr>
            <w:rPrChange w:id="980" w:author="Nate Bachmeier [AWS-SA]" w:date="2023-04-09T19:10:00Z">
              <w:rPr>
                <w:color w:val="9CDCFE"/>
              </w:rPr>
            </w:rPrChange>
          </w:rPr>
          <w:t>self</w:t>
        </w:r>
        <w:r w:rsidRPr="00092BE3">
          <w:rPr>
            <w:rPrChange w:id="981" w:author="Nate Bachmeier [AWS-SA]" w:date="2023-04-09T19:10:00Z">
              <w:rPr>
                <w:color w:val="D4D4D4"/>
              </w:rPr>
            </w:rPrChange>
          </w:rPr>
          <w:t xml:space="preserve">, </w:t>
        </w:r>
        <w:proofErr w:type="spellStart"/>
        <w:r w:rsidRPr="00092BE3">
          <w:rPr>
            <w:rPrChange w:id="982" w:author="Nate Bachmeier [AWS-SA]" w:date="2023-04-09T19:10:00Z">
              <w:rPr>
                <w:color w:val="9CDCFE"/>
              </w:rPr>
            </w:rPrChange>
          </w:rPr>
          <w:t>payload</w:t>
        </w:r>
        <w:r w:rsidRPr="00092BE3">
          <w:rPr>
            <w:rPrChange w:id="983" w:author="Nate Bachmeier [AWS-SA]" w:date="2023-04-09T19:10:00Z">
              <w:rPr>
                <w:color w:val="D4D4D4"/>
              </w:rPr>
            </w:rPrChange>
          </w:rPr>
          <w:t>:</w:t>
        </w:r>
        <w:r w:rsidRPr="00092BE3">
          <w:t>Payload</w:t>
        </w:r>
        <w:proofErr w:type="spellEnd"/>
        <w:r w:rsidRPr="00092BE3">
          <w:rPr>
            <w:rPrChange w:id="984" w:author="Nate Bachmeier [AWS-SA]" w:date="2023-04-09T19:10:00Z">
              <w:rPr>
                <w:color w:val="D4D4D4"/>
              </w:rPr>
            </w:rPrChange>
          </w:rPr>
          <w:t xml:space="preserve">, </w:t>
        </w:r>
        <w:proofErr w:type="spellStart"/>
        <w:r w:rsidRPr="00092BE3">
          <w:rPr>
            <w:rPrChange w:id="985" w:author="Nate Bachmeier [AWS-SA]" w:date="2023-04-09T19:10:00Z">
              <w:rPr>
                <w:color w:val="9CDCFE"/>
              </w:rPr>
            </w:rPrChange>
          </w:rPr>
          <w:t>local_file</w:t>
        </w:r>
        <w:r w:rsidRPr="00092BE3">
          <w:rPr>
            <w:rPrChange w:id="986" w:author="Nate Bachmeier [AWS-SA]" w:date="2023-04-09T19:10:00Z">
              <w:rPr>
                <w:color w:val="D4D4D4"/>
              </w:rPr>
            </w:rPrChange>
          </w:rPr>
          <w:t>:</w:t>
        </w:r>
        <w:r w:rsidRPr="00092BE3">
          <w:t>Path</w:t>
        </w:r>
        <w:proofErr w:type="spellEnd"/>
        <w:r w:rsidRPr="00092BE3">
          <w:rPr>
            <w:rPrChange w:id="987" w:author="Nate Bachmeier [AWS-SA]" w:date="2023-04-09T19:10:00Z">
              <w:rPr>
                <w:color w:val="D4D4D4"/>
              </w:rPr>
            </w:rPrChange>
          </w:rPr>
          <w:t xml:space="preserve">) -&gt; </w:t>
        </w:r>
        <w:r w:rsidRPr="00092BE3">
          <w:rPr>
            <w:rPrChange w:id="988" w:author="Nate Bachmeier [AWS-SA]" w:date="2023-04-09T19:10:00Z">
              <w:rPr>
                <w:color w:val="569CD6"/>
              </w:rPr>
            </w:rPrChange>
          </w:rPr>
          <w:t>None</w:t>
        </w:r>
        <w:r w:rsidRPr="00092BE3">
          <w:rPr>
            <w:rPrChange w:id="989" w:author="Nate Bachmeier [AWS-SA]" w:date="2023-04-09T19:10:00Z">
              <w:rPr>
                <w:color w:val="D4D4D4"/>
              </w:rPr>
            </w:rPrChange>
          </w:rPr>
          <w:t>:</w:t>
        </w:r>
      </w:ins>
    </w:p>
    <w:p w14:paraId="0AE2EB00" w14:textId="77777777" w:rsidR="00092BE3" w:rsidRPr="00092BE3" w:rsidRDefault="00092BE3" w:rsidP="00092BE3">
      <w:pPr>
        <w:pStyle w:val="SC-Source"/>
        <w:rPr>
          <w:ins w:id="990" w:author="Nate Bachmeier [AWS-SA]" w:date="2023-04-09T19:09:00Z"/>
          <w:rPrChange w:id="991" w:author="Nate Bachmeier [AWS-SA]" w:date="2023-04-09T19:10:00Z">
            <w:rPr>
              <w:ins w:id="992" w:author="Nate Bachmeier [AWS-SA]" w:date="2023-04-09T19:09:00Z"/>
              <w:color w:val="D4D4D4"/>
            </w:rPr>
          </w:rPrChange>
        </w:rPr>
        <w:pPrChange w:id="993" w:author="Nate Bachmeier [AWS-SA]" w:date="2023-04-09T19:10:00Z">
          <w:pPr>
            <w:shd w:val="clear" w:color="auto" w:fill="1E1E1E"/>
            <w:spacing w:line="285" w:lineRule="atLeast"/>
            <w:ind w:firstLine="0"/>
          </w:pPr>
        </w:pPrChange>
      </w:pPr>
      <w:ins w:id="994" w:author="Nate Bachmeier [AWS-SA]" w:date="2023-04-09T19:09:00Z">
        <w:r w:rsidRPr="00092BE3">
          <w:rPr>
            <w:rPrChange w:id="995" w:author="Nate Bachmeier [AWS-SA]" w:date="2023-04-09T19:10:00Z">
              <w:rPr>
                <w:color w:val="D4D4D4"/>
              </w:rPr>
            </w:rPrChange>
          </w:rPr>
          <w:t xml:space="preserve">    </w:t>
        </w:r>
        <w:proofErr w:type="spellStart"/>
        <w:proofErr w:type="gramStart"/>
        <w:r w:rsidRPr="00092BE3">
          <w:rPr>
            <w:rPrChange w:id="996" w:author="Nate Bachmeier [AWS-SA]" w:date="2023-04-09T19:10:00Z">
              <w:rPr>
                <w:color w:val="9CDCFE"/>
              </w:rPr>
            </w:rPrChange>
          </w:rPr>
          <w:t>self</w:t>
        </w:r>
        <w:r w:rsidRPr="00092BE3">
          <w:rPr>
            <w:rPrChange w:id="997" w:author="Nate Bachmeier [AWS-SA]" w:date="2023-04-09T19:10:00Z">
              <w:rPr>
                <w:color w:val="D4D4D4"/>
              </w:rPr>
            </w:rPrChange>
          </w:rPr>
          <w:t>.</w:t>
        </w:r>
        <w:r w:rsidRPr="00092BE3">
          <w:rPr>
            <w:rPrChange w:id="998" w:author="Nate Bachmeier [AWS-SA]" w:date="2023-04-09T19:10:00Z">
              <w:rPr>
                <w:color w:val="9CDCFE"/>
              </w:rPr>
            </w:rPrChange>
          </w:rPr>
          <w:t>payload</w:t>
        </w:r>
        <w:proofErr w:type="spellEnd"/>
        <w:proofErr w:type="gramEnd"/>
        <w:r w:rsidRPr="00092BE3">
          <w:rPr>
            <w:rPrChange w:id="999" w:author="Nate Bachmeier [AWS-SA]" w:date="2023-04-09T19:10:00Z">
              <w:rPr>
                <w:color w:val="D4D4D4"/>
              </w:rPr>
            </w:rPrChange>
          </w:rPr>
          <w:t xml:space="preserve"> = </w:t>
        </w:r>
        <w:r w:rsidRPr="00092BE3">
          <w:rPr>
            <w:rPrChange w:id="1000" w:author="Nate Bachmeier [AWS-SA]" w:date="2023-04-09T19:10:00Z">
              <w:rPr>
                <w:color w:val="9CDCFE"/>
              </w:rPr>
            </w:rPrChange>
          </w:rPr>
          <w:t>payload</w:t>
        </w:r>
      </w:ins>
    </w:p>
    <w:p w14:paraId="3E5E036A" w14:textId="77777777" w:rsidR="00092BE3" w:rsidRPr="00092BE3" w:rsidRDefault="00092BE3" w:rsidP="00092BE3">
      <w:pPr>
        <w:pStyle w:val="SC-Source"/>
        <w:rPr>
          <w:ins w:id="1001" w:author="Nate Bachmeier [AWS-SA]" w:date="2023-04-09T19:09:00Z"/>
          <w:rPrChange w:id="1002" w:author="Nate Bachmeier [AWS-SA]" w:date="2023-04-09T19:10:00Z">
            <w:rPr>
              <w:ins w:id="1003" w:author="Nate Bachmeier [AWS-SA]" w:date="2023-04-09T19:09:00Z"/>
              <w:color w:val="D4D4D4"/>
            </w:rPr>
          </w:rPrChange>
        </w:rPr>
        <w:pPrChange w:id="1004" w:author="Nate Bachmeier [AWS-SA]" w:date="2023-04-09T19:10:00Z">
          <w:pPr>
            <w:shd w:val="clear" w:color="auto" w:fill="1E1E1E"/>
            <w:spacing w:line="285" w:lineRule="atLeast"/>
            <w:ind w:firstLine="0"/>
          </w:pPr>
        </w:pPrChange>
      </w:pPr>
      <w:ins w:id="1005" w:author="Nate Bachmeier [AWS-SA]" w:date="2023-04-09T19:09:00Z">
        <w:r w:rsidRPr="00092BE3">
          <w:rPr>
            <w:rPrChange w:id="1006" w:author="Nate Bachmeier [AWS-SA]" w:date="2023-04-09T19:10:00Z">
              <w:rPr>
                <w:color w:val="D4D4D4"/>
              </w:rPr>
            </w:rPrChange>
          </w:rPr>
          <w:t xml:space="preserve">    </w:t>
        </w:r>
        <w:proofErr w:type="spellStart"/>
        <w:proofErr w:type="gramStart"/>
        <w:r w:rsidRPr="00092BE3">
          <w:rPr>
            <w:rPrChange w:id="1007" w:author="Nate Bachmeier [AWS-SA]" w:date="2023-04-09T19:10:00Z">
              <w:rPr>
                <w:color w:val="9CDCFE"/>
              </w:rPr>
            </w:rPrChange>
          </w:rPr>
          <w:t>self</w:t>
        </w:r>
        <w:r w:rsidRPr="00092BE3">
          <w:rPr>
            <w:rPrChange w:id="1008" w:author="Nate Bachmeier [AWS-SA]" w:date="2023-04-09T19:10:00Z">
              <w:rPr>
                <w:color w:val="D4D4D4"/>
              </w:rPr>
            </w:rPrChange>
          </w:rPr>
          <w:t>.</w:t>
        </w:r>
        <w:r w:rsidRPr="00092BE3">
          <w:rPr>
            <w:rPrChange w:id="1009" w:author="Nate Bachmeier [AWS-SA]" w:date="2023-04-09T19:10:00Z">
              <w:rPr>
                <w:color w:val="9CDCFE"/>
              </w:rPr>
            </w:rPrChange>
          </w:rPr>
          <w:t>local</w:t>
        </w:r>
        <w:proofErr w:type="gramEnd"/>
        <w:r w:rsidRPr="00092BE3">
          <w:rPr>
            <w:rPrChange w:id="1010" w:author="Nate Bachmeier [AWS-SA]" w:date="2023-04-09T19:10:00Z">
              <w:rPr>
                <w:color w:val="9CDCFE"/>
              </w:rPr>
            </w:rPrChange>
          </w:rPr>
          <w:t>_file</w:t>
        </w:r>
        <w:proofErr w:type="spellEnd"/>
        <w:r w:rsidRPr="00092BE3">
          <w:rPr>
            <w:rPrChange w:id="1011" w:author="Nate Bachmeier [AWS-SA]" w:date="2023-04-09T19:10:00Z">
              <w:rPr>
                <w:color w:val="D4D4D4"/>
              </w:rPr>
            </w:rPrChange>
          </w:rPr>
          <w:t xml:space="preserve"> = </w:t>
        </w:r>
        <w:r w:rsidRPr="00092BE3">
          <w:t>str</w:t>
        </w:r>
        <w:r w:rsidRPr="00092BE3">
          <w:rPr>
            <w:rPrChange w:id="1012" w:author="Nate Bachmeier [AWS-SA]" w:date="2023-04-09T19:10:00Z">
              <w:rPr>
                <w:color w:val="D4D4D4"/>
              </w:rPr>
            </w:rPrChange>
          </w:rPr>
          <w:t>(</w:t>
        </w:r>
        <w:proofErr w:type="spellStart"/>
        <w:r w:rsidRPr="00092BE3">
          <w:rPr>
            <w:rPrChange w:id="1013" w:author="Nate Bachmeier [AWS-SA]" w:date="2023-04-09T19:10:00Z">
              <w:rPr>
                <w:color w:val="9CDCFE"/>
              </w:rPr>
            </w:rPrChange>
          </w:rPr>
          <w:t>local_file</w:t>
        </w:r>
        <w:proofErr w:type="spellEnd"/>
        <w:r w:rsidRPr="00092BE3">
          <w:rPr>
            <w:rPrChange w:id="1014" w:author="Nate Bachmeier [AWS-SA]" w:date="2023-04-09T19:10:00Z">
              <w:rPr>
                <w:color w:val="D4D4D4"/>
              </w:rPr>
            </w:rPrChange>
          </w:rPr>
          <w:t>)</w:t>
        </w:r>
      </w:ins>
    </w:p>
    <w:p w14:paraId="37B5DDFD" w14:textId="77777777" w:rsidR="00092BE3" w:rsidRPr="00092BE3" w:rsidRDefault="00092BE3" w:rsidP="00092BE3">
      <w:pPr>
        <w:pStyle w:val="SC-Source"/>
        <w:rPr>
          <w:ins w:id="1015" w:author="Nate Bachmeier [AWS-SA]" w:date="2023-04-09T19:09:00Z"/>
          <w:rPrChange w:id="1016" w:author="Nate Bachmeier [AWS-SA]" w:date="2023-04-09T19:10:00Z">
            <w:rPr>
              <w:ins w:id="1017" w:author="Nate Bachmeier [AWS-SA]" w:date="2023-04-09T19:09:00Z"/>
              <w:color w:val="D4D4D4"/>
            </w:rPr>
          </w:rPrChange>
        </w:rPr>
        <w:pPrChange w:id="1018" w:author="Nate Bachmeier [AWS-SA]" w:date="2023-04-09T19:10:00Z">
          <w:pPr>
            <w:shd w:val="clear" w:color="auto" w:fill="1E1E1E"/>
            <w:spacing w:line="285" w:lineRule="atLeast"/>
            <w:ind w:firstLine="0"/>
          </w:pPr>
        </w:pPrChange>
      </w:pPr>
    </w:p>
    <w:p w14:paraId="5711FCA3" w14:textId="77777777" w:rsidR="00092BE3" w:rsidRPr="00092BE3" w:rsidRDefault="00092BE3" w:rsidP="00092BE3">
      <w:pPr>
        <w:pStyle w:val="SC-Source"/>
        <w:rPr>
          <w:ins w:id="1019" w:author="Nate Bachmeier [AWS-SA]" w:date="2023-04-09T19:09:00Z"/>
          <w:rPrChange w:id="1020" w:author="Nate Bachmeier [AWS-SA]" w:date="2023-04-09T19:10:00Z">
            <w:rPr>
              <w:ins w:id="1021" w:author="Nate Bachmeier [AWS-SA]" w:date="2023-04-09T19:09:00Z"/>
              <w:color w:val="D4D4D4"/>
            </w:rPr>
          </w:rPrChange>
        </w:rPr>
        <w:pPrChange w:id="1022" w:author="Nate Bachmeier [AWS-SA]" w:date="2023-04-09T19:10:00Z">
          <w:pPr>
            <w:shd w:val="clear" w:color="auto" w:fill="1E1E1E"/>
            <w:spacing w:line="285" w:lineRule="atLeast"/>
            <w:ind w:firstLine="0"/>
          </w:pPr>
        </w:pPrChange>
      </w:pPr>
      <w:ins w:id="1023" w:author="Nate Bachmeier [AWS-SA]" w:date="2023-04-09T19:09:00Z">
        <w:r w:rsidRPr="00092BE3">
          <w:rPr>
            <w:rPrChange w:id="1024" w:author="Nate Bachmeier [AWS-SA]" w:date="2023-04-09T19:10:00Z">
              <w:rPr>
                <w:color w:val="D4D4D4"/>
              </w:rPr>
            </w:rPrChange>
          </w:rPr>
          <w:t xml:space="preserve">  </w:t>
        </w:r>
        <w:r w:rsidRPr="00092BE3">
          <w:rPr>
            <w:rPrChange w:id="1025" w:author="Nate Bachmeier [AWS-SA]" w:date="2023-04-09T19:10:00Z">
              <w:rPr>
                <w:color w:val="569CD6"/>
              </w:rPr>
            </w:rPrChange>
          </w:rPr>
          <w:t>def</w:t>
        </w:r>
        <w:r w:rsidRPr="00092BE3">
          <w:rPr>
            <w:rPrChange w:id="1026" w:author="Nate Bachmeier [AWS-SA]" w:date="2023-04-09T19:10:00Z">
              <w:rPr>
                <w:color w:val="D4D4D4"/>
              </w:rPr>
            </w:rPrChange>
          </w:rPr>
          <w:t xml:space="preserve"> </w:t>
        </w:r>
        <w:r w:rsidRPr="00092BE3">
          <w:rPr>
            <w:rPrChange w:id="1027" w:author="Nate Bachmeier [AWS-SA]" w:date="2023-04-09T19:10:00Z">
              <w:rPr>
                <w:color w:val="DCDCAA"/>
              </w:rPr>
            </w:rPrChange>
          </w:rPr>
          <w:t>open</w:t>
        </w:r>
        <w:r w:rsidRPr="00092BE3">
          <w:rPr>
            <w:rPrChange w:id="1028" w:author="Nate Bachmeier [AWS-SA]" w:date="2023-04-09T19:10:00Z">
              <w:rPr>
                <w:color w:val="D4D4D4"/>
              </w:rPr>
            </w:rPrChange>
          </w:rPr>
          <w:t>(</w:t>
        </w:r>
        <w:r w:rsidRPr="00092BE3">
          <w:rPr>
            <w:rPrChange w:id="1029" w:author="Nate Bachmeier [AWS-SA]" w:date="2023-04-09T19:10:00Z">
              <w:rPr>
                <w:color w:val="9CDCFE"/>
              </w:rPr>
            </w:rPrChange>
          </w:rPr>
          <w:t>self</w:t>
        </w:r>
        <w:r w:rsidRPr="00092BE3">
          <w:rPr>
            <w:rPrChange w:id="1030" w:author="Nate Bachmeier [AWS-SA]" w:date="2023-04-09T19:10:00Z">
              <w:rPr>
                <w:color w:val="D4D4D4"/>
              </w:rPr>
            </w:rPrChange>
          </w:rPr>
          <w:t>):</w:t>
        </w:r>
      </w:ins>
    </w:p>
    <w:p w14:paraId="6815EF3A" w14:textId="77777777" w:rsidR="00092BE3" w:rsidRPr="00092BE3" w:rsidRDefault="00092BE3" w:rsidP="00092BE3">
      <w:pPr>
        <w:pStyle w:val="SC-Source"/>
        <w:rPr>
          <w:ins w:id="1031" w:author="Nate Bachmeier [AWS-SA]" w:date="2023-04-09T19:09:00Z"/>
          <w:rPrChange w:id="1032" w:author="Nate Bachmeier [AWS-SA]" w:date="2023-04-09T19:10:00Z">
            <w:rPr>
              <w:ins w:id="1033" w:author="Nate Bachmeier [AWS-SA]" w:date="2023-04-09T19:09:00Z"/>
              <w:color w:val="D4D4D4"/>
            </w:rPr>
          </w:rPrChange>
        </w:rPr>
        <w:pPrChange w:id="1034" w:author="Nate Bachmeier [AWS-SA]" w:date="2023-04-09T19:10:00Z">
          <w:pPr>
            <w:shd w:val="clear" w:color="auto" w:fill="1E1E1E"/>
            <w:spacing w:line="285" w:lineRule="atLeast"/>
            <w:ind w:firstLine="0"/>
          </w:pPr>
        </w:pPrChange>
      </w:pPr>
      <w:ins w:id="1035" w:author="Nate Bachmeier [AWS-SA]" w:date="2023-04-09T19:09:00Z">
        <w:r w:rsidRPr="00092BE3">
          <w:rPr>
            <w:rPrChange w:id="1036" w:author="Nate Bachmeier [AWS-SA]" w:date="2023-04-09T19:10:00Z">
              <w:rPr>
                <w:color w:val="D4D4D4"/>
              </w:rPr>
            </w:rPrChange>
          </w:rPr>
          <w:t xml:space="preserve">    </w:t>
        </w:r>
        <w:proofErr w:type="spellStart"/>
        <w:proofErr w:type="gramStart"/>
        <w:r w:rsidRPr="00092BE3">
          <w:rPr>
            <w:rPrChange w:id="1037" w:author="Nate Bachmeier [AWS-SA]" w:date="2023-04-09T19:10:00Z">
              <w:rPr>
                <w:color w:val="9CDCFE"/>
              </w:rPr>
            </w:rPrChange>
          </w:rPr>
          <w:t>self</w:t>
        </w:r>
        <w:r w:rsidRPr="00092BE3">
          <w:rPr>
            <w:rPrChange w:id="1038" w:author="Nate Bachmeier [AWS-SA]" w:date="2023-04-09T19:10:00Z">
              <w:rPr>
                <w:color w:val="D4D4D4"/>
              </w:rPr>
            </w:rPrChange>
          </w:rPr>
          <w:t>.</w:t>
        </w:r>
        <w:r w:rsidRPr="00092BE3">
          <w:rPr>
            <w:rPrChange w:id="1039" w:author="Nate Bachmeier [AWS-SA]" w:date="2023-04-09T19:10:00Z">
              <w:rPr>
                <w:color w:val="9CDCFE"/>
              </w:rPr>
            </w:rPrChange>
          </w:rPr>
          <w:t>capture</w:t>
        </w:r>
        <w:proofErr w:type="spellEnd"/>
        <w:proofErr w:type="gramEnd"/>
        <w:r w:rsidRPr="00092BE3">
          <w:rPr>
            <w:rPrChange w:id="1040" w:author="Nate Bachmeier [AWS-SA]" w:date="2023-04-09T19:10:00Z">
              <w:rPr>
                <w:color w:val="D4D4D4"/>
              </w:rPr>
            </w:rPrChange>
          </w:rPr>
          <w:t xml:space="preserve"> = </w:t>
        </w:r>
        <w:r w:rsidRPr="00092BE3">
          <w:t>cv2</w:t>
        </w:r>
        <w:r w:rsidRPr="00092BE3">
          <w:rPr>
            <w:rPrChange w:id="1041" w:author="Nate Bachmeier [AWS-SA]" w:date="2023-04-09T19:10:00Z">
              <w:rPr>
                <w:color w:val="D4D4D4"/>
              </w:rPr>
            </w:rPrChange>
          </w:rPr>
          <w:t>.VideoCapture(</w:t>
        </w:r>
        <w:proofErr w:type="spellStart"/>
        <w:r w:rsidRPr="00092BE3">
          <w:rPr>
            <w:rPrChange w:id="1042" w:author="Nate Bachmeier [AWS-SA]" w:date="2023-04-09T19:10:00Z">
              <w:rPr>
                <w:color w:val="9CDCFE"/>
              </w:rPr>
            </w:rPrChange>
          </w:rPr>
          <w:t>self</w:t>
        </w:r>
        <w:r w:rsidRPr="00092BE3">
          <w:rPr>
            <w:rPrChange w:id="1043" w:author="Nate Bachmeier [AWS-SA]" w:date="2023-04-09T19:10:00Z">
              <w:rPr>
                <w:color w:val="D4D4D4"/>
              </w:rPr>
            </w:rPrChange>
          </w:rPr>
          <w:t>.</w:t>
        </w:r>
        <w:r w:rsidRPr="00092BE3">
          <w:rPr>
            <w:rPrChange w:id="1044" w:author="Nate Bachmeier [AWS-SA]" w:date="2023-04-09T19:10:00Z">
              <w:rPr>
                <w:color w:val="9CDCFE"/>
              </w:rPr>
            </w:rPrChange>
          </w:rPr>
          <w:t>local_file</w:t>
        </w:r>
        <w:proofErr w:type="spellEnd"/>
        <w:r w:rsidRPr="00092BE3">
          <w:rPr>
            <w:rPrChange w:id="1045" w:author="Nate Bachmeier [AWS-SA]" w:date="2023-04-09T19:10:00Z">
              <w:rPr>
                <w:color w:val="D4D4D4"/>
              </w:rPr>
            </w:rPrChange>
          </w:rPr>
          <w:t>)</w:t>
        </w:r>
      </w:ins>
    </w:p>
    <w:p w14:paraId="2C876122" w14:textId="77777777" w:rsidR="00092BE3" w:rsidRPr="00092BE3" w:rsidRDefault="00092BE3" w:rsidP="00092BE3">
      <w:pPr>
        <w:pStyle w:val="SC-Source"/>
        <w:rPr>
          <w:ins w:id="1046" w:author="Nate Bachmeier [AWS-SA]" w:date="2023-04-09T19:09:00Z"/>
          <w:rPrChange w:id="1047" w:author="Nate Bachmeier [AWS-SA]" w:date="2023-04-09T19:10:00Z">
            <w:rPr>
              <w:ins w:id="1048" w:author="Nate Bachmeier [AWS-SA]" w:date="2023-04-09T19:09:00Z"/>
              <w:color w:val="D4D4D4"/>
            </w:rPr>
          </w:rPrChange>
        </w:rPr>
        <w:pPrChange w:id="1049" w:author="Nate Bachmeier [AWS-SA]" w:date="2023-04-09T19:10:00Z">
          <w:pPr>
            <w:shd w:val="clear" w:color="auto" w:fill="1E1E1E"/>
            <w:spacing w:line="285" w:lineRule="atLeast"/>
            <w:ind w:firstLine="0"/>
          </w:pPr>
        </w:pPrChange>
      </w:pPr>
      <w:ins w:id="1050" w:author="Nate Bachmeier [AWS-SA]" w:date="2023-04-09T19:09:00Z">
        <w:r w:rsidRPr="00092BE3">
          <w:rPr>
            <w:rPrChange w:id="1051" w:author="Nate Bachmeier [AWS-SA]" w:date="2023-04-09T19:10:00Z">
              <w:rPr>
                <w:color w:val="D4D4D4"/>
              </w:rPr>
            </w:rPrChange>
          </w:rPr>
          <w:t xml:space="preserve">    </w:t>
        </w:r>
        <w:r w:rsidRPr="00092BE3">
          <w:rPr>
            <w:rPrChange w:id="1052" w:author="Nate Bachmeier [AWS-SA]" w:date="2023-04-09T19:10:00Z">
              <w:rPr>
                <w:color w:val="C586C0"/>
              </w:rPr>
            </w:rPrChange>
          </w:rPr>
          <w:t>if</w:t>
        </w:r>
        <w:r w:rsidRPr="00092BE3">
          <w:rPr>
            <w:rPrChange w:id="1053" w:author="Nate Bachmeier [AWS-SA]" w:date="2023-04-09T19:10:00Z">
              <w:rPr>
                <w:color w:val="D4D4D4"/>
              </w:rPr>
            </w:rPrChange>
          </w:rPr>
          <w:t xml:space="preserve"> </w:t>
        </w:r>
        <w:r w:rsidRPr="00092BE3">
          <w:rPr>
            <w:rPrChange w:id="1054" w:author="Nate Bachmeier [AWS-SA]" w:date="2023-04-09T19:10:00Z">
              <w:rPr>
                <w:color w:val="569CD6"/>
              </w:rPr>
            </w:rPrChange>
          </w:rPr>
          <w:t>not</w:t>
        </w:r>
        <w:r w:rsidRPr="00092BE3">
          <w:rPr>
            <w:rPrChange w:id="1055" w:author="Nate Bachmeier [AWS-SA]" w:date="2023-04-09T19:10:00Z">
              <w:rPr>
                <w:color w:val="D4D4D4"/>
              </w:rPr>
            </w:rPrChange>
          </w:rPr>
          <w:t xml:space="preserve"> </w:t>
        </w:r>
        <w:proofErr w:type="spellStart"/>
        <w:proofErr w:type="gramStart"/>
        <w:r w:rsidRPr="00092BE3">
          <w:rPr>
            <w:rPrChange w:id="1056" w:author="Nate Bachmeier [AWS-SA]" w:date="2023-04-09T19:10:00Z">
              <w:rPr>
                <w:color w:val="9CDCFE"/>
              </w:rPr>
            </w:rPrChange>
          </w:rPr>
          <w:t>self</w:t>
        </w:r>
        <w:r w:rsidRPr="00092BE3">
          <w:rPr>
            <w:rPrChange w:id="1057" w:author="Nate Bachmeier [AWS-SA]" w:date="2023-04-09T19:10:00Z">
              <w:rPr>
                <w:color w:val="D4D4D4"/>
              </w:rPr>
            </w:rPrChange>
          </w:rPr>
          <w:t>.</w:t>
        </w:r>
        <w:r w:rsidRPr="00092BE3">
          <w:rPr>
            <w:rPrChange w:id="1058" w:author="Nate Bachmeier [AWS-SA]" w:date="2023-04-09T19:10:00Z">
              <w:rPr>
                <w:color w:val="9CDCFE"/>
              </w:rPr>
            </w:rPrChange>
          </w:rPr>
          <w:t>capture</w:t>
        </w:r>
        <w:proofErr w:type="gramEnd"/>
        <w:r w:rsidRPr="00092BE3">
          <w:rPr>
            <w:rPrChange w:id="1059" w:author="Nate Bachmeier [AWS-SA]" w:date="2023-04-09T19:10:00Z">
              <w:rPr>
                <w:color w:val="D4D4D4"/>
              </w:rPr>
            </w:rPrChange>
          </w:rPr>
          <w:t>.isOpened</w:t>
        </w:r>
        <w:proofErr w:type="spellEnd"/>
        <w:r w:rsidRPr="00092BE3">
          <w:rPr>
            <w:rPrChange w:id="1060" w:author="Nate Bachmeier [AWS-SA]" w:date="2023-04-09T19:10:00Z">
              <w:rPr>
                <w:color w:val="D4D4D4"/>
              </w:rPr>
            </w:rPrChange>
          </w:rPr>
          <w:t>():</w:t>
        </w:r>
      </w:ins>
    </w:p>
    <w:p w14:paraId="60A61FC1" w14:textId="77777777" w:rsidR="00092BE3" w:rsidRPr="00092BE3" w:rsidRDefault="00092BE3" w:rsidP="00092BE3">
      <w:pPr>
        <w:pStyle w:val="SC-Source"/>
        <w:rPr>
          <w:ins w:id="1061" w:author="Nate Bachmeier [AWS-SA]" w:date="2023-04-09T19:09:00Z"/>
          <w:rPrChange w:id="1062" w:author="Nate Bachmeier [AWS-SA]" w:date="2023-04-09T19:10:00Z">
            <w:rPr>
              <w:ins w:id="1063" w:author="Nate Bachmeier [AWS-SA]" w:date="2023-04-09T19:09:00Z"/>
              <w:color w:val="D4D4D4"/>
            </w:rPr>
          </w:rPrChange>
        </w:rPr>
        <w:pPrChange w:id="1064" w:author="Nate Bachmeier [AWS-SA]" w:date="2023-04-09T19:10:00Z">
          <w:pPr>
            <w:shd w:val="clear" w:color="auto" w:fill="1E1E1E"/>
            <w:spacing w:line="285" w:lineRule="atLeast"/>
            <w:ind w:firstLine="0"/>
          </w:pPr>
        </w:pPrChange>
      </w:pPr>
      <w:ins w:id="1065" w:author="Nate Bachmeier [AWS-SA]" w:date="2023-04-09T19:09:00Z">
        <w:r w:rsidRPr="00092BE3">
          <w:rPr>
            <w:rPrChange w:id="1066" w:author="Nate Bachmeier [AWS-SA]" w:date="2023-04-09T19:10:00Z">
              <w:rPr>
                <w:color w:val="D4D4D4"/>
              </w:rPr>
            </w:rPrChange>
          </w:rPr>
          <w:lastRenderedPageBreak/>
          <w:t xml:space="preserve">      </w:t>
        </w:r>
        <w:r w:rsidRPr="00092BE3">
          <w:rPr>
            <w:rPrChange w:id="1067" w:author="Nate Bachmeier [AWS-SA]" w:date="2023-04-09T19:10:00Z">
              <w:rPr>
                <w:color w:val="C586C0"/>
              </w:rPr>
            </w:rPrChange>
          </w:rPr>
          <w:t>raise</w:t>
        </w:r>
        <w:r w:rsidRPr="00092BE3">
          <w:rPr>
            <w:rPrChange w:id="1068" w:author="Nate Bachmeier [AWS-SA]" w:date="2023-04-09T19:10:00Z">
              <w:rPr>
                <w:color w:val="D4D4D4"/>
              </w:rPr>
            </w:rPrChange>
          </w:rPr>
          <w:t xml:space="preserve"> </w:t>
        </w:r>
        <w:r w:rsidRPr="00092BE3">
          <w:t>Exception</w:t>
        </w:r>
        <w:r w:rsidRPr="00092BE3">
          <w:rPr>
            <w:rPrChange w:id="1069" w:author="Nate Bachmeier [AWS-SA]" w:date="2023-04-09T19:10:00Z">
              <w:rPr>
                <w:color w:val="D4D4D4"/>
              </w:rPr>
            </w:rPrChange>
          </w:rPr>
          <w:t>(</w:t>
        </w:r>
        <w:r w:rsidRPr="00092BE3">
          <w:rPr>
            <w:rPrChange w:id="1070" w:author="Nate Bachmeier [AWS-SA]" w:date="2023-04-09T19:10:00Z">
              <w:rPr>
                <w:color w:val="CE9178"/>
              </w:rPr>
            </w:rPrChange>
          </w:rPr>
          <w:t>'</w:t>
        </w:r>
        <w:proofErr w:type="spellStart"/>
        <w:r w:rsidRPr="00092BE3">
          <w:rPr>
            <w:rPrChange w:id="1071" w:author="Nate Bachmeier [AWS-SA]" w:date="2023-04-09T19:10:00Z">
              <w:rPr>
                <w:color w:val="CE9178"/>
              </w:rPr>
            </w:rPrChange>
          </w:rPr>
          <w:t>VideoCapture</w:t>
        </w:r>
        <w:proofErr w:type="spellEnd"/>
        <w:r w:rsidRPr="00092BE3">
          <w:rPr>
            <w:rPrChange w:id="1072" w:author="Nate Bachmeier [AWS-SA]" w:date="2023-04-09T19:10:00Z">
              <w:rPr>
                <w:color w:val="CE9178"/>
              </w:rPr>
            </w:rPrChange>
          </w:rPr>
          <w:t>(</w:t>
        </w:r>
        <w:r w:rsidRPr="00092BE3">
          <w:rPr>
            <w:rPrChange w:id="1073" w:author="Nate Bachmeier [AWS-SA]" w:date="2023-04-09T19:10:00Z">
              <w:rPr>
                <w:color w:val="569CD6"/>
              </w:rPr>
            </w:rPrChange>
          </w:rPr>
          <w:t>%s</w:t>
        </w:r>
        <w:r w:rsidRPr="00092BE3">
          <w:rPr>
            <w:rPrChange w:id="1074" w:author="Nate Bachmeier [AWS-SA]" w:date="2023-04-09T19:10:00Z">
              <w:rPr>
                <w:color w:val="CE9178"/>
              </w:rPr>
            </w:rPrChange>
          </w:rPr>
          <w:t xml:space="preserve">) </w:t>
        </w:r>
        <w:proofErr w:type="spellStart"/>
        <w:r w:rsidRPr="00092BE3">
          <w:rPr>
            <w:rPrChange w:id="1075" w:author="Nate Bachmeier [AWS-SA]" w:date="2023-04-09T19:10:00Z">
              <w:rPr>
                <w:color w:val="CE9178"/>
              </w:rPr>
            </w:rPrChange>
          </w:rPr>
          <w:t>isOpen</w:t>
        </w:r>
        <w:proofErr w:type="spellEnd"/>
        <w:r w:rsidRPr="00092BE3">
          <w:rPr>
            <w:rPrChange w:id="1076" w:author="Nate Bachmeier [AWS-SA]" w:date="2023-04-09T19:10:00Z">
              <w:rPr>
                <w:color w:val="CE9178"/>
              </w:rPr>
            </w:rPrChange>
          </w:rPr>
          <w:t>=</w:t>
        </w:r>
        <w:r w:rsidRPr="00092BE3">
          <w:rPr>
            <w:rPrChange w:id="1077" w:author="Nate Bachmeier [AWS-SA]" w:date="2023-04-09T19:10:00Z">
              <w:rPr>
                <w:color w:val="569CD6"/>
              </w:rPr>
            </w:rPrChange>
          </w:rPr>
          <w:t>%s</w:t>
        </w:r>
        <w:r w:rsidRPr="00092BE3">
          <w:rPr>
            <w:rPrChange w:id="1078" w:author="Nate Bachmeier [AWS-SA]" w:date="2023-04-09T19:10:00Z">
              <w:rPr>
                <w:color w:val="CE9178"/>
              </w:rPr>
            </w:rPrChange>
          </w:rPr>
          <w:t>'</w:t>
        </w:r>
        <w:r w:rsidRPr="00092BE3">
          <w:rPr>
            <w:rPrChange w:id="1079" w:author="Nate Bachmeier [AWS-SA]" w:date="2023-04-09T19:10:00Z">
              <w:rPr>
                <w:color w:val="D4D4D4"/>
              </w:rPr>
            </w:rPrChange>
          </w:rPr>
          <w:t xml:space="preserve"> % (</w:t>
        </w:r>
        <w:proofErr w:type="spellStart"/>
        <w:proofErr w:type="gramStart"/>
        <w:r w:rsidRPr="00092BE3">
          <w:rPr>
            <w:rPrChange w:id="1080" w:author="Nate Bachmeier [AWS-SA]" w:date="2023-04-09T19:10:00Z">
              <w:rPr>
                <w:color w:val="9CDCFE"/>
              </w:rPr>
            </w:rPrChange>
          </w:rPr>
          <w:t>self</w:t>
        </w:r>
        <w:r w:rsidRPr="00092BE3">
          <w:rPr>
            <w:rPrChange w:id="1081" w:author="Nate Bachmeier [AWS-SA]" w:date="2023-04-09T19:10:00Z">
              <w:rPr>
                <w:color w:val="D4D4D4"/>
              </w:rPr>
            </w:rPrChange>
          </w:rPr>
          <w:t>.</w:t>
        </w:r>
        <w:r w:rsidRPr="00092BE3">
          <w:rPr>
            <w:rPrChange w:id="1082" w:author="Nate Bachmeier [AWS-SA]" w:date="2023-04-09T19:10:00Z">
              <w:rPr>
                <w:color w:val="9CDCFE"/>
              </w:rPr>
            </w:rPrChange>
          </w:rPr>
          <w:t>local</w:t>
        </w:r>
        <w:proofErr w:type="gramEnd"/>
        <w:r w:rsidRPr="00092BE3">
          <w:rPr>
            <w:rPrChange w:id="1083" w:author="Nate Bachmeier [AWS-SA]" w:date="2023-04-09T19:10:00Z">
              <w:rPr>
                <w:color w:val="9CDCFE"/>
              </w:rPr>
            </w:rPrChange>
          </w:rPr>
          <w:t>_file</w:t>
        </w:r>
        <w:proofErr w:type="spellEnd"/>
        <w:r w:rsidRPr="00092BE3">
          <w:rPr>
            <w:rPrChange w:id="1084" w:author="Nate Bachmeier [AWS-SA]" w:date="2023-04-09T19:10:00Z">
              <w:rPr>
                <w:color w:val="D4D4D4"/>
              </w:rPr>
            </w:rPrChange>
          </w:rPr>
          <w:t xml:space="preserve">, </w:t>
        </w:r>
        <w:proofErr w:type="spellStart"/>
        <w:r w:rsidRPr="00092BE3">
          <w:rPr>
            <w:rPrChange w:id="1085" w:author="Nate Bachmeier [AWS-SA]" w:date="2023-04-09T19:10:00Z">
              <w:rPr>
                <w:color w:val="9CDCFE"/>
              </w:rPr>
            </w:rPrChange>
          </w:rPr>
          <w:t>self</w:t>
        </w:r>
        <w:r w:rsidRPr="00092BE3">
          <w:rPr>
            <w:rPrChange w:id="1086" w:author="Nate Bachmeier [AWS-SA]" w:date="2023-04-09T19:10:00Z">
              <w:rPr>
                <w:color w:val="D4D4D4"/>
              </w:rPr>
            </w:rPrChange>
          </w:rPr>
          <w:t>.</w:t>
        </w:r>
        <w:r w:rsidRPr="00092BE3">
          <w:rPr>
            <w:rPrChange w:id="1087" w:author="Nate Bachmeier [AWS-SA]" w:date="2023-04-09T19:10:00Z">
              <w:rPr>
                <w:color w:val="9CDCFE"/>
              </w:rPr>
            </w:rPrChange>
          </w:rPr>
          <w:t>capture</w:t>
        </w:r>
        <w:r w:rsidRPr="00092BE3">
          <w:rPr>
            <w:rPrChange w:id="1088" w:author="Nate Bachmeier [AWS-SA]" w:date="2023-04-09T19:10:00Z">
              <w:rPr>
                <w:color w:val="D4D4D4"/>
              </w:rPr>
            </w:rPrChange>
          </w:rPr>
          <w:t>.isOpened</w:t>
        </w:r>
        <w:proofErr w:type="spellEnd"/>
        <w:r w:rsidRPr="00092BE3">
          <w:rPr>
            <w:rPrChange w:id="1089" w:author="Nate Bachmeier [AWS-SA]" w:date="2023-04-09T19:10:00Z">
              <w:rPr>
                <w:color w:val="D4D4D4"/>
              </w:rPr>
            </w:rPrChange>
          </w:rPr>
          <w:t>()))</w:t>
        </w:r>
      </w:ins>
    </w:p>
    <w:p w14:paraId="6A301762" w14:textId="77777777" w:rsidR="00092BE3" w:rsidRPr="00092BE3" w:rsidRDefault="00092BE3" w:rsidP="00092BE3">
      <w:pPr>
        <w:pStyle w:val="SC-Source"/>
        <w:rPr>
          <w:ins w:id="1090" w:author="Nate Bachmeier [AWS-SA]" w:date="2023-04-09T19:10:00Z"/>
          <w:rPrChange w:id="1091" w:author="Nate Bachmeier [AWS-SA]" w:date="2023-04-09T19:10:00Z">
            <w:rPr>
              <w:ins w:id="1092" w:author="Nate Bachmeier [AWS-SA]" w:date="2023-04-09T19:10:00Z"/>
              <w:color w:val="D4D4D4"/>
            </w:rPr>
          </w:rPrChange>
        </w:rPr>
        <w:pPrChange w:id="1093" w:author="Nate Bachmeier [AWS-SA]" w:date="2023-04-09T19:10:00Z">
          <w:pPr>
            <w:shd w:val="clear" w:color="auto" w:fill="1E1E1E"/>
            <w:spacing w:line="285" w:lineRule="atLeast"/>
            <w:ind w:firstLine="0"/>
          </w:pPr>
        </w:pPrChange>
      </w:pPr>
      <w:ins w:id="1094" w:author="Nate Bachmeier [AWS-SA]" w:date="2023-04-09T19:09:00Z">
        <w:r w:rsidRPr="00092BE3">
          <w:rPr>
            <w:rPrChange w:id="1095" w:author="Nate Bachmeier [AWS-SA]" w:date="2023-04-09T19:10:00Z">
              <w:rPr>
                <w:color w:val="D4D4D4"/>
              </w:rPr>
            </w:rPrChange>
          </w:rPr>
          <w:t xml:space="preserve">    </w:t>
        </w:r>
        <w:r w:rsidRPr="00092BE3">
          <w:rPr>
            <w:rPrChange w:id="1096" w:author="Nate Bachmeier [AWS-SA]" w:date="2023-04-09T19:10:00Z">
              <w:rPr>
                <w:color w:val="C586C0"/>
              </w:rPr>
            </w:rPrChange>
          </w:rPr>
          <w:t>return</w:t>
        </w:r>
      </w:ins>
      <w:ins w:id="1097" w:author="Nate Bachmeier [AWS-SA]" w:date="2023-04-09T19:10:00Z">
        <w:r w:rsidRPr="00092BE3">
          <w:rPr>
            <w:rPrChange w:id="1098" w:author="Nate Bachmeier [AWS-SA]" w:date="2023-04-09T19:10:00Z">
              <w:rPr>
                <w:color w:val="C586C0"/>
              </w:rPr>
            </w:rPrChange>
          </w:rPr>
          <w:br/>
        </w:r>
        <w:r w:rsidRPr="00092BE3">
          <w:rPr>
            <w:rPrChange w:id="1099" w:author="Nate Bachmeier [AWS-SA]" w:date="2023-04-09T19:10:00Z">
              <w:rPr>
                <w:color w:val="C586C0"/>
              </w:rPr>
            </w:rPrChange>
          </w:rPr>
          <w:br/>
        </w:r>
        <w:r w:rsidRPr="00092BE3">
          <w:rPr>
            <w:rPrChange w:id="1100" w:author="Nate Bachmeier [AWS-SA]" w:date="2023-04-09T19:10:00Z">
              <w:rPr>
                <w:color w:val="D4D4D4"/>
              </w:rPr>
            </w:rPrChange>
          </w:rPr>
          <w:t xml:space="preserve">  </w:t>
        </w:r>
        <w:r w:rsidRPr="00092BE3">
          <w:rPr>
            <w:rPrChange w:id="1101" w:author="Nate Bachmeier [AWS-SA]" w:date="2023-04-09T19:10:00Z">
              <w:rPr>
                <w:color w:val="569CD6"/>
              </w:rPr>
            </w:rPrChange>
          </w:rPr>
          <w:t>def</w:t>
        </w:r>
        <w:r w:rsidRPr="00092BE3">
          <w:rPr>
            <w:rPrChange w:id="1102" w:author="Nate Bachmeier [AWS-SA]" w:date="2023-04-09T19:10:00Z">
              <w:rPr>
                <w:color w:val="D4D4D4"/>
              </w:rPr>
            </w:rPrChange>
          </w:rPr>
          <w:t xml:space="preserve"> </w:t>
        </w:r>
        <w:proofErr w:type="gramStart"/>
        <w:r w:rsidRPr="00092BE3">
          <w:rPr>
            <w:rPrChange w:id="1103" w:author="Nate Bachmeier [AWS-SA]" w:date="2023-04-09T19:10:00Z">
              <w:rPr>
                <w:color w:val="DCDCAA"/>
              </w:rPr>
            </w:rPrChange>
          </w:rPr>
          <w:t>frames</w:t>
        </w:r>
        <w:r w:rsidRPr="00092BE3">
          <w:rPr>
            <w:rPrChange w:id="1104" w:author="Nate Bachmeier [AWS-SA]" w:date="2023-04-09T19:10:00Z">
              <w:rPr>
                <w:color w:val="D4D4D4"/>
              </w:rPr>
            </w:rPrChange>
          </w:rPr>
          <w:t>(</w:t>
        </w:r>
        <w:proofErr w:type="gramEnd"/>
        <w:r w:rsidRPr="00092BE3">
          <w:rPr>
            <w:rPrChange w:id="1105" w:author="Nate Bachmeier [AWS-SA]" w:date="2023-04-09T19:10:00Z">
              <w:rPr>
                <w:color w:val="9CDCFE"/>
              </w:rPr>
            </w:rPrChange>
          </w:rPr>
          <w:t>self</w:t>
        </w:r>
        <w:r w:rsidRPr="00092BE3">
          <w:rPr>
            <w:rPrChange w:id="1106" w:author="Nate Bachmeier [AWS-SA]" w:date="2023-04-09T19:10:00Z">
              <w:rPr>
                <w:color w:val="D4D4D4"/>
              </w:rPr>
            </w:rPrChange>
          </w:rPr>
          <w:t xml:space="preserve">, </w:t>
        </w:r>
        <w:proofErr w:type="spellStart"/>
        <w:r w:rsidRPr="00092BE3">
          <w:rPr>
            <w:rPrChange w:id="1107" w:author="Nate Bachmeier [AWS-SA]" w:date="2023-04-09T19:10:00Z">
              <w:rPr>
                <w:color w:val="9CDCFE"/>
              </w:rPr>
            </w:rPrChange>
          </w:rPr>
          <w:t>step_size_sec</w:t>
        </w:r>
        <w:proofErr w:type="spellEnd"/>
        <w:r w:rsidRPr="00092BE3">
          <w:rPr>
            <w:rPrChange w:id="1108" w:author="Nate Bachmeier [AWS-SA]" w:date="2023-04-09T19:10:00Z">
              <w:rPr>
                <w:color w:val="D4D4D4"/>
              </w:rPr>
            </w:rPrChange>
          </w:rPr>
          <w:t>=</w:t>
        </w:r>
        <w:r w:rsidRPr="00092BE3">
          <w:rPr>
            <w:rPrChange w:id="1109" w:author="Nate Bachmeier [AWS-SA]" w:date="2023-04-09T19:10:00Z">
              <w:rPr>
                <w:color w:val="B5CEA8"/>
              </w:rPr>
            </w:rPrChange>
          </w:rPr>
          <w:t>0.5</w:t>
        </w:r>
        <w:r w:rsidRPr="00092BE3">
          <w:rPr>
            <w:rPrChange w:id="1110" w:author="Nate Bachmeier [AWS-SA]" w:date="2023-04-09T19:10:00Z">
              <w:rPr>
                <w:color w:val="D4D4D4"/>
              </w:rPr>
            </w:rPrChange>
          </w:rPr>
          <w:t>):</w:t>
        </w:r>
      </w:ins>
    </w:p>
    <w:p w14:paraId="51FDE8DC" w14:textId="77777777" w:rsidR="00092BE3" w:rsidRPr="00092BE3" w:rsidRDefault="00092BE3" w:rsidP="00092BE3">
      <w:pPr>
        <w:pStyle w:val="SC-Source"/>
        <w:rPr>
          <w:ins w:id="1111" w:author="Nate Bachmeier [AWS-SA]" w:date="2023-04-09T19:10:00Z"/>
          <w:rPrChange w:id="1112" w:author="Nate Bachmeier [AWS-SA]" w:date="2023-04-09T19:10:00Z">
            <w:rPr>
              <w:ins w:id="1113" w:author="Nate Bachmeier [AWS-SA]" w:date="2023-04-09T19:10:00Z"/>
              <w:color w:val="D4D4D4"/>
            </w:rPr>
          </w:rPrChange>
        </w:rPr>
        <w:pPrChange w:id="1114" w:author="Nate Bachmeier [AWS-SA]" w:date="2023-04-09T19:10:00Z">
          <w:pPr>
            <w:shd w:val="clear" w:color="auto" w:fill="1E1E1E"/>
            <w:spacing w:line="285" w:lineRule="atLeast"/>
            <w:ind w:firstLine="0"/>
          </w:pPr>
        </w:pPrChange>
      </w:pPr>
      <w:ins w:id="1115" w:author="Nate Bachmeier [AWS-SA]" w:date="2023-04-09T19:10:00Z">
        <w:r w:rsidRPr="00092BE3">
          <w:rPr>
            <w:rPrChange w:id="1116" w:author="Nate Bachmeier [AWS-SA]" w:date="2023-04-09T19:10:00Z">
              <w:rPr>
                <w:color w:val="D4D4D4"/>
              </w:rPr>
            </w:rPrChange>
          </w:rPr>
          <w:t xml:space="preserve">    </w:t>
        </w:r>
        <w:r w:rsidRPr="00092BE3">
          <w:rPr>
            <w:rPrChange w:id="1117" w:author="Nate Bachmeier [AWS-SA]" w:date="2023-04-09T19:10:00Z">
              <w:rPr>
                <w:color w:val="9CDCFE"/>
              </w:rPr>
            </w:rPrChange>
          </w:rPr>
          <w:t>results</w:t>
        </w:r>
        <w:r w:rsidRPr="00092BE3">
          <w:rPr>
            <w:rPrChange w:id="1118" w:author="Nate Bachmeier [AWS-SA]" w:date="2023-04-09T19:10:00Z">
              <w:rPr>
                <w:color w:val="D4D4D4"/>
              </w:rPr>
            </w:rPrChange>
          </w:rPr>
          <w:t xml:space="preserve"> = []</w:t>
        </w:r>
      </w:ins>
    </w:p>
    <w:p w14:paraId="14DB2D18" w14:textId="77777777" w:rsidR="00092BE3" w:rsidRPr="00092BE3" w:rsidRDefault="00092BE3" w:rsidP="00092BE3">
      <w:pPr>
        <w:pStyle w:val="SC-Source"/>
        <w:rPr>
          <w:ins w:id="1119" w:author="Nate Bachmeier [AWS-SA]" w:date="2023-04-09T19:10:00Z"/>
          <w:rPrChange w:id="1120" w:author="Nate Bachmeier [AWS-SA]" w:date="2023-04-09T19:10:00Z">
            <w:rPr>
              <w:ins w:id="1121" w:author="Nate Bachmeier [AWS-SA]" w:date="2023-04-09T19:10:00Z"/>
              <w:color w:val="D4D4D4"/>
            </w:rPr>
          </w:rPrChange>
        </w:rPr>
        <w:pPrChange w:id="1122" w:author="Nate Bachmeier [AWS-SA]" w:date="2023-04-09T19:10:00Z">
          <w:pPr>
            <w:shd w:val="clear" w:color="auto" w:fill="1E1E1E"/>
            <w:spacing w:line="285" w:lineRule="atLeast"/>
            <w:ind w:firstLine="0"/>
          </w:pPr>
        </w:pPrChange>
      </w:pPr>
      <w:ins w:id="1123" w:author="Nate Bachmeier [AWS-SA]" w:date="2023-04-09T19:10:00Z">
        <w:r w:rsidRPr="00092BE3">
          <w:rPr>
            <w:rPrChange w:id="1124" w:author="Nate Bachmeier [AWS-SA]" w:date="2023-04-09T19:10:00Z">
              <w:rPr>
                <w:color w:val="D4D4D4"/>
              </w:rPr>
            </w:rPrChange>
          </w:rPr>
          <w:t xml:space="preserve">    </w:t>
        </w:r>
        <w:r w:rsidRPr="00092BE3">
          <w:rPr>
            <w:rPrChange w:id="1125" w:author="Nate Bachmeier [AWS-SA]" w:date="2023-04-09T19:10:00Z">
              <w:rPr>
                <w:color w:val="9CDCFE"/>
              </w:rPr>
            </w:rPrChange>
          </w:rPr>
          <w:t>offset</w:t>
        </w:r>
        <w:r w:rsidRPr="00092BE3">
          <w:rPr>
            <w:rPrChange w:id="1126" w:author="Nate Bachmeier [AWS-SA]" w:date="2023-04-09T19:10:00Z">
              <w:rPr>
                <w:color w:val="D4D4D4"/>
              </w:rPr>
            </w:rPrChange>
          </w:rPr>
          <w:t xml:space="preserve"> = </w:t>
        </w:r>
        <w:proofErr w:type="spellStart"/>
        <w:proofErr w:type="gramStart"/>
        <w:r w:rsidRPr="00092BE3">
          <w:rPr>
            <w:rPrChange w:id="1127" w:author="Nate Bachmeier [AWS-SA]" w:date="2023-04-09T19:10:00Z">
              <w:rPr>
                <w:color w:val="9CDCFE"/>
              </w:rPr>
            </w:rPrChange>
          </w:rPr>
          <w:t>self</w:t>
        </w:r>
        <w:r w:rsidRPr="00092BE3">
          <w:rPr>
            <w:rPrChange w:id="1128" w:author="Nate Bachmeier [AWS-SA]" w:date="2023-04-09T19:10:00Z">
              <w:rPr>
                <w:color w:val="D4D4D4"/>
              </w:rPr>
            </w:rPrChange>
          </w:rPr>
          <w:t>.</w:t>
        </w:r>
        <w:r w:rsidRPr="00092BE3">
          <w:rPr>
            <w:rPrChange w:id="1129" w:author="Nate Bachmeier [AWS-SA]" w:date="2023-04-09T19:10:00Z">
              <w:rPr>
                <w:color w:val="9CDCFE"/>
              </w:rPr>
            </w:rPrChange>
          </w:rPr>
          <w:t>payload</w:t>
        </w:r>
        <w:proofErr w:type="gramEnd"/>
        <w:r w:rsidRPr="00092BE3">
          <w:rPr>
            <w:rPrChange w:id="1130" w:author="Nate Bachmeier [AWS-SA]" w:date="2023-04-09T19:10:00Z">
              <w:rPr>
                <w:color w:val="D4D4D4"/>
              </w:rPr>
            </w:rPrChange>
          </w:rPr>
          <w:t>.</w:t>
        </w:r>
        <w:r w:rsidRPr="00092BE3">
          <w:rPr>
            <w:rPrChange w:id="1131" w:author="Nate Bachmeier [AWS-SA]" w:date="2023-04-09T19:10:00Z">
              <w:rPr>
                <w:color w:val="9CDCFE"/>
              </w:rPr>
            </w:rPrChange>
          </w:rPr>
          <w:t>start_sec</w:t>
        </w:r>
        <w:proofErr w:type="spellEnd"/>
      </w:ins>
    </w:p>
    <w:p w14:paraId="375DBE25" w14:textId="77777777" w:rsidR="00092BE3" w:rsidRPr="00092BE3" w:rsidRDefault="00092BE3" w:rsidP="00092BE3">
      <w:pPr>
        <w:pStyle w:val="SC-Source"/>
        <w:rPr>
          <w:ins w:id="1132" w:author="Nate Bachmeier [AWS-SA]" w:date="2023-04-09T19:10:00Z"/>
          <w:rPrChange w:id="1133" w:author="Nate Bachmeier [AWS-SA]" w:date="2023-04-09T19:10:00Z">
            <w:rPr>
              <w:ins w:id="1134" w:author="Nate Bachmeier [AWS-SA]" w:date="2023-04-09T19:10:00Z"/>
              <w:color w:val="D4D4D4"/>
            </w:rPr>
          </w:rPrChange>
        </w:rPr>
        <w:pPrChange w:id="1135" w:author="Nate Bachmeier [AWS-SA]" w:date="2023-04-09T19:10:00Z">
          <w:pPr>
            <w:shd w:val="clear" w:color="auto" w:fill="1E1E1E"/>
            <w:spacing w:line="285" w:lineRule="atLeast"/>
            <w:ind w:firstLine="0"/>
          </w:pPr>
        </w:pPrChange>
      </w:pPr>
      <w:ins w:id="1136" w:author="Nate Bachmeier [AWS-SA]" w:date="2023-04-09T19:10:00Z">
        <w:r w:rsidRPr="00092BE3">
          <w:rPr>
            <w:rPrChange w:id="1137" w:author="Nate Bachmeier [AWS-SA]" w:date="2023-04-09T19:10:00Z">
              <w:rPr>
                <w:color w:val="D4D4D4"/>
              </w:rPr>
            </w:rPrChange>
          </w:rPr>
          <w:t xml:space="preserve">    </w:t>
        </w:r>
        <w:r w:rsidRPr="00092BE3">
          <w:rPr>
            <w:rPrChange w:id="1138" w:author="Nate Bachmeier [AWS-SA]" w:date="2023-04-09T19:10:00Z">
              <w:rPr>
                <w:color w:val="C586C0"/>
              </w:rPr>
            </w:rPrChange>
          </w:rPr>
          <w:t>while</w:t>
        </w:r>
        <w:r w:rsidRPr="00092BE3">
          <w:rPr>
            <w:rPrChange w:id="1139" w:author="Nate Bachmeier [AWS-SA]" w:date="2023-04-09T19:10:00Z">
              <w:rPr>
                <w:color w:val="D4D4D4"/>
              </w:rPr>
            </w:rPrChange>
          </w:rPr>
          <w:t xml:space="preserve"> </w:t>
        </w:r>
        <w:r w:rsidRPr="00092BE3">
          <w:rPr>
            <w:rPrChange w:id="1140" w:author="Nate Bachmeier [AWS-SA]" w:date="2023-04-09T19:10:00Z">
              <w:rPr>
                <w:color w:val="9CDCFE"/>
              </w:rPr>
            </w:rPrChange>
          </w:rPr>
          <w:t>offset</w:t>
        </w:r>
        <w:r w:rsidRPr="00092BE3">
          <w:rPr>
            <w:rPrChange w:id="1141" w:author="Nate Bachmeier [AWS-SA]" w:date="2023-04-09T19:10:00Z">
              <w:rPr>
                <w:color w:val="D4D4D4"/>
              </w:rPr>
            </w:rPrChange>
          </w:rPr>
          <w:t xml:space="preserve"> &lt; </w:t>
        </w:r>
        <w:proofErr w:type="spellStart"/>
        <w:r w:rsidRPr="00092BE3">
          <w:rPr>
            <w:rPrChange w:id="1142" w:author="Nate Bachmeier [AWS-SA]" w:date="2023-04-09T19:10:00Z">
              <w:rPr>
                <w:color w:val="9CDCFE"/>
              </w:rPr>
            </w:rPrChange>
          </w:rPr>
          <w:t>self</w:t>
        </w:r>
        <w:r w:rsidRPr="00092BE3">
          <w:rPr>
            <w:rPrChange w:id="1143" w:author="Nate Bachmeier [AWS-SA]" w:date="2023-04-09T19:10:00Z">
              <w:rPr>
                <w:color w:val="D4D4D4"/>
              </w:rPr>
            </w:rPrChange>
          </w:rPr>
          <w:t>.</w:t>
        </w:r>
        <w:r w:rsidRPr="00092BE3">
          <w:rPr>
            <w:rPrChange w:id="1144" w:author="Nate Bachmeier [AWS-SA]" w:date="2023-04-09T19:10:00Z">
              <w:rPr>
                <w:color w:val="9CDCFE"/>
              </w:rPr>
            </w:rPrChange>
          </w:rPr>
          <w:t>payload</w:t>
        </w:r>
        <w:r w:rsidRPr="00092BE3">
          <w:rPr>
            <w:rPrChange w:id="1145" w:author="Nate Bachmeier [AWS-SA]" w:date="2023-04-09T19:10:00Z">
              <w:rPr>
                <w:color w:val="D4D4D4"/>
              </w:rPr>
            </w:rPrChange>
          </w:rPr>
          <w:t>.</w:t>
        </w:r>
        <w:r w:rsidRPr="00092BE3">
          <w:rPr>
            <w:rPrChange w:id="1146" w:author="Nate Bachmeier [AWS-SA]" w:date="2023-04-09T19:10:00Z">
              <w:rPr>
                <w:color w:val="9CDCFE"/>
              </w:rPr>
            </w:rPrChange>
          </w:rPr>
          <w:t>end_sec</w:t>
        </w:r>
        <w:proofErr w:type="spellEnd"/>
        <w:r w:rsidRPr="00092BE3">
          <w:rPr>
            <w:rPrChange w:id="1147" w:author="Nate Bachmeier [AWS-SA]" w:date="2023-04-09T19:10:00Z">
              <w:rPr>
                <w:color w:val="D4D4D4"/>
              </w:rPr>
            </w:rPrChange>
          </w:rPr>
          <w:t>:</w:t>
        </w:r>
      </w:ins>
    </w:p>
    <w:p w14:paraId="225475C6" w14:textId="77777777" w:rsidR="00092BE3" w:rsidRPr="00092BE3" w:rsidRDefault="00092BE3" w:rsidP="00092BE3">
      <w:pPr>
        <w:pStyle w:val="SC-Source"/>
        <w:rPr>
          <w:ins w:id="1148" w:author="Nate Bachmeier [AWS-SA]" w:date="2023-04-09T19:10:00Z"/>
          <w:rPrChange w:id="1149" w:author="Nate Bachmeier [AWS-SA]" w:date="2023-04-09T19:10:00Z">
            <w:rPr>
              <w:ins w:id="1150" w:author="Nate Bachmeier [AWS-SA]" w:date="2023-04-09T19:10:00Z"/>
              <w:color w:val="D4D4D4"/>
            </w:rPr>
          </w:rPrChange>
        </w:rPr>
        <w:pPrChange w:id="1151" w:author="Nate Bachmeier [AWS-SA]" w:date="2023-04-09T19:10:00Z">
          <w:pPr>
            <w:shd w:val="clear" w:color="auto" w:fill="1E1E1E"/>
            <w:spacing w:line="285" w:lineRule="atLeast"/>
            <w:ind w:firstLine="0"/>
          </w:pPr>
        </w:pPrChange>
      </w:pPr>
      <w:ins w:id="1152" w:author="Nate Bachmeier [AWS-SA]" w:date="2023-04-09T19:10:00Z">
        <w:r w:rsidRPr="00092BE3">
          <w:rPr>
            <w:rPrChange w:id="1153" w:author="Nate Bachmeier [AWS-SA]" w:date="2023-04-09T19:10:00Z">
              <w:rPr>
                <w:color w:val="D4D4D4"/>
              </w:rPr>
            </w:rPrChange>
          </w:rPr>
          <w:t xml:space="preserve">      </w:t>
        </w:r>
        <w:proofErr w:type="spellStart"/>
        <w:proofErr w:type="gramStart"/>
        <w:r w:rsidRPr="00092BE3">
          <w:rPr>
            <w:rPrChange w:id="1154" w:author="Nate Bachmeier [AWS-SA]" w:date="2023-04-09T19:10:00Z">
              <w:rPr>
                <w:color w:val="9CDCFE"/>
              </w:rPr>
            </w:rPrChange>
          </w:rPr>
          <w:t>self</w:t>
        </w:r>
        <w:r w:rsidRPr="00092BE3">
          <w:rPr>
            <w:rPrChange w:id="1155" w:author="Nate Bachmeier [AWS-SA]" w:date="2023-04-09T19:10:00Z">
              <w:rPr>
                <w:color w:val="D4D4D4"/>
              </w:rPr>
            </w:rPrChange>
          </w:rPr>
          <w:t>.</w:t>
        </w:r>
        <w:r w:rsidRPr="00092BE3">
          <w:rPr>
            <w:rPrChange w:id="1156" w:author="Nate Bachmeier [AWS-SA]" w:date="2023-04-09T19:10:00Z">
              <w:rPr>
                <w:color w:val="9CDCFE"/>
              </w:rPr>
            </w:rPrChange>
          </w:rPr>
          <w:t>capture</w:t>
        </w:r>
        <w:r w:rsidRPr="00092BE3">
          <w:rPr>
            <w:rPrChange w:id="1157" w:author="Nate Bachmeier [AWS-SA]" w:date="2023-04-09T19:10:00Z">
              <w:rPr>
                <w:color w:val="D4D4D4"/>
              </w:rPr>
            </w:rPrChange>
          </w:rPr>
          <w:t>.set</w:t>
        </w:r>
        <w:proofErr w:type="spellEnd"/>
        <w:r w:rsidRPr="00092BE3">
          <w:rPr>
            <w:rPrChange w:id="1158" w:author="Nate Bachmeier [AWS-SA]" w:date="2023-04-09T19:10:00Z">
              <w:rPr>
                <w:color w:val="D4D4D4"/>
              </w:rPr>
            </w:rPrChange>
          </w:rPr>
          <w:t>(</w:t>
        </w:r>
        <w:proofErr w:type="gramEnd"/>
        <w:r w:rsidRPr="00092BE3">
          <w:t>cv2</w:t>
        </w:r>
        <w:r w:rsidRPr="00092BE3">
          <w:rPr>
            <w:rPrChange w:id="1159" w:author="Nate Bachmeier [AWS-SA]" w:date="2023-04-09T19:10:00Z">
              <w:rPr>
                <w:color w:val="D4D4D4"/>
              </w:rPr>
            </w:rPrChange>
          </w:rPr>
          <w:t xml:space="preserve">.CAP_PROP_POS_MSEC, </w:t>
        </w:r>
        <w:r w:rsidRPr="00092BE3">
          <w:t>int</w:t>
        </w:r>
        <w:r w:rsidRPr="00092BE3">
          <w:rPr>
            <w:rPrChange w:id="1160" w:author="Nate Bachmeier [AWS-SA]" w:date="2023-04-09T19:10:00Z">
              <w:rPr>
                <w:color w:val="D4D4D4"/>
              </w:rPr>
            </w:rPrChange>
          </w:rPr>
          <w:t>(</w:t>
        </w:r>
        <w:r w:rsidRPr="00092BE3">
          <w:rPr>
            <w:rPrChange w:id="1161" w:author="Nate Bachmeier [AWS-SA]" w:date="2023-04-09T19:10:00Z">
              <w:rPr>
                <w:color w:val="9CDCFE"/>
              </w:rPr>
            </w:rPrChange>
          </w:rPr>
          <w:t>offset</w:t>
        </w:r>
        <w:r w:rsidRPr="00092BE3">
          <w:rPr>
            <w:rPrChange w:id="1162" w:author="Nate Bachmeier [AWS-SA]" w:date="2023-04-09T19:10:00Z">
              <w:rPr>
                <w:color w:val="D4D4D4"/>
              </w:rPr>
            </w:rPrChange>
          </w:rPr>
          <w:t xml:space="preserve"> * </w:t>
        </w:r>
        <w:r w:rsidRPr="00092BE3">
          <w:rPr>
            <w:rPrChange w:id="1163" w:author="Nate Bachmeier [AWS-SA]" w:date="2023-04-09T19:10:00Z">
              <w:rPr>
                <w:color w:val="4FC1FF"/>
              </w:rPr>
            </w:rPrChange>
          </w:rPr>
          <w:t>MILLISEC_PER_SEC</w:t>
        </w:r>
        <w:r w:rsidRPr="00092BE3">
          <w:rPr>
            <w:rPrChange w:id="1164" w:author="Nate Bachmeier [AWS-SA]" w:date="2023-04-09T19:10:00Z">
              <w:rPr>
                <w:color w:val="D4D4D4"/>
              </w:rPr>
            </w:rPrChange>
          </w:rPr>
          <w:t>))</w:t>
        </w:r>
      </w:ins>
    </w:p>
    <w:p w14:paraId="1D36E8BA" w14:textId="77777777" w:rsidR="00092BE3" w:rsidRPr="00092BE3" w:rsidRDefault="00092BE3" w:rsidP="00092BE3">
      <w:pPr>
        <w:pStyle w:val="SC-Source"/>
        <w:rPr>
          <w:ins w:id="1165" w:author="Nate Bachmeier [AWS-SA]" w:date="2023-04-09T19:10:00Z"/>
          <w:rPrChange w:id="1166" w:author="Nate Bachmeier [AWS-SA]" w:date="2023-04-09T19:10:00Z">
            <w:rPr>
              <w:ins w:id="1167" w:author="Nate Bachmeier [AWS-SA]" w:date="2023-04-09T19:10:00Z"/>
              <w:color w:val="D4D4D4"/>
            </w:rPr>
          </w:rPrChange>
        </w:rPr>
        <w:pPrChange w:id="1168" w:author="Nate Bachmeier [AWS-SA]" w:date="2023-04-09T19:10:00Z">
          <w:pPr>
            <w:shd w:val="clear" w:color="auto" w:fill="1E1E1E"/>
            <w:spacing w:line="285" w:lineRule="atLeast"/>
            <w:ind w:firstLine="0"/>
          </w:pPr>
        </w:pPrChange>
      </w:pPr>
      <w:ins w:id="1169" w:author="Nate Bachmeier [AWS-SA]" w:date="2023-04-09T19:10:00Z">
        <w:r w:rsidRPr="00092BE3">
          <w:rPr>
            <w:rPrChange w:id="1170" w:author="Nate Bachmeier [AWS-SA]" w:date="2023-04-09T19:10:00Z">
              <w:rPr>
                <w:color w:val="D4D4D4"/>
              </w:rPr>
            </w:rPrChange>
          </w:rPr>
          <w:t xml:space="preserve">      </w:t>
        </w:r>
      </w:ins>
    </w:p>
    <w:p w14:paraId="5E8AD919" w14:textId="77777777" w:rsidR="00092BE3" w:rsidRPr="00092BE3" w:rsidRDefault="00092BE3" w:rsidP="00092BE3">
      <w:pPr>
        <w:pStyle w:val="SC-Source"/>
        <w:rPr>
          <w:ins w:id="1171" w:author="Nate Bachmeier [AWS-SA]" w:date="2023-04-09T19:10:00Z"/>
          <w:rPrChange w:id="1172" w:author="Nate Bachmeier [AWS-SA]" w:date="2023-04-09T19:10:00Z">
            <w:rPr>
              <w:ins w:id="1173" w:author="Nate Bachmeier [AWS-SA]" w:date="2023-04-09T19:10:00Z"/>
              <w:color w:val="D4D4D4"/>
            </w:rPr>
          </w:rPrChange>
        </w:rPr>
        <w:pPrChange w:id="1174" w:author="Nate Bachmeier [AWS-SA]" w:date="2023-04-09T19:10:00Z">
          <w:pPr>
            <w:shd w:val="clear" w:color="auto" w:fill="1E1E1E"/>
            <w:spacing w:line="285" w:lineRule="atLeast"/>
            <w:ind w:firstLine="0"/>
          </w:pPr>
        </w:pPrChange>
      </w:pPr>
      <w:ins w:id="1175" w:author="Nate Bachmeier [AWS-SA]" w:date="2023-04-09T19:10:00Z">
        <w:r w:rsidRPr="00092BE3">
          <w:rPr>
            <w:rPrChange w:id="1176" w:author="Nate Bachmeier [AWS-SA]" w:date="2023-04-09T19:10:00Z">
              <w:rPr>
                <w:color w:val="D4D4D4"/>
              </w:rPr>
            </w:rPrChange>
          </w:rPr>
          <w:t xml:space="preserve">      </w:t>
        </w:r>
        <w:r w:rsidRPr="00092BE3">
          <w:rPr>
            <w:rPrChange w:id="1177" w:author="Nate Bachmeier [AWS-SA]" w:date="2023-04-09T19:10:00Z">
              <w:rPr>
                <w:color w:val="9CDCFE"/>
              </w:rPr>
            </w:rPrChange>
          </w:rPr>
          <w:t>_</w:t>
        </w:r>
        <w:r w:rsidRPr="00092BE3">
          <w:rPr>
            <w:rPrChange w:id="1178" w:author="Nate Bachmeier [AWS-SA]" w:date="2023-04-09T19:10:00Z">
              <w:rPr>
                <w:color w:val="D4D4D4"/>
              </w:rPr>
            </w:rPrChange>
          </w:rPr>
          <w:t xml:space="preserve">, </w:t>
        </w:r>
        <w:r w:rsidRPr="00092BE3">
          <w:rPr>
            <w:rPrChange w:id="1179" w:author="Nate Bachmeier [AWS-SA]" w:date="2023-04-09T19:10:00Z">
              <w:rPr>
                <w:color w:val="9CDCFE"/>
              </w:rPr>
            </w:rPrChange>
          </w:rPr>
          <w:t>frame</w:t>
        </w:r>
        <w:r w:rsidRPr="00092BE3">
          <w:rPr>
            <w:rPrChange w:id="1180" w:author="Nate Bachmeier [AWS-SA]" w:date="2023-04-09T19:10:00Z">
              <w:rPr>
                <w:color w:val="D4D4D4"/>
              </w:rPr>
            </w:rPrChange>
          </w:rPr>
          <w:t xml:space="preserve"> = </w:t>
        </w:r>
        <w:proofErr w:type="spellStart"/>
        <w:proofErr w:type="gramStart"/>
        <w:r w:rsidRPr="00092BE3">
          <w:rPr>
            <w:rPrChange w:id="1181" w:author="Nate Bachmeier [AWS-SA]" w:date="2023-04-09T19:10:00Z">
              <w:rPr>
                <w:color w:val="9CDCFE"/>
              </w:rPr>
            </w:rPrChange>
          </w:rPr>
          <w:t>self</w:t>
        </w:r>
        <w:r w:rsidRPr="00092BE3">
          <w:rPr>
            <w:rPrChange w:id="1182" w:author="Nate Bachmeier [AWS-SA]" w:date="2023-04-09T19:10:00Z">
              <w:rPr>
                <w:color w:val="D4D4D4"/>
              </w:rPr>
            </w:rPrChange>
          </w:rPr>
          <w:t>.</w:t>
        </w:r>
        <w:r w:rsidRPr="00092BE3">
          <w:rPr>
            <w:rPrChange w:id="1183" w:author="Nate Bachmeier [AWS-SA]" w:date="2023-04-09T19:10:00Z">
              <w:rPr>
                <w:color w:val="9CDCFE"/>
              </w:rPr>
            </w:rPrChange>
          </w:rPr>
          <w:t>capture</w:t>
        </w:r>
        <w:proofErr w:type="gramEnd"/>
        <w:r w:rsidRPr="00092BE3">
          <w:rPr>
            <w:rPrChange w:id="1184" w:author="Nate Bachmeier [AWS-SA]" w:date="2023-04-09T19:10:00Z">
              <w:rPr>
                <w:color w:val="D4D4D4"/>
              </w:rPr>
            </w:rPrChange>
          </w:rPr>
          <w:t>.read</w:t>
        </w:r>
        <w:proofErr w:type="spellEnd"/>
        <w:r w:rsidRPr="00092BE3">
          <w:rPr>
            <w:rPrChange w:id="1185" w:author="Nate Bachmeier [AWS-SA]" w:date="2023-04-09T19:10:00Z">
              <w:rPr>
                <w:color w:val="D4D4D4"/>
              </w:rPr>
            </w:rPrChange>
          </w:rPr>
          <w:t>()</w:t>
        </w:r>
      </w:ins>
    </w:p>
    <w:p w14:paraId="0FB77066" w14:textId="77777777" w:rsidR="00092BE3" w:rsidRPr="00092BE3" w:rsidRDefault="00092BE3" w:rsidP="00092BE3">
      <w:pPr>
        <w:pStyle w:val="SC-Source"/>
        <w:rPr>
          <w:ins w:id="1186" w:author="Nate Bachmeier [AWS-SA]" w:date="2023-04-09T19:10:00Z"/>
          <w:rPrChange w:id="1187" w:author="Nate Bachmeier [AWS-SA]" w:date="2023-04-09T19:10:00Z">
            <w:rPr>
              <w:ins w:id="1188" w:author="Nate Bachmeier [AWS-SA]" w:date="2023-04-09T19:10:00Z"/>
              <w:color w:val="D4D4D4"/>
            </w:rPr>
          </w:rPrChange>
        </w:rPr>
        <w:pPrChange w:id="1189" w:author="Nate Bachmeier [AWS-SA]" w:date="2023-04-09T19:10:00Z">
          <w:pPr>
            <w:shd w:val="clear" w:color="auto" w:fill="1E1E1E"/>
            <w:spacing w:line="285" w:lineRule="atLeast"/>
            <w:ind w:firstLine="0"/>
          </w:pPr>
        </w:pPrChange>
      </w:pPr>
      <w:ins w:id="1190" w:author="Nate Bachmeier [AWS-SA]" w:date="2023-04-09T19:10:00Z">
        <w:r w:rsidRPr="00092BE3">
          <w:rPr>
            <w:rPrChange w:id="1191" w:author="Nate Bachmeier [AWS-SA]" w:date="2023-04-09T19:10:00Z">
              <w:rPr>
                <w:color w:val="D4D4D4"/>
              </w:rPr>
            </w:rPrChange>
          </w:rPr>
          <w:t xml:space="preserve">      </w:t>
        </w:r>
        <w:r w:rsidRPr="00092BE3">
          <w:rPr>
            <w:rPrChange w:id="1192" w:author="Nate Bachmeier [AWS-SA]" w:date="2023-04-09T19:10:00Z">
              <w:rPr>
                <w:color w:val="C586C0"/>
              </w:rPr>
            </w:rPrChange>
          </w:rPr>
          <w:t>if</w:t>
        </w:r>
        <w:r w:rsidRPr="00092BE3">
          <w:rPr>
            <w:rPrChange w:id="1193" w:author="Nate Bachmeier [AWS-SA]" w:date="2023-04-09T19:10:00Z">
              <w:rPr>
                <w:color w:val="D4D4D4"/>
              </w:rPr>
            </w:rPrChange>
          </w:rPr>
          <w:t xml:space="preserve"> </w:t>
        </w:r>
        <w:r w:rsidRPr="00092BE3">
          <w:rPr>
            <w:rPrChange w:id="1194" w:author="Nate Bachmeier [AWS-SA]" w:date="2023-04-09T19:10:00Z">
              <w:rPr>
                <w:color w:val="9CDCFE"/>
              </w:rPr>
            </w:rPrChange>
          </w:rPr>
          <w:t>frame</w:t>
        </w:r>
        <w:r w:rsidRPr="00092BE3">
          <w:rPr>
            <w:rPrChange w:id="1195" w:author="Nate Bachmeier [AWS-SA]" w:date="2023-04-09T19:10:00Z">
              <w:rPr>
                <w:color w:val="D4D4D4"/>
              </w:rPr>
            </w:rPrChange>
          </w:rPr>
          <w:t xml:space="preserve"> </w:t>
        </w:r>
        <w:r w:rsidRPr="00092BE3">
          <w:rPr>
            <w:rPrChange w:id="1196" w:author="Nate Bachmeier [AWS-SA]" w:date="2023-04-09T19:10:00Z">
              <w:rPr>
                <w:color w:val="569CD6"/>
              </w:rPr>
            </w:rPrChange>
          </w:rPr>
          <w:t>is</w:t>
        </w:r>
        <w:r w:rsidRPr="00092BE3">
          <w:rPr>
            <w:rPrChange w:id="1197" w:author="Nate Bachmeier [AWS-SA]" w:date="2023-04-09T19:10:00Z">
              <w:rPr>
                <w:color w:val="D4D4D4"/>
              </w:rPr>
            </w:rPrChange>
          </w:rPr>
          <w:t xml:space="preserve"> </w:t>
        </w:r>
        <w:r w:rsidRPr="00092BE3">
          <w:rPr>
            <w:rPrChange w:id="1198" w:author="Nate Bachmeier [AWS-SA]" w:date="2023-04-09T19:10:00Z">
              <w:rPr>
                <w:color w:val="569CD6"/>
              </w:rPr>
            </w:rPrChange>
          </w:rPr>
          <w:t>None</w:t>
        </w:r>
        <w:r w:rsidRPr="00092BE3">
          <w:rPr>
            <w:rPrChange w:id="1199" w:author="Nate Bachmeier [AWS-SA]" w:date="2023-04-09T19:10:00Z">
              <w:rPr>
                <w:color w:val="D4D4D4"/>
              </w:rPr>
            </w:rPrChange>
          </w:rPr>
          <w:t>:</w:t>
        </w:r>
      </w:ins>
    </w:p>
    <w:p w14:paraId="0B5FA424" w14:textId="77777777" w:rsidR="00092BE3" w:rsidRPr="00092BE3" w:rsidRDefault="00092BE3" w:rsidP="00092BE3">
      <w:pPr>
        <w:pStyle w:val="SC-Source"/>
        <w:rPr>
          <w:ins w:id="1200" w:author="Nate Bachmeier [AWS-SA]" w:date="2023-04-09T19:10:00Z"/>
          <w:rPrChange w:id="1201" w:author="Nate Bachmeier [AWS-SA]" w:date="2023-04-09T19:10:00Z">
            <w:rPr>
              <w:ins w:id="1202" w:author="Nate Bachmeier [AWS-SA]" w:date="2023-04-09T19:10:00Z"/>
              <w:color w:val="D4D4D4"/>
            </w:rPr>
          </w:rPrChange>
        </w:rPr>
        <w:pPrChange w:id="1203" w:author="Nate Bachmeier [AWS-SA]" w:date="2023-04-09T19:10:00Z">
          <w:pPr>
            <w:shd w:val="clear" w:color="auto" w:fill="1E1E1E"/>
            <w:spacing w:line="285" w:lineRule="atLeast"/>
            <w:ind w:firstLine="0"/>
          </w:pPr>
        </w:pPrChange>
      </w:pPr>
      <w:ins w:id="1204" w:author="Nate Bachmeier [AWS-SA]" w:date="2023-04-09T19:10:00Z">
        <w:r w:rsidRPr="00092BE3">
          <w:rPr>
            <w:rPrChange w:id="1205" w:author="Nate Bachmeier [AWS-SA]" w:date="2023-04-09T19:10:00Z">
              <w:rPr>
                <w:color w:val="D4D4D4"/>
              </w:rPr>
            </w:rPrChange>
          </w:rPr>
          <w:t xml:space="preserve">        </w:t>
        </w:r>
        <w:r w:rsidRPr="00092BE3">
          <w:rPr>
            <w:rPrChange w:id="1206" w:author="Nate Bachmeier [AWS-SA]" w:date="2023-04-09T19:10:00Z">
              <w:rPr>
                <w:color w:val="C586C0"/>
              </w:rPr>
            </w:rPrChange>
          </w:rPr>
          <w:t>break</w:t>
        </w:r>
      </w:ins>
    </w:p>
    <w:p w14:paraId="6F28BD8F" w14:textId="77777777" w:rsidR="00092BE3" w:rsidRPr="00092BE3" w:rsidRDefault="00092BE3" w:rsidP="00092BE3">
      <w:pPr>
        <w:pStyle w:val="SC-Source"/>
        <w:rPr>
          <w:ins w:id="1207" w:author="Nate Bachmeier [AWS-SA]" w:date="2023-04-09T19:10:00Z"/>
          <w:rPrChange w:id="1208" w:author="Nate Bachmeier [AWS-SA]" w:date="2023-04-09T19:10:00Z">
            <w:rPr>
              <w:ins w:id="1209" w:author="Nate Bachmeier [AWS-SA]" w:date="2023-04-09T19:10:00Z"/>
              <w:color w:val="D4D4D4"/>
            </w:rPr>
          </w:rPrChange>
        </w:rPr>
        <w:pPrChange w:id="1210" w:author="Nate Bachmeier [AWS-SA]" w:date="2023-04-09T19:10:00Z">
          <w:pPr>
            <w:shd w:val="clear" w:color="auto" w:fill="1E1E1E"/>
            <w:spacing w:line="285" w:lineRule="atLeast"/>
            <w:ind w:firstLine="0"/>
          </w:pPr>
        </w:pPrChange>
      </w:pPr>
      <w:ins w:id="1211" w:author="Nate Bachmeier [AWS-SA]" w:date="2023-04-09T19:10:00Z">
        <w:r w:rsidRPr="00092BE3">
          <w:rPr>
            <w:rPrChange w:id="1212" w:author="Nate Bachmeier [AWS-SA]" w:date="2023-04-09T19:10:00Z">
              <w:rPr>
                <w:color w:val="D4D4D4"/>
              </w:rPr>
            </w:rPrChange>
          </w:rPr>
          <w:t xml:space="preserve">      </w:t>
        </w:r>
        <w:proofErr w:type="spellStart"/>
        <w:proofErr w:type="gramStart"/>
        <w:r w:rsidRPr="00092BE3">
          <w:rPr>
            <w:rPrChange w:id="1213" w:author="Nate Bachmeier [AWS-SA]" w:date="2023-04-09T19:10:00Z">
              <w:rPr>
                <w:color w:val="9CDCFE"/>
              </w:rPr>
            </w:rPrChange>
          </w:rPr>
          <w:t>results</w:t>
        </w:r>
        <w:r w:rsidRPr="00092BE3">
          <w:rPr>
            <w:rPrChange w:id="1214" w:author="Nate Bachmeier [AWS-SA]" w:date="2023-04-09T19:10:00Z">
              <w:rPr>
                <w:color w:val="D4D4D4"/>
              </w:rPr>
            </w:rPrChange>
          </w:rPr>
          <w:t>.</w:t>
        </w:r>
        <w:r w:rsidRPr="00092BE3">
          <w:rPr>
            <w:rPrChange w:id="1215" w:author="Nate Bachmeier [AWS-SA]" w:date="2023-04-09T19:10:00Z">
              <w:rPr>
                <w:color w:val="DCDCAA"/>
              </w:rPr>
            </w:rPrChange>
          </w:rPr>
          <w:t>append</w:t>
        </w:r>
        <w:proofErr w:type="spellEnd"/>
        <w:proofErr w:type="gramEnd"/>
        <w:r w:rsidRPr="00092BE3">
          <w:rPr>
            <w:rPrChange w:id="1216" w:author="Nate Bachmeier [AWS-SA]" w:date="2023-04-09T19:10:00Z">
              <w:rPr>
                <w:color w:val="D4D4D4"/>
              </w:rPr>
            </w:rPrChange>
          </w:rPr>
          <w:t>((</w:t>
        </w:r>
        <w:proofErr w:type="spellStart"/>
        <w:r w:rsidRPr="00092BE3">
          <w:rPr>
            <w:rPrChange w:id="1217" w:author="Nate Bachmeier [AWS-SA]" w:date="2023-04-09T19:10:00Z">
              <w:rPr>
                <w:color w:val="9CDCFE"/>
              </w:rPr>
            </w:rPrChange>
          </w:rPr>
          <w:t>frame</w:t>
        </w:r>
        <w:r w:rsidRPr="00092BE3">
          <w:rPr>
            <w:rPrChange w:id="1218" w:author="Nate Bachmeier [AWS-SA]" w:date="2023-04-09T19:10:00Z">
              <w:rPr>
                <w:color w:val="D4D4D4"/>
              </w:rPr>
            </w:rPrChange>
          </w:rPr>
          <w:t>,</w:t>
        </w:r>
        <w:r w:rsidRPr="00092BE3">
          <w:rPr>
            <w:rPrChange w:id="1219" w:author="Nate Bachmeier [AWS-SA]" w:date="2023-04-09T19:10:00Z">
              <w:rPr>
                <w:color w:val="9CDCFE"/>
              </w:rPr>
            </w:rPrChange>
          </w:rPr>
          <w:t>offset</w:t>
        </w:r>
        <w:proofErr w:type="spellEnd"/>
        <w:r w:rsidRPr="00092BE3">
          <w:rPr>
            <w:rPrChange w:id="1220" w:author="Nate Bachmeier [AWS-SA]" w:date="2023-04-09T19:10:00Z">
              <w:rPr>
                <w:color w:val="D4D4D4"/>
              </w:rPr>
            </w:rPrChange>
          </w:rPr>
          <w:t>))</w:t>
        </w:r>
      </w:ins>
    </w:p>
    <w:p w14:paraId="08FD17E8" w14:textId="77777777" w:rsidR="00092BE3" w:rsidRPr="00092BE3" w:rsidRDefault="00092BE3" w:rsidP="00092BE3">
      <w:pPr>
        <w:pStyle w:val="SC-Source"/>
        <w:rPr>
          <w:ins w:id="1221" w:author="Nate Bachmeier [AWS-SA]" w:date="2023-04-09T19:10:00Z"/>
          <w:rPrChange w:id="1222" w:author="Nate Bachmeier [AWS-SA]" w:date="2023-04-09T19:10:00Z">
            <w:rPr>
              <w:ins w:id="1223" w:author="Nate Bachmeier [AWS-SA]" w:date="2023-04-09T19:10:00Z"/>
              <w:color w:val="D4D4D4"/>
            </w:rPr>
          </w:rPrChange>
        </w:rPr>
        <w:pPrChange w:id="1224" w:author="Nate Bachmeier [AWS-SA]" w:date="2023-04-09T19:10:00Z">
          <w:pPr>
            <w:shd w:val="clear" w:color="auto" w:fill="1E1E1E"/>
            <w:spacing w:line="285" w:lineRule="atLeast"/>
            <w:ind w:firstLine="0"/>
          </w:pPr>
        </w:pPrChange>
      </w:pPr>
      <w:ins w:id="1225" w:author="Nate Bachmeier [AWS-SA]" w:date="2023-04-09T19:10:00Z">
        <w:r w:rsidRPr="00092BE3">
          <w:rPr>
            <w:rPrChange w:id="1226" w:author="Nate Bachmeier [AWS-SA]" w:date="2023-04-09T19:10:00Z">
              <w:rPr>
                <w:color w:val="D4D4D4"/>
              </w:rPr>
            </w:rPrChange>
          </w:rPr>
          <w:t xml:space="preserve">      </w:t>
        </w:r>
        <w:r w:rsidRPr="00092BE3">
          <w:rPr>
            <w:rPrChange w:id="1227" w:author="Nate Bachmeier [AWS-SA]" w:date="2023-04-09T19:10:00Z">
              <w:rPr>
                <w:color w:val="9CDCFE"/>
              </w:rPr>
            </w:rPrChange>
          </w:rPr>
          <w:t>offset</w:t>
        </w:r>
        <w:r w:rsidRPr="00092BE3">
          <w:rPr>
            <w:rPrChange w:id="1228" w:author="Nate Bachmeier [AWS-SA]" w:date="2023-04-09T19:10:00Z">
              <w:rPr>
                <w:color w:val="D4D4D4"/>
              </w:rPr>
            </w:rPrChange>
          </w:rPr>
          <w:t xml:space="preserve"> += </w:t>
        </w:r>
        <w:proofErr w:type="spellStart"/>
        <w:r w:rsidRPr="00092BE3">
          <w:rPr>
            <w:rPrChange w:id="1229" w:author="Nate Bachmeier [AWS-SA]" w:date="2023-04-09T19:10:00Z">
              <w:rPr>
                <w:color w:val="9CDCFE"/>
              </w:rPr>
            </w:rPrChange>
          </w:rPr>
          <w:t>step_size_sec</w:t>
        </w:r>
        <w:proofErr w:type="spellEnd"/>
      </w:ins>
    </w:p>
    <w:p w14:paraId="708AC39E" w14:textId="77777777" w:rsidR="00092BE3" w:rsidRPr="00092BE3" w:rsidRDefault="00092BE3" w:rsidP="00092BE3">
      <w:pPr>
        <w:pStyle w:val="SC-Source"/>
        <w:rPr>
          <w:ins w:id="1230" w:author="Nate Bachmeier [AWS-SA]" w:date="2023-04-09T19:10:00Z"/>
          <w:rPrChange w:id="1231" w:author="Nate Bachmeier [AWS-SA]" w:date="2023-04-09T19:10:00Z">
            <w:rPr>
              <w:ins w:id="1232" w:author="Nate Bachmeier [AWS-SA]" w:date="2023-04-09T19:10:00Z"/>
              <w:color w:val="D4D4D4"/>
            </w:rPr>
          </w:rPrChange>
        </w:rPr>
        <w:pPrChange w:id="1233" w:author="Nate Bachmeier [AWS-SA]" w:date="2023-04-09T19:10:00Z">
          <w:pPr>
            <w:shd w:val="clear" w:color="auto" w:fill="1E1E1E"/>
            <w:spacing w:line="285" w:lineRule="atLeast"/>
            <w:ind w:firstLine="0"/>
          </w:pPr>
        </w:pPrChange>
      </w:pPr>
      <w:ins w:id="1234" w:author="Nate Bachmeier [AWS-SA]" w:date="2023-04-09T19:10:00Z">
        <w:r w:rsidRPr="00092BE3">
          <w:rPr>
            <w:rPrChange w:id="1235" w:author="Nate Bachmeier [AWS-SA]" w:date="2023-04-09T19:10:00Z">
              <w:rPr>
                <w:color w:val="D4D4D4"/>
              </w:rPr>
            </w:rPrChange>
          </w:rPr>
          <w:t xml:space="preserve">      </w:t>
        </w:r>
      </w:ins>
    </w:p>
    <w:p w14:paraId="167F8846" w14:textId="77777777" w:rsidR="00092BE3" w:rsidRPr="00092BE3" w:rsidRDefault="00092BE3" w:rsidP="00092BE3">
      <w:pPr>
        <w:pStyle w:val="SC-Source"/>
        <w:rPr>
          <w:ins w:id="1236" w:author="Nate Bachmeier [AWS-SA]" w:date="2023-04-09T19:10:00Z"/>
          <w:rPrChange w:id="1237" w:author="Nate Bachmeier [AWS-SA]" w:date="2023-04-09T19:10:00Z">
            <w:rPr>
              <w:ins w:id="1238" w:author="Nate Bachmeier [AWS-SA]" w:date="2023-04-09T19:10:00Z"/>
              <w:color w:val="D4D4D4"/>
            </w:rPr>
          </w:rPrChange>
        </w:rPr>
        <w:pPrChange w:id="1239" w:author="Nate Bachmeier [AWS-SA]" w:date="2023-04-09T19:10:00Z">
          <w:pPr>
            <w:shd w:val="clear" w:color="auto" w:fill="1E1E1E"/>
            <w:spacing w:line="285" w:lineRule="atLeast"/>
            <w:ind w:firstLine="0"/>
          </w:pPr>
        </w:pPrChange>
      </w:pPr>
      <w:ins w:id="1240" w:author="Nate Bachmeier [AWS-SA]" w:date="2023-04-09T19:10:00Z">
        <w:r w:rsidRPr="00092BE3">
          <w:rPr>
            <w:rPrChange w:id="1241" w:author="Nate Bachmeier [AWS-SA]" w:date="2023-04-09T19:10:00Z">
              <w:rPr>
                <w:color w:val="D4D4D4"/>
              </w:rPr>
            </w:rPrChange>
          </w:rPr>
          <w:t xml:space="preserve">    </w:t>
        </w:r>
        <w:r w:rsidRPr="00092BE3">
          <w:rPr>
            <w:rPrChange w:id="1242" w:author="Nate Bachmeier [AWS-SA]" w:date="2023-04-09T19:10:00Z">
              <w:rPr>
                <w:color w:val="C586C0"/>
              </w:rPr>
            </w:rPrChange>
          </w:rPr>
          <w:t>return</w:t>
        </w:r>
        <w:r w:rsidRPr="00092BE3">
          <w:rPr>
            <w:rPrChange w:id="1243" w:author="Nate Bachmeier [AWS-SA]" w:date="2023-04-09T19:10:00Z">
              <w:rPr>
                <w:color w:val="D4D4D4"/>
              </w:rPr>
            </w:rPrChange>
          </w:rPr>
          <w:t xml:space="preserve"> </w:t>
        </w:r>
        <w:proofErr w:type="gramStart"/>
        <w:r w:rsidRPr="00092BE3">
          <w:rPr>
            <w:rPrChange w:id="1244" w:author="Nate Bachmeier [AWS-SA]" w:date="2023-04-09T19:10:00Z">
              <w:rPr>
                <w:color w:val="9CDCFE"/>
              </w:rPr>
            </w:rPrChange>
          </w:rPr>
          <w:t>results</w:t>
        </w:r>
        <w:proofErr w:type="gramEnd"/>
      </w:ins>
    </w:p>
    <w:p w14:paraId="359BB348" w14:textId="77777777" w:rsidR="00092BE3" w:rsidRPr="00092BE3" w:rsidRDefault="00092BE3" w:rsidP="00092BE3">
      <w:pPr>
        <w:pStyle w:val="SC-Source"/>
        <w:rPr>
          <w:ins w:id="1245" w:author="Nate Bachmeier [AWS-SA]" w:date="2023-04-09T19:10:00Z"/>
          <w:rPrChange w:id="1246" w:author="Nate Bachmeier [AWS-SA]" w:date="2023-04-09T19:10:00Z">
            <w:rPr>
              <w:ins w:id="1247" w:author="Nate Bachmeier [AWS-SA]" w:date="2023-04-09T19:10:00Z"/>
              <w:color w:val="D4D4D4"/>
            </w:rPr>
          </w:rPrChange>
        </w:rPr>
        <w:pPrChange w:id="1248" w:author="Nate Bachmeier [AWS-SA]" w:date="2023-04-09T19:10:00Z">
          <w:pPr>
            <w:shd w:val="clear" w:color="auto" w:fill="1E1E1E"/>
            <w:spacing w:line="285" w:lineRule="atLeast"/>
            <w:ind w:firstLine="0"/>
          </w:pPr>
        </w:pPrChange>
      </w:pPr>
    </w:p>
    <w:p w14:paraId="3139A06E" w14:textId="77777777" w:rsidR="00092BE3" w:rsidRPr="00092BE3" w:rsidRDefault="00092BE3" w:rsidP="00092BE3">
      <w:pPr>
        <w:pStyle w:val="SC-Source"/>
        <w:rPr>
          <w:ins w:id="1249" w:author="Nate Bachmeier [AWS-SA]" w:date="2023-04-09T19:10:00Z"/>
          <w:rPrChange w:id="1250" w:author="Nate Bachmeier [AWS-SA]" w:date="2023-04-09T19:10:00Z">
            <w:rPr>
              <w:ins w:id="1251" w:author="Nate Bachmeier [AWS-SA]" w:date="2023-04-09T19:10:00Z"/>
              <w:color w:val="D4D4D4"/>
            </w:rPr>
          </w:rPrChange>
        </w:rPr>
        <w:pPrChange w:id="1252" w:author="Nate Bachmeier [AWS-SA]" w:date="2023-04-09T19:10:00Z">
          <w:pPr>
            <w:shd w:val="clear" w:color="auto" w:fill="1E1E1E"/>
            <w:spacing w:line="285" w:lineRule="atLeast"/>
            <w:ind w:firstLine="0"/>
          </w:pPr>
        </w:pPrChange>
      </w:pPr>
      <w:ins w:id="1253" w:author="Nate Bachmeier [AWS-SA]" w:date="2023-04-09T19:10:00Z">
        <w:r w:rsidRPr="00092BE3">
          <w:rPr>
            <w:rPrChange w:id="1254" w:author="Nate Bachmeier [AWS-SA]" w:date="2023-04-09T19:10:00Z">
              <w:rPr>
                <w:color w:val="D4D4D4"/>
              </w:rPr>
            </w:rPrChange>
          </w:rPr>
          <w:t xml:space="preserve">  </w:t>
        </w:r>
        <w:r w:rsidRPr="00092BE3">
          <w:rPr>
            <w:rPrChange w:id="1255" w:author="Nate Bachmeier [AWS-SA]" w:date="2023-04-09T19:10:00Z">
              <w:rPr>
                <w:color w:val="DCDCAA"/>
              </w:rPr>
            </w:rPrChange>
          </w:rPr>
          <w:t>@</w:t>
        </w:r>
        <w:r w:rsidRPr="00092BE3">
          <w:rPr>
            <w:rPrChange w:id="1256" w:author="Nate Bachmeier [AWS-SA]" w:date="2023-04-09T19:10:00Z">
              <w:rPr>
                <w:color w:val="9CDCFE"/>
              </w:rPr>
            </w:rPrChange>
          </w:rPr>
          <w:t>xray_</w:t>
        </w:r>
        <w:proofErr w:type="gramStart"/>
        <w:r w:rsidRPr="00092BE3">
          <w:rPr>
            <w:rPrChange w:id="1257" w:author="Nate Bachmeier [AWS-SA]" w:date="2023-04-09T19:10:00Z">
              <w:rPr>
                <w:color w:val="9CDCFE"/>
              </w:rPr>
            </w:rPrChange>
          </w:rPr>
          <w:t>recorder</w:t>
        </w:r>
        <w:r w:rsidRPr="00092BE3">
          <w:rPr>
            <w:rPrChange w:id="1258" w:author="Nate Bachmeier [AWS-SA]" w:date="2023-04-09T19:10:00Z">
              <w:rPr>
                <w:color w:val="DCDCAA"/>
              </w:rPr>
            </w:rPrChange>
          </w:rPr>
          <w:t>.capture</w:t>
        </w:r>
        <w:proofErr w:type="gramEnd"/>
        <w:r w:rsidRPr="00092BE3">
          <w:rPr>
            <w:rPrChange w:id="1259" w:author="Nate Bachmeier [AWS-SA]" w:date="2023-04-09T19:10:00Z">
              <w:rPr>
                <w:color w:val="D4D4D4"/>
              </w:rPr>
            </w:rPrChange>
          </w:rPr>
          <w:t>(</w:t>
        </w:r>
        <w:r w:rsidRPr="00092BE3">
          <w:rPr>
            <w:rPrChange w:id="1260" w:author="Nate Bachmeier [AWS-SA]" w:date="2023-04-09T19:10:00Z">
              <w:rPr>
                <w:color w:val="CE9178"/>
              </w:rPr>
            </w:rPrChange>
          </w:rPr>
          <w:t>'process_frames'</w:t>
        </w:r>
        <w:r w:rsidRPr="00092BE3">
          <w:rPr>
            <w:rPrChange w:id="1261" w:author="Nate Bachmeier [AWS-SA]" w:date="2023-04-09T19:10:00Z">
              <w:rPr>
                <w:color w:val="D4D4D4"/>
              </w:rPr>
            </w:rPrChange>
          </w:rPr>
          <w:t>)</w:t>
        </w:r>
      </w:ins>
    </w:p>
    <w:p w14:paraId="0ACC7C8C" w14:textId="77777777" w:rsidR="00092BE3" w:rsidRPr="00092BE3" w:rsidRDefault="00092BE3" w:rsidP="00092BE3">
      <w:pPr>
        <w:pStyle w:val="SC-Source"/>
        <w:rPr>
          <w:ins w:id="1262" w:author="Nate Bachmeier [AWS-SA]" w:date="2023-04-09T19:10:00Z"/>
          <w:rPrChange w:id="1263" w:author="Nate Bachmeier [AWS-SA]" w:date="2023-04-09T19:10:00Z">
            <w:rPr>
              <w:ins w:id="1264" w:author="Nate Bachmeier [AWS-SA]" w:date="2023-04-09T19:10:00Z"/>
              <w:color w:val="D4D4D4"/>
            </w:rPr>
          </w:rPrChange>
        </w:rPr>
        <w:pPrChange w:id="1265" w:author="Nate Bachmeier [AWS-SA]" w:date="2023-04-09T19:10:00Z">
          <w:pPr>
            <w:shd w:val="clear" w:color="auto" w:fill="1E1E1E"/>
            <w:spacing w:line="285" w:lineRule="atLeast"/>
            <w:ind w:firstLine="0"/>
          </w:pPr>
        </w:pPrChange>
      </w:pPr>
      <w:ins w:id="1266" w:author="Nate Bachmeier [AWS-SA]" w:date="2023-04-09T19:10:00Z">
        <w:r w:rsidRPr="00092BE3">
          <w:rPr>
            <w:rPrChange w:id="1267" w:author="Nate Bachmeier [AWS-SA]" w:date="2023-04-09T19:10:00Z">
              <w:rPr>
                <w:color w:val="D4D4D4"/>
              </w:rPr>
            </w:rPrChange>
          </w:rPr>
          <w:t xml:space="preserve">  </w:t>
        </w:r>
        <w:r w:rsidRPr="00092BE3">
          <w:rPr>
            <w:rPrChange w:id="1268" w:author="Nate Bachmeier [AWS-SA]" w:date="2023-04-09T19:10:00Z">
              <w:rPr>
                <w:color w:val="569CD6"/>
              </w:rPr>
            </w:rPrChange>
          </w:rPr>
          <w:t>def</w:t>
        </w:r>
        <w:r w:rsidRPr="00092BE3">
          <w:rPr>
            <w:rPrChange w:id="1269" w:author="Nate Bachmeier [AWS-SA]" w:date="2023-04-09T19:10:00Z">
              <w:rPr>
                <w:color w:val="D4D4D4"/>
              </w:rPr>
            </w:rPrChange>
          </w:rPr>
          <w:t xml:space="preserve"> </w:t>
        </w:r>
        <w:proofErr w:type="spellStart"/>
        <w:r w:rsidRPr="00092BE3">
          <w:rPr>
            <w:rPrChange w:id="1270" w:author="Nate Bachmeier [AWS-SA]" w:date="2023-04-09T19:10:00Z">
              <w:rPr>
                <w:color w:val="DCDCAA"/>
              </w:rPr>
            </w:rPrChange>
          </w:rPr>
          <w:t>process_frames</w:t>
        </w:r>
        <w:proofErr w:type="spellEnd"/>
        <w:r w:rsidRPr="00092BE3">
          <w:rPr>
            <w:rPrChange w:id="1271" w:author="Nate Bachmeier [AWS-SA]" w:date="2023-04-09T19:10:00Z">
              <w:rPr>
                <w:color w:val="D4D4D4"/>
              </w:rPr>
            </w:rPrChange>
          </w:rPr>
          <w:t>(</w:t>
        </w:r>
        <w:r w:rsidRPr="00092BE3">
          <w:rPr>
            <w:rPrChange w:id="1272" w:author="Nate Bachmeier [AWS-SA]" w:date="2023-04-09T19:10:00Z">
              <w:rPr>
                <w:color w:val="9CDCFE"/>
              </w:rPr>
            </w:rPrChange>
          </w:rPr>
          <w:t>self</w:t>
        </w:r>
        <w:r w:rsidRPr="00092BE3">
          <w:rPr>
            <w:rPrChange w:id="1273" w:author="Nate Bachmeier [AWS-SA]" w:date="2023-04-09T19:10:00Z">
              <w:rPr>
                <w:color w:val="D4D4D4"/>
              </w:rPr>
            </w:rPrChange>
          </w:rPr>
          <w:t>)-&gt;</w:t>
        </w:r>
        <w:r w:rsidRPr="00092BE3">
          <w:t>Report</w:t>
        </w:r>
        <w:r w:rsidRPr="00092BE3">
          <w:rPr>
            <w:rPrChange w:id="1274" w:author="Nate Bachmeier [AWS-SA]" w:date="2023-04-09T19:10:00Z">
              <w:rPr>
                <w:color w:val="D4D4D4"/>
              </w:rPr>
            </w:rPrChange>
          </w:rPr>
          <w:t>:</w:t>
        </w:r>
      </w:ins>
    </w:p>
    <w:p w14:paraId="61D2BF81" w14:textId="77777777" w:rsidR="00092BE3" w:rsidRPr="00092BE3" w:rsidRDefault="00092BE3" w:rsidP="00092BE3">
      <w:pPr>
        <w:pStyle w:val="SC-Source"/>
        <w:rPr>
          <w:ins w:id="1275" w:author="Nate Bachmeier [AWS-SA]" w:date="2023-04-09T19:10:00Z"/>
          <w:rPrChange w:id="1276" w:author="Nate Bachmeier [AWS-SA]" w:date="2023-04-09T19:10:00Z">
            <w:rPr>
              <w:ins w:id="1277" w:author="Nate Bachmeier [AWS-SA]" w:date="2023-04-09T19:10:00Z"/>
              <w:color w:val="D4D4D4"/>
            </w:rPr>
          </w:rPrChange>
        </w:rPr>
        <w:pPrChange w:id="1278" w:author="Nate Bachmeier [AWS-SA]" w:date="2023-04-09T19:10:00Z">
          <w:pPr>
            <w:shd w:val="clear" w:color="auto" w:fill="1E1E1E"/>
            <w:spacing w:line="285" w:lineRule="atLeast"/>
            <w:ind w:firstLine="0"/>
          </w:pPr>
        </w:pPrChange>
      </w:pPr>
      <w:ins w:id="1279" w:author="Nate Bachmeier [AWS-SA]" w:date="2023-04-09T19:10:00Z">
        <w:r w:rsidRPr="00092BE3">
          <w:rPr>
            <w:rPrChange w:id="1280" w:author="Nate Bachmeier [AWS-SA]" w:date="2023-04-09T19:10:00Z">
              <w:rPr>
                <w:color w:val="D4D4D4"/>
              </w:rPr>
            </w:rPrChange>
          </w:rPr>
          <w:t xml:space="preserve">    </w:t>
        </w:r>
        <w:r w:rsidRPr="00092BE3">
          <w:rPr>
            <w:rPrChange w:id="1281" w:author="Nate Bachmeier [AWS-SA]" w:date="2023-04-09T19:10:00Z">
              <w:rPr>
                <w:color w:val="9CDCFE"/>
              </w:rPr>
            </w:rPrChange>
          </w:rPr>
          <w:t>report</w:t>
        </w:r>
        <w:r w:rsidRPr="00092BE3">
          <w:rPr>
            <w:rPrChange w:id="1282" w:author="Nate Bachmeier [AWS-SA]" w:date="2023-04-09T19:10:00Z">
              <w:rPr>
                <w:color w:val="D4D4D4"/>
              </w:rPr>
            </w:rPrChange>
          </w:rPr>
          <w:t xml:space="preserve"> = </w:t>
        </w:r>
        <w:r w:rsidRPr="00092BE3">
          <w:t>Report</w:t>
        </w:r>
        <w:r w:rsidRPr="00092BE3">
          <w:rPr>
            <w:rPrChange w:id="1283" w:author="Nate Bachmeier [AWS-SA]" w:date="2023-04-09T19:10:00Z">
              <w:rPr>
                <w:color w:val="D4D4D4"/>
              </w:rPr>
            </w:rPrChange>
          </w:rPr>
          <w:t>(</w:t>
        </w:r>
        <w:proofErr w:type="spellStart"/>
        <w:proofErr w:type="gramStart"/>
        <w:r w:rsidRPr="00092BE3">
          <w:rPr>
            <w:rPrChange w:id="1284" w:author="Nate Bachmeier [AWS-SA]" w:date="2023-04-09T19:10:00Z">
              <w:rPr>
                <w:color w:val="9CDCFE"/>
              </w:rPr>
            </w:rPrChange>
          </w:rPr>
          <w:t>self</w:t>
        </w:r>
        <w:r w:rsidRPr="00092BE3">
          <w:rPr>
            <w:rPrChange w:id="1285" w:author="Nate Bachmeier [AWS-SA]" w:date="2023-04-09T19:10:00Z">
              <w:rPr>
                <w:color w:val="D4D4D4"/>
              </w:rPr>
            </w:rPrChange>
          </w:rPr>
          <w:t>.</w:t>
        </w:r>
        <w:r w:rsidRPr="00092BE3">
          <w:rPr>
            <w:rPrChange w:id="1286" w:author="Nate Bachmeier [AWS-SA]" w:date="2023-04-09T19:10:00Z">
              <w:rPr>
                <w:color w:val="9CDCFE"/>
              </w:rPr>
            </w:rPrChange>
          </w:rPr>
          <w:t>payload</w:t>
        </w:r>
        <w:proofErr w:type="spellEnd"/>
        <w:proofErr w:type="gramEnd"/>
        <w:r w:rsidRPr="00092BE3">
          <w:rPr>
            <w:rPrChange w:id="1287" w:author="Nate Bachmeier [AWS-SA]" w:date="2023-04-09T19:10:00Z">
              <w:rPr>
                <w:color w:val="D4D4D4"/>
              </w:rPr>
            </w:rPrChange>
          </w:rPr>
          <w:t>)</w:t>
        </w:r>
      </w:ins>
    </w:p>
    <w:p w14:paraId="6D099DFD" w14:textId="77777777" w:rsidR="00092BE3" w:rsidRPr="00092BE3" w:rsidRDefault="00092BE3" w:rsidP="00092BE3">
      <w:pPr>
        <w:pStyle w:val="SC-Source"/>
        <w:rPr>
          <w:ins w:id="1288" w:author="Nate Bachmeier [AWS-SA]" w:date="2023-04-09T19:10:00Z"/>
          <w:rPrChange w:id="1289" w:author="Nate Bachmeier [AWS-SA]" w:date="2023-04-09T19:10:00Z">
            <w:rPr>
              <w:ins w:id="1290" w:author="Nate Bachmeier [AWS-SA]" w:date="2023-04-09T19:10:00Z"/>
              <w:color w:val="D4D4D4"/>
            </w:rPr>
          </w:rPrChange>
        </w:rPr>
        <w:pPrChange w:id="1291" w:author="Nate Bachmeier [AWS-SA]" w:date="2023-04-09T19:10:00Z">
          <w:pPr>
            <w:shd w:val="clear" w:color="auto" w:fill="1E1E1E"/>
            <w:spacing w:line="285" w:lineRule="atLeast"/>
            <w:ind w:firstLine="0"/>
          </w:pPr>
        </w:pPrChange>
      </w:pPr>
      <w:ins w:id="1292" w:author="Nate Bachmeier [AWS-SA]" w:date="2023-04-09T19:10:00Z">
        <w:r w:rsidRPr="00092BE3">
          <w:rPr>
            <w:rPrChange w:id="1293" w:author="Nate Bachmeier [AWS-SA]" w:date="2023-04-09T19:10:00Z">
              <w:rPr>
                <w:color w:val="D4D4D4"/>
              </w:rPr>
            </w:rPrChange>
          </w:rPr>
          <w:t xml:space="preserve">    </w:t>
        </w:r>
        <w:r w:rsidRPr="00092BE3">
          <w:rPr>
            <w:rPrChange w:id="1294" w:author="Nate Bachmeier [AWS-SA]" w:date="2023-04-09T19:10:00Z">
              <w:rPr>
                <w:color w:val="C586C0"/>
              </w:rPr>
            </w:rPrChange>
          </w:rPr>
          <w:t>for</w:t>
        </w:r>
        <w:r w:rsidRPr="00092BE3">
          <w:rPr>
            <w:rPrChange w:id="1295" w:author="Nate Bachmeier [AWS-SA]" w:date="2023-04-09T19:10:00Z">
              <w:rPr>
                <w:color w:val="D4D4D4"/>
              </w:rPr>
            </w:rPrChange>
          </w:rPr>
          <w:t xml:space="preserve"> </w:t>
        </w:r>
        <w:r w:rsidRPr="00092BE3">
          <w:rPr>
            <w:rPrChange w:id="1296" w:author="Nate Bachmeier [AWS-SA]" w:date="2023-04-09T19:10:00Z">
              <w:rPr>
                <w:color w:val="9CDCFE"/>
              </w:rPr>
            </w:rPrChange>
          </w:rPr>
          <w:t>frame</w:t>
        </w:r>
        <w:r w:rsidRPr="00092BE3">
          <w:rPr>
            <w:rPrChange w:id="1297" w:author="Nate Bachmeier [AWS-SA]" w:date="2023-04-09T19:10:00Z">
              <w:rPr>
                <w:color w:val="D4D4D4"/>
              </w:rPr>
            </w:rPrChange>
          </w:rPr>
          <w:t xml:space="preserve">, </w:t>
        </w:r>
        <w:r w:rsidRPr="00092BE3">
          <w:rPr>
            <w:rPrChange w:id="1298" w:author="Nate Bachmeier [AWS-SA]" w:date="2023-04-09T19:10:00Z">
              <w:rPr>
                <w:color w:val="9CDCFE"/>
              </w:rPr>
            </w:rPrChange>
          </w:rPr>
          <w:t>offset</w:t>
        </w:r>
        <w:r w:rsidRPr="00092BE3">
          <w:rPr>
            <w:rPrChange w:id="1299" w:author="Nate Bachmeier [AWS-SA]" w:date="2023-04-09T19:10:00Z">
              <w:rPr>
                <w:color w:val="D4D4D4"/>
              </w:rPr>
            </w:rPrChange>
          </w:rPr>
          <w:t xml:space="preserve"> </w:t>
        </w:r>
        <w:r w:rsidRPr="00092BE3">
          <w:rPr>
            <w:rPrChange w:id="1300" w:author="Nate Bachmeier [AWS-SA]" w:date="2023-04-09T19:10:00Z">
              <w:rPr>
                <w:color w:val="C586C0"/>
              </w:rPr>
            </w:rPrChange>
          </w:rPr>
          <w:t>in</w:t>
        </w:r>
        <w:r w:rsidRPr="00092BE3">
          <w:rPr>
            <w:rPrChange w:id="1301" w:author="Nate Bachmeier [AWS-SA]" w:date="2023-04-09T19:10:00Z">
              <w:rPr>
                <w:color w:val="D4D4D4"/>
              </w:rPr>
            </w:rPrChange>
          </w:rPr>
          <w:t xml:space="preserve"> </w:t>
        </w:r>
        <w:proofErr w:type="spellStart"/>
        <w:proofErr w:type="gramStart"/>
        <w:r w:rsidRPr="00092BE3">
          <w:rPr>
            <w:rPrChange w:id="1302" w:author="Nate Bachmeier [AWS-SA]" w:date="2023-04-09T19:10:00Z">
              <w:rPr>
                <w:color w:val="9CDCFE"/>
              </w:rPr>
            </w:rPrChange>
          </w:rPr>
          <w:t>self</w:t>
        </w:r>
        <w:r w:rsidRPr="00092BE3">
          <w:rPr>
            <w:rPrChange w:id="1303" w:author="Nate Bachmeier [AWS-SA]" w:date="2023-04-09T19:10:00Z">
              <w:rPr>
                <w:color w:val="D4D4D4"/>
              </w:rPr>
            </w:rPrChange>
          </w:rPr>
          <w:t>.</w:t>
        </w:r>
        <w:r w:rsidRPr="00092BE3">
          <w:rPr>
            <w:rPrChange w:id="1304" w:author="Nate Bachmeier [AWS-SA]" w:date="2023-04-09T19:10:00Z">
              <w:rPr>
                <w:color w:val="DCDCAA"/>
              </w:rPr>
            </w:rPrChange>
          </w:rPr>
          <w:t>frames</w:t>
        </w:r>
        <w:proofErr w:type="spellEnd"/>
        <w:proofErr w:type="gramEnd"/>
        <w:r w:rsidRPr="00092BE3">
          <w:rPr>
            <w:rPrChange w:id="1305" w:author="Nate Bachmeier [AWS-SA]" w:date="2023-04-09T19:10:00Z">
              <w:rPr>
                <w:color w:val="D4D4D4"/>
              </w:rPr>
            </w:rPrChange>
          </w:rPr>
          <w:t>():</w:t>
        </w:r>
      </w:ins>
    </w:p>
    <w:p w14:paraId="24FEE2DB" w14:textId="77777777" w:rsidR="00092BE3" w:rsidRPr="00092BE3" w:rsidRDefault="00092BE3" w:rsidP="00092BE3">
      <w:pPr>
        <w:pStyle w:val="SC-Source"/>
        <w:rPr>
          <w:ins w:id="1306" w:author="Nate Bachmeier [AWS-SA]" w:date="2023-04-09T19:10:00Z"/>
          <w:rPrChange w:id="1307" w:author="Nate Bachmeier [AWS-SA]" w:date="2023-04-09T19:10:00Z">
            <w:rPr>
              <w:ins w:id="1308" w:author="Nate Bachmeier [AWS-SA]" w:date="2023-04-09T19:10:00Z"/>
              <w:color w:val="D4D4D4"/>
            </w:rPr>
          </w:rPrChange>
        </w:rPr>
        <w:pPrChange w:id="1309" w:author="Nate Bachmeier [AWS-SA]" w:date="2023-04-09T19:10:00Z">
          <w:pPr>
            <w:shd w:val="clear" w:color="auto" w:fill="1E1E1E"/>
            <w:spacing w:line="285" w:lineRule="atLeast"/>
            <w:ind w:firstLine="0"/>
          </w:pPr>
        </w:pPrChange>
      </w:pPr>
      <w:ins w:id="1310" w:author="Nate Bachmeier [AWS-SA]" w:date="2023-04-09T19:10:00Z">
        <w:r w:rsidRPr="00092BE3">
          <w:rPr>
            <w:rPrChange w:id="1311" w:author="Nate Bachmeier [AWS-SA]" w:date="2023-04-09T19:10:00Z">
              <w:rPr>
                <w:color w:val="D4D4D4"/>
              </w:rPr>
            </w:rPrChange>
          </w:rPr>
          <w:t xml:space="preserve">      </w:t>
        </w:r>
        <w:r w:rsidRPr="00092BE3">
          <w:rPr>
            <w:rPrChange w:id="1312" w:author="Nate Bachmeier [AWS-SA]" w:date="2023-04-09T19:10:00Z">
              <w:rPr>
                <w:color w:val="9CDCFE"/>
              </w:rPr>
            </w:rPrChange>
          </w:rPr>
          <w:t>datum</w:t>
        </w:r>
        <w:r w:rsidRPr="00092BE3">
          <w:rPr>
            <w:rPrChange w:id="1313" w:author="Nate Bachmeier [AWS-SA]" w:date="2023-04-09T19:10:00Z">
              <w:rPr>
                <w:color w:val="D4D4D4"/>
              </w:rPr>
            </w:rPrChange>
          </w:rPr>
          <w:t xml:space="preserve"> = </w:t>
        </w:r>
        <w:proofErr w:type="spellStart"/>
        <w:proofErr w:type="gramStart"/>
        <w:r w:rsidRPr="00092BE3">
          <w:t>op</w:t>
        </w:r>
        <w:r w:rsidRPr="00092BE3">
          <w:rPr>
            <w:rPrChange w:id="1314" w:author="Nate Bachmeier [AWS-SA]" w:date="2023-04-09T19:10:00Z">
              <w:rPr>
                <w:color w:val="D4D4D4"/>
              </w:rPr>
            </w:rPrChange>
          </w:rPr>
          <w:t>.Datum</w:t>
        </w:r>
        <w:proofErr w:type="spellEnd"/>
        <w:proofErr w:type="gramEnd"/>
        <w:r w:rsidRPr="00092BE3">
          <w:rPr>
            <w:rPrChange w:id="1315" w:author="Nate Bachmeier [AWS-SA]" w:date="2023-04-09T19:10:00Z">
              <w:rPr>
                <w:color w:val="D4D4D4"/>
              </w:rPr>
            </w:rPrChange>
          </w:rPr>
          <w:t>()</w:t>
        </w:r>
      </w:ins>
    </w:p>
    <w:p w14:paraId="6151AD6B" w14:textId="77777777" w:rsidR="00092BE3" w:rsidRPr="00092BE3" w:rsidRDefault="00092BE3" w:rsidP="00092BE3">
      <w:pPr>
        <w:pStyle w:val="SC-Source"/>
        <w:rPr>
          <w:ins w:id="1316" w:author="Nate Bachmeier [AWS-SA]" w:date="2023-04-09T19:10:00Z"/>
          <w:rPrChange w:id="1317" w:author="Nate Bachmeier [AWS-SA]" w:date="2023-04-09T19:10:00Z">
            <w:rPr>
              <w:ins w:id="1318" w:author="Nate Bachmeier [AWS-SA]" w:date="2023-04-09T19:10:00Z"/>
              <w:color w:val="D4D4D4"/>
            </w:rPr>
          </w:rPrChange>
        </w:rPr>
        <w:pPrChange w:id="1319" w:author="Nate Bachmeier [AWS-SA]" w:date="2023-04-09T19:10:00Z">
          <w:pPr>
            <w:shd w:val="clear" w:color="auto" w:fill="1E1E1E"/>
            <w:spacing w:line="285" w:lineRule="atLeast"/>
            <w:ind w:firstLine="0"/>
          </w:pPr>
        </w:pPrChange>
      </w:pPr>
      <w:ins w:id="1320" w:author="Nate Bachmeier [AWS-SA]" w:date="2023-04-09T19:10:00Z">
        <w:r w:rsidRPr="00092BE3">
          <w:rPr>
            <w:rPrChange w:id="1321" w:author="Nate Bachmeier [AWS-SA]" w:date="2023-04-09T19:10:00Z">
              <w:rPr>
                <w:color w:val="D4D4D4"/>
              </w:rPr>
            </w:rPrChange>
          </w:rPr>
          <w:t xml:space="preserve">      </w:t>
        </w:r>
        <w:proofErr w:type="spellStart"/>
        <w:proofErr w:type="gramStart"/>
        <w:r w:rsidRPr="00092BE3">
          <w:rPr>
            <w:rPrChange w:id="1322" w:author="Nate Bachmeier [AWS-SA]" w:date="2023-04-09T19:10:00Z">
              <w:rPr>
                <w:color w:val="9CDCFE"/>
              </w:rPr>
            </w:rPrChange>
          </w:rPr>
          <w:t>datum</w:t>
        </w:r>
        <w:r w:rsidRPr="00092BE3">
          <w:rPr>
            <w:rPrChange w:id="1323" w:author="Nate Bachmeier [AWS-SA]" w:date="2023-04-09T19:10:00Z">
              <w:rPr>
                <w:color w:val="D4D4D4"/>
              </w:rPr>
            </w:rPrChange>
          </w:rPr>
          <w:t>.cvInputData</w:t>
        </w:r>
        <w:proofErr w:type="spellEnd"/>
        <w:proofErr w:type="gramEnd"/>
        <w:r w:rsidRPr="00092BE3">
          <w:rPr>
            <w:rPrChange w:id="1324" w:author="Nate Bachmeier [AWS-SA]" w:date="2023-04-09T19:10:00Z">
              <w:rPr>
                <w:color w:val="D4D4D4"/>
              </w:rPr>
            </w:rPrChange>
          </w:rPr>
          <w:t xml:space="preserve"> = </w:t>
        </w:r>
        <w:r w:rsidRPr="00092BE3">
          <w:rPr>
            <w:rPrChange w:id="1325" w:author="Nate Bachmeier [AWS-SA]" w:date="2023-04-09T19:10:00Z">
              <w:rPr>
                <w:color w:val="9CDCFE"/>
              </w:rPr>
            </w:rPrChange>
          </w:rPr>
          <w:t>frame</w:t>
        </w:r>
      </w:ins>
    </w:p>
    <w:p w14:paraId="1576D51D" w14:textId="77777777" w:rsidR="00092BE3" w:rsidRPr="00092BE3" w:rsidRDefault="00092BE3" w:rsidP="00092BE3">
      <w:pPr>
        <w:pStyle w:val="SC-Source"/>
        <w:rPr>
          <w:ins w:id="1326" w:author="Nate Bachmeier [AWS-SA]" w:date="2023-04-09T19:10:00Z"/>
          <w:rPrChange w:id="1327" w:author="Nate Bachmeier [AWS-SA]" w:date="2023-04-09T19:10:00Z">
            <w:rPr>
              <w:ins w:id="1328" w:author="Nate Bachmeier [AWS-SA]" w:date="2023-04-09T19:10:00Z"/>
              <w:color w:val="D4D4D4"/>
            </w:rPr>
          </w:rPrChange>
        </w:rPr>
        <w:pPrChange w:id="1329" w:author="Nate Bachmeier [AWS-SA]" w:date="2023-04-09T19:10:00Z">
          <w:pPr>
            <w:shd w:val="clear" w:color="auto" w:fill="1E1E1E"/>
            <w:spacing w:line="285" w:lineRule="atLeast"/>
            <w:ind w:firstLine="0"/>
          </w:pPr>
        </w:pPrChange>
      </w:pPr>
      <w:ins w:id="1330" w:author="Nate Bachmeier [AWS-SA]" w:date="2023-04-09T19:10:00Z">
        <w:r w:rsidRPr="00092BE3">
          <w:rPr>
            <w:rPrChange w:id="1331" w:author="Nate Bachmeier [AWS-SA]" w:date="2023-04-09T19:10:00Z">
              <w:rPr>
                <w:color w:val="D4D4D4"/>
              </w:rPr>
            </w:rPrChange>
          </w:rPr>
          <w:t xml:space="preserve">      </w:t>
        </w:r>
        <w:proofErr w:type="spellStart"/>
        <w:r w:rsidRPr="00092BE3">
          <w:rPr>
            <w:rPrChange w:id="1332" w:author="Nate Bachmeier [AWS-SA]" w:date="2023-04-09T19:10:00Z">
              <w:rPr>
                <w:color w:val="9CDCFE"/>
              </w:rPr>
            </w:rPrChange>
          </w:rPr>
          <w:t>opWrapper</w:t>
        </w:r>
        <w:r w:rsidRPr="00092BE3">
          <w:rPr>
            <w:rPrChange w:id="1333" w:author="Nate Bachmeier [AWS-SA]" w:date="2023-04-09T19:10:00Z">
              <w:rPr>
                <w:color w:val="D4D4D4"/>
              </w:rPr>
            </w:rPrChange>
          </w:rPr>
          <w:t>.emplaceAndPop</w:t>
        </w:r>
        <w:proofErr w:type="spellEnd"/>
        <w:r w:rsidRPr="00092BE3">
          <w:rPr>
            <w:rPrChange w:id="1334" w:author="Nate Bachmeier [AWS-SA]" w:date="2023-04-09T19:10:00Z">
              <w:rPr>
                <w:color w:val="D4D4D4"/>
              </w:rPr>
            </w:rPrChange>
          </w:rPr>
          <w:t>([</w:t>
        </w:r>
        <w:r w:rsidRPr="00092BE3">
          <w:rPr>
            <w:rPrChange w:id="1335" w:author="Nate Bachmeier [AWS-SA]" w:date="2023-04-09T19:10:00Z">
              <w:rPr>
                <w:color w:val="9CDCFE"/>
              </w:rPr>
            </w:rPrChange>
          </w:rPr>
          <w:t>datum</w:t>
        </w:r>
        <w:r w:rsidRPr="00092BE3">
          <w:rPr>
            <w:rPrChange w:id="1336" w:author="Nate Bachmeier [AWS-SA]" w:date="2023-04-09T19:10:00Z">
              <w:rPr>
                <w:color w:val="D4D4D4"/>
              </w:rPr>
            </w:rPrChange>
          </w:rPr>
          <w:t>])</w:t>
        </w:r>
      </w:ins>
    </w:p>
    <w:p w14:paraId="0ADA7AF3" w14:textId="77777777" w:rsidR="00092BE3" w:rsidRPr="00092BE3" w:rsidRDefault="00092BE3" w:rsidP="00092BE3">
      <w:pPr>
        <w:pStyle w:val="SC-Source"/>
        <w:rPr>
          <w:ins w:id="1337" w:author="Nate Bachmeier [AWS-SA]" w:date="2023-04-09T19:10:00Z"/>
          <w:rPrChange w:id="1338" w:author="Nate Bachmeier [AWS-SA]" w:date="2023-04-09T19:10:00Z">
            <w:rPr>
              <w:ins w:id="1339" w:author="Nate Bachmeier [AWS-SA]" w:date="2023-04-09T19:10:00Z"/>
              <w:color w:val="D4D4D4"/>
            </w:rPr>
          </w:rPrChange>
        </w:rPr>
        <w:pPrChange w:id="1340" w:author="Nate Bachmeier [AWS-SA]" w:date="2023-04-09T19:10:00Z">
          <w:pPr>
            <w:shd w:val="clear" w:color="auto" w:fill="1E1E1E"/>
            <w:spacing w:line="285" w:lineRule="atLeast"/>
            <w:ind w:firstLine="0"/>
          </w:pPr>
        </w:pPrChange>
      </w:pPr>
      <w:ins w:id="1341" w:author="Nate Bachmeier [AWS-SA]" w:date="2023-04-09T19:10:00Z">
        <w:r w:rsidRPr="00092BE3">
          <w:rPr>
            <w:rPrChange w:id="1342" w:author="Nate Bachmeier [AWS-SA]" w:date="2023-04-09T19:10:00Z">
              <w:rPr>
                <w:color w:val="D4D4D4"/>
              </w:rPr>
            </w:rPrChange>
          </w:rPr>
          <w:t xml:space="preserve">      </w:t>
        </w:r>
        <w:proofErr w:type="spellStart"/>
        <w:r w:rsidRPr="00092BE3">
          <w:rPr>
            <w:rPrChange w:id="1343" w:author="Nate Bachmeier [AWS-SA]" w:date="2023-04-09T19:10:00Z">
              <w:rPr>
                <w:color w:val="9CDCFE"/>
              </w:rPr>
            </w:rPrChange>
          </w:rPr>
          <w:t>report</w:t>
        </w:r>
        <w:r w:rsidRPr="00092BE3">
          <w:rPr>
            <w:rPrChange w:id="1344" w:author="Nate Bachmeier [AWS-SA]" w:date="2023-04-09T19:10:00Z">
              <w:rPr>
                <w:color w:val="D4D4D4"/>
              </w:rPr>
            </w:rPrChange>
          </w:rPr>
          <w:t>.</w:t>
        </w:r>
        <w:r w:rsidRPr="00092BE3">
          <w:rPr>
            <w:rPrChange w:id="1345" w:author="Nate Bachmeier [AWS-SA]" w:date="2023-04-09T19:10:00Z">
              <w:rPr>
                <w:color w:val="DCDCAA"/>
              </w:rPr>
            </w:rPrChange>
          </w:rPr>
          <w:t>add_frame_</w:t>
        </w:r>
        <w:proofErr w:type="gramStart"/>
        <w:r w:rsidRPr="00092BE3">
          <w:rPr>
            <w:rPrChange w:id="1346" w:author="Nate Bachmeier [AWS-SA]" w:date="2023-04-09T19:10:00Z">
              <w:rPr>
                <w:color w:val="DCDCAA"/>
              </w:rPr>
            </w:rPrChange>
          </w:rPr>
          <w:t>node</w:t>
        </w:r>
        <w:proofErr w:type="spellEnd"/>
        <w:r w:rsidRPr="00092BE3">
          <w:rPr>
            <w:rPrChange w:id="1347" w:author="Nate Bachmeier [AWS-SA]" w:date="2023-04-09T19:10:00Z">
              <w:rPr>
                <w:color w:val="D4D4D4"/>
              </w:rPr>
            </w:rPrChange>
          </w:rPr>
          <w:t>(</w:t>
        </w:r>
        <w:proofErr w:type="gramEnd"/>
        <w:r w:rsidRPr="00092BE3">
          <w:rPr>
            <w:rPrChange w:id="1348" w:author="Nate Bachmeier [AWS-SA]" w:date="2023-04-09T19:10:00Z">
              <w:rPr>
                <w:color w:val="9CDCFE"/>
              </w:rPr>
            </w:rPrChange>
          </w:rPr>
          <w:t>datum</w:t>
        </w:r>
        <w:r w:rsidRPr="00092BE3">
          <w:rPr>
            <w:rPrChange w:id="1349" w:author="Nate Bachmeier [AWS-SA]" w:date="2023-04-09T19:10:00Z">
              <w:rPr>
                <w:color w:val="D4D4D4"/>
              </w:rPr>
            </w:rPrChange>
          </w:rPr>
          <w:t xml:space="preserve">, </w:t>
        </w:r>
        <w:r w:rsidRPr="00092BE3">
          <w:rPr>
            <w:rPrChange w:id="1350" w:author="Nate Bachmeier [AWS-SA]" w:date="2023-04-09T19:10:00Z">
              <w:rPr>
                <w:color w:val="9CDCFE"/>
              </w:rPr>
            </w:rPrChange>
          </w:rPr>
          <w:t>offset</w:t>
        </w:r>
        <w:r w:rsidRPr="00092BE3">
          <w:rPr>
            <w:rPrChange w:id="1351" w:author="Nate Bachmeier [AWS-SA]" w:date="2023-04-09T19:10:00Z">
              <w:rPr>
                <w:color w:val="D4D4D4"/>
              </w:rPr>
            </w:rPrChange>
          </w:rPr>
          <w:t>)</w:t>
        </w:r>
      </w:ins>
    </w:p>
    <w:p w14:paraId="7AAB85B4" w14:textId="77777777" w:rsidR="00092BE3" w:rsidRPr="00092BE3" w:rsidRDefault="00092BE3" w:rsidP="00092BE3">
      <w:pPr>
        <w:pStyle w:val="SC-Source"/>
        <w:rPr>
          <w:ins w:id="1352" w:author="Nate Bachmeier [AWS-SA]" w:date="2023-04-09T19:10:00Z"/>
          <w:rPrChange w:id="1353" w:author="Nate Bachmeier [AWS-SA]" w:date="2023-04-09T19:10:00Z">
            <w:rPr>
              <w:ins w:id="1354" w:author="Nate Bachmeier [AWS-SA]" w:date="2023-04-09T19:10:00Z"/>
              <w:color w:val="D4D4D4"/>
            </w:rPr>
          </w:rPrChange>
        </w:rPr>
        <w:pPrChange w:id="1355" w:author="Nate Bachmeier [AWS-SA]" w:date="2023-04-09T19:10:00Z">
          <w:pPr>
            <w:shd w:val="clear" w:color="auto" w:fill="1E1E1E"/>
            <w:spacing w:line="285" w:lineRule="atLeast"/>
            <w:ind w:firstLine="0"/>
          </w:pPr>
        </w:pPrChange>
      </w:pPr>
      <w:ins w:id="1356" w:author="Nate Bachmeier [AWS-SA]" w:date="2023-04-09T19:10:00Z">
        <w:r w:rsidRPr="00092BE3">
          <w:rPr>
            <w:rPrChange w:id="1357" w:author="Nate Bachmeier [AWS-SA]" w:date="2023-04-09T19:10:00Z">
              <w:rPr>
                <w:color w:val="D4D4D4"/>
              </w:rPr>
            </w:rPrChange>
          </w:rPr>
          <w:t xml:space="preserve">    </w:t>
        </w:r>
      </w:ins>
    </w:p>
    <w:p w14:paraId="6315B63F" w14:textId="11BE49B7" w:rsidR="00092BE3" w:rsidRDefault="00092BE3" w:rsidP="00092BE3">
      <w:pPr>
        <w:pStyle w:val="SC-Source"/>
        <w:rPr>
          <w:ins w:id="1358" w:author="Nate Bachmeier [AWS-SA]" w:date="2023-04-09T19:11:00Z"/>
        </w:rPr>
      </w:pPr>
      <w:ins w:id="1359" w:author="Nate Bachmeier [AWS-SA]" w:date="2023-04-09T19:10:00Z">
        <w:r w:rsidRPr="00092BE3">
          <w:rPr>
            <w:rPrChange w:id="1360" w:author="Nate Bachmeier [AWS-SA]" w:date="2023-04-09T19:10:00Z">
              <w:rPr>
                <w:color w:val="D4D4D4"/>
              </w:rPr>
            </w:rPrChange>
          </w:rPr>
          <w:t xml:space="preserve">    </w:t>
        </w:r>
        <w:r w:rsidRPr="00092BE3">
          <w:rPr>
            <w:rPrChange w:id="1361" w:author="Nate Bachmeier [AWS-SA]" w:date="2023-04-09T19:10:00Z">
              <w:rPr>
                <w:color w:val="C586C0"/>
              </w:rPr>
            </w:rPrChange>
          </w:rPr>
          <w:t>return</w:t>
        </w:r>
        <w:r w:rsidRPr="00092BE3">
          <w:rPr>
            <w:rPrChange w:id="1362" w:author="Nate Bachmeier [AWS-SA]" w:date="2023-04-09T19:10:00Z">
              <w:rPr>
                <w:color w:val="D4D4D4"/>
              </w:rPr>
            </w:rPrChange>
          </w:rPr>
          <w:t xml:space="preserve"> </w:t>
        </w:r>
        <w:proofErr w:type="gramStart"/>
        <w:r w:rsidRPr="00092BE3">
          <w:rPr>
            <w:rPrChange w:id="1363" w:author="Nate Bachmeier [AWS-SA]" w:date="2023-04-09T19:10:00Z">
              <w:rPr>
                <w:color w:val="9CDCFE"/>
              </w:rPr>
            </w:rPrChange>
          </w:rPr>
          <w:t>report</w:t>
        </w:r>
      </w:ins>
      <w:proofErr w:type="gramEnd"/>
    </w:p>
    <w:p w14:paraId="3B17E8E8" w14:textId="24791B53" w:rsidR="001E0515" w:rsidDel="00092BE3" w:rsidRDefault="00F52AAA" w:rsidP="00F52AAA">
      <w:pPr>
        <w:rPr>
          <w:del w:id="1364" w:author="Nate Bachmeier [AWS-SA]" w:date="2023-04-09T19:12:00Z"/>
        </w:rPr>
        <w:pPrChange w:id="1365" w:author="Nate Bachmeier [AWS-SA]" w:date="2023-04-09T19:38:00Z">
          <w:pPr/>
        </w:pPrChange>
      </w:pPr>
      <w:proofErr w:type="spellStart"/>
      <w:ins w:id="1366" w:author="Nate Bachmeier [AWS-SA]" w:date="2023-04-09T19:37:00Z">
        <w:r>
          <w:t>OpenPose</w:t>
        </w:r>
        <w:proofErr w:type="spellEnd"/>
        <w:r>
          <w:t xml:space="preserve"> reports skeletons as </w:t>
        </w:r>
        <w:proofErr w:type="spellStart"/>
        <w:r w:rsidRPr="00F52AAA">
          <w:rPr>
            <w:i/>
            <w:iCs/>
            <w:rPrChange w:id="1367" w:author="Nate Bachmeier [AWS-SA]" w:date="2023-04-09T19:37:00Z">
              <w:rPr/>
            </w:rPrChange>
          </w:rPr>
          <w:t>poseKeyPoints</w:t>
        </w:r>
        <w:proofErr w:type="spellEnd"/>
        <w:r>
          <w:t xml:space="preserve"> 25x3 </w:t>
        </w:r>
        <w:proofErr w:type="spellStart"/>
        <w:r>
          <w:t>matrics</w:t>
        </w:r>
        <w:proofErr w:type="spellEnd"/>
        <w:r>
          <w:t xml:space="preserve"> that represent 25-body parts with respect to X-axis, Y-axis, and confidence score.</w:t>
        </w:r>
      </w:ins>
      <w:ins w:id="1368" w:author="Nate Bachmeier [AWS-SA]" w:date="2023-04-09T19:38:00Z">
        <w:r>
          <w:t xml:space="preserve"> </w:t>
        </w:r>
      </w:ins>
      <w:ins w:id="1369" w:author="Nate Bachmeier [AWS-SA]" w:date="2023-04-09T19:31:00Z">
        <w:r>
          <w:t>Th</w:t>
        </w:r>
      </w:ins>
      <w:ins w:id="1370" w:author="Nate Bachmeier [AWS-SA]" w:date="2023-04-09T19:32:00Z">
        <w:r>
          <w:t xml:space="preserve">e </w:t>
        </w:r>
        <w:proofErr w:type="spellStart"/>
        <w:r>
          <w:t>SkeletalExtractor</w:t>
        </w:r>
        <w:proofErr w:type="spellEnd"/>
        <w:r>
          <w:t xml:space="preserve"> </w:t>
        </w:r>
      </w:ins>
      <w:ins w:id="1371" w:author="Nate Bachmeier [AWS-SA]" w:date="2023-04-09T19:38:00Z">
        <w:r>
          <w:t xml:space="preserve">consolidates these </w:t>
        </w:r>
      </w:ins>
      <w:proofErr w:type="spellStart"/>
      <w:ins w:id="1372" w:author="Nate Bachmeier [AWS-SA]" w:date="2023-04-09T19:39:00Z">
        <w:r w:rsidR="00F609C6">
          <w:lastRenderedPageBreak/>
          <w:t>poseKeyPoints</w:t>
        </w:r>
        <w:proofErr w:type="spellEnd"/>
        <w:r w:rsidR="00F609C6">
          <w:t xml:space="preserve"> into the </w:t>
        </w:r>
        <w:proofErr w:type="spellStart"/>
        <w:r w:rsidR="00F609C6">
          <w:t>reports.json</w:t>
        </w:r>
        <w:proofErr w:type="spellEnd"/>
        <w:r w:rsidR="00F609C6">
          <w:t xml:space="preserve"> file</w:t>
        </w:r>
      </w:ins>
      <w:ins w:id="1373" w:author="Nate Bachmeier [AWS-SA]" w:date="2023-04-09T19:40:00Z">
        <w:r w:rsidR="00F609C6">
          <w:t xml:space="preserve"> as </w:t>
        </w:r>
      </w:ins>
      <w:ins w:id="1374" w:author="Nate Bachmeier [AWS-SA]" w:date="2023-04-09T19:39:00Z">
        <w:r w:rsidR="00F609C6">
          <w:t xml:space="preserve">a list of </w:t>
        </w:r>
        <w:r w:rsidR="00F609C6" w:rsidRPr="00F609C6">
          <w:rPr>
            <w:i/>
            <w:iCs/>
            <w:rPrChange w:id="1375" w:author="Nate Bachmeier [AWS-SA]" w:date="2023-04-09T19:39:00Z">
              <w:rPr/>
            </w:rPrChange>
          </w:rPr>
          <w:t>Frames</w:t>
        </w:r>
        <w:r w:rsidR="00F609C6">
          <w:t xml:space="preserve"> containing lists of </w:t>
        </w:r>
        <w:r w:rsidR="00F609C6" w:rsidRPr="00F609C6">
          <w:rPr>
            <w:i/>
            <w:iCs/>
            <w:rPrChange w:id="1376" w:author="Nate Bachmeier [AWS-SA]" w:date="2023-04-09T19:39:00Z">
              <w:rPr/>
            </w:rPrChange>
          </w:rPr>
          <w:t>Bodies</w:t>
        </w:r>
        <w:r w:rsidR="00F609C6">
          <w:t>.</w:t>
        </w:r>
      </w:ins>
    </w:p>
    <w:p w14:paraId="4C99B9ED" w14:textId="6C7B2E7A" w:rsidR="00092BE3" w:rsidRPr="00092BE3" w:rsidRDefault="00F609C6" w:rsidP="00F52AAA">
      <w:pPr>
        <w:pPrChange w:id="1377" w:author="Nate Bachmeier [AWS-SA]" w:date="2023-04-09T19:38:00Z">
          <w:pPr>
            <w:ind w:firstLine="0"/>
          </w:pPr>
        </w:pPrChange>
      </w:pPr>
      <w:r>
        <w:t xml:space="preserve"> The report also references a frames.tar.gz file containing the input frames and skeletal annotat</w:t>
      </w:r>
      <w:r w:rsidR="00784EE6">
        <w:t>ed output images</w:t>
      </w:r>
      <w:r>
        <w:t xml:space="preserve"> for troubleshooting purposes.</w:t>
      </w:r>
    </w:p>
    <w:p w14:paraId="44365BAE" w14:textId="0A5DC0F4" w:rsidR="00092BE3" w:rsidRDefault="00F52AAA" w:rsidP="00F52AAA">
      <w:pPr>
        <w:pStyle w:val="Caption"/>
        <w:ind w:firstLine="0"/>
        <w:rPr>
          <w:i/>
          <w:iCs w:val="0"/>
        </w:rPr>
      </w:pPr>
      <w:r w:rsidRPr="00F52AAA">
        <w:rPr>
          <w:b/>
          <w:bCs/>
          <w:rPrChange w:id="1378" w:author="Nate Bachmeier [AWS-SA]" w:date="2023-04-09T19:25:00Z">
            <w:rPr/>
          </w:rPrChange>
        </w:rPr>
        <w:t xml:space="preserve">Figure </w:t>
      </w:r>
      <w:r w:rsidRPr="00F52AAA">
        <w:rPr>
          <w:b/>
          <w:bCs/>
          <w:rPrChange w:id="1379" w:author="Nate Bachmeier [AWS-SA]" w:date="2023-04-09T19:25:00Z">
            <w:rPr/>
          </w:rPrChange>
        </w:rPr>
        <w:fldChar w:fldCharType="begin"/>
      </w:r>
      <w:r w:rsidRPr="00F52AAA">
        <w:rPr>
          <w:b/>
          <w:bCs/>
          <w:rPrChange w:id="1380" w:author="Nate Bachmeier [AWS-SA]" w:date="2023-04-09T19:25:00Z">
            <w:rPr/>
          </w:rPrChange>
        </w:rPr>
        <w:instrText xml:space="preserve"> SEQ Figure \* ARABIC </w:instrText>
      </w:r>
      <w:r w:rsidRPr="00F52AAA">
        <w:rPr>
          <w:b/>
          <w:bCs/>
          <w:rPrChange w:id="1381" w:author="Nate Bachmeier [AWS-SA]" w:date="2023-04-09T19:25:00Z">
            <w:rPr/>
          </w:rPrChange>
        </w:rPr>
        <w:fldChar w:fldCharType="separate"/>
      </w:r>
      <w:r w:rsidRPr="00F52AAA">
        <w:rPr>
          <w:b/>
          <w:bCs/>
          <w:noProof/>
          <w:rPrChange w:id="1382" w:author="Nate Bachmeier [AWS-SA]" w:date="2023-04-09T19:25:00Z">
            <w:rPr>
              <w:noProof/>
            </w:rPr>
          </w:rPrChange>
        </w:rPr>
        <w:t>29</w:t>
      </w:r>
      <w:r w:rsidRPr="00F52AAA">
        <w:rPr>
          <w:b/>
          <w:bCs/>
          <w:rPrChange w:id="1383" w:author="Nate Bachmeier [AWS-SA]" w:date="2023-04-09T19:25:00Z">
            <w:rPr/>
          </w:rPrChange>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t xml:space="preserve">  </w:t>
      </w:r>
      <w:r w:rsidRPr="00F52AAA">
        <w:t>'</w:t>
      </w:r>
      <w:r>
        <w:t>Bucket</w:t>
      </w:r>
      <w:r w:rsidRPr="00F52AAA">
        <w:t>'</w:t>
      </w:r>
      <w:r>
        <w:t>: string,</w:t>
      </w:r>
    </w:p>
    <w:p w14:paraId="6DB1519A" w14:textId="27484FBE" w:rsidR="00F52AAA" w:rsidRPr="00F52AAA" w:rsidRDefault="00F52AAA" w:rsidP="00F52AAA">
      <w:pPr>
        <w:pStyle w:val="SC-Source"/>
        <w:rPr>
          <w:rPrChange w:id="1384" w:author="Nate Bachmeier [AWS-SA]" w:date="2023-04-09T19:27:00Z">
            <w:rPr>
              <w:color w:val="D4D4D4"/>
            </w:rPr>
          </w:rPrChange>
        </w:rPr>
        <w:pPrChange w:id="1385" w:author="Nate Bachmeier [AWS-SA]" w:date="2023-04-09T19:26:00Z">
          <w:pPr>
            <w:shd w:val="clear" w:color="auto" w:fill="1E1E1E"/>
            <w:spacing w:line="285" w:lineRule="atLeast"/>
            <w:ind w:firstLine="0"/>
          </w:pPr>
        </w:pPrChange>
      </w:pPr>
      <w:r>
        <w:t xml:space="preserve">  </w:t>
      </w: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F52AAA">
      <w:pPr>
        <w:pStyle w:val="SC-Source"/>
        <w:pPrChange w:id="1386" w:author="Nate Bachmeier [AWS-SA]" w:date="2023-04-09T19:25:00Z">
          <w:pPr>
            <w:ind w:firstLine="0"/>
          </w:pPr>
        </w:pPrChang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r>
      <w:r>
        <w:t xml:space="preserve">      </w:t>
      </w:r>
      <w:r w:rsidRPr="00F52AAA">
        <w:t>'</w:t>
      </w:r>
      <w:proofErr w:type="spellStart"/>
      <w:r>
        <w:t>PeopleCount</w:t>
      </w:r>
      <w:proofErr w:type="spellEnd"/>
      <w:r w:rsidRPr="00F52AAA">
        <w:t>'</w:t>
      </w:r>
      <w:r>
        <w:t xml:space="preserve">: </w:t>
      </w:r>
      <w:r>
        <w:t>int</w:t>
      </w:r>
      <w:r>
        <w:t>,</w:t>
      </w:r>
      <w:r>
        <w:br/>
      </w:r>
      <w:r>
        <w:t xml:space="preserve">      </w:t>
      </w:r>
      <w:r w:rsidRPr="00F52AAA">
        <w:t>'</w:t>
      </w:r>
      <w:r>
        <w:t>Error</w:t>
      </w:r>
      <w:r w:rsidRPr="00F52AAA">
        <w:t>'</w:t>
      </w:r>
      <w:r>
        <w:t xml:space="preserve">: </w:t>
      </w:r>
      <w:r>
        <w:t>string</w:t>
      </w:r>
      <w:r>
        <w:t>,</w:t>
      </w:r>
      <w:r>
        <w:br/>
      </w:r>
      <w:r>
        <w:t xml:space="preserve">      </w:t>
      </w:r>
      <w:r w:rsidRPr="00F52AAA">
        <w:t>'</w:t>
      </w:r>
      <w:r>
        <w:t>Bodies</w:t>
      </w:r>
      <w:r w:rsidRPr="00F52AAA">
        <w:t>'</w:t>
      </w:r>
      <w:r>
        <w:t xml:space="preserve">: </w:t>
      </w:r>
      <w:r>
        <w:t>[ [</w:t>
      </w:r>
      <w:proofErr w:type="spellStart"/>
      <w:r>
        <w:t>poseKeyPoints</w:t>
      </w:r>
      <w:proofErr w:type="spellEnd"/>
      <w:r>
        <w:t>], ...]</w:t>
      </w:r>
      <w:r>
        <w:t>,</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7175837B" w:rsidR="00A96C30" w:rsidRPr="00663C73"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xml:space="preserve">, a computer vision service. Amazon </w:t>
      </w:r>
      <w:proofErr w:type="spellStart"/>
      <w:r>
        <w:t>Rekogniton</w:t>
      </w:r>
      <w:proofErr w:type="spellEnd"/>
      <w:r>
        <w:t xml:space="preserve"> can detect 25,000 objects, draw bounding boxes around people, and discover facial metadata</w:t>
      </w:r>
      <w:customXmlDelRangeStart w:id="1387" w:author="Nate Bachmeier [AWS-SA]" w:date="2023-04-09T20:03:00Z"/>
      <w:sdt>
        <w:sdtPr>
          <w:id w:val="1210924527"/>
          <w:citation/>
        </w:sdtPr>
        <w:sdtContent>
          <w:customXmlDelRangeEnd w:id="1387"/>
          <w:del w:id="1388" w:author="Nate Bachmeier [AWS-SA]" w:date="2023-04-09T20:03:00Z">
            <w:r w:rsidDel="00A96C30">
              <w:fldChar w:fldCharType="begin"/>
            </w:r>
            <w:r w:rsidDel="00A96C30">
              <w:delInstrText xml:space="preserve"> CITATION Mul231 \l 1033 </w:delInstrText>
            </w:r>
            <w:r w:rsidDel="00A96C30">
              <w:fldChar w:fldCharType="separate"/>
            </w:r>
            <w:r w:rsidDel="00A96C30">
              <w:rPr>
                <w:noProof/>
              </w:rPr>
              <w:delText xml:space="preserve"> (Mullennex &amp; Bachmeier, Computer Vision on AWS, 2023)</w:delText>
            </w:r>
            <w:r w:rsidDel="00A96C30">
              <w:fldChar w:fldCharType="end"/>
            </w:r>
          </w:del>
          <w:customXmlDelRangeStart w:id="1389" w:author="Nate Bachmeier [AWS-SA]" w:date="2023-04-09T20:03:00Z"/>
        </w:sdtContent>
      </w:sdt>
      <w:customXmlDelRangeEnd w:id="1389"/>
      <w:ins w:id="1390" w:author="Nate Bachmeier [AWS-SA]" w:date="2023-04-09T20:03:00Z">
        <w:r>
          <w:t xml:space="preserve"> (</w:t>
        </w:r>
        <w:proofErr w:type="spellStart"/>
        <w:r>
          <w:t>Mullennex</w:t>
        </w:r>
      </w:ins>
      <w:proofErr w:type="spellEnd"/>
      <w:ins w:id="1391" w:author="Nate Bachmeier [AWS-SA]" w:date="2023-04-09T20:04:00Z">
        <w:r>
          <w:t xml:space="preserve"> &amp;</w:t>
        </w:r>
      </w:ins>
      <w:ins w:id="1392" w:author="Nate Bachmeier [AWS-SA]" w:date="2023-04-09T20:03:00Z">
        <w:r>
          <w:t xml:space="preserve"> </w:t>
        </w:r>
      </w:ins>
      <w:ins w:id="1393" w:author="Nate Bachmeier [AWS-SA]" w:date="2023-04-09T20:04:00Z">
        <w:r>
          <w:t>Bachmeier, 2023)</w:t>
        </w:r>
      </w:ins>
      <w:r>
        <w:t>.</w:t>
      </w:r>
      <w:ins w:id="1394" w:author="Nate Bachmeier [AWS-SA]" w:date="2023-04-09T20:04:00Z">
        <w:r>
          <w:t xml:space="preserve"> </w:t>
        </w:r>
      </w:ins>
      <w:ins w:id="1395" w:author="Nate Bachmeier [AWS-SA]" w:date="2023-04-09T20:25:00Z">
        <w:r w:rsidR="00663C73">
          <w:t xml:space="preserve">The Frame Analyzer generates </w:t>
        </w:r>
      </w:ins>
      <w:ins w:id="1396" w:author="Nate Bachmeier [AWS-SA]" w:date="2023-04-09T20:04:00Z">
        <w:r>
          <w:t>a</w:t>
        </w:r>
      </w:ins>
      <w:ins w:id="1397" w:author="Nate Bachmeier [AWS-SA]" w:date="2023-04-09T20:05:00Z">
        <w:r>
          <w:t xml:space="preserve"> second analysis report that overlays the </w:t>
        </w:r>
        <w:proofErr w:type="spellStart"/>
        <w:r>
          <w:t>OpenPose</w:t>
        </w:r>
        <w:proofErr w:type="spellEnd"/>
        <w:r>
          <w:t xml:space="preserve"> results with additional context. </w:t>
        </w:r>
      </w:ins>
      <w:ins w:id="1398" w:author="Nate Bachmeier [AWS-SA]" w:date="2023-04-09T20:20:00Z">
        <w:r w:rsidR="00663C73">
          <w:t xml:space="preserve">Suppose </w:t>
        </w:r>
      </w:ins>
      <w:ins w:id="1399" w:author="Nate Bachmeier [AWS-SA]" w:date="2023-04-09T20:21:00Z">
        <w:r w:rsidR="00663C73">
          <w:t xml:space="preserve">the skeletal movements suggest that </w:t>
        </w:r>
      </w:ins>
      <w:ins w:id="1400" w:author="Nate Bachmeier [AWS-SA]" w:date="2023-04-09T20:18:00Z">
        <w:r w:rsidR="00663C73" w:rsidRPr="00663C73">
          <w:rPr>
            <w:i/>
            <w:iCs/>
            <w:rPrChange w:id="1401" w:author="Nate Bachmeier [AWS-SA]" w:date="2023-04-09T20:21:00Z">
              <w:rPr/>
            </w:rPrChange>
          </w:rPr>
          <w:t xml:space="preserve">a </w:t>
        </w:r>
      </w:ins>
      <w:ins w:id="1402" w:author="Nate Bachmeier [AWS-SA]" w:date="2023-04-09T20:19:00Z">
        <w:r w:rsidR="00663C73" w:rsidRPr="00663C73">
          <w:rPr>
            <w:i/>
            <w:iCs/>
            <w:rPrChange w:id="1403" w:author="Nate Bachmeier [AWS-SA]" w:date="2023-04-09T20:21:00Z">
              <w:rPr/>
            </w:rPrChange>
          </w:rPr>
          <w:t>person</w:t>
        </w:r>
        <w:r w:rsidR="00663C73" w:rsidRPr="00663C73">
          <w:rPr>
            <w:i/>
            <w:iCs/>
          </w:rPr>
          <w:t>’s</w:t>
        </w:r>
        <w:r w:rsidR="00663C73" w:rsidRPr="00663C73">
          <w:rPr>
            <w:i/>
            <w:iCs/>
            <w:rPrChange w:id="1404" w:author="Nate Bachmeier [AWS-SA]" w:date="2023-04-09T20:19:00Z">
              <w:rPr/>
            </w:rPrChange>
          </w:rPr>
          <w:t xml:space="preserve"> eating</w:t>
        </w:r>
      </w:ins>
      <w:ins w:id="1405" w:author="Nate Bachmeier [AWS-SA]" w:date="2023-04-09T20:21:00Z">
        <w:r w:rsidR="00663C73">
          <w:t xml:space="preserve">. In that case, this overlay informs </w:t>
        </w:r>
        <w:r w:rsidR="00663C73">
          <w:rPr>
            <w:i/>
            <w:iCs/>
          </w:rPr>
          <w:t>what</w:t>
        </w:r>
      </w:ins>
      <w:ins w:id="1406" w:author="Nate Bachmeier [AWS-SA]" w:date="2023-04-09T20:22:00Z">
        <w:r w:rsidR="00663C73">
          <w:t xml:space="preserve"> they’re eating (eggs versus steak).</w:t>
        </w:r>
      </w:ins>
    </w:p>
    <w:p w14:paraId="5DE536D4" w14:textId="349699E6" w:rsidR="00A96C30" w:rsidRPr="00663C73" w:rsidDel="00663C73" w:rsidRDefault="00A96C30" w:rsidP="00663C73">
      <w:pPr>
        <w:ind w:firstLine="0"/>
        <w:rPr>
          <w:del w:id="1407" w:author="Nate Bachmeier [AWS-SA]" w:date="2023-04-09T20:26:00Z"/>
          <w:b/>
          <w:bCs/>
          <w:rPrChange w:id="1408" w:author="Nate Bachmeier [AWS-SA]" w:date="2023-04-09T20:27:00Z">
            <w:rPr>
              <w:del w:id="1409" w:author="Nate Bachmeier [AWS-SA]" w:date="2023-04-09T20:26:00Z"/>
            </w:rPr>
          </w:rPrChange>
        </w:rPr>
        <w:pPrChange w:id="1410" w:author="Nate Bachmeier [AWS-SA]" w:date="2023-04-09T20:26:00Z">
          <w:pPr/>
        </w:pPrChange>
      </w:pPr>
    </w:p>
    <w:p w14:paraId="5E927E96" w14:textId="795AA176" w:rsidR="00A7372C" w:rsidRPr="00663C73" w:rsidDel="00663C73" w:rsidRDefault="00322676" w:rsidP="00663C73">
      <w:pPr>
        <w:ind w:firstLine="0"/>
        <w:rPr>
          <w:del w:id="1411" w:author="Nate Bachmeier [AWS-SA]" w:date="2023-04-09T20:26:00Z"/>
          <w:b/>
          <w:bCs/>
          <w:rPrChange w:id="1412" w:author="Nate Bachmeier [AWS-SA]" w:date="2023-04-09T20:27:00Z">
            <w:rPr>
              <w:del w:id="1413" w:author="Nate Bachmeier [AWS-SA]" w:date="2023-04-09T20:26:00Z"/>
            </w:rPr>
          </w:rPrChange>
        </w:rPr>
        <w:pPrChange w:id="1414" w:author="Nate Bachmeier [AWS-SA]" w:date="2023-04-09T20:26:00Z">
          <w:pPr/>
        </w:pPrChange>
      </w:pPr>
      <w:commentRangeStart w:id="1415"/>
      <w:del w:id="1416" w:author="Nate Bachmeier [AWS-SA]" w:date="2023-04-09T20:26:00Z">
        <w:r w:rsidRPr="00663C73" w:rsidDel="00663C73">
          <w:rPr>
            <w:b/>
            <w:bCs/>
            <w:rPrChange w:id="1417" w:author="Nate Bachmeier [AWS-SA]" w:date="2023-04-09T20:27:00Z">
              <w:rPr/>
            </w:rPrChange>
          </w:rPr>
          <w:delText xml:space="preserve">Adobe Mixamo is an open-source </w:delText>
        </w:r>
        <w:commentRangeEnd w:id="1415"/>
        <w:r w:rsidR="00994640" w:rsidRPr="00663C73" w:rsidDel="00663C73">
          <w:rPr>
            <w:rStyle w:val="CommentReference"/>
            <w:rFonts w:eastAsia="Times New Roman" w:cs="Arial"/>
            <w:b/>
            <w:bCs/>
            <w:szCs w:val="20"/>
            <w:rPrChange w:id="1418" w:author="Nate Bachmeier [AWS-SA]" w:date="2023-04-09T20:27:00Z">
              <w:rPr>
                <w:rStyle w:val="CommentReference"/>
                <w:rFonts w:eastAsia="Times New Roman" w:cs="Arial"/>
                <w:szCs w:val="20"/>
              </w:rPr>
            </w:rPrChange>
          </w:rPr>
          <w:commentReference w:id="1415"/>
        </w:r>
        <w:r w:rsidRPr="00663C73" w:rsidDel="00663C73">
          <w:rPr>
            <w:b/>
            <w:bCs/>
            <w:rPrChange w:id="1419" w:author="Nate Bachmeier [AWS-SA]" w:date="2023-04-09T20:27:00Z">
              <w:rPr/>
            </w:rPrChange>
          </w:rPr>
          <w:delText xml:space="preserve">repository containing 2500 MoCAP animations and 145 characters. The study will choose three characters and five behaviors as a subset from this collection and utilize </w:delText>
        </w:r>
        <w:r w:rsidR="00C726FF" w:rsidRPr="00663C73" w:rsidDel="00663C73">
          <w:rPr>
            <w:b/>
            <w:bCs/>
            <w:rPrChange w:id="1420" w:author="Nate Bachmeier [AWS-SA]" w:date="2023-04-09T20:27:00Z">
              <w:rPr/>
            </w:rPrChange>
          </w:rPr>
          <w:delText xml:space="preserve">them across multiple test cases with varying </w:delText>
        </w:r>
        <w:r w:rsidRPr="00663C73" w:rsidDel="00663C73">
          <w:rPr>
            <w:b/>
            <w:bCs/>
            <w:rPrChange w:id="1421" w:author="Nate Bachmeier [AWS-SA]" w:date="2023-04-09T20:27:00Z">
              <w:rPr/>
            </w:rPrChange>
          </w:rPr>
          <w:delText>placement</w:delText>
        </w:r>
        <w:r w:rsidR="00C726FF" w:rsidRPr="00663C73" w:rsidDel="00663C73">
          <w:rPr>
            <w:b/>
            <w:bCs/>
            <w:rPrChange w:id="1422" w:author="Nate Bachmeier [AWS-SA]" w:date="2023-04-09T20:27:00Z">
              <w:rPr/>
            </w:rPrChange>
          </w:rPr>
          <w:delText xml:space="preserve"> options</w:delText>
        </w:r>
        <w:r w:rsidRPr="00663C73" w:rsidDel="00663C73">
          <w:rPr>
            <w:b/>
            <w:bCs/>
            <w:rPrChange w:id="1423" w:author="Nate Bachmeier [AWS-SA]" w:date="2023-04-09T20:27:00Z">
              <w:rPr/>
            </w:rPrChange>
          </w:rPr>
          <w:delText xml:space="preserve"> </w:delText>
        </w:r>
        <w:r w:rsidR="00C726FF" w:rsidRPr="00663C73" w:rsidDel="00663C73">
          <w:rPr>
            <w:b/>
            <w:bCs/>
            <w:rPrChange w:id="1424" w:author="Nate Bachmeier [AWS-SA]" w:date="2023-04-09T20:27:00Z">
              <w:rPr/>
            </w:rPrChange>
          </w:rPr>
          <w:delText xml:space="preserve">(see Figure </w:delText>
        </w:r>
        <w:r w:rsidR="00DA6289" w:rsidRPr="00663C73" w:rsidDel="00663C73">
          <w:rPr>
            <w:b/>
            <w:bCs/>
            <w:rPrChange w:id="1425" w:author="Nate Bachmeier [AWS-SA]" w:date="2023-04-09T20:27:00Z">
              <w:rPr/>
            </w:rPrChange>
          </w:rPr>
          <w:delText>2</w:delText>
        </w:r>
        <w:r w:rsidR="00E66FA8" w:rsidRPr="00663C73" w:rsidDel="00663C73">
          <w:rPr>
            <w:b/>
            <w:bCs/>
            <w:rPrChange w:id="1426" w:author="Nate Bachmeier [AWS-SA]" w:date="2023-04-09T20:27:00Z">
              <w:rPr/>
            </w:rPrChange>
          </w:rPr>
          <w:delText>4</w:delText>
        </w:r>
        <w:r w:rsidR="00C726FF" w:rsidRPr="00663C73" w:rsidDel="00663C73">
          <w:rPr>
            <w:b/>
            <w:bCs/>
            <w:rPrChange w:id="1427" w:author="Nate Bachmeier [AWS-SA]" w:date="2023-04-09T20:27:00Z">
              <w:rPr/>
            </w:rPrChange>
          </w:rPr>
          <w:delText>)</w:delText>
        </w:r>
        <w:r w:rsidRPr="00663C73" w:rsidDel="00663C73">
          <w:rPr>
            <w:b/>
            <w:bCs/>
            <w:rPrChange w:id="1428" w:author="Nate Bachmeier [AWS-SA]" w:date="2023-04-09T20:27:00Z">
              <w:rPr/>
            </w:rPrChange>
          </w:rPr>
          <w:delText>.</w:delText>
        </w:r>
        <w:r w:rsidR="00C726FF" w:rsidRPr="00663C73" w:rsidDel="00663C73">
          <w:rPr>
            <w:b/>
            <w:bCs/>
            <w:rPrChange w:id="1429" w:author="Nate Bachmeier [AWS-SA]" w:date="2023-04-09T20:27:00Z">
              <w:rPr/>
            </w:rPrChange>
          </w:rPr>
          <w:delText xml:space="preserve"> During the behavior simulation, statically placed virtual cameras will capture the animation sequences and broadcast them as RGB+D video feeds. The video input streams into Amazon SageMake, which aims to predict which behavior has occurred.</w:delText>
        </w:r>
      </w:del>
    </w:p>
    <w:p w14:paraId="79182EC6" w14:textId="77777777" w:rsidR="00663C73" w:rsidRDefault="00663C73" w:rsidP="00663C73">
      <w:pPr>
        <w:pStyle w:val="Caption"/>
        <w:ind w:firstLine="0"/>
        <w:rPr>
          <w:ins w:id="1430" w:author="Nate Bachmeier [AWS-SA]" w:date="2023-04-09T20:27:00Z"/>
          <w:i/>
          <w:iCs w:val="0"/>
        </w:rPr>
      </w:pPr>
      <w:ins w:id="1431" w:author="Nate Bachmeier [AWS-SA]" w:date="2023-04-09T20:26:00Z">
        <w:r w:rsidRPr="00663C73">
          <w:rPr>
            <w:b/>
            <w:bCs/>
            <w:rPrChange w:id="1432" w:author="Nate Bachmeier [AWS-SA]" w:date="2023-04-09T20:27:00Z">
              <w:rPr/>
            </w:rPrChange>
          </w:rPr>
          <w:t xml:space="preserve">Figure </w:t>
        </w:r>
        <w:r w:rsidRPr="00663C73">
          <w:rPr>
            <w:b/>
            <w:bCs/>
            <w:rPrChange w:id="1433" w:author="Nate Bachmeier [AWS-SA]" w:date="2023-04-09T20:27:00Z">
              <w:rPr/>
            </w:rPrChange>
          </w:rPr>
          <w:fldChar w:fldCharType="begin"/>
        </w:r>
        <w:r w:rsidRPr="00663C73">
          <w:rPr>
            <w:b/>
            <w:bCs/>
            <w:rPrChange w:id="1434" w:author="Nate Bachmeier [AWS-SA]" w:date="2023-04-09T20:27:00Z">
              <w:rPr/>
            </w:rPrChange>
          </w:rPr>
          <w:instrText xml:space="preserve"> SEQ Figure \* ARABIC </w:instrText>
        </w:r>
      </w:ins>
      <w:r w:rsidRPr="00663C73">
        <w:rPr>
          <w:b/>
          <w:bCs/>
          <w:rPrChange w:id="1435" w:author="Nate Bachmeier [AWS-SA]" w:date="2023-04-09T20:27:00Z">
            <w:rPr/>
          </w:rPrChange>
        </w:rPr>
        <w:fldChar w:fldCharType="separate"/>
      </w:r>
      <w:ins w:id="1436" w:author="Nate Bachmeier [AWS-SA]" w:date="2023-04-09T20:26:00Z">
        <w:r w:rsidRPr="00663C73">
          <w:rPr>
            <w:b/>
            <w:bCs/>
            <w:noProof/>
            <w:rPrChange w:id="1437" w:author="Nate Bachmeier [AWS-SA]" w:date="2023-04-09T20:27:00Z">
              <w:rPr>
                <w:noProof/>
              </w:rPr>
            </w:rPrChange>
          </w:rPr>
          <w:t>30</w:t>
        </w:r>
        <w:r w:rsidRPr="00663C73">
          <w:rPr>
            <w:b/>
            <w:bCs/>
            <w:rPrChange w:id="1438" w:author="Nate Bachmeier [AWS-SA]" w:date="2023-04-09T20:27:00Z">
              <w:rPr/>
            </w:rPrChange>
          </w:rPr>
          <w:fldChar w:fldCharType="end"/>
        </w:r>
        <w:r>
          <w:br/>
        </w:r>
        <w:proofErr w:type="spellStart"/>
        <w:r>
          <w:rPr>
            <w:i/>
            <w:iCs w:val="0"/>
          </w:rPr>
          <w:t>KeyFrame</w:t>
        </w:r>
        <w:proofErr w:type="spellEnd"/>
        <w:r>
          <w:rPr>
            <w:i/>
            <w:iCs w:val="0"/>
          </w:rPr>
          <w:t xml:space="preserve"> </w:t>
        </w:r>
      </w:ins>
      <w:ins w:id="1439" w:author="Nate Bachmeier [AWS-SA]" w:date="2023-04-09T20:27:00Z">
        <w:r>
          <w:rPr>
            <w:i/>
            <w:iCs w:val="0"/>
          </w:rPr>
          <w:t>Selection</w:t>
        </w:r>
      </w:ins>
    </w:p>
    <w:p w14:paraId="089DAE3F" w14:textId="77777777" w:rsidR="00663C73" w:rsidRPr="00663C73" w:rsidRDefault="00663C73" w:rsidP="00663C73">
      <w:pPr>
        <w:pStyle w:val="SC-Source"/>
        <w:rPr>
          <w:ins w:id="1440" w:author="Nate Bachmeier [AWS-SA]" w:date="2023-04-09T20:27:00Z"/>
          <w:rPrChange w:id="1441" w:author="Nate Bachmeier [AWS-SA]" w:date="2023-04-09T20:28:00Z">
            <w:rPr>
              <w:ins w:id="1442" w:author="Nate Bachmeier [AWS-SA]" w:date="2023-04-09T20:27:00Z"/>
              <w:color w:val="D4D4D4"/>
            </w:rPr>
          </w:rPrChange>
        </w:rPr>
        <w:pPrChange w:id="1443" w:author="Nate Bachmeier [AWS-SA]" w:date="2023-04-09T20:28:00Z">
          <w:pPr>
            <w:shd w:val="clear" w:color="auto" w:fill="1E1E1E"/>
            <w:spacing w:line="285" w:lineRule="atLeast"/>
            <w:ind w:firstLine="0"/>
          </w:pPr>
        </w:pPrChange>
      </w:pPr>
      <w:ins w:id="1444" w:author="Nate Bachmeier [AWS-SA]" w:date="2023-04-09T20:27:00Z">
        <w:r w:rsidRPr="00663C73">
          <w:rPr>
            <w:rPrChange w:id="1445" w:author="Nate Bachmeier [AWS-SA]" w:date="2023-04-09T20:28:00Z">
              <w:rPr>
                <w:color w:val="569CD6"/>
              </w:rPr>
            </w:rPrChange>
          </w:rPr>
          <w:lastRenderedPageBreak/>
          <w:t>class</w:t>
        </w:r>
        <w:r w:rsidRPr="00663C73">
          <w:rPr>
            <w:rPrChange w:id="1446" w:author="Nate Bachmeier [AWS-SA]" w:date="2023-04-09T20:28:00Z">
              <w:rPr>
                <w:color w:val="D4D4D4"/>
              </w:rPr>
            </w:rPrChange>
          </w:rPr>
          <w:t xml:space="preserve"> </w:t>
        </w:r>
        <w:r w:rsidRPr="00663C73">
          <w:t>Report</w:t>
        </w:r>
        <w:r w:rsidRPr="00663C73">
          <w:rPr>
            <w:rPrChange w:id="1447" w:author="Nate Bachmeier [AWS-SA]" w:date="2023-04-09T20:28:00Z">
              <w:rPr>
                <w:color w:val="D4D4D4"/>
              </w:rPr>
            </w:rPrChange>
          </w:rPr>
          <w:t>:</w:t>
        </w:r>
      </w:ins>
    </w:p>
    <w:p w14:paraId="24326C0C" w14:textId="43D5A14F" w:rsidR="00663C73" w:rsidRPr="00663C73" w:rsidRDefault="00663C73" w:rsidP="00663C73">
      <w:pPr>
        <w:pStyle w:val="SC-Source"/>
        <w:rPr>
          <w:ins w:id="1448" w:author="Nate Bachmeier [AWS-SA]" w:date="2023-04-09T20:27:00Z"/>
          <w:rPrChange w:id="1449" w:author="Nate Bachmeier [AWS-SA]" w:date="2023-04-09T20:28:00Z">
            <w:rPr>
              <w:ins w:id="1450" w:author="Nate Bachmeier [AWS-SA]" w:date="2023-04-09T20:27:00Z"/>
              <w:color w:val="D4D4D4"/>
            </w:rPr>
          </w:rPrChange>
        </w:rPr>
        <w:pPrChange w:id="1451" w:author="Nate Bachmeier [AWS-SA]" w:date="2023-04-09T20:28:00Z">
          <w:pPr>
            <w:shd w:val="clear" w:color="auto" w:fill="1E1E1E"/>
            <w:spacing w:line="285" w:lineRule="atLeast"/>
            <w:ind w:firstLine="0"/>
          </w:pPr>
        </w:pPrChange>
      </w:pPr>
      <w:ins w:id="1452" w:author="Nate Bachmeier [AWS-SA]" w:date="2023-04-09T20:27:00Z">
        <w:r w:rsidRPr="00663C73">
          <w:rPr>
            <w:rPrChange w:id="1453" w:author="Nate Bachmeier [AWS-SA]" w:date="2023-04-09T20:28:00Z">
              <w:rPr>
                <w:color w:val="D4D4D4"/>
              </w:rPr>
            </w:rPrChange>
          </w:rPr>
          <w:t xml:space="preserve">  </w:t>
        </w:r>
        <w:r w:rsidRPr="00663C73">
          <w:rPr>
            <w:rPrChange w:id="1454" w:author="Nate Bachmeier [AWS-SA]" w:date="2023-04-09T20:28:00Z">
              <w:rPr>
                <w:color w:val="569CD6"/>
              </w:rPr>
            </w:rPrChange>
          </w:rPr>
          <w:t>def</w:t>
        </w:r>
        <w:r w:rsidRPr="00663C73">
          <w:rPr>
            <w:rPrChange w:id="1455" w:author="Nate Bachmeier [AWS-SA]" w:date="2023-04-09T20:28:00Z">
              <w:rPr>
                <w:color w:val="D4D4D4"/>
              </w:rPr>
            </w:rPrChange>
          </w:rPr>
          <w:t xml:space="preserve"> </w:t>
        </w:r>
        <w:r w:rsidRPr="00663C73">
          <w:rPr>
            <w:rPrChange w:id="1456" w:author="Nate Bachmeier [AWS-SA]" w:date="2023-04-09T20:28:00Z">
              <w:rPr>
                <w:color w:val="DCDCAA"/>
              </w:rPr>
            </w:rPrChange>
          </w:rPr>
          <w:t>__</w:t>
        </w:r>
        <w:proofErr w:type="spellStart"/>
        <w:r w:rsidRPr="00663C73">
          <w:rPr>
            <w:rPrChange w:id="1457" w:author="Nate Bachmeier [AWS-SA]" w:date="2023-04-09T20:28:00Z">
              <w:rPr>
                <w:color w:val="DCDCAA"/>
              </w:rPr>
            </w:rPrChange>
          </w:rPr>
          <w:t>init</w:t>
        </w:r>
        <w:proofErr w:type="spellEnd"/>
        <w:r w:rsidRPr="00663C73">
          <w:rPr>
            <w:rPrChange w:id="1458" w:author="Nate Bachmeier [AWS-SA]" w:date="2023-04-09T20:28:00Z">
              <w:rPr>
                <w:color w:val="DCDCAA"/>
              </w:rPr>
            </w:rPrChange>
          </w:rPr>
          <w:t>_</w:t>
        </w:r>
        <w:proofErr w:type="gramStart"/>
        <w:r w:rsidRPr="00663C73">
          <w:rPr>
            <w:rPrChange w:id="1459" w:author="Nate Bachmeier [AWS-SA]" w:date="2023-04-09T20:28:00Z">
              <w:rPr>
                <w:color w:val="DCDCAA"/>
              </w:rPr>
            </w:rPrChange>
          </w:rPr>
          <w:t>_</w:t>
        </w:r>
        <w:r w:rsidRPr="00663C73">
          <w:rPr>
            <w:rPrChange w:id="1460" w:author="Nate Bachmeier [AWS-SA]" w:date="2023-04-09T20:28:00Z">
              <w:rPr>
                <w:color w:val="D4D4D4"/>
              </w:rPr>
            </w:rPrChange>
          </w:rPr>
          <w:t>(</w:t>
        </w:r>
        <w:proofErr w:type="gramEnd"/>
        <w:r w:rsidRPr="00663C73">
          <w:rPr>
            <w:rPrChange w:id="1461" w:author="Nate Bachmeier [AWS-SA]" w:date="2023-04-09T20:28:00Z">
              <w:rPr>
                <w:color w:val="9CDCFE"/>
              </w:rPr>
            </w:rPrChange>
          </w:rPr>
          <w:t>self</w:t>
        </w:r>
        <w:r w:rsidRPr="00663C73">
          <w:rPr>
            <w:rPrChange w:id="1462" w:author="Nate Bachmeier [AWS-SA]" w:date="2023-04-09T20:28:00Z">
              <w:rPr>
                <w:color w:val="D4D4D4"/>
              </w:rPr>
            </w:rPrChange>
          </w:rPr>
          <w:t xml:space="preserve">, </w:t>
        </w:r>
        <w:proofErr w:type="spellStart"/>
        <w:r w:rsidRPr="00663C73">
          <w:rPr>
            <w:rPrChange w:id="1463" w:author="Nate Bachmeier [AWS-SA]" w:date="2023-04-09T20:28:00Z">
              <w:rPr>
                <w:color w:val="9CDCFE"/>
              </w:rPr>
            </w:rPrChange>
          </w:rPr>
          <w:t>parent</w:t>
        </w:r>
        <w:r w:rsidRPr="00663C73">
          <w:rPr>
            <w:rPrChange w:id="1464" w:author="Nate Bachmeier [AWS-SA]" w:date="2023-04-09T20:28:00Z">
              <w:rPr>
                <w:color w:val="D4D4D4"/>
              </w:rPr>
            </w:rPrChange>
          </w:rPr>
          <w:t>:</w:t>
        </w:r>
        <w:r w:rsidRPr="00663C73">
          <w:t>ISkeletonManifest</w:t>
        </w:r>
        <w:proofErr w:type="spellEnd"/>
        <w:r w:rsidRPr="00663C73">
          <w:rPr>
            <w:rPrChange w:id="1465" w:author="Nate Bachmeier [AWS-SA]" w:date="2023-04-09T20:28:00Z">
              <w:rPr>
                <w:color w:val="D4D4D4"/>
              </w:rPr>
            </w:rPrChange>
          </w:rPr>
          <w:t xml:space="preserve">, </w:t>
        </w:r>
        <w:proofErr w:type="spellStart"/>
        <w:r w:rsidRPr="00663C73">
          <w:rPr>
            <w:rPrChange w:id="1466" w:author="Nate Bachmeier [AWS-SA]" w:date="2023-04-09T20:28:00Z">
              <w:rPr>
                <w:color w:val="9CDCFE"/>
              </w:rPr>
            </w:rPrChange>
          </w:rPr>
          <w:t>bucket</w:t>
        </w:r>
        <w:r w:rsidRPr="00663C73">
          <w:rPr>
            <w:rPrChange w:id="1467" w:author="Nate Bachmeier [AWS-SA]" w:date="2023-04-09T20:28:00Z">
              <w:rPr>
                <w:color w:val="D4D4D4"/>
              </w:rPr>
            </w:rPrChange>
          </w:rPr>
          <w:t>:</w:t>
        </w:r>
        <w:r w:rsidRPr="00663C73">
          <w:t>str</w:t>
        </w:r>
        <w:proofErr w:type="spellEnd"/>
        <w:r w:rsidRPr="00663C73">
          <w:rPr>
            <w:rPrChange w:id="1468" w:author="Nate Bachmeier [AWS-SA]" w:date="2023-04-09T20:28:00Z">
              <w:rPr>
                <w:color w:val="D4D4D4"/>
              </w:rPr>
            </w:rPrChange>
          </w:rPr>
          <w:t xml:space="preserve">, </w:t>
        </w:r>
        <w:proofErr w:type="spellStart"/>
        <w:r w:rsidRPr="00663C73">
          <w:rPr>
            <w:rPrChange w:id="1469" w:author="Nate Bachmeier [AWS-SA]" w:date="2023-04-09T20:28:00Z">
              <w:rPr>
                <w:color w:val="9CDCFE"/>
              </w:rPr>
            </w:rPrChange>
          </w:rPr>
          <w:t>object_key</w:t>
        </w:r>
        <w:r w:rsidRPr="00663C73">
          <w:rPr>
            <w:rPrChange w:id="1470" w:author="Nate Bachmeier [AWS-SA]" w:date="2023-04-09T20:28:00Z">
              <w:rPr>
                <w:color w:val="D4D4D4"/>
              </w:rPr>
            </w:rPrChange>
          </w:rPr>
          <w:t>:</w:t>
        </w:r>
        <w:r w:rsidRPr="00663C73">
          <w:t>str</w:t>
        </w:r>
        <w:proofErr w:type="spellEnd"/>
        <w:r w:rsidRPr="00663C73">
          <w:rPr>
            <w:rPrChange w:id="1471" w:author="Nate Bachmeier [AWS-SA]" w:date="2023-04-09T20:28:00Z">
              <w:rPr>
                <w:color w:val="D4D4D4"/>
              </w:rPr>
            </w:rPrChange>
          </w:rPr>
          <w:t xml:space="preserve">) -&gt; </w:t>
        </w:r>
        <w:r w:rsidRPr="00663C73">
          <w:rPr>
            <w:rPrChange w:id="1472" w:author="Nate Bachmeier [AWS-SA]" w:date="2023-04-09T20:28:00Z">
              <w:rPr>
                <w:color w:val="569CD6"/>
              </w:rPr>
            </w:rPrChange>
          </w:rPr>
          <w:t>None</w:t>
        </w:r>
        <w:r w:rsidRPr="00663C73">
          <w:rPr>
            <w:rPrChange w:id="1473" w:author="Nate Bachmeier [AWS-SA]" w:date="2023-04-09T20:28:00Z">
              <w:rPr>
                <w:color w:val="D4D4D4"/>
              </w:rPr>
            </w:rPrChange>
          </w:rPr>
          <w:t>:</w:t>
        </w:r>
      </w:ins>
      <w:ins w:id="1474" w:author="Nate Bachmeier [AWS-SA]" w:date="2023-04-09T20:29:00Z">
        <w:r>
          <w:br/>
          <w:t xml:space="preserve">    ...</w:t>
        </w:r>
      </w:ins>
    </w:p>
    <w:p w14:paraId="20D19706" w14:textId="77777777" w:rsidR="00663C73" w:rsidRPr="00663C73" w:rsidRDefault="00663C73" w:rsidP="00663C73">
      <w:pPr>
        <w:pStyle w:val="SC-Source"/>
        <w:rPr>
          <w:ins w:id="1475" w:author="Nate Bachmeier [AWS-SA]" w:date="2023-04-09T20:27:00Z"/>
          <w:rPrChange w:id="1476" w:author="Nate Bachmeier [AWS-SA]" w:date="2023-04-09T20:28:00Z">
            <w:rPr>
              <w:ins w:id="1477" w:author="Nate Bachmeier [AWS-SA]" w:date="2023-04-09T20:27:00Z"/>
              <w:color w:val="D4D4D4"/>
            </w:rPr>
          </w:rPrChange>
        </w:rPr>
        <w:pPrChange w:id="1478" w:author="Nate Bachmeier [AWS-SA]" w:date="2023-04-09T20:28:00Z">
          <w:pPr>
            <w:shd w:val="clear" w:color="auto" w:fill="1E1E1E"/>
            <w:spacing w:line="285" w:lineRule="atLeast"/>
            <w:ind w:firstLine="0"/>
          </w:pPr>
        </w:pPrChange>
      </w:pPr>
      <w:ins w:id="1479" w:author="Nate Bachmeier [AWS-SA]" w:date="2023-04-09T20:27:00Z">
        <w:r w:rsidRPr="00663C73">
          <w:rPr>
            <w:rPrChange w:id="1480" w:author="Nate Bachmeier [AWS-SA]" w:date="2023-04-09T20:28:00Z">
              <w:rPr>
                <w:color w:val="D4D4D4"/>
              </w:rPr>
            </w:rPrChange>
          </w:rPr>
          <w:t xml:space="preserve">    </w:t>
        </w:r>
        <w:r w:rsidRPr="00663C73">
          <w:rPr>
            <w:rPrChange w:id="1481" w:author="Nate Bachmeier [AWS-SA]" w:date="2023-04-09T20:28:00Z">
              <w:rPr>
                <w:color w:val="C586C0"/>
              </w:rPr>
            </w:rPrChange>
          </w:rPr>
          <w:t>try</w:t>
        </w:r>
        <w:r w:rsidRPr="00663C73">
          <w:rPr>
            <w:rPrChange w:id="1482" w:author="Nate Bachmeier [AWS-SA]" w:date="2023-04-09T20:28:00Z">
              <w:rPr>
                <w:color w:val="D4D4D4"/>
              </w:rPr>
            </w:rPrChange>
          </w:rPr>
          <w:t>:</w:t>
        </w:r>
      </w:ins>
    </w:p>
    <w:p w14:paraId="239B8FC8" w14:textId="77777777" w:rsidR="00663C73" w:rsidRPr="00663C73" w:rsidRDefault="00663C73" w:rsidP="00663C73">
      <w:pPr>
        <w:pStyle w:val="SC-Source"/>
        <w:rPr>
          <w:ins w:id="1483" w:author="Nate Bachmeier [AWS-SA]" w:date="2023-04-09T20:27:00Z"/>
          <w:rPrChange w:id="1484" w:author="Nate Bachmeier [AWS-SA]" w:date="2023-04-09T20:28:00Z">
            <w:rPr>
              <w:ins w:id="1485" w:author="Nate Bachmeier [AWS-SA]" w:date="2023-04-09T20:27:00Z"/>
              <w:color w:val="D4D4D4"/>
            </w:rPr>
          </w:rPrChange>
        </w:rPr>
        <w:pPrChange w:id="1486" w:author="Nate Bachmeier [AWS-SA]" w:date="2023-04-09T20:28:00Z">
          <w:pPr>
            <w:shd w:val="clear" w:color="auto" w:fill="1E1E1E"/>
            <w:spacing w:line="285" w:lineRule="atLeast"/>
            <w:ind w:firstLine="0"/>
          </w:pPr>
        </w:pPrChange>
      </w:pPr>
      <w:ins w:id="1487" w:author="Nate Bachmeier [AWS-SA]" w:date="2023-04-09T20:27:00Z">
        <w:r w:rsidRPr="00663C73">
          <w:rPr>
            <w:rPrChange w:id="1488" w:author="Nate Bachmeier [AWS-SA]" w:date="2023-04-09T20:28:00Z">
              <w:rPr>
                <w:color w:val="D4D4D4"/>
              </w:rPr>
            </w:rPrChange>
          </w:rPr>
          <w:t xml:space="preserve">      </w:t>
        </w:r>
        <w:r w:rsidRPr="00663C73">
          <w:rPr>
            <w:rPrChange w:id="1489" w:author="Nate Bachmeier [AWS-SA]" w:date="2023-04-09T20:28:00Z">
              <w:rPr>
                <w:color w:val="9CDCFE"/>
              </w:rPr>
            </w:rPrChange>
          </w:rPr>
          <w:t>response</w:t>
        </w:r>
        <w:r w:rsidRPr="00663C73">
          <w:rPr>
            <w:rPrChange w:id="1490" w:author="Nate Bachmeier [AWS-SA]" w:date="2023-04-09T20:28:00Z">
              <w:rPr>
                <w:color w:val="D4D4D4"/>
              </w:rPr>
            </w:rPrChange>
          </w:rPr>
          <w:t xml:space="preserve"> = </w:t>
        </w:r>
        <w:r w:rsidRPr="00663C73">
          <w:rPr>
            <w:rPrChange w:id="1491" w:author="Nate Bachmeier [AWS-SA]" w:date="2023-04-09T20:28:00Z">
              <w:rPr>
                <w:color w:val="9CDCFE"/>
              </w:rPr>
            </w:rPrChange>
          </w:rPr>
          <w:t>s3</w:t>
        </w:r>
        <w:r w:rsidRPr="00663C73">
          <w:rPr>
            <w:rPrChange w:id="1492" w:author="Nate Bachmeier [AWS-SA]" w:date="2023-04-09T20:28:00Z">
              <w:rPr>
                <w:color w:val="D4D4D4"/>
              </w:rPr>
            </w:rPrChange>
          </w:rPr>
          <w:t>.get_</w:t>
        </w:r>
        <w:proofErr w:type="gramStart"/>
        <w:r w:rsidRPr="00663C73">
          <w:rPr>
            <w:rPrChange w:id="1493" w:author="Nate Bachmeier [AWS-SA]" w:date="2023-04-09T20:28:00Z">
              <w:rPr>
                <w:color w:val="D4D4D4"/>
              </w:rPr>
            </w:rPrChange>
          </w:rPr>
          <w:t>object(</w:t>
        </w:r>
        <w:proofErr w:type="gramEnd"/>
      </w:ins>
    </w:p>
    <w:p w14:paraId="21E7B3E4" w14:textId="77777777" w:rsidR="00663C73" w:rsidRPr="00663C73" w:rsidRDefault="00663C73" w:rsidP="00663C73">
      <w:pPr>
        <w:pStyle w:val="SC-Source"/>
        <w:rPr>
          <w:ins w:id="1494" w:author="Nate Bachmeier [AWS-SA]" w:date="2023-04-09T20:27:00Z"/>
          <w:rPrChange w:id="1495" w:author="Nate Bachmeier [AWS-SA]" w:date="2023-04-09T20:28:00Z">
            <w:rPr>
              <w:ins w:id="1496" w:author="Nate Bachmeier [AWS-SA]" w:date="2023-04-09T20:27:00Z"/>
              <w:color w:val="D4D4D4"/>
            </w:rPr>
          </w:rPrChange>
        </w:rPr>
        <w:pPrChange w:id="1497" w:author="Nate Bachmeier [AWS-SA]" w:date="2023-04-09T20:28:00Z">
          <w:pPr>
            <w:shd w:val="clear" w:color="auto" w:fill="1E1E1E"/>
            <w:spacing w:line="285" w:lineRule="atLeast"/>
            <w:ind w:firstLine="0"/>
          </w:pPr>
        </w:pPrChange>
      </w:pPr>
      <w:ins w:id="1498" w:author="Nate Bachmeier [AWS-SA]" w:date="2023-04-09T20:27:00Z">
        <w:r w:rsidRPr="00663C73">
          <w:rPr>
            <w:rPrChange w:id="1499" w:author="Nate Bachmeier [AWS-SA]" w:date="2023-04-09T20:28:00Z">
              <w:rPr>
                <w:color w:val="D4D4D4"/>
              </w:rPr>
            </w:rPrChange>
          </w:rPr>
          <w:t xml:space="preserve">        </w:t>
        </w:r>
        <w:r w:rsidRPr="00663C73">
          <w:rPr>
            <w:rPrChange w:id="1500" w:author="Nate Bachmeier [AWS-SA]" w:date="2023-04-09T20:28:00Z">
              <w:rPr>
                <w:color w:val="9CDCFE"/>
              </w:rPr>
            </w:rPrChange>
          </w:rPr>
          <w:t>Bucket</w:t>
        </w:r>
        <w:r w:rsidRPr="00663C73">
          <w:rPr>
            <w:rPrChange w:id="1501" w:author="Nate Bachmeier [AWS-SA]" w:date="2023-04-09T20:28:00Z">
              <w:rPr>
                <w:color w:val="D4D4D4"/>
              </w:rPr>
            </w:rPrChange>
          </w:rPr>
          <w:t>=</w:t>
        </w:r>
        <w:proofErr w:type="spellStart"/>
        <w:r w:rsidRPr="00663C73">
          <w:rPr>
            <w:rPrChange w:id="1502" w:author="Nate Bachmeier [AWS-SA]" w:date="2023-04-09T20:28:00Z">
              <w:rPr>
                <w:color w:val="9CDCFE"/>
              </w:rPr>
            </w:rPrChange>
          </w:rPr>
          <w:t>self</w:t>
        </w:r>
        <w:r w:rsidRPr="00663C73">
          <w:rPr>
            <w:rPrChange w:id="1503" w:author="Nate Bachmeier [AWS-SA]" w:date="2023-04-09T20:28:00Z">
              <w:rPr>
                <w:color w:val="D4D4D4"/>
              </w:rPr>
            </w:rPrChange>
          </w:rPr>
          <w:t>.</w:t>
        </w:r>
        <w:r w:rsidRPr="00663C73">
          <w:rPr>
            <w:rPrChange w:id="1504" w:author="Nate Bachmeier [AWS-SA]" w:date="2023-04-09T20:28:00Z">
              <w:rPr>
                <w:color w:val="9CDCFE"/>
              </w:rPr>
            </w:rPrChange>
          </w:rPr>
          <w:t>bucket</w:t>
        </w:r>
        <w:proofErr w:type="spellEnd"/>
        <w:r w:rsidRPr="00663C73">
          <w:rPr>
            <w:rPrChange w:id="1505" w:author="Nate Bachmeier [AWS-SA]" w:date="2023-04-09T20:28:00Z">
              <w:rPr>
                <w:color w:val="D4D4D4"/>
              </w:rPr>
            </w:rPrChange>
          </w:rPr>
          <w:t>,</w:t>
        </w:r>
      </w:ins>
    </w:p>
    <w:p w14:paraId="2BBB2C49" w14:textId="7B3CC8AD" w:rsidR="00663C73" w:rsidRPr="00663C73" w:rsidRDefault="00663C73" w:rsidP="00663C73">
      <w:pPr>
        <w:pStyle w:val="SC-Source"/>
        <w:rPr>
          <w:ins w:id="1506" w:author="Nate Bachmeier [AWS-SA]" w:date="2023-04-09T20:27:00Z"/>
          <w:rPrChange w:id="1507" w:author="Nate Bachmeier [AWS-SA]" w:date="2023-04-09T20:28:00Z">
            <w:rPr>
              <w:ins w:id="1508" w:author="Nate Bachmeier [AWS-SA]" w:date="2023-04-09T20:27:00Z"/>
              <w:color w:val="D4D4D4"/>
            </w:rPr>
          </w:rPrChange>
        </w:rPr>
        <w:pPrChange w:id="1509" w:author="Nate Bachmeier [AWS-SA]" w:date="2023-04-09T20:28:00Z">
          <w:pPr>
            <w:shd w:val="clear" w:color="auto" w:fill="1E1E1E"/>
            <w:spacing w:line="285" w:lineRule="atLeast"/>
            <w:ind w:firstLine="0"/>
          </w:pPr>
        </w:pPrChange>
      </w:pPr>
      <w:ins w:id="1510" w:author="Nate Bachmeier [AWS-SA]" w:date="2023-04-09T20:27:00Z">
        <w:r w:rsidRPr="00663C73">
          <w:rPr>
            <w:rPrChange w:id="1511" w:author="Nate Bachmeier [AWS-SA]" w:date="2023-04-09T20:28:00Z">
              <w:rPr>
                <w:color w:val="D4D4D4"/>
              </w:rPr>
            </w:rPrChange>
          </w:rPr>
          <w:t xml:space="preserve">        </w:t>
        </w:r>
        <w:r w:rsidRPr="00663C73">
          <w:rPr>
            <w:rPrChange w:id="1512" w:author="Nate Bachmeier [AWS-SA]" w:date="2023-04-09T20:28:00Z">
              <w:rPr>
                <w:color w:val="9CDCFE"/>
              </w:rPr>
            </w:rPrChange>
          </w:rPr>
          <w:t>Key</w:t>
        </w:r>
        <w:r w:rsidRPr="00663C73">
          <w:rPr>
            <w:rPrChange w:id="1513" w:author="Nate Bachmeier [AWS-SA]" w:date="2023-04-09T20:28:00Z">
              <w:rPr>
                <w:color w:val="D4D4D4"/>
              </w:rPr>
            </w:rPrChange>
          </w:rPr>
          <w:t xml:space="preserve"> = </w:t>
        </w:r>
        <w:proofErr w:type="spellStart"/>
        <w:proofErr w:type="gramStart"/>
        <w:r w:rsidRPr="00663C73">
          <w:rPr>
            <w:rPrChange w:id="1514" w:author="Nate Bachmeier [AWS-SA]" w:date="2023-04-09T20:28:00Z">
              <w:rPr>
                <w:color w:val="9CDCFE"/>
              </w:rPr>
            </w:rPrChange>
          </w:rPr>
          <w:t>self</w:t>
        </w:r>
        <w:r w:rsidRPr="00663C73">
          <w:rPr>
            <w:rPrChange w:id="1515" w:author="Nate Bachmeier [AWS-SA]" w:date="2023-04-09T20:28:00Z">
              <w:rPr>
                <w:color w:val="D4D4D4"/>
              </w:rPr>
            </w:rPrChange>
          </w:rPr>
          <w:t>.</w:t>
        </w:r>
        <w:r w:rsidRPr="00663C73">
          <w:rPr>
            <w:rPrChange w:id="1516" w:author="Nate Bachmeier [AWS-SA]" w:date="2023-04-09T20:28:00Z">
              <w:rPr>
                <w:color w:val="9CDCFE"/>
              </w:rPr>
            </w:rPrChange>
          </w:rPr>
          <w:t>object</w:t>
        </w:r>
        <w:proofErr w:type="gramEnd"/>
        <w:r w:rsidRPr="00663C73">
          <w:rPr>
            <w:rPrChange w:id="1517" w:author="Nate Bachmeier [AWS-SA]" w:date="2023-04-09T20:28:00Z">
              <w:rPr>
                <w:color w:val="9CDCFE"/>
              </w:rPr>
            </w:rPrChange>
          </w:rPr>
          <w:t>_key</w:t>
        </w:r>
        <w:proofErr w:type="spellEnd"/>
        <w:r w:rsidRPr="00663C73">
          <w:rPr>
            <w:rPrChange w:id="1518" w:author="Nate Bachmeier [AWS-SA]" w:date="2023-04-09T20:28:00Z">
              <w:rPr>
                <w:color w:val="D4D4D4"/>
              </w:rPr>
            </w:rPrChange>
          </w:rPr>
          <w:t>)</w:t>
        </w:r>
      </w:ins>
    </w:p>
    <w:p w14:paraId="469EAF6E" w14:textId="77777777" w:rsidR="00663C73" w:rsidRPr="00663C73" w:rsidRDefault="00663C73" w:rsidP="00663C73">
      <w:pPr>
        <w:pStyle w:val="SC-Source"/>
        <w:rPr>
          <w:ins w:id="1519" w:author="Nate Bachmeier [AWS-SA]" w:date="2023-04-09T20:27:00Z"/>
          <w:rPrChange w:id="1520" w:author="Nate Bachmeier [AWS-SA]" w:date="2023-04-09T20:28:00Z">
            <w:rPr>
              <w:ins w:id="1521" w:author="Nate Bachmeier [AWS-SA]" w:date="2023-04-09T20:27:00Z"/>
              <w:color w:val="D4D4D4"/>
            </w:rPr>
          </w:rPrChange>
        </w:rPr>
        <w:pPrChange w:id="1522" w:author="Nate Bachmeier [AWS-SA]" w:date="2023-04-09T20:28:00Z">
          <w:pPr>
            <w:shd w:val="clear" w:color="auto" w:fill="1E1E1E"/>
            <w:spacing w:line="285" w:lineRule="atLeast"/>
            <w:ind w:firstLine="0"/>
          </w:pPr>
        </w:pPrChange>
      </w:pPr>
      <w:ins w:id="1523" w:author="Nate Bachmeier [AWS-SA]" w:date="2023-04-09T20:27:00Z">
        <w:r w:rsidRPr="00663C73">
          <w:rPr>
            <w:rPrChange w:id="1524" w:author="Nate Bachmeier [AWS-SA]" w:date="2023-04-09T20:28:00Z">
              <w:rPr>
                <w:color w:val="D4D4D4"/>
              </w:rPr>
            </w:rPrChange>
          </w:rPr>
          <w:t xml:space="preserve">    </w:t>
        </w:r>
        <w:r w:rsidRPr="00663C73">
          <w:rPr>
            <w:rPrChange w:id="1525" w:author="Nate Bachmeier [AWS-SA]" w:date="2023-04-09T20:28:00Z">
              <w:rPr>
                <w:color w:val="C586C0"/>
              </w:rPr>
            </w:rPrChange>
          </w:rPr>
          <w:t>except</w:t>
        </w:r>
        <w:r w:rsidRPr="00663C73">
          <w:rPr>
            <w:rPrChange w:id="1526" w:author="Nate Bachmeier [AWS-SA]" w:date="2023-04-09T20:28:00Z">
              <w:rPr>
                <w:color w:val="D4D4D4"/>
              </w:rPr>
            </w:rPrChange>
          </w:rPr>
          <w:t>:</w:t>
        </w:r>
      </w:ins>
    </w:p>
    <w:p w14:paraId="50BCF0AB" w14:textId="77777777" w:rsidR="00663C73" w:rsidRPr="00663C73" w:rsidRDefault="00663C73" w:rsidP="00663C73">
      <w:pPr>
        <w:pStyle w:val="SC-Source"/>
        <w:rPr>
          <w:ins w:id="1527" w:author="Nate Bachmeier [AWS-SA]" w:date="2023-04-09T20:27:00Z"/>
          <w:rPrChange w:id="1528" w:author="Nate Bachmeier [AWS-SA]" w:date="2023-04-09T20:28:00Z">
            <w:rPr>
              <w:ins w:id="1529" w:author="Nate Bachmeier [AWS-SA]" w:date="2023-04-09T20:27:00Z"/>
              <w:color w:val="D4D4D4"/>
            </w:rPr>
          </w:rPrChange>
        </w:rPr>
        <w:pPrChange w:id="1530" w:author="Nate Bachmeier [AWS-SA]" w:date="2023-04-09T20:28:00Z">
          <w:pPr>
            <w:shd w:val="clear" w:color="auto" w:fill="1E1E1E"/>
            <w:spacing w:line="285" w:lineRule="atLeast"/>
            <w:ind w:firstLine="0"/>
          </w:pPr>
        </w:pPrChange>
      </w:pPr>
      <w:ins w:id="1531" w:author="Nate Bachmeier [AWS-SA]" w:date="2023-04-09T20:27:00Z">
        <w:r w:rsidRPr="00663C73">
          <w:rPr>
            <w:rPrChange w:id="1532" w:author="Nate Bachmeier [AWS-SA]" w:date="2023-04-09T20:28:00Z">
              <w:rPr>
                <w:color w:val="D4D4D4"/>
              </w:rPr>
            </w:rPrChange>
          </w:rPr>
          <w:t xml:space="preserve">      </w:t>
        </w:r>
        <w:proofErr w:type="spellStart"/>
        <w:proofErr w:type="gramStart"/>
        <w:r w:rsidRPr="00663C73">
          <w:rPr>
            <w:rPrChange w:id="1533" w:author="Nate Bachmeier [AWS-SA]" w:date="2023-04-09T20:28:00Z">
              <w:rPr>
                <w:color w:val="9CDCFE"/>
              </w:rPr>
            </w:rPrChange>
          </w:rPr>
          <w:t>self</w:t>
        </w:r>
        <w:r w:rsidRPr="00663C73">
          <w:rPr>
            <w:rPrChange w:id="1534" w:author="Nate Bachmeier [AWS-SA]" w:date="2023-04-09T20:28:00Z">
              <w:rPr>
                <w:color w:val="D4D4D4"/>
              </w:rPr>
            </w:rPrChange>
          </w:rPr>
          <w:t>.</w:t>
        </w:r>
        <w:r w:rsidRPr="00663C73">
          <w:rPr>
            <w:rPrChange w:id="1535" w:author="Nate Bachmeier [AWS-SA]" w:date="2023-04-09T20:28:00Z">
              <w:rPr>
                <w:color w:val="9CDCFE"/>
              </w:rPr>
            </w:rPrChange>
          </w:rPr>
          <w:t>object</w:t>
        </w:r>
        <w:proofErr w:type="gramEnd"/>
        <w:r w:rsidRPr="00663C73">
          <w:rPr>
            <w:rPrChange w:id="1536" w:author="Nate Bachmeier [AWS-SA]" w:date="2023-04-09T20:28:00Z">
              <w:rPr>
                <w:color w:val="9CDCFE"/>
              </w:rPr>
            </w:rPrChange>
          </w:rPr>
          <w:t>_key</w:t>
        </w:r>
        <w:proofErr w:type="spellEnd"/>
        <w:r w:rsidRPr="00663C73">
          <w:rPr>
            <w:rPrChange w:id="1537" w:author="Nate Bachmeier [AWS-SA]" w:date="2023-04-09T20:28:00Z">
              <w:rPr>
                <w:color w:val="D4D4D4"/>
              </w:rPr>
            </w:rPrChange>
          </w:rPr>
          <w:t xml:space="preserve"> = </w:t>
        </w:r>
        <w:proofErr w:type="spellStart"/>
        <w:r w:rsidRPr="00663C73">
          <w:rPr>
            <w:rPrChange w:id="1538" w:author="Nate Bachmeier [AWS-SA]" w:date="2023-04-09T20:28:00Z">
              <w:rPr>
                <w:color w:val="9CDCFE"/>
              </w:rPr>
            </w:rPrChange>
          </w:rPr>
          <w:t>self</w:t>
        </w:r>
        <w:r w:rsidRPr="00663C73">
          <w:rPr>
            <w:rPrChange w:id="1539" w:author="Nate Bachmeier [AWS-SA]" w:date="2023-04-09T20:28:00Z">
              <w:rPr>
                <w:color w:val="D4D4D4"/>
              </w:rPr>
            </w:rPrChange>
          </w:rPr>
          <w:t>.</w:t>
        </w:r>
        <w:r w:rsidRPr="00663C73">
          <w:rPr>
            <w:rPrChange w:id="1540" w:author="Nate Bachmeier [AWS-SA]" w:date="2023-04-09T20:28:00Z">
              <w:rPr>
                <w:color w:val="9CDCFE"/>
              </w:rPr>
            </w:rPrChange>
          </w:rPr>
          <w:t>object_key</w:t>
        </w:r>
        <w:r w:rsidRPr="00663C73">
          <w:rPr>
            <w:rPrChange w:id="1541" w:author="Nate Bachmeier [AWS-SA]" w:date="2023-04-09T20:28:00Z">
              <w:rPr>
                <w:color w:val="D4D4D4"/>
              </w:rPr>
            </w:rPrChange>
          </w:rPr>
          <w:t>.</w:t>
        </w:r>
        <w:r w:rsidRPr="00663C73">
          <w:rPr>
            <w:rPrChange w:id="1542" w:author="Nate Bachmeier [AWS-SA]" w:date="2023-04-09T20:28:00Z">
              <w:rPr>
                <w:color w:val="DCDCAA"/>
              </w:rPr>
            </w:rPrChange>
          </w:rPr>
          <w:t>replace</w:t>
        </w:r>
        <w:proofErr w:type="spellEnd"/>
        <w:r w:rsidRPr="00663C73">
          <w:rPr>
            <w:rPrChange w:id="1543" w:author="Nate Bachmeier [AWS-SA]" w:date="2023-04-09T20:28:00Z">
              <w:rPr>
                <w:color w:val="D4D4D4"/>
              </w:rPr>
            </w:rPrChange>
          </w:rPr>
          <w:t>(</w:t>
        </w:r>
        <w:r w:rsidRPr="00663C73">
          <w:rPr>
            <w:rPrChange w:id="1544" w:author="Nate Bachmeier [AWS-SA]" w:date="2023-04-09T20:28:00Z">
              <w:rPr>
                <w:color w:val="CE9178"/>
              </w:rPr>
            </w:rPrChange>
          </w:rPr>
          <w:t>'+'</w:t>
        </w:r>
        <w:r w:rsidRPr="00663C73">
          <w:rPr>
            <w:rPrChange w:id="1545" w:author="Nate Bachmeier [AWS-SA]" w:date="2023-04-09T20:28:00Z">
              <w:rPr>
                <w:color w:val="D4D4D4"/>
              </w:rPr>
            </w:rPrChange>
          </w:rPr>
          <w:t>,</w:t>
        </w:r>
        <w:r w:rsidRPr="00663C73">
          <w:rPr>
            <w:rPrChange w:id="1546" w:author="Nate Bachmeier [AWS-SA]" w:date="2023-04-09T20:28:00Z">
              <w:rPr>
                <w:color w:val="CE9178"/>
              </w:rPr>
            </w:rPrChange>
          </w:rPr>
          <w:t>' '</w:t>
        </w:r>
        <w:r w:rsidRPr="00663C73">
          <w:rPr>
            <w:rPrChange w:id="1547" w:author="Nate Bachmeier [AWS-SA]" w:date="2023-04-09T20:28:00Z">
              <w:rPr>
                <w:color w:val="D4D4D4"/>
              </w:rPr>
            </w:rPrChange>
          </w:rPr>
          <w:t>)</w:t>
        </w:r>
      </w:ins>
    </w:p>
    <w:p w14:paraId="7B69A490" w14:textId="77777777" w:rsidR="00663C73" w:rsidRPr="00663C73" w:rsidRDefault="00663C73" w:rsidP="00663C73">
      <w:pPr>
        <w:pStyle w:val="SC-Source"/>
        <w:rPr>
          <w:ins w:id="1548" w:author="Nate Bachmeier [AWS-SA]" w:date="2023-04-09T20:27:00Z"/>
          <w:rPrChange w:id="1549" w:author="Nate Bachmeier [AWS-SA]" w:date="2023-04-09T20:28:00Z">
            <w:rPr>
              <w:ins w:id="1550" w:author="Nate Bachmeier [AWS-SA]" w:date="2023-04-09T20:27:00Z"/>
              <w:color w:val="D4D4D4"/>
            </w:rPr>
          </w:rPrChange>
        </w:rPr>
        <w:pPrChange w:id="1551" w:author="Nate Bachmeier [AWS-SA]" w:date="2023-04-09T20:28:00Z">
          <w:pPr>
            <w:shd w:val="clear" w:color="auto" w:fill="1E1E1E"/>
            <w:spacing w:line="285" w:lineRule="atLeast"/>
            <w:ind w:firstLine="0"/>
          </w:pPr>
        </w:pPrChange>
      </w:pPr>
      <w:ins w:id="1552" w:author="Nate Bachmeier [AWS-SA]" w:date="2023-04-09T20:27:00Z">
        <w:r w:rsidRPr="00663C73">
          <w:rPr>
            <w:rPrChange w:id="1553" w:author="Nate Bachmeier [AWS-SA]" w:date="2023-04-09T20:28:00Z">
              <w:rPr>
                <w:color w:val="D4D4D4"/>
              </w:rPr>
            </w:rPrChange>
          </w:rPr>
          <w:t xml:space="preserve">      </w:t>
        </w:r>
        <w:r w:rsidRPr="00663C73">
          <w:rPr>
            <w:rPrChange w:id="1554" w:author="Nate Bachmeier [AWS-SA]" w:date="2023-04-09T20:28:00Z">
              <w:rPr>
                <w:color w:val="9CDCFE"/>
              </w:rPr>
            </w:rPrChange>
          </w:rPr>
          <w:t>response</w:t>
        </w:r>
        <w:r w:rsidRPr="00663C73">
          <w:rPr>
            <w:rPrChange w:id="1555" w:author="Nate Bachmeier [AWS-SA]" w:date="2023-04-09T20:28:00Z">
              <w:rPr>
                <w:color w:val="D4D4D4"/>
              </w:rPr>
            </w:rPrChange>
          </w:rPr>
          <w:t xml:space="preserve"> = </w:t>
        </w:r>
        <w:r w:rsidRPr="00663C73">
          <w:rPr>
            <w:rPrChange w:id="1556" w:author="Nate Bachmeier [AWS-SA]" w:date="2023-04-09T20:28:00Z">
              <w:rPr>
                <w:color w:val="9CDCFE"/>
              </w:rPr>
            </w:rPrChange>
          </w:rPr>
          <w:t>s3</w:t>
        </w:r>
        <w:r w:rsidRPr="00663C73">
          <w:rPr>
            <w:rPrChange w:id="1557" w:author="Nate Bachmeier [AWS-SA]" w:date="2023-04-09T20:28:00Z">
              <w:rPr>
                <w:color w:val="D4D4D4"/>
              </w:rPr>
            </w:rPrChange>
          </w:rPr>
          <w:t>.get_</w:t>
        </w:r>
        <w:proofErr w:type="gramStart"/>
        <w:r w:rsidRPr="00663C73">
          <w:rPr>
            <w:rPrChange w:id="1558" w:author="Nate Bachmeier [AWS-SA]" w:date="2023-04-09T20:28:00Z">
              <w:rPr>
                <w:color w:val="D4D4D4"/>
              </w:rPr>
            </w:rPrChange>
          </w:rPr>
          <w:t>object(</w:t>
        </w:r>
        <w:proofErr w:type="gramEnd"/>
      </w:ins>
    </w:p>
    <w:p w14:paraId="1EDB1D5A" w14:textId="77777777" w:rsidR="00663C73" w:rsidRPr="00663C73" w:rsidRDefault="00663C73" w:rsidP="00663C73">
      <w:pPr>
        <w:pStyle w:val="SC-Source"/>
        <w:rPr>
          <w:ins w:id="1559" w:author="Nate Bachmeier [AWS-SA]" w:date="2023-04-09T20:27:00Z"/>
          <w:rPrChange w:id="1560" w:author="Nate Bachmeier [AWS-SA]" w:date="2023-04-09T20:28:00Z">
            <w:rPr>
              <w:ins w:id="1561" w:author="Nate Bachmeier [AWS-SA]" w:date="2023-04-09T20:27:00Z"/>
              <w:color w:val="D4D4D4"/>
            </w:rPr>
          </w:rPrChange>
        </w:rPr>
        <w:pPrChange w:id="1562" w:author="Nate Bachmeier [AWS-SA]" w:date="2023-04-09T20:28:00Z">
          <w:pPr>
            <w:shd w:val="clear" w:color="auto" w:fill="1E1E1E"/>
            <w:spacing w:line="285" w:lineRule="atLeast"/>
            <w:ind w:firstLine="0"/>
          </w:pPr>
        </w:pPrChange>
      </w:pPr>
      <w:ins w:id="1563" w:author="Nate Bachmeier [AWS-SA]" w:date="2023-04-09T20:27:00Z">
        <w:r w:rsidRPr="00663C73">
          <w:rPr>
            <w:rPrChange w:id="1564" w:author="Nate Bachmeier [AWS-SA]" w:date="2023-04-09T20:28:00Z">
              <w:rPr>
                <w:color w:val="D4D4D4"/>
              </w:rPr>
            </w:rPrChange>
          </w:rPr>
          <w:t xml:space="preserve">        </w:t>
        </w:r>
        <w:r w:rsidRPr="00663C73">
          <w:rPr>
            <w:rPrChange w:id="1565" w:author="Nate Bachmeier [AWS-SA]" w:date="2023-04-09T20:28:00Z">
              <w:rPr>
                <w:color w:val="9CDCFE"/>
              </w:rPr>
            </w:rPrChange>
          </w:rPr>
          <w:t>Bucket</w:t>
        </w:r>
        <w:r w:rsidRPr="00663C73">
          <w:rPr>
            <w:rPrChange w:id="1566" w:author="Nate Bachmeier [AWS-SA]" w:date="2023-04-09T20:28:00Z">
              <w:rPr>
                <w:color w:val="D4D4D4"/>
              </w:rPr>
            </w:rPrChange>
          </w:rPr>
          <w:t>=</w:t>
        </w:r>
        <w:proofErr w:type="spellStart"/>
        <w:r w:rsidRPr="00663C73">
          <w:rPr>
            <w:rPrChange w:id="1567" w:author="Nate Bachmeier [AWS-SA]" w:date="2023-04-09T20:28:00Z">
              <w:rPr>
                <w:color w:val="9CDCFE"/>
              </w:rPr>
            </w:rPrChange>
          </w:rPr>
          <w:t>self</w:t>
        </w:r>
        <w:r w:rsidRPr="00663C73">
          <w:rPr>
            <w:rPrChange w:id="1568" w:author="Nate Bachmeier [AWS-SA]" w:date="2023-04-09T20:28:00Z">
              <w:rPr>
                <w:color w:val="D4D4D4"/>
              </w:rPr>
            </w:rPrChange>
          </w:rPr>
          <w:t>.</w:t>
        </w:r>
        <w:r w:rsidRPr="00663C73">
          <w:rPr>
            <w:rPrChange w:id="1569" w:author="Nate Bachmeier [AWS-SA]" w:date="2023-04-09T20:28:00Z">
              <w:rPr>
                <w:color w:val="9CDCFE"/>
              </w:rPr>
            </w:rPrChange>
          </w:rPr>
          <w:t>bucket</w:t>
        </w:r>
        <w:proofErr w:type="spellEnd"/>
        <w:r w:rsidRPr="00663C73">
          <w:rPr>
            <w:rPrChange w:id="1570" w:author="Nate Bachmeier [AWS-SA]" w:date="2023-04-09T20:28:00Z">
              <w:rPr>
                <w:color w:val="D4D4D4"/>
              </w:rPr>
            </w:rPrChange>
          </w:rPr>
          <w:t>,</w:t>
        </w:r>
      </w:ins>
    </w:p>
    <w:p w14:paraId="5701D50B" w14:textId="77777777" w:rsidR="00663C73" w:rsidRPr="00663C73" w:rsidRDefault="00663C73" w:rsidP="00663C73">
      <w:pPr>
        <w:pStyle w:val="SC-Source"/>
        <w:rPr>
          <w:ins w:id="1571" w:author="Nate Bachmeier [AWS-SA]" w:date="2023-04-09T20:27:00Z"/>
          <w:rPrChange w:id="1572" w:author="Nate Bachmeier [AWS-SA]" w:date="2023-04-09T20:28:00Z">
            <w:rPr>
              <w:ins w:id="1573" w:author="Nate Bachmeier [AWS-SA]" w:date="2023-04-09T20:27:00Z"/>
              <w:color w:val="D4D4D4"/>
            </w:rPr>
          </w:rPrChange>
        </w:rPr>
        <w:pPrChange w:id="1574" w:author="Nate Bachmeier [AWS-SA]" w:date="2023-04-09T20:28:00Z">
          <w:pPr>
            <w:shd w:val="clear" w:color="auto" w:fill="1E1E1E"/>
            <w:spacing w:line="285" w:lineRule="atLeast"/>
            <w:ind w:firstLine="0"/>
          </w:pPr>
        </w:pPrChange>
      </w:pPr>
      <w:ins w:id="1575" w:author="Nate Bachmeier [AWS-SA]" w:date="2023-04-09T20:27:00Z">
        <w:r w:rsidRPr="00663C73">
          <w:rPr>
            <w:rPrChange w:id="1576" w:author="Nate Bachmeier [AWS-SA]" w:date="2023-04-09T20:28:00Z">
              <w:rPr>
                <w:color w:val="D4D4D4"/>
              </w:rPr>
            </w:rPrChange>
          </w:rPr>
          <w:t xml:space="preserve">        </w:t>
        </w:r>
        <w:r w:rsidRPr="00663C73">
          <w:rPr>
            <w:rPrChange w:id="1577" w:author="Nate Bachmeier [AWS-SA]" w:date="2023-04-09T20:28:00Z">
              <w:rPr>
                <w:color w:val="9CDCFE"/>
              </w:rPr>
            </w:rPrChange>
          </w:rPr>
          <w:t>Key</w:t>
        </w:r>
        <w:r w:rsidRPr="00663C73">
          <w:rPr>
            <w:rPrChange w:id="1578" w:author="Nate Bachmeier [AWS-SA]" w:date="2023-04-09T20:28:00Z">
              <w:rPr>
                <w:color w:val="D4D4D4"/>
              </w:rPr>
            </w:rPrChange>
          </w:rPr>
          <w:t xml:space="preserve"> = </w:t>
        </w:r>
        <w:proofErr w:type="spellStart"/>
        <w:proofErr w:type="gramStart"/>
        <w:r w:rsidRPr="00663C73">
          <w:rPr>
            <w:rPrChange w:id="1579" w:author="Nate Bachmeier [AWS-SA]" w:date="2023-04-09T20:28:00Z">
              <w:rPr>
                <w:color w:val="9CDCFE"/>
              </w:rPr>
            </w:rPrChange>
          </w:rPr>
          <w:t>self</w:t>
        </w:r>
        <w:r w:rsidRPr="00663C73">
          <w:rPr>
            <w:rPrChange w:id="1580" w:author="Nate Bachmeier [AWS-SA]" w:date="2023-04-09T20:28:00Z">
              <w:rPr>
                <w:color w:val="D4D4D4"/>
              </w:rPr>
            </w:rPrChange>
          </w:rPr>
          <w:t>.</w:t>
        </w:r>
        <w:r w:rsidRPr="00663C73">
          <w:rPr>
            <w:rPrChange w:id="1581" w:author="Nate Bachmeier [AWS-SA]" w:date="2023-04-09T20:28:00Z">
              <w:rPr>
                <w:color w:val="9CDCFE"/>
              </w:rPr>
            </w:rPrChange>
          </w:rPr>
          <w:t>object</w:t>
        </w:r>
        <w:proofErr w:type="gramEnd"/>
        <w:r w:rsidRPr="00663C73">
          <w:rPr>
            <w:rPrChange w:id="1582" w:author="Nate Bachmeier [AWS-SA]" w:date="2023-04-09T20:28:00Z">
              <w:rPr>
                <w:color w:val="9CDCFE"/>
              </w:rPr>
            </w:rPrChange>
          </w:rPr>
          <w:t>_key</w:t>
        </w:r>
        <w:proofErr w:type="spellEnd"/>
      </w:ins>
    </w:p>
    <w:p w14:paraId="2E0A4BC0" w14:textId="46150CCB" w:rsidR="00663C73" w:rsidRPr="00663C73" w:rsidRDefault="00663C73" w:rsidP="00663C73">
      <w:pPr>
        <w:pStyle w:val="SC-Source"/>
        <w:rPr>
          <w:ins w:id="1583" w:author="Nate Bachmeier [AWS-SA]" w:date="2023-04-09T20:27:00Z"/>
          <w:rPrChange w:id="1584" w:author="Nate Bachmeier [AWS-SA]" w:date="2023-04-09T20:28:00Z">
            <w:rPr>
              <w:ins w:id="1585" w:author="Nate Bachmeier [AWS-SA]" w:date="2023-04-09T20:27:00Z"/>
              <w:color w:val="D4D4D4"/>
            </w:rPr>
          </w:rPrChange>
        </w:rPr>
        <w:pPrChange w:id="1586" w:author="Nate Bachmeier [AWS-SA]" w:date="2023-04-09T20:28:00Z">
          <w:pPr>
            <w:shd w:val="clear" w:color="auto" w:fill="1E1E1E"/>
            <w:spacing w:line="285" w:lineRule="atLeast"/>
            <w:ind w:firstLine="0"/>
          </w:pPr>
        </w:pPrChange>
      </w:pPr>
      <w:ins w:id="1587" w:author="Nate Bachmeier [AWS-SA]" w:date="2023-04-09T20:27:00Z">
        <w:r w:rsidRPr="00663C73">
          <w:rPr>
            <w:rPrChange w:id="1588" w:author="Nate Bachmeier [AWS-SA]" w:date="2023-04-09T20:28:00Z">
              <w:rPr>
                <w:color w:val="D4D4D4"/>
              </w:rPr>
            </w:rPrChange>
          </w:rPr>
          <w:t>      )</w:t>
        </w:r>
      </w:ins>
    </w:p>
    <w:p w14:paraId="5C08C4F6" w14:textId="77777777" w:rsidR="00663C73" w:rsidRPr="00663C73" w:rsidRDefault="00663C73" w:rsidP="00663C73">
      <w:pPr>
        <w:pStyle w:val="SC-Source"/>
        <w:rPr>
          <w:ins w:id="1589" w:author="Nate Bachmeier [AWS-SA]" w:date="2023-04-09T20:27:00Z"/>
          <w:rPrChange w:id="1590" w:author="Nate Bachmeier [AWS-SA]" w:date="2023-04-09T20:28:00Z">
            <w:rPr>
              <w:ins w:id="1591" w:author="Nate Bachmeier [AWS-SA]" w:date="2023-04-09T20:27:00Z"/>
              <w:color w:val="D4D4D4"/>
            </w:rPr>
          </w:rPrChange>
        </w:rPr>
        <w:pPrChange w:id="1592" w:author="Nate Bachmeier [AWS-SA]" w:date="2023-04-09T20:28:00Z">
          <w:pPr>
            <w:shd w:val="clear" w:color="auto" w:fill="1E1E1E"/>
            <w:spacing w:line="285" w:lineRule="atLeast"/>
            <w:ind w:firstLine="0"/>
          </w:pPr>
        </w:pPrChange>
      </w:pPr>
      <w:ins w:id="1593" w:author="Nate Bachmeier [AWS-SA]" w:date="2023-04-09T20:27:00Z">
        <w:r w:rsidRPr="00663C73">
          <w:rPr>
            <w:rPrChange w:id="1594" w:author="Nate Bachmeier [AWS-SA]" w:date="2023-04-09T20:28:00Z">
              <w:rPr>
                <w:color w:val="D4D4D4"/>
              </w:rPr>
            </w:rPrChange>
          </w:rPr>
          <w:t xml:space="preserve">    </w:t>
        </w:r>
        <w:proofErr w:type="spellStart"/>
        <w:proofErr w:type="gramStart"/>
        <w:r w:rsidRPr="00663C73">
          <w:rPr>
            <w:rPrChange w:id="1595" w:author="Nate Bachmeier [AWS-SA]" w:date="2023-04-09T20:28:00Z">
              <w:rPr>
                <w:color w:val="9CDCFE"/>
              </w:rPr>
            </w:rPrChange>
          </w:rPr>
          <w:t>self</w:t>
        </w:r>
        <w:r w:rsidRPr="00663C73">
          <w:rPr>
            <w:rPrChange w:id="1596" w:author="Nate Bachmeier [AWS-SA]" w:date="2023-04-09T20:28:00Z">
              <w:rPr>
                <w:color w:val="D4D4D4"/>
              </w:rPr>
            </w:rPrChange>
          </w:rPr>
          <w:t>.</w:t>
        </w:r>
        <w:r w:rsidRPr="00663C73">
          <w:rPr>
            <w:rPrChange w:id="1597" w:author="Nate Bachmeier [AWS-SA]" w:date="2023-04-09T20:28:00Z">
              <w:rPr>
                <w:color w:val="9CDCFE"/>
              </w:rPr>
            </w:rPrChange>
          </w:rPr>
          <w:t>object</w:t>
        </w:r>
        <w:proofErr w:type="spellEnd"/>
        <w:proofErr w:type="gramEnd"/>
        <w:r w:rsidRPr="00663C73">
          <w:rPr>
            <w:rPrChange w:id="1598" w:author="Nate Bachmeier [AWS-SA]" w:date="2023-04-09T20:28:00Z">
              <w:rPr>
                <w:color w:val="D4D4D4"/>
              </w:rPr>
            </w:rPrChange>
          </w:rPr>
          <w:t xml:space="preserve"> = </w:t>
        </w:r>
        <w:r w:rsidRPr="00663C73">
          <w:rPr>
            <w:rPrChange w:id="1599" w:author="Nate Bachmeier [AWS-SA]" w:date="2023-04-09T20:28:00Z">
              <w:rPr>
                <w:color w:val="DCDCAA"/>
              </w:rPr>
            </w:rPrChange>
          </w:rPr>
          <w:t>loads</w:t>
        </w:r>
        <w:r w:rsidRPr="00663C73">
          <w:rPr>
            <w:rPrChange w:id="1600" w:author="Nate Bachmeier [AWS-SA]" w:date="2023-04-09T20:28:00Z">
              <w:rPr>
                <w:color w:val="D4D4D4"/>
              </w:rPr>
            </w:rPrChange>
          </w:rPr>
          <w:t>(</w:t>
        </w:r>
        <w:r w:rsidRPr="00663C73">
          <w:rPr>
            <w:rPrChange w:id="1601" w:author="Nate Bachmeier [AWS-SA]" w:date="2023-04-09T20:28:00Z">
              <w:rPr>
                <w:color w:val="9CDCFE"/>
              </w:rPr>
            </w:rPrChange>
          </w:rPr>
          <w:t>response</w:t>
        </w:r>
        <w:r w:rsidRPr="00663C73">
          <w:rPr>
            <w:rPrChange w:id="1602" w:author="Nate Bachmeier [AWS-SA]" w:date="2023-04-09T20:28:00Z">
              <w:rPr>
                <w:color w:val="D4D4D4"/>
              </w:rPr>
            </w:rPrChange>
          </w:rPr>
          <w:t>[</w:t>
        </w:r>
        <w:r w:rsidRPr="00663C73">
          <w:rPr>
            <w:rPrChange w:id="1603" w:author="Nate Bachmeier [AWS-SA]" w:date="2023-04-09T20:28:00Z">
              <w:rPr>
                <w:color w:val="CE9178"/>
              </w:rPr>
            </w:rPrChange>
          </w:rPr>
          <w:t>'Body'</w:t>
        </w:r>
        <w:r w:rsidRPr="00663C73">
          <w:rPr>
            <w:rPrChange w:id="1604" w:author="Nate Bachmeier [AWS-SA]" w:date="2023-04-09T20:28:00Z">
              <w:rPr>
                <w:color w:val="D4D4D4"/>
              </w:rPr>
            </w:rPrChange>
          </w:rPr>
          <w:t>].read())</w:t>
        </w:r>
      </w:ins>
    </w:p>
    <w:p w14:paraId="6EC949FF" w14:textId="77777777" w:rsidR="00663C73" w:rsidRPr="00663C73" w:rsidRDefault="00663C73" w:rsidP="00663C73">
      <w:pPr>
        <w:pStyle w:val="SC-Source"/>
        <w:rPr>
          <w:ins w:id="1605" w:author="Nate Bachmeier [AWS-SA]" w:date="2023-04-09T20:27:00Z"/>
          <w:rPrChange w:id="1606" w:author="Nate Bachmeier [AWS-SA]" w:date="2023-04-09T20:28:00Z">
            <w:rPr>
              <w:ins w:id="1607" w:author="Nate Bachmeier [AWS-SA]" w:date="2023-04-09T20:27:00Z"/>
              <w:color w:val="D4D4D4"/>
            </w:rPr>
          </w:rPrChange>
        </w:rPr>
        <w:pPrChange w:id="1608" w:author="Nate Bachmeier [AWS-SA]" w:date="2023-04-09T20:28:00Z">
          <w:pPr>
            <w:shd w:val="clear" w:color="auto" w:fill="1E1E1E"/>
            <w:spacing w:line="285" w:lineRule="atLeast"/>
            <w:ind w:firstLine="0"/>
          </w:pPr>
        </w:pPrChange>
      </w:pPr>
      <w:ins w:id="1609" w:author="Nate Bachmeier [AWS-SA]" w:date="2023-04-09T20:27:00Z">
        <w:r w:rsidRPr="00663C73">
          <w:rPr>
            <w:rPrChange w:id="1610" w:author="Nate Bachmeier [AWS-SA]" w:date="2023-04-09T20:28:00Z">
              <w:rPr>
                <w:color w:val="D4D4D4"/>
              </w:rPr>
            </w:rPrChange>
          </w:rPr>
          <w:t xml:space="preserve">  </w:t>
        </w:r>
      </w:ins>
    </w:p>
    <w:p w14:paraId="3B28A1EA" w14:textId="77777777" w:rsidR="00663C73" w:rsidRPr="00663C73" w:rsidRDefault="00663C73" w:rsidP="00663C73">
      <w:pPr>
        <w:pStyle w:val="SC-Source"/>
        <w:rPr>
          <w:ins w:id="1611" w:author="Nate Bachmeier [AWS-SA]" w:date="2023-04-09T20:27:00Z"/>
          <w:rPrChange w:id="1612" w:author="Nate Bachmeier [AWS-SA]" w:date="2023-04-09T20:28:00Z">
            <w:rPr>
              <w:ins w:id="1613" w:author="Nate Bachmeier [AWS-SA]" w:date="2023-04-09T20:27:00Z"/>
              <w:color w:val="D4D4D4"/>
            </w:rPr>
          </w:rPrChange>
        </w:rPr>
        <w:pPrChange w:id="1614" w:author="Nate Bachmeier [AWS-SA]" w:date="2023-04-09T20:28:00Z">
          <w:pPr>
            <w:shd w:val="clear" w:color="auto" w:fill="1E1E1E"/>
            <w:spacing w:line="285" w:lineRule="atLeast"/>
            <w:ind w:firstLine="0"/>
          </w:pPr>
        </w:pPrChange>
      </w:pPr>
      <w:ins w:id="1615" w:author="Nate Bachmeier [AWS-SA]" w:date="2023-04-09T20:27:00Z">
        <w:r w:rsidRPr="00663C73">
          <w:rPr>
            <w:rPrChange w:id="1616" w:author="Nate Bachmeier [AWS-SA]" w:date="2023-04-09T20:28:00Z">
              <w:rPr>
                <w:color w:val="D4D4D4"/>
              </w:rPr>
            </w:rPrChange>
          </w:rPr>
          <w:t xml:space="preserve">  </w:t>
        </w:r>
        <w:r w:rsidRPr="00663C73">
          <w:rPr>
            <w:rPrChange w:id="1617" w:author="Nate Bachmeier [AWS-SA]" w:date="2023-04-09T20:28:00Z">
              <w:rPr>
                <w:color w:val="DCDCAA"/>
              </w:rPr>
            </w:rPrChange>
          </w:rPr>
          <w:t>@</w:t>
        </w:r>
        <w:r w:rsidRPr="00663C73">
          <w:t>property</w:t>
        </w:r>
      </w:ins>
    </w:p>
    <w:p w14:paraId="20D8659A" w14:textId="77777777" w:rsidR="00663C73" w:rsidRPr="00663C73" w:rsidRDefault="00663C73" w:rsidP="00663C73">
      <w:pPr>
        <w:pStyle w:val="SC-Source"/>
        <w:rPr>
          <w:ins w:id="1618" w:author="Nate Bachmeier [AWS-SA]" w:date="2023-04-09T20:27:00Z"/>
          <w:rPrChange w:id="1619" w:author="Nate Bachmeier [AWS-SA]" w:date="2023-04-09T20:28:00Z">
            <w:rPr>
              <w:ins w:id="1620" w:author="Nate Bachmeier [AWS-SA]" w:date="2023-04-09T20:27:00Z"/>
              <w:color w:val="D4D4D4"/>
            </w:rPr>
          </w:rPrChange>
        </w:rPr>
        <w:pPrChange w:id="1621" w:author="Nate Bachmeier [AWS-SA]" w:date="2023-04-09T20:28:00Z">
          <w:pPr>
            <w:shd w:val="clear" w:color="auto" w:fill="1E1E1E"/>
            <w:spacing w:line="285" w:lineRule="atLeast"/>
            <w:ind w:firstLine="0"/>
          </w:pPr>
        </w:pPrChange>
      </w:pPr>
      <w:ins w:id="1622" w:author="Nate Bachmeier [AWS-SA]" w:date="2023-04-09T20:27:00Z">
        <w:r w:rsidRPr="00663C73">
          <w:rPr>
            <w:rPrChange w:id="1623" w:author="Nate Bachmeier [AWS-SA]" w:date="2023-04-09T20:28:00Z">
              <w:rPr>
                <w:color w:val="D4D4D4"/>
              </w:rPr>
            </w:rPrChange>
          </w:rPr>
          <w:t xml:space="preserve">  </w:t>
        </w:r>
        <w:r w:rsidRPr="00663C73">
          <w:rPr>
            <w:rPrChange w:id="1624" w:author="Nate Bachmeier [AWS-SA]" w:date="2023-04-09T20:28:00Z">
              <w:rPr>
                <w:color w:val="569CD6"/>
              </w:rPr>
            </w:rPrChange>
          </w:rPr>
          <w:t>def</w:t>
        </w:r>
        <w:r w:rsidRPr="00663C73">
          <w:rPr>
            <w:rPrChange w:id="1625" w:author="Nate Bachmeier [AWS-SA]" w:date="2023-04-09T20:28:00Z">
              <w:rPr>
                <w:color w:val="D4D4D4"/>
              </w:rPr>
            </w:rPrChange>
          </w:rPr>
          <w:t xml:space="preserve"> </w:t>
        </w:r>
        <w:proofErr w:type="spellStart"/>
        <w:r w:rsidRPr="00663C73">
          <w:rPr>
            <w:rPrChange w:id="1626" w:author="Nate Bachmeier [AWS-SA]" w:date="2023-04-09T20:28:00Z">
              <w:rPr>
                <w:color w:val="9CDCFE"/>
              </w:rPr>
            </w:rPrChange>
          </w:rPr>
          <w:t>key_frames</w:t>
        </w:r>
        <w:proofErr w:type="spellEnd"/>
        <w:r w:rsidRPr="00663C73">
          <w:rPr>
            <w:rPrChange w:id="1627" w:author="Nate Bachmeier [AWS-SA]" w:date="2023-04-09T20:28:00Z">
              <w:rPr>
                <w:color w:val="D4D4D4"/>
              </w:rPr>
            </w:rPrChange>
          </w:rPr>
          <w:t>(</w:t>
        </w:r>
        <w:r w:rsidRPr="00663C73">
          <w:rPr>
            <w:rPrChange w:id="1628" w:author="Nate Bachmeier [AWS-SA]" w:date="2023-04-09T20:28:00Z">
              <w:rPr>
                <w:color w:val="9CDCFE"/>
              </w:rPr>
            </w:rPrChange>
          </w:rPr>
          <w:t>self</w:t>
        </w:r>
        <w:r w:rsidRPr="00663C73">
          <w:rPr>
            <w:rPrChange w:id="1629" w:author="Nate Bachmeier [AWS-SA]" w:date="2023-04-09T20:28:00Z">
              <w:rPr>
                <w:color w:val="D4D4D4"/>
              </w:rPr>
            </w:rPrChange>
          </w:rPr>
          <w:t>)-&gt;</w:t>
        </w:r>
        <w:proofErr w:type="gramStart"/>
        <w:r w:rsidRPr="00663C73">
          <w:rPr>
            <w:rPrChange w:id="1630" w:author="Nate Bachmeier [AWS-SA]" w:date="2023-04-09T20:28:00Z">
              <w:rPr>
                <w:color w:val="9CDCFE"/>
              </w:rPr>
            </w:rPrChange>
          </w:rPr>
          <w:t>List</w:t>
        </w:r>
        <w:r w:rsidRPr="00663C73">
          <w:rPr>
            <w:rPrChange w:id="1631" w:author="Nate Bachmeier [AWS-SA]" w:date="2023-04-09T20:28:00Z">
              <w:rPr>
                <w:color w:val="D4D4D4"/>
              </w:rPr>
            </w:rPrChange>
          </w:rPr>
          <w:t>[</w:t>
        </w:r>
        <w:proofErr w:type="gramEnd"/>
        <w:r w:rsidRPr="00663C73">
          <w:t>Frame</w:t>
        </w:r>
        <w:r w:rsidRPr="00663C73">
          <w:rPr>
            <w:rPrChange w:id="1632" w:author="Nate Bachmeier [AWS-SA]" w:date="2023-04-09T20:28:00Z">
              <w:rPr>
                <w:color w:val="D4D4D4"/>
              </w:rPr>
            </w:rPrChange>
          </w:rPr>
          <w:t>]:</w:t>
        </w:r>
      </w:ins>
    </w:p>
    <w:p w14:paraId="28BE8563" w14:textId="77777777" w:rsidR="00663C73" w:rsidRPr="00663C73" w:rsidRDefault="00663C73" w:rsidP="00663C73">
      <w:pPr>
        <w:pStyle w:val="SC-Source"/>
        <w:rPr>
          <w:ins w:id="1633" w:author="Nate Bachmeier [AWS-SA]" w:date="2023-04-09T20:27:00Z"/>
          <w:rPrChange w:id="1634" w:author="Nate Bachmeier [AWS-SA]" w:date="2023-04-09T20:28:00Z">
            <w:rPr>
              <w:ins w:id="1635" w:author="Nate Bachmeier [AWS-SA]" w:date="2023-04-09T20:27:00Z"/>
              <w:color w:val="D4D4D4"/>
            </w:rPr>
          </w:rPrChange>
        </w:rPr>
        <w:pPrChange w:id="1636" w:author="Nate Bachmeier [AWS-SA]" w:date="2023-04-09T20:28:00Z">
          <w:pPr>
            <w:shd w:val="clear" w:color="auto" w:fill="1E1E1E"/>
            <w:spacing w:line="285" w:lineRule="atLeast"/>
            <w:ind w:firstLine="0"/>
          </w:pPr>
        </w:pPrChange>
      </w:pPr>
      <w:ins w:id="1637" w:author="Nate Bachmeier [AWS-SA]" w:date="2023-04-09T20:27:00Z">
        <w:r w:rsidRPr="00663C73">
          <w:rPr>
            <w:rPrChange w:id="1638" w:author="Nate Bachmeier [AWS-SA]" w:date="2023-04-09T20:28:00Z">
              <w:rPr>
                <w:color w:val="D4D4D4"/>
              </w:rPr>
            </w:rPrChange>
          </w:rPr>
          <w:t xml:space="preserve">    </w:t>
        </w:r>
        <w:r w:rsidRPr="00663C73">
          <w:rPr>
            <w:rPrChange w:id="1639" w:author="Nate Bachmeier [AWS-SA]" w:date="2023-04-09T20:28:00Z">
              <w:rPr>
                <w:color w:val="C586C0"/>
              </w:rPr>
            </w:rPrChange>
          </w:rPr>
          <w:t>return</w:t>
        </w:r>
        <w:r w:rsidRPr="00663C73">
          <w:rPr>
            <w:rPrChange w:id="1640" w:author="Nate Bachmeier [AWS-SA]" w:date="2023-04-09T20:28:00Z">
              <w:rPr>
                <w:color w:val="D4D4D4"/>
              </w:rPr>
            </w:rPrChange>
          </w:rPr>
          <w:t xml:space="preserve"> [</w:t>
        </w:r>
      </w:ins>
    </w:p>
    <w:p w14:paraId="300FE289" w14:textId="77777777" w:rsidR="00663C73" w:rsidRPr="00663C73" w:rsidRDefault="00663C73" w:rsidP="00663C73">
      <w:pPr>
        <w:pStyle w:val="SC-Source"/>
        <w:rPr>
          <w:ins w:id="1641" w:author="Nate Bachmeier [AWS-SA]" w:date="2023-04-09T20:27:00Z"/>
          <w:rPrChange w:id="1642" w:author="Nate Bachmeier [AWS-SA]" w:date="2023-04-09T20:28:00Z">
            <w:rPr>
              <w:ins w:id="1643" w:author="Nate Bachmeier [AWS-SA]" w:date="2023-04-09T20:27:00Z"/>
              <w:color w:val="D4D4D4"/>
            </w:rPr>
          </w:rPrChange>
        </w:rPr>
        <w:pPrChange w:id="1644" w:author="Nate Bachmeier [AWS-SA]" w:date="2023-04-09T20:28:00Z">
          <w:pPr>
            <w:shd w:val="clear" w:color="auto" w:fill="1E1E1E"/>
            <w:spacing w:line="285" w:lineRule="atLeast"/>
            <w:ind w:firstLine="0"/>
          </w:pPr>
        </w:pPrChange>
      </w:pPr>
      <w:ins w:id="1645" w:author="Nate Bachmeier [AWS-SA]" w:date="2023-04-09T20:27:00Z">
        <w:r w:rsidRPr="00663C73">
          <w:rPr>
            <w:rPrChange w:id="1646" w:author="Nate Bachmeier [AWS-SA]" w:date="2023-04-09T20:28:00Z">
              <w:rPr>
                <w:color w:val="D4D4D4"/>
              </w:rPr>
            </w:rPrChange>
          </w:rPr>
          <w:t xml:space="preserve">      </w:t>
        </w:r>
        <w:r w:rsidRPr="00663C73">
          <w:rPr>
            <w:rPrChange w:id="1647" w:author="Nate Bachmeier [AWS-SA]" w:date="2023-04-09T20:28:00Z">
              <w:rPr>
                <w:color w:val="9CDCFE"/>
              </w:rPr>
            </w:rPrChange>
          </w:rPr>
          <w:t>x</w:t>
        </w:r>
        <w:r w:rsidRPr="00663C73">
          <w:rPr>
            <w:rPrChange w:id="1648" w:author="Nate Bachmeier [AWS-SA]" w:date="2023-04-09T20:28:00Z">
              <w:rPr>
                <w:color w:val="D4D4D4"/>
              </w:rPr>
            </w:rPrChange>
          </w:rPr>
          <w:t xml:space="preserve"> </w:t>
        </w:r>
      </w:ins>
    </w:p>
    <w:p w14:paraId="6C7264C1" w14:textId="77777777" w:rsidR="00663C73" w:rsidRPr="00663C73" w:rsidRDefault="00663C73" w:rsidP="00663C73">
      <w:pPr>
        <w:pStyle w:val="SC-Source"/>
        <w:rPr>
          <w:ins w:id="1649" w:author="Nate Bachmeier [AWS-SA]" w:date="2023-04-09T20:27:00Z"/>
          <w:rPrChange w:id="1650" w:author="Nate Bachmeier [AWS-SA]" w:date="2023-04-09T20:28:00Z">
            <w:rPr>
              <w:ins w:id="1651" w:author="Nate Bachmeier [AWS-SA]" w:date="2023-04-09T20:27:00Z"/>
              <w:color w:val="D4D4D4"/>
            </w:rPr>
          </w:rPrChange>
        </w:rPr>
        <w:pPrChange w:id="1652" w:author="Nate Bachmeier [AWS-SA]" w:date="2023-04-09T20:28:00Z">
          <w:pPr>
            <w:shd w:val="clear" w:color="auto" w:fill="1E1E1E"/>
            <w:spacing w:line="285" w:lineRule="atLeast"/>
            <w:ind w:firstLine="0"/>
          </w:pPr>
        </w:pPrChange>
      </w:pPr>
      <w:ins w:id="1653" w:author="Nate Bachmeier [AWS-SA]" w:date="2023-04-09T20:27:00Z">
        <w:r w:rsidRPr="00663C73">
          <w:rPr>
            <w:rPrChange w:id="1654" w:author="Nate Bachmeier [AWS-SA]" w:date="2023-04-09T20:28:00Z">
              <w:rPr>
                <w:color w:val="D4D4D4"/>
              </w:rPr>
            </w:rPrChange>
          </w:rPr>
          <w:t xml:space="preserve">      </w:t>
        </w:r>
        <w:r w:rsidRPr="00663C73">
          <w:rPr>
            <w:rPrChange w:id="1655" w:author="Nate Bachmeier [AWS-SA]" w:date="2023-04-09T20:28:00Z">
              <w:rPr>
                <w:color w:val="C586C0"/>
              </w:rPr>
            </w:rPrChange>
          </w:rPr>
          <w:t>for</w:t>
        </w:r>
        <w:r w:rsidRPr="00663C73">
          <w:rPr>
            <w:rPrChange w:id="1656" w:author="Nate Bachmeier [AWS-SA]" w:date="2023-04-09T20:28:00Z">
              <w:rPr>
                <w:color w:val="D4D4D4"/>
              </w:rPr>
            </w:rPrChange>
          </w:rPr>
          <w:t xml:space="preserve"> </w:t>
        </w:r>
        <w:r w:rsidRPr="00663C73">
          <w:rPr>
            <w:rPrChange w:id="1657" w:author="Nate Bachmeier [AWS-SA]" w:date="2023-04-09T20:28:00Z">
              <w:rPr>
                <w:color w:val="9CDCFE"/>
              </w:rPr>
            </w:rPrChange>
          </w:rPr>
          <w:t>x</w:t>
        </w:r>
        <w:r w:rsidRPr="00663C73">
          <w:rPr>
            <w:rPrChange w:id="1658" w:author="Nate Bachmeier [AWS-SA]" w:date="2023-04-09T20:28:00Z">
              <w:rPr>
                <w:color w:val="D4D4D4"/>
              </w:rPr>
            </w:rPrChange>
          </w:rPr>
          <w:t xml:space="preserve"> </w:t>
        </w:r>
        <w:r w:rsidRPr="00663C73">
          <w:rPr>
            <w:rPrChange w:id="1659" w:author="Nate Bachmeier [AWS-SA]" w:date="2023-04-09T20:28:00Z">
              <w:rPr>
                <w:color w:val="C586C0"/>
              </w:rPr>
            </w:rPrChange>
          </w:rPr>
          <w:t>in</w:t>
        </w:r>
        <w:r w:rsidRPr="00663C73">
          <w:rPr>
            <w:rPrChange w:id="1660" w:author="Nate Bachmeier [AWS-SA]" w:date="2023-04-09T20:28:00Z">
              <w:rPr>
                <w:color w:val="D4D4D4"/>
              </w:rPr>
            </w:rPrChange>
          </w:rPr>
          <w:t xml:space="preserve"> </w:t>
        </w:r>
        <w:proofErr w:type="spellStart"/>
        <w:proofErr w:type="gramStart"/>
        <w:r w:rsidRPr="00663C73">
          <w:rPr>
            <w:rPrChange w:id="1661" w:author="Nate Bachmeier [AWS-SA]" w:date="2023-04-09T20:28:00Z">
              <w:rPr>
                <w:color w:val="9CDCFE"/>
              </w:rPr>
            </w:rPrChange>
          </w:rPr>
          <w:t>self</w:t>
        </w:r>
        <w:r w:rsidRPr="00663C73">
          <w:rPr>
            <w:rPrChange w:id="1662" w:author="Nate Bachmeier [AWS-SA]" w:date="2023-04-09T20:28:00Z">
              <w:rPr>
                <w:color w:val="D4D4D4"/>
              </w:rPr>
            </w:rPrChange>
          </w:rPr>
          <w:t>.</w:t>
        </w:r>
        <w:r w:rsidRPr="00663C73">
          <w:rPr>
            <w:rPrChange w:id="1663" w:author="Nate Bachmeier [AWS-SA]" w:date="2023-04-09T20:28:00Z">
              <w:rPr>
                <w:color w:val="9CDCFE"/>
              </w:rPr>
            </w:rPrChange>
          </w:rPr>
          <w:t>frames</w:t>
        </w:r>
        <w:proofErr w:type="spellEnd"/>
        <w:proofErr w:type="gramEnd"/>
        <w:r w:rsidRPr="00663C73">
          <w:rPr>
            <w:rPrChange w:id="1664" w:author="Nate Bachmeier [AWS-SA]" w:date="2023-04-09T20:28:00Z">
              <w:rPr>
                <w:color w:val="D4D4D4"/>
              </w:rPr>
            </w:rPrChange>
          </w:rPr>
          <w:t xml:space="preserve"> </w:t>
        </w:r>
      </w:ins>
    </w:p>
    <w:p w14:paraId="7B9028C9" w14:textId="77777777" w:rsidR="00663C73" w:rsidRPr="00663C73" w:rsidRDefault="00663C73" w:rsidP="00663C73">
      <w:pPr>
        <w:pStyle w:val="SC-Source"/>
        <w:rPr>
          <w:ins w:id="1665" w:author="Nate Bachmeier [AWS-SA]" w:date="2023-04-09T20:27:00Z"/>
          <w:rPrChange w:id="1666" w:author="Nate Bachmeier [AWS-SA]" w:date="2023-04-09T20:28:00Z">
            <w:rPr>
              <w:ins w:id="1667" w:author="Nate Bachmeier [AWS-SA]" w:date="2023-04-09T20:27:00Z"/>
              <w:color w:val="D4D4D4"/>
            </w:rPr>
          </w:rPrChange>
        </w:rPr>
        <w:pPrChange w:id="1668" w:author="Nate Bachmeier [AWS-SA]" w:date="2023-04-09T20:28:00Z">
          <w:pPr>
            <w:shd w:val="clear" w:color="auto" w:fill="1E1E1E"/>
            <w:spacing w:line="285" w:lineRule="atLeast"/>
            <w:ind w:firstLine="0"/>
          </w:pPr>
        </w:pPrChange>
      </w:pPr>
      <w:ins w:id="1669" w:author="Nate Bachmeier [AWS-SA]" w:date="2023-04-09T20:27:00Z">
        <w:r w:rsidRPr="00663C73">
          <w:rPr>
            <w:rPrChange w:id="1670" w:author="Nate Bachmeier [AWS-SA]" w:date="2023-04-09T20:28:00Z">
              <w:rPr>
                <w:color w:val="D4D4D4"/>
              </w:rPr>
            </w:rPrChange>
          </w:rPr>
          <w:t xml:space="preserve">      </w:t>
        </w:r>
        <w:r w:rsidRPr="00663C73">
          <w:rPr>
            <w:rPrChange w:id="1671" w:author="Nate Bachmeier [AWS-SA]" w:date="2023-04-09T20:28:00Z">
              <w:rPr>
                <w:color w:val="C586C0"/>
              </w:rPr>
            </w:rPrChange>
          </w:rPr>
          <w:t>if</w:t>
        </w:r>
        <w:r w:rsidRPr="00663C73">
          <w:rPr>
            <w:rPrChange w:id="1672" w:author="Nate Bachmeier [AWS-SA]" w:date="2023-04-09T20:28:00Z">
              <w:rPr>
                <w:color w:val="D4D4D4"/>
              </w:rPr>
            </w:rPrChange>
          </w:rPr>
          <w:t xml:space="preserve"> </w:t>
        </w:r>
        <w:proofErr w:type="spellStart"/>
        <w:r w:rsidRPr="00663C73">
          <w:rPr>
            <w:rPrChange w:id="1673" w:author="Nate Bachmeier [AWS-SA]" w:date="2023-04-09T20:28:00Z">
              <w:rPr>
                <w:color w:val="DCDCAA"/>
              </w:rPr>
            </w:rPrChange>
          </w:rPr>
          <w:t>len</w:t>
        </w:r>
        <w:proofErr w:type="spellEnd"/>
        <w:r w:rsidRPr="00663C73">
          <w:rPr>
            <w:rPrChange w:id="1674" w:author="Nate Bachmeier [AWS-SA]" w:date="2023-04-09T20:28:00Z">
              <w:rPr>
                <w:color w:val="D4D4D4"/>
              </w:rPr>
            </w:rPrChange>
          </w:rPr>
          <w:t>(</w:t>
        </w:r>
        <w:proofErr w:type="spellStart"/>
        <w:proofErr w:type="gramStart"/>
        <w:r w:rsidRPr="00663C73">
          <w:rPr>
            <w:rPrChange w:id="1675" w:author="Nate Bachmeier [AWS-SA]" w:date="2023-04-09T20:28:00Z">
              <w:rPr>
                <w:color w:val="9CDCFE"/>
              </w:rPr>
            </w:rPrChange>
          </w:rPr>
          <w:t>x</w:t>
        </w:r>
        <w:r w:rsidRPr="00663C73">
          <w:rPr>
            <w:rPrChange w:id="1676" w:author="Nate Bachmeier [AWS-SA]" w:date="2023-04-09T20:28:00Z">
              <w:rPr>
                <w:color w:val="D4D4D4"/>
              </w:rPr>
            </w:rPrChange>
          </w:rPr>
          <w:t>.</w:t>
        </w:r>
        <w:r w:rsidRPr="00663C73">
          <w:rPr>
            <w:rPrChange w:id="1677" w:author="Nate Bachmeier [AWS-SA]" w:date="2023-04-09T20:28:00Z">
              <w:rPr>
                <w:color w:val="9CDCFE"/>
              </w:rPr>
            </w:rPrChange>
          </w:rPr>
          <w:t>json</w:t>
        </w:r>
        <w:proofErr w:type="spellEnd"/>
        <w:proofErr w:type="gramEnd"/>
        <w:r w:rsidRPr="00663C73">
          <w:rPr>
            <w:rPrChange w:id="1678" w:author="Nate Bachmeier [AWS-SA]" w:date="2023-04-09T20:28:00Z">
              <w:rPr>
                <w:color w:val="D4D4D4"/>
              </w:rPr>
            </w:rPrChange>
          </w:rPr>
          <w:t>[</w:t>
        </w:r>
        <w:r w:rsidRPr="00663C73">
          <w:rPr>
            <w:rPrChange w:id="1679" w:author="Nate Bachmeier [AWS-SA]" w:date="2023-04-09T20:28:00Z">
              <w:rPr>
                <w:color w:val="CE9178"/>
              </w:rPr>
            </w:rPrChange>
          </w:rPr>
          <w:t>'Bodies'</w:t>
        </w:r>
        <w:r w:rsidRPr="00663C73">
          <w:rPr>
            <w:rPrChange w:id="1680" w:author="Nate Bachmeier [AWS-SA]" w:date="2023-04-09T20:28:00Z">
              <w:rPr>
                <w:color w:val="D4D4D4"/>
              </w:rPr>
            </w:rPrChange>
          </w:rPr>
          <w:t>])&gt;</w:t>
        </w:r>
        <w:r w:rsidRPr="00663C73">
          <w:rPr>
            <w:rPrChange w:id="1681" w:author="Nate Bachmeier [AWS-SA]" w:date="2023-04-09T20:28:00Z">
              <w:rPr>
                <w:color w:val="B5CEA8"/>
              </w:rPr>
            </w:rPrChange>
          </w:rPr>
          <w:t>0</w:t>
        </w:r>
        <w:r w:rsidRPr="00663C73">
          <w:rPr>
            <w:rPrChange w:id="1682" w:author="Nate Bachmeier [AWS-SA]" w:date="2023-04-09T20:28:00Z">
              <w:rPr>
                <w:color w:val="D4D4D4"/>
              </w:rPr>
            </w:rPrChange>
          </w:rPr>
          <w:t xml:space="preserve"> </w:t>
        </w:r>
        <w:r w:rsidRPr="00663C73">
          <w:rPr>
            <w:rPrChange w:id="1683" w:author="Nate Bachmeier [AWS-SA]" w:date="2023-04-09T20:28:00Z">
              <w:rPr>
                <w:color w:val="569CD6"/>
              </w:rPr>
            </w:rPrChange>
          </w:rPr>
          <w:t>and</w:t>
        </w:r>
        <w:r w:rsidRPr="00663C73">
          <w:rPr>
            <w:rPrChange w:id="1684" w:author="Nate Bachmeier [AWS-SA]" w:date="2023-04-09T20:28:00Z">
              <w:rPr>
                <w:color w:val="D4D4D4"/>
              </w:rPr>
            </w:rPrChange>
          </w:rPr>
          <w:t xml:space="preserve"> </w:t>
        </w:r>
        <w:r w:rsidRPr="00663C73">
          <w:rPr>
            <w:rPrChange w:id="1685" w:author="Nate Bachmeier [AWS-SA]" w:date="2023-04-09T20:28:00Z">
              <w:rPr>
                <w:color w:val="569CD6"/>
              </w:rPr>
            </w:rPrChange>
          </w:rPr>
          <w:t>not</w:t>
        </w:r>
        <w:r w:rsidRPr="00663C73">
          <w:rPr>
            <w:rPrChange w:id="1686" w:author="Nate Bachmeier [AWS-SA]" w:date="2023-04-09T20:28:00Z">
              <w:rPr>
                <w:color w:val="D4D4D4"/>
              </w:rPr>
            </w:rPrChange>
          </w:rPr>
          <w:t xml:space="preserve"> </w:t>
        </w:r>
        <w:proofErr w:type="spellStart"/>
        <w:r w:rsidRPr="00663C73">
          <w:rPr>
            <w:rPrChange w:id="1687" w:author="Nate Bachmeier [AWS-SA]" w:date="2023-04-09T20:28:00Z">
              <w:rPr>
                <w:color w:val="9CDCFE"/>
              </w:rPr>
            </w:rPrChange>
          </w:rPr>
          <w:t>x</w:t>
        </w:r>
        <w:r w:rsidRPr="00663C73">
          <w:rPr>
            <w:rPrChange w:id="1688" w:author="Nate Bachmeier [AWS-SA]" w:date="2023-04-09T20:28:00Z">
              <w:rPr>
                <w:color w:val="D4D4D4"/>
              </w:rPr>
            </w:rPrChange>
          </w:rPr>
          <w:t>.</w:t>
        </w:r>
        <w:r w:rsidRPr="00663C73">
          <w:rPr>
            <w:rPrChange w:id="1689" w:author="Nate Bachmeier [AWS-SA]" w:date="2023-04-09T20:28:00Z">
              <w:rPr>
                <w:color w:val="9CDCFE"/>
              </w:rPr>
            </w:rPrChange>
          </w:rPr>
          <w:t>has_error</w:t>
        </w:r>
        <w:proofErr w:type="spellEnd"/>
        <w:r w:rsidRPr="00663C73">
          <w:rPr>
            <w:rPrChange w:id="1690" w:author="Nate Bachmeier [AWS-SA]" w:date="2023-04-09T20:28:00Z">
              <w:rPr>
                <w:color w:val="D4D4D4"/>
              </w:rPr>
            </w:rPrChange>
          </w:rPr>
          <w:t>]</w:t>
        </w:r>
      </w:ins>
    </w:p>
    <w:p w14:paraId="4FD5D99B" w14:textId="30D511CA" w:rsidR="00FE3EEF" w:rsidRDefault="00FE3EEF" w:rsidP="00663C73">
      <w:pPr>
        <w:pStyle w:val="Caption"/>
        <w:ind w:firstLine="0"/>
        <w:rPr>
          <w:b/>
          <w:bCs/>
          <w:iCs w:val="0"/>
        </w:rPr>
        <w:pPrChange w:id="1691" w:author="Nate Bachmeier [AWS-SA]" w:date="2023-04-09T20:26:00Z">
          <w:pPr>
            <w:spacing w:after="160" w:line="259" w:lineRule="auto"/>
            <w:ind w:firstLine="0"/>
          </w:pPr>
        </w:pPrChange>
      </w:pPr>
      <w:r>
        <w:rPr>
          <w:b/>
          <w:bCs/>
        </w:rPr>
        <w:br w:type="page"/>
      </w:r>
    </w:p>
    <w:p w14:paraId="1CF31B24" w14:textId="7C16700C" w:rsidR="00495599" w:rsidRPr="00185623" w:rsidDel="00663C73" w:rsidRDefault="00495599" w:rsidP="00E62F67">
      <w:pPr>
        <w:pStyle w:val="Caption"/>
        <w:ind w:firstLine="0"/>
        <w:rPr>
          <w:del w:id="1692" w:author="Nate Bachmeier [AWS-SA]" w:date="2023-04-09T20:29:00Z"/>
          <w:i/>
        </w:rPr>
      </w:pPr>
      <w:bookmarkStart w:id="1693" w:name="_Toc128255057"/>
      <w:bookmarkStart w:id="1694" w:name="_Toc128302243"/>
      <w:del w:id="1695" w:author="Nate Bachmeier [AWS-SA]" w:date="2023-04-09T20:29:00Z">
        <w:r w:rsidRPr="00E62F67" w:rsidDel="00663C73">
          <w:rPr>
            <w:b/>
            <w:bCs/>
          </w:rPr>
          <w:lastRenderedPageBreak/>
          <w:delText xml:space="preserve">Figure </w:delText>
        </w:r>
        <w:r w:rsidRPr="00E62F67" w:rsidDel="00663C73">
          <w:rPr>
            <w:b/>
            <w:bCs/>
          </w:rPr>
          <w:fldChar w:fldCharType="begin"/>
        </w:r>
        <w:r w:rsidRPr="00E62F67" w:rsidDel="00663C73">
          <w:rPr>
            <w:b/>
            <w:bCs/>
          </w:rPr>
          <w:delInstrText xml:space="preserve"> SEQ Figure \* ARABIC </w:delInstrText>
        </w:r>
        <w:r w:rsidRPr="00E62F67" w:rsidDel="00663C73">
          <w:rPr>
            <w:b/>
            <w:bCs/>
          </w:rPr>
          <w:fldChar w:fldCharType="separate"/>
        </w:r>
        <w:r w:rsidR="00BB265F" w:rsidDel="00663C73">
          <w:rPr>
            <w:b/>
            <w:bCs/>
            <w:noProof/>
          </w:rPr>
          <w:delText>24</w:delText>
        </w:r>
        <w:r w:rsidRPr="00E62F67" w:rsidDel="00663C73">
          <w:rPr>
            <w:b/>
            <w:bCs/>
          </w:rPr>
          <w:fldChar w:fldCharType="end"/>
        </w:r>
        <w:r w:rsidRPr="00185623" w:rsidDel="00663C73">
          <w:br/>
        </w:r>
        <w:r w:rsidRPr="00185623" w:rsidDel="00663C73">
          <w:rPr>
            <w:i/>
          </w:rPr>
          <w:delText>Characters</w:delText>
        </w:r>
        <w:bookmarkEnd w:id="1693"/>
        <w:bookmarkEnd w:id="1694"/>
      </w:del>
    </w:p>
    <w:p w14:paraId="6594EA73" w14:textId="6DDF2F23" w:rsidR="00495599" w:rsidDel="00663C73" w:rsidRDefault="00495599" w:rsidP="00E62F67">
      <w:pPr>
        <w:ind w:firstLine="0"/>
        <w:rPr>
          <w:del w:id="1696" w:author="Nate Bachmeier [AWS-SA]" w:date="2023-04-09T20:29:00Z"/>
        </w:rPr>
      </w:pPr>
      <w:del w:id="1697" w:author="Nate Bachmeier [AWS-SA]" w:date="2023-04-09T20:29:00Z">
        <w:r w:rsidRPr="00322676" w:rsidDel="00663C73">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rsidDel="00663C73">
          <w:delText xml:space="preserve">  </w:delText>
        </w:r>
      </w:del>
    </w:p>
    <w:p w14:paraId="303ED627" w14:textId="21DC574F" w:rsidR="004B1C1F" w:rsidDel="00663C73" w:rsidRDefault="00756489" w:rsidP="00DA5CF7">
      <w:pPr>
        <w:rPr>
          <w:del w:id="1698" w:author="Nate Bachmeier [AWS-SA]" w:date="2023-04-09T20:31:00Z"/>
        </w:rPr>
      </w:pPr>
      <w:del w:id="1699" w:author="Nate Bachmeier [AWS-SA]" w:date="2023-04-09T20:31:00Z">
        <w:r w:rsidDel="00663C73">
          <w:delText xml:space="preserve">A machine learning algorithm will process short video clips and predict agents’ intent based on their behavior. </w:delText>
        </w:r>
        <w:r w:rsidR="006152BE" w:rsidDel="00663C73">
          <w:delText>The algorith</w:delText>
        </w:r>
        <w:r w:rsidR="003925DA" w:rsidDel="00663C73">
          <w:delText>m</w:delText>
        </w:r>
        <w:r w:rsidR="006152BE" w:rsidDel="00663C73">
          <w:delText xml:space="preserve"> </w:delText>
        </w:r>
        <w:r w:rsidDel="00663C73">
          <w:delText xml:space="preserve">models the subject’s skeleton movement changes into </w:delText>
        </w:r>
        <w:r w:rsidR="004B1C1F" w:rsidDel="00663C73">
          <w:delText xml:space="preserve">a </w:delText>
        </w:r>
        <w:r w:rsidDel="00663C73">
          <w:delText>sequence-to-classification model.</w:delText>
        </w:r>
        <w:r w:rsidR="00495599" w:rsidDel="00663C73">
          <w:delText xml:space="preserve"> </w:delText>
        </w:r>
      </w:del>
    </w:p>
    <w:p w14:paraId="41AB763D" w14:textId="73DE7C7C" w:rsidR="0013127C" w:rsidDel="00663C73" w:rsidRDefault="00495599" w:rsidP="00DA5CF7">
      <w:pPr>
        <w:rPr>
          <w:del w:id="1700" w:author="Nate Bachmeier [AWS-SA]" w:date="2023-04-09T20:31:00Z"/>
        </w:rPr>
      </w:pPr>
      <w:del w:id="1701" w:author="Nate Bachmeier [AWS-SA]" w:date="2023-04-09T20:31:00Z">
        <w:r w:rsidDel="00663C73">
          <w:delText>This process begins with sampling the video stream from 24 frames per second (fps) to 6</w:delText>
        </w:r>
        <w:r w:rsidR="004B1C1F" w:rsidDel="00663C73">
          <w:delText xml:space="preserve"> fps</w:delText>
        </w:r>
        <w:r w:rsidDel="00663C73">
          <w:delText>.</w:delText>
        </w:r>
        <w:r w:rsidR="004B1C1F" w:rsidDel="00663C73">
          <w:delText xml:space="preserve"> Th</w:delText>
        </w:r>
        <w:r w:rsidR="00FD404D" w:rsidDel="00663C73">
          <w:delText>is operation aim</w:delText>
        </w:r>
        <w:r w:rsidR="004B1C1F" w:rsidDel="00663C73">
          <w:delText>s to speed up model convergence and reduce operational costs.</w:delText>
        </w:r>
        <w:r w:rsidDel="00663C73">
          <w:delText xml:space="preserve"> </w:delText>
        </w:r>
        <w:r w:rsidR="00FD404D" w:rsidDel="00663C73">
          <w:delText xml:space="preserve">Next, </w:delText>
        </w:r>
        <w:r w:rsidR="00E62F67" w:rsidDel="00663C73">
          <w:delText>s</w:delText>
        </w:r>
        <w:r w:rsidDel="00663C73">
          <w:delText>imilar to Das et al. (2019)</w:delText>
        </w:r>
        <w:r w:rsidR="00E62F67" w:rsidDel="00663C73">
          <w:delText>,</w:delText>
        </w:r>
        <w:r w:rsidDel="00663C73">
          <w:delText xml:space="preserve"> the research will use the OpenPose library to identify the character’s joint positions </w:delText>
        </w:r>
        <w:r w:rsidR="004B1C1F" w:rsidDel="00663C73">
          <w:delText>in a given frame</w:delText>
        </w:r>
        <w:r w:rsidDel="00663C73">
          <w:delText>.</w:delText>
        </w:r>
        <w:r w:rsidR="00FD404D" w:rsidDel="00663C73">
          <w:delText xml:space="preserve"> </w:delText>
        </w:r>
        <w:r w:rsidR="004B1C1F" w:rsidDel="00663C73">
          <w:delText xml:space="preserve">Those </w:delText>
        </w:r>
        <w:r w:rsidR="003925DA" w:rsidDel="00663C73">
          <w:delText xml:space="preserve">matrix-encoded </w:delText>
        </w:r>
        <w:r w:rsidR="004B1C1F" w:rsidDel="00663C73">
          <w:delText xml:space="preserve">positions represent the input sequence to the model. </w:delText>
        </w:r>
        <w:r w:rsidR="00756489" w:rsidDel="00663C73">
          <w:delText xml:space="preserve">According to the literature review, </w:delText>
        </w:r>
        <w:r w:rsidR="003925DA" w:rsidDel="00663C73">
          <w:delText xml:space="preserve">these </w:delText>
        </w:r>
        <w:r w:rsidR="004B1C1F" w:rsidDel="00663C73">
          <w:delText>matrices should be relative delta updates</w:delText>
        </w:r>
        <w:r w:rsidR="003925DA" w:rsidDel="00663C73">
          <w:delText>,</w:delText>
        </w:r>
        <w:r w:rsidR="004B1C1F" w:rsidDel="00663C73">
          <w:delText xml:space="preserve"> not literal coordinates</w:delText>
        </w:r>
        <w:r w:rsidR="00756489" w:rsidDel="00663C73">
          <w:delText>.</w:delText>
        </w:r>
        <w:r w:rsidR="00FD404D" w:rsidDel="00663C73">
          <w:delText xml:space="preserve"> Third, </w:delText>
        </w:r>
        <w:r w:rsidR="004B1C1F" w:rsidDel="00663C73">
          <w:delText xml:space="preserve">the matrices feed into an RNN-based algorithm (e.g., LTSM) for sequence analysis. </w:delText>
        </w:r>
        <w:r w:rsidR="0013127C" w:rsidDel="00663C73">
          <w:delText>This portion will use the standard Keras libraries for generating TensorFlow</w:delText>
        </w:r>
        <w:r w:rsidR="003925DA" w:rsidDel="00663C73">
          <w:delText>,</w:delText>
        </w:r>
        <w:r w:rsidR="0013127C" w:rsidDel="00663C73">
          <w:delText xml:space="preserve"> a neural network.</w:delText>
        </w:r>
        <w:r w:rsidR="00FD404D" w:rsidDel="00663C73">
          <w:delText xml:space="preserve"> </w:delText>
        </w:r>
        <w:r w:rsidR="0013127C" w:rsidDel="00663C73">
          <w:delText>Lastly, a fully-connected layer extends the architecture to represent the classification action space and output.</w:delText>
        </w:r>
      </w:del>
    </w:p>
    <w:p w14:paraId="1D0C1850" w14:textId="17E56F31" w:rsidR="00DA6289" w:rsidDel="00663C73" w:rsidRDefault="00C726FF" w:rsidP="00DA5CF7">
      <w:pPr>
        <w:rPr>
          <w:del w:id="1702" w:author="Nate Bachmeier [AWS-SA]" w:date="2023-04-09T20:31:00Z"/>
        </w:rPr>
      </w:pPr>
      <w:del w:id="1703" w:author="Nate Bachmeier [AWS-SA]" w:date="2023-04-09T20:31:00Z">
        <w:r w:rsidDel="00663C73">
          <w:delText xml:space="preserve">This experiment repeats enough test case combinations for the sampling requirements, with each iteration archiving the video feeds, world configurations, and model accuracy scores (see Figure </w:delText>
        </w:r>
        <w:r w:rsidR="00DA6289" w:rsidDel="00663C73">
          <w:delText>2</w:delText>
        </w:r>
        <w:r w:rsidR="00E66FA8" w:rsidDel="00663C73">
          <w:delText>5</w:delText>
        </w:r>
        <w:r w:rsidDel="00663C73">
          <w:delText>). A feedback monitoring process will ensure adequate behavior coverage and identify potential gaps. An example scenario is the patient falls behind the couch or another obstructed view.</w:delText>
        </w:r>
      </w:del>
    </w:p>
    <w:p w14:paraId="64CBBA7A" w14:textId="7A810CF0" w:rsidR="00A7372C" w:rsidRPr="000869AC" w:rsidDel="00663C73" w:rsidRDefault="00A7372C" w:rsidP="00E62F67">
      <w:pPr>
        <w:pStyle w:val="Caption"/>
        <w:ind w:firstLine="0"/>
        <w:rPr>
          <w:del w:id="1704" w:author="Nate Bachmeier [AWS-SA]" w:date="2023-04-09T20:34:00Z"/>
          <w:i/>
        </w:rPr>
      </w:pPr>
      <w:bookmarkStart w:id="1705" w:name="_Toc128255058"/>
      <w:bookmarkStart w:id="1706" w:name="_Toc128302244"/>
      <w:del w:id="1707" w:author="Nate Bachmeier [AWS-SA]" w:date="2023-04-09T20:34:00Z">
        <w:r w:rsidRPr="00E62F67" w:rsidDel="00663C73">
          <w:rPr>
            <w:b/>
            <w:bCs/>
          </w:rPr>
          <w:delText xml:space="preserve">Figure </w:delText>
        </w:r>
        <w:r w:rsidRPr="00E62F67" w:rsidDel="00663C73">
          <w:rPr>
            <w:b/>
            <w:bCs/>
          </w:rPr>
          <w:fldChar w:fldCharType="begin"/>
        </w:r>
        <w:r w:rsidRPr="00E62F67" w:rsidDel="00663C73">
          <w:rPr>
            <w:b/>
            <w:bCs/>
          </w:rPr>
          <w:delInstrText xml:space="preserve"> SEQ Figure \* ARABIC </w:delInstrText>
        </w:r>
        <w:r w:rsidRPr="00E62F67" w:rsidDel="00663C73">
          <w:rPr>
            <w:b/>
            <w:bCs/>
          </w:rPr>
          <w:fldChar w:fldCharType="separate"/>
        </w:r>
        <w:r w:rsidR="00BB265F" w:rsidDel="00663C73">
          <w:rPr>
            <w:b/>
            <w:bCs/>
            <w:noProof/>
          </w:rPr>
          <w:delText>25</w:delText>
        </w:r>
        <w:r w:rsidRPr="00E62F67" w:rsidDel="00663C73">
          <w:rPr>
            <w:b/>
            <w:bCs/>
          </w:rPr>
          <w:fldChar w:fldCharType="end"/>
        </w:r>
        <w:r w:rsidDel="00663C73">
          <w:br/>
        </w:r>
        <w:r w:rsidRPr="000869AC" w:rsidDel="00663C73">
          <w:rPr>
            <w:i/>
          </w:rPr>
          <w:delText>Experiment Design</w:delText>
        </w:r>
        <w:bookmarkEnd w:id="1705"/>
        <w:bookmarkEnd w:id="1706"/>
      </w:del>
    </w:p>
    <w:p w14:paraId="0E70E24C" w14:textId="227E270F" w:rsidR="00A7372C" w:rsidRPr="00360368" w:rsidDel="00663C73" w:rsidRDefault="00FD404D" w:rsidP="00E62F67">
      <w:pPr>
        <w:ind w:firstLine="0"/>
        <w:rPr>
          <w:del w:id="1708" w:author="Nate Bachmeier [AWS-SA]" w:date="2023-04-09T20:34:00Z"/>
        </w:rPr>
      </w:pPr>
      <w:del w:id="1709" w:author="Nate Bachmeier [AWS-SA]" w:date="2023-04-09T20:34:00Z">
        <w:r w:rsidRPr="00FD404D" w:rsidDel="00663C73">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del>
    </w:p>
    <w:p w14:paraId="3CAF2FD8" w14:textId="7EFFDF85" w:rsidR="00A7372C" w:rsidDel="00663C73" w:rsidRDefault="00A7372C" w:rsidP="00DA5CF7">
      <w:pPr>
        <w:rPr>
          <w:del w:id="1710" w:author="Nate Bachmeier [AWS-SA]" w:date="2023-04-09T20:34:00Z"/>
        </w:rPr>
      </w:pPr>
      <w:commentRangeStart w:id="1711"/>
      <w:del w:id="1712" w:author="Nate Bachmeier [AWS-SA]" w:date="2023-04-09T20:34:00Z">
        <w:r w:rsidDel="00663C73">
          <w:delText xml:space="preserve">ROS simplifies initiating character </w:delText>
        </w:r>
        <w:commentRangeEnd w:id="1711"/>
        <w:r w:rsidR="00994640" w:rsidDel="00663C73">
          <w:rPr>
            <w:rStyle w:val="CommentReference"/>
            <w:rFonts w:eastAsia="Times New Roman" w:cs="Arial"/>
            <w:szCs w:val="20"/>
          </w:rPr>
          <w:commentReference w:id="1711"/>
        </w:r>
        <w:r w:rsidDel="00663C73">
          <w:delText xml:space="preserve">behaviors through configuration rules (see Figure 25). For example, the world definition might load the Alice model at a specific offset. Next, wait for </w:delText>
        </w:r>
        <w:r w:rsidR="003925DA" w:rsidDel="00663C73">
          <w:delText>several</w:delText>
        </w:r>
        <w:r w:rsidDel="00663C73">
          <w:delText xml:space="preserve"> milliseconds before performing a </w:delText>
        </w:r>
        <w:r w:rsidR="003925DA" w:rsidDel="00663C73">
          <w:delText xml:space="preserve">particular </w:delText>
        </w:r>
        <w:r w:rsidDel="00663C73">
          <w:delText xml:space="preserve">motion capture file. Suppose that motion causes Alice to walk into a couch. In that case, the physics engine will prevent her </w:delText>
        </w:r>
        <w:r w:rsidR="003925DA" w:rsidDel="00663C73">
          <w:delText xml:space="preserve">from </w:delText>
        </w:r>
        <w:r w:rsidDel="00663C73">
          <w:delText>traversing through solid matter.</w:delText>
        </w:r>
      </w:del>
    </w:p>
    <w:p w14:paraId="2559330A" w14:textId="3ED60668" w:rsidR="00A7372C" w:rsidDel="00663C73" w:rsidRDefault="003925DA" w:rsidP="00DA5CF7">
      <w:pPr>
        <w:pStyle w:val="Caption"/>
        <w:rPr>
          <w:del w:id="1713" w:author="Nate Bachmeier [AWS-SA]" w:date="2023-04-09T20:34:00Z"/>
        </w:rPr>
      </w:pPr>
      <w:del w:id="1714" w:author="Nate Bachmeier [AWS-SA]" w:date="2023-04-09T20:34:00Z">
        <w:r w:rsidDel="00663C73">
          <w:delText>An explicit assumption is</w:delText>
        </w:r>
        <w:r w:rsidR="00A7372C" w:rsidDel="00663C73">
          <w:delText xml:space="preserve"> that training the model to detect motion</w:delText>
        </w:r>
        <w:r w:rsidR="00B75049" w:rsidDel="00663C73">
          <w:delText>-</w:delText>
        </w:r>
        <w:r w:rsidR="00A7372C" w:rsidDel="00663C73">
          <w:delText xml:space="preserve">capture falls and similar behaviors implies the ability to </w:delText>
        </w:r>
        <w:r w:rsidR="00B75049" w:rsidDel="00663C73">
          <w:delText>observe</w:delText>
        </w:r>
        <w:r w:rsidR="00A7372C" w:rsidDel="00663C73">
          <w:delText xml:space="preserve"> </w:delText>
        </w:r>
        <w:r w:rsidR="0021511C" w:rsidDel="00663C73">
          <w:delText>episodic falling syndrome</w:delText>
        </w:r>
        <w:r w:rsidR="00A7372C" w:rsidDel="00663C73">
          <w:delText xml:space="preserve"> falls. This assumption is reasonable because the study </w:delText>
        </w:r>
        <w:r w:rsidDel="00663C73">
          <w:delText>looks</w:delText>
        </w:r>
        <w:r w:rsidR="00A7372C" w:rsidDel="00663C73">
          <w:delText xml:space="preserve"> for patterns in skeletal movements. It would be possible to validate this assumption using freely available videos from Reddit and YouTube channels. However, confirming this point is beyond the study’s scope.</w:delText>
        </w:r>
      </w:del>
    </w:p>
    <w:p w14:paraId="6417D8E6" w14:textId="2F81688B" w:rsidR="00E72F1F" w:rsidRDefault="00756489" w:rsidP="00B75049">
      <w:pPr>
        <w:pStyle w:val="Heading2"/>
        <w:ind w:firstLine="0"/>
        <w:rPr>
          <w:ins w:id="1715" w:author="Nate Bachmeier [AWS-SA]" w:date="2023-04-09T20:35:00Z"/>
        </w:rPr>
      </w:pPr>
      <w:bookmarkStart w:id="1716" w:name="_Toc128254934"/>
      <w:r>
        <w:t>D</w:t>
      </w:r>
      <w:r w:rsidR="00E72F1F">
        <w:t>ata Analysis</w:t>
      </w:r>
      <w:bookmarkEnd w:id="1716"/>
    </w:p>
    <w:p w14:paraId="129472A1" w14:textId="2E31B5A6" w:rsidR="00663C73" w:rsidRPr="00663C73" w:rsidRDefault="00663C73" w:rsidP="00663C73">
      <w:pPr>
        <w:pPrChange w:id="1717" w:author="Nate Bachmeier [AWS-SA]" w:date="2023-04-09T20:35:00Z">
          <w:pPr>
            <w:pStyle w:val="Heading2"/>
            <w:ind w:firstLine="0"/>
          </w:pPr>
        </w:pPrChange>
      </w:pPr>
      <w:ins w:id="1718" w:author="Nate Bachmeier [AWS-SA]" w:date="2023-04-09T20:36:00Z">
        <w:r>
          <w:t xml:space="preserve">The study procedure aims to process a significant subset of the kinetic-700 dataset and generate reports for </w:t>
        </w:r>
      </w:ins>
      <w:ins w:id="1719" w:author="Nate Bachmeier [AWS-SA]" w:date="2023-04-09T20:37:00Z">
        <w:r>
          <w:t xml:space="preserve">skeletal movements with object detection overlays. This outcome connects to the foundational question of </w:t>
        </w:r>
      </w:ins>
      <w:ins w:id="1720" w:author="Nate Bachmeier [AWS-SA]" w:date="2023-04-09T20:38:00Z">
        <w:r>
          <w:t>predicting</w:t>
        </w:r>
      </w:ins>
      <w:ins w:id="1721" w:author="Nate Bachmeier [AWS-SA]" w:date="2023-04-09T20:37:00Z">
        <w:r>
          <w:t xml:space="preserve"> human activity </w:t>
        </w:r>
      </w:ins>
      <w:ins w:id="1722" w:author="Nate Bachmeier [AWS-SA]" w:date="2023-04-09T20:38:00Z">
        <w:r>
          <w:t>within video sequences for elderly and special needs care organizations</w:t>
        </w:r>
      </w:ins>
      <w:ins w:id="1723" w:author="Nate Bachmeier [AWS-SA]" w:date="2023-04-09T20:41:00Z">
        <w:r>
          <w:t>. However, d</w:t>
        </w:r>
      </w:ins>
      <w:ins w:id="1724" w:author="Nate Bachmeier [AWS-SA]" w:date="2023-04-09T20:39:00Z">
        <w:r>
          <w:t xml:space="preserve">emonstrating that deliverable requires transforming the mountain </w:t>
        </w:r>
      </w:ins>
      <w:ins w:id="1725" w:author="Nate Bachmeier [AWS-SA]" w:date="2023-04-09T20:40:00Z">
        <w:r>
          <w:t xml:space="preserve">of </w:t>
        </w:r>
        <w:proofErr w:type="spellStart"/>
        <w:proofErr w:type="gramStart"/>
        <w:r>
          <w:t>report.json</w:t>
        </w:r>
        <w:proofErr w:type="spellEnd"/>
        <w:proofErr w:type="gramEnd"/>
        <w:r>
          <w:t xml:space="preserve"> definitions into movement signatures. </w:t>
        </w:r>
      </w:ins>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1726"/>
      <w:r>
        <w:t xml:space="preserve">Unity offers several </w:t>
      </w:r>
      <w:commentRangeEnd w:id="1726"/>
      <w:r w:rsidR="00994640">
        <w:rPr>
          <w:rStyle w:val="CommentReference"/>
          <w:rFonts w:eastAsia="Times New Roman" w:cs="Arial"/>
          <w:szCs w:val="20"/>
        </w:rPr>
        <w:commentReference w:id="1726"/>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1727"/>
      <w:r>
        <w:lastRenderedPageBreak/>
        <w:t xml:space="preserve">An analysis of the model inference </w:t>
      </w:r>
      <w:commentRangeEnd w:id="1727"/>
      <w:r w:rsidR="00994640">
        <w:rPr>
          <w:rStyle w:val="CommentReference"/>
          <w:rFonts w:eastAsia="Times New Roman" w:cs="Arial"/>
          <w:szCs w:val="20"/>
        </w:rPr>
        <w:commentReference w:id="1727"/>
      </w:r>
      <w:r>
        <w:t xml:space="preserve">must confirm that it is usable. This phase requires provisioning a model endpoint and posting experimental data. A simple approach could be using RGB+D cameras to record a small human group repeating </w:t>
      </w:r>
      <w:proofErr w:type="gramStart"/>
      <w:r>
        <w:t>the humanoid</w:t>
      </w:r>
      <w:proofErr w:type="gramEnd"/>
      <w:r>
        <w:t xml:space="preserve">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728" w:name="_Toc128254935"/>
      <w:r w:rsidRPr="00887A22">
        <w:t>Assumptions</w:t>
      </w:r>
      <w:bookmarkEnd w:id="1728"/>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1729"/>
      <w:r>
        <w:t xml:space="preserve">There is </w:t>
      </w:r>
      <w:commentRangeEnd w:id="1729"/>
      <w:r w:rsidR="00994640">
        <w:rPr>
          <w:rStyle w:val="CommentReference"/>
          <w:rFonts w:eastAsia="Times New Roman" w:cs="Arial"/>
          <w:szCs w:val="20"/>
        </w:rPr>
        <w:commentReference w:id="1729"/>
      </w:r>
      <w:r>
        <w:t xml:space="preserve">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1730"/>
      <w:r>
        <w:t xml:space="preserve">like Amazon </w:t>
      </w:r>
      <w:proofErr w:type="spellStart"/>
      <w:r>
        <w:t>SageMaker</w:t>
      </w:r>
      <w:commentRangeEnd w:id="1730"/>
      <w:proofErr w:type="spellEnd"/>
      <w:r w:rsidR="00994640">
        <w:rPr>
          <w:rStyle w:val="CommentReference"/>
          <w:rFonts w:eastAsia="Times New Roman" w:cs="Arial"/>
          <w:szCs w:val="20"/>
        </w:rPr>
        <w:commentReference w:id="1730"/>
      </w:r>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1731"/>
      <w:proofErr w:type="spellStart"/>
      <w:r>
        <w:t>MoCAP</w:t>
      </w:r>
      <w:proofErr w:type="spellEnd"/>
      <w:r>
        <w:t xml:space="preserve"> footage</w:t>
      </w:r>
      <w:commentRangeEnd w:id="1731"/>
      <w:r w:rsidR="00994640">
        <w:rPr>
          <w:rStyle w:val="CommentReference"/>
          <w:rFonts w:eastAsia="Times New Roman" w:cs="Arial"/>
          <w:szCs w:val="20"/>
        </w:rPr>
        <w:commentReference w:id="1731"/>
      </w:r>
      <w:r>
        <w:t>.</w:t>
      </w:r>
    </w:p>
    <w:p w14:paraId="4B28239E" w14:textId="295129E9" w:rsidR="00E72F1F" w:rsidRDefault="00E72F1F" w:rsidP="009419EF">
      <w:pPr>
        <w:pStyle w:val="Heading2"/>
        <w:ind w:firstLine="0"/>
      </w:pPr>
      <w:bookmarkStart w:id="1732" w:name="_Toc128254936"/>
      <w:r w:rsidRPr="00887A22">
        <w:t>Limitations</w:t>
      </w:r>
      <w:bookmarkEnd w:id="1732"/>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1733"/>
      <w:r>
        <w:t xml:space="preserve">This study aims </w:t>
      </w:r>
      <w:commentRangeEnd w:id="1733"/>
      <w:r w:rsidR="00994640">
        <w:rPr>
          <w:rStyle w:val="CommentReference"/>
          <w:rFonts w:eastAsia="Times New Roman" w:cs="Arial"/>
          <w:szCs w:val="20"/>
        </w:rPr>
        <w:commentReference w:id="1733"/>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734" w:name="_Toc128254937"/>
      <w:r w:rsidRPr="00887A22">
        <w:t>Delimitations</w:t>
      </w:r>
      <w:bookmarkEnd w:id="1734"/>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commentRangeStart w:id="1735"/>
      <w:r>
        <w:t xml:space="preserve">Humanoid actors </w:t>
      </w:r>
      <w:commentRangeEnd w:id="1735"/>
      <w:r w:rsidR="00994640">
        <w:rPr>
          <w:rStyle w:val="CommentReference"/>
          <w:rFonts w:eastAsia="Times New Roman" w:cs="Arial"/>
          <w:szCs w:val="20"/>
        </w:rPr>
        <w:commentReference w:id="1735"/>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736" w:name="_Toc128254938"/>
      <w:r w:rsidRPr="00887A22">
        <w:t>Ethical Assurances</w:t>
      </w:r>
      <w:bookmarkEnd w:id="1736"/>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1737"/>
      <w:r>
        <w:t xml:space="preserve">This study uses humanoids </w:t>
      </w:r>
      <w:commentRangeEnd w:id="1737"/>
      <w:r w:rsidR="00994640">
        <w:rPr>
          <w:rStyle w:val="CommentReference"/>
          <w:rFonts w:eastAsia="Times New Roman" w:cs="Arial"/>
          <w:szCs w:val="20"/>
        </w:rPr>
        <w:commentReference w:id="1737"/>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1738"/>
      <w:r>
        <w:t xml:space="preserve">might plan four </w:t>
      </w:r>
      <w:proofErr w:type="spellStart"/>
      <w:r>
        <w:t>MoCAP</w:t>
      </w:r>
      <w:proofErr w:type="spellEnd"/>
      <w:r>
        <w:t xml:space="preserve"> </w:t>
      </w:r>
      <w:commentRangeEnd w:id="1738"/>
      <w:r w:rsidR="00994640">
        <w:rPr>
          <w:rStyle w:val="CommentReference"/>
          <w:rFonts w:eastAsia="Times New Roman" w:cs="Arial"/>
          <w:szCs w:val="20"/>
        </w:rPr>
        <w:commentReference w:id="1738"/>
      </w:r>
      <w:r>
        <w:t xml:space="preserve">sequences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39" w:name="_Toc128254939"/>
      <w:r>
        <w:t>Summary</w:t>
      </w:r>
      <w:bookmarkEnd w:id="1739"/>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1740"/>
      <w:r w:rsidR="0021511C">
        <w:t>episodic falling syndrome</w:t>
      </w:r>
      <w:commentRangeEnd w:id="1740"/>
      <w:r w:rsidR="00994640">
        <w:rPr>
          <w:rStyle w:val="CommentReference"/>
          <w:rFonts w:eastAsia="Times New Roman" w:cs="Arial"/>
          <w:szCs w:val="20"/>
        </w:rPr>
        <w:commentReference w:id="1740"/>
      </w:r>
      <w:r>
        <w:t xml:space="preserve">. These challenges exist because it’s difficult for researchers to experiment within personal private space. This study aims to mitigate those issues using a virtual environment and </w:t>
      </w:r>
      <w:commentRangeStart w:id="1741"/>
      <w:r>
        <w:t xml:space="preserve">humanoid characters </w:t>
      </w:r>
      <w:commentRangeEnd w:id="1741"/>
      <w:r w:rsidR="00994640">
        <w:rPr>
          <w:rStyle w:val="CommentReference"/>
          <w:rFonts w:eastAsia="Times New Roman" w:cs="Arial"/>
          <w:szCs w:val="20"/>
        </w:rPr>
        <w:commentReference w:id="1741"/>
      </w:r>
      <w:r>
        <w:t xml:space="preserve">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1742"/>
      <w:r>
        <w:t xml:space="preserve">AWS </w:t>
      </w:r>
      <w:proofErr w:type="spellStart"/>
      <w:r>
        <w:t>RoboMaker</w:t>
      </w:r>
      <w:proofErr w:type="spellEnd"/>
      <w:r>
        <w:t xml:space="preserve"> and </w:t>
      </w:r>
      <w:commentRangeEnd w:id="1742"/>
      <w:r w:rsidR="00994640">
        <w:rPr>
          <w:rStyle w:val="CommentReference"/>
          <w:rFonts w:eastAsia="Times New Roman" w:cs="Arial"/>
          <w:szCs w:val="20"/>
        </w:rPr>
        <w:commentReference w:id="1742"/>
      </w:r>
      <w:r>
        <w:t xml:space="preserve">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1743"/>
      <w:r>
        <w:t>virtual</w:t>
      </w:r>
      <w:commentRangeEnd w:id="1743"/>
      <w:r w:rsidR="00764782">
        <w:rPr>
          <w:rStyle w:val="CommentReference"/>
          <w:rFonts w:eastAsia="Times New Roman" w:cs="Arial"/>
          <w:szCs w:val="20"/>
        </w:rPr>
        <w:commentReference w:id="1743"/>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744" w:name="_Toc128254940"/>
      <w:r>
        <w:lastRenderedPageBreak/>
        <w:t>Chapter 4: Findings</w:t>
      </w:r>
      <w:bookmarkEnd w:id="1744"/>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1745"/>
      <w:r w:rsidR="00280191">
        <w:t>episodic falling syndrome</w:t>
      </w:r>
      <w:r w:rsidR="00280191" w:rsidRPr="00C23676">
        <w:t xml:space="preserve"> </w:t>
      </w:r>
      <w:commentRangeEnd w:id="1745"/>
      <w:r w:rsidR="00994640">
        <w:rPr>
          <w:rStyle w:val="CommentReference"/>
          <w:rFonts w:eastAsia="Times New Roman" w:cs="Arial"/>
          <w:szCs w:val="20"/>
        </w:rPr>
        <w:commentReference w:id="1745"/>
      </w:r>
      <w:r w:rsidR="00280191" w:rsidRPr="00C23676">
        <w:t>in elderly and special needs care organizations</w:t>
      </w:r>
      <w:r w:rsidR="00280191">
        <w:t>.</w:t>
      </w:r>
      <w:ins w:id="1746"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1747"/>
      <w:r>
        <w:t>This constructive research study aims to provide an understanding of the effectiveness and efficiency of autonomous assistants in elderly and special needs care scenarios.</w:t>
      </w:r>
      <w:commentRangeEnd w:id="1747"/>
      <w:r w:rsidR="008E1546">
        <w:rPr>
          <w:rStyle w:val="CommentReference"/>
          <w:rFonts w:eastAsia="Times New Roman" w:cs="Arial"/>
          <w:szCs w:val="20"/>
        </w:rPr>
        <w:commentReference w:id="1747"/>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1748"/>
      <w:r>
        <w:t>RQ1</w:t>
      </w:r>
      <w:commentRangeEnd w:id="1748"/>
      <w:r w:rsidR="00994640">
        <w:rPr>
          <w:rStyle w:val="CommentReference"/>
          <w:rFonts w:eastAsia="Times New Roman" w:cs="Arial"/>
          <w:b w:val="0"/>
          <w:bCs w:val="0"/>
          <w:i w:val="0"/>
          <w:szCs w:val="20"/>
        </w:rPr>
        <w:commentReference w:id="1748"/>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1749" w:name="_Toc128254941"/>
      <w:ins w:id="1750" w:author="Bachmeier, Nate" w:date="2023-04-04T16:23:00Z">
        <w:r>
          <w:lastRenderedPageBreak/>
          <w:t xml:space="preserve">Validity and </w:t>
        </w:r>
      </w:ins>
      <w:commentRangeStart w:id="1751"/>
      <w:del w:id="1752" w:author="Bachmeier, Nate" w:date="2023-04-04T16:23:00Z">
        <w:r w:rsidR="0021511C" w:rsidDel="00994640">
          <w:delText xml:space="preserve">Trustworthiness </w:delText>
        </w:r>
        <w:commentRangeEnd w:id="1751"/>
        <w:r w:rsidR="008E1546" w:rsidDel="00994640">
          <w:rPr>
            <w:rStyle w:val="CommentReference"/>
            <w:b w:val="0"/>
            <w:bCs w:val="0"/>
            <w:szCs w:val="20"/>
          </w:rPr>
          <w:commentReference w:id="1751"/>
        </w:r>
      </w:del>
      <w:ins w:id="1753" w:author="Bachmeier, Nate" w:date="2023-04-04T16:23:00Z">
        <w:r>
          <w:t xml:space="preserve">Reliability </w:t>
        </w:r>
      </w:ins>
      <w:r w:rsidR="0021511C">
        <w:t>of the Data</w:t>
      </w:r>
      <w:bookmarkEnd w:id="1749"/>
    </w:p>
    <w:p w14:paraId="42CB48AB" w14:textId="6315CA03" w:rsidR="00D83CBA" w:rsidRPr="00D83CBA" w:rsidRDefault="00D83CBA" w:rsidP="0021511C">
      <w:commentRangeStart w:id="1754"/>
      <w:r>
        <w:t xml:space="preserve">The dissertation proposal </w:t>
      </w:r>
      <w:commentRangeEnd w:id="1754"/>
      <w:r w:rsidR="00964AD3">
        <w:rPr>
          <w:rStyle w:val="CommentReference"/>
          <w:rFonts w:eastAsia="Times New Roman" w:cs="Arial"/>
          <w:szCs w:val="20"/>
        </w:rPr>
        <w:commentReference w:id="1754"/>
      </w:r>
      <w:r>
        <w:t>outlined a research strategy that relie</w:t>
      </w:r>
      <w:r w:rsidR="008E1546">
        <w:t>d</w:t>
      </w:r>
      <w:r>
        <w:t xml:space="preserve">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1755"/>
      <w:r w:rsidR="008E1546">
        <w:rPr>
          <w:noProof/>
        </w:rPr>
        <w:t>DeepMind, 2020</w:t>
      </w:r>
      <w:commentRangeEnd w:id="1755"/>
      <w:r w:rsidR="008E1546">
        <w:rPr>
          <w:rStyle w:val="CommentReference"/>
          <w:rFonts w:eastAsia="Times New Roman" w:cs="Arial"/>
          <w:szCs w:val="20"/>
        </w:rPr>
        <w:commentReference w:id="1755"/>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1756"/>
      <w:r>
        <w:t>“comprehensive statistics that baseline the results using the I3D network (</w:t>
      </w:r>
      <w:proofErr w:type="spellStart"/>
      <w:r>
        <w:t>Smaria</w:t>
      </w:r>
      <w:proofErr w:type="spellEnd"/>
      <w:r>
        <w:t xml:space="preserve"> et al., 2020</w:t>
      </w:r>
      <w:r w:rsidR="000A0D1F">
        <w:t>, p.3</w:t>
      </w:r>
      <w:r>
        <w:t>)</w:t>
      </w:r>
      <w:commentRangeEnd w:id="1756"/>
      <w:r w:rsidR="008E1546">
        <w:rPr>
          <w:rStyle w:val="CommentReference"/>
          <w:rFonts w:eastAsia="Times New Roman" w:cs="Arial"/>
          <w:szCs w:val="20"/>
        </w:rPr>
        <w:commentReference w:id="1756"/>
      </w:r>
      <w:r>
        <w:t xml:space="preserve">”. </w:t>
      </w:r>
      <w:commentRangeStart w:id="1757"/>
      <w:r>
        <w:t>Additionally, independent verification of the data set’s label accuracy occurred in at least twenty-two publications.</w:t>
      </w:r>
      <w:commentRangeEnd w:id="1757"/>
      <w:r w:rsidR="008E1546">
        <w:rPr>
          <w:rStyle w:val="CommentReference"/>
          <w:rFonts w:eastAsia="Times New Roman" w:cs="Arial"/>
          <w:szCs w:val="20"/>
        </w:rPr>
        <w:commentReference w:id="1757"/>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1758"/>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1758"/>
      <w:r w:rsidR="008E1546">
        <w:rPr>
          <w:rStyle w:val="CommentReference"/>
          <w:rFonts w:eastAsia="Times New Roman" w:cs="Arial"/>
          <w:szCs w:val="20"/>
        </w:rPr>
        <w:commentReference w:id="1758"/>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59" w:name="_Toc128254942"/>
      <w:r>
        <w:t>Results</w:t>
      </w:r>
      <w:bookmarkEnd w:id="1759"/>
    </w:p>
    <w:p w14:paraId="62C48D7C" w14:textId="542204D5" w:rsidR="00E16572" w:rsidDel="006F6029" w:rsidRDefault="00E16572" w:rsidP="00E16572">
      <w:pPr>
        <w:ind w:firstLine="0"/>
        <w:rPr>
          <w:del w:id="1760"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1761" w:author="Bachmeier, Nate" w:date="2023-04-04T16:25:00Z">
        <w:r w:rsidR="009A114F" w:rsidDel="002D742F">
          <w:delText xml:space="preserve"> </w:delText>
        </w:r>
      </w:del>
    </w:p>
    <w:p w14:paraId="528DBFF9" w14:textId="77777777" w:rsidR="00E16572" w:rsidRDefault="00E16572">
      <w:pPr>
        <w:ind w:firstLine="0"/>
        <w:pPrChange w:id="1762" w:author="Bachmeier, Nate" w:date="2023-04-04T16:25:00Z">
          <w:pPr>
            <w:pStyle w:val="Caption"/>
            <w:ind w:firstLine="0"/>
          </w:pPr>
        </w:pPrChange>
      </w:pPr>
    </w:p>
    <w:p w14:paraId="72427DF1" w14:textId="0E653AD9" w:rsidR="00E16572" w:rsidRPr="00B21582" w:rsidRDefault="00E16572" w:rsidP="00B21582">
      <w:pPr>
        <w:pStyle w:val="Caption"/>
        <w:ind w:firstLine="0"/>
        <w:rPr>
          <w:b/>
          <w:bCs/>
          <w:iCs w:val="0"/>
        </w:rPr>
      </w:pPr>
      <w:bookmarkStart w:id="1763"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ins w:id="1764" w:author="Nate Bachmeier [AWS-SA]" w:date="2023-04-09T17:33:00Z">
        <w:r w:rsidR="00590F0E">
          <w:rPr>
            <w:b/>
            <w:bCs/>
            <w:noProof/>
          </w:rPr>
          <w:t>12</w:t>
        </w:r>
      </w:ins>
      <w:del w:id="1765" w:author="Nate Bachmeier [AWS-SA]" w:date="2023-04-09T17:33:00Z">
        <w:r w:rsidRPr="00B21582" w:rsidDel="00590F0E">
          <w:rPr>
            <w:b/>
            <w:bCs/>
            <w:noProof/>
          </w:rPr>
          <w:delText>11</w:delText>
        </w:r>
      </w:del>
      <w:r w:rsidRPr="00B21582">
        <w:rPr>
          <w:b/>
          <w:bCs/>
        </w:rPr>
        <w:fldChar w:fldCharType="end"/>
      </w:r>
      <w:r w:rsidR="00C714B9">
        <w:rPr>
          <w:b/>
          <w:bCs/>
        </w:rPr>
        <w:br/>
      </w:r>
      <w:r>
        <w:rPr>
          <w:i/>
          <w:iCs w:val="0"/>
        </w:rPr>
        <w:t>Processed Video Category Statistics</w:t>
      </w:r>
      <w:bookmarkEnd w:id="1763"/>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1766" w:name="_Toc128255059"/>
      <w:bookmarkStart w:id="1767" w:name="_Toc128302245"/>
      <w:r>
        <w:rPr>
          <w:b/>
          <w:bCs/>
        </w:rPr>
        <w:br w:type="page"/>
      </w:r>
    </w:p>
    <w:p w14:paraId="7DB43E89" w14:textId="180E2768" w:rsidR="00104B25" w:rsidRPr="00B21582" w:rsidRDefault="00104B25" w:rsidP="00B21582">
      <w:pPr>
        <w:pStyle w:val="Caption"/>
        <w:ind w:firstLine="0"/>
        <w:rPr>
          <w:b/>
          <w:bCs/>
        </w:rPr>
      </w:pPr>
      <w:commentRangeStart w:id="1768"/>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766"/>
      <w:bookmarkEnd w:id="1767"/>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1768"/>
      <w:r w:rsidR="009A114F">
        <w:rPr>
          <w:rStyle w:val="CommentReference"/>
          <w:rFonts w:eastAsia="Times New Roman" w:cs="Arial"/>
          <w:szCs w:val="20"/>
        </w:rPr>
        <w:commentReference w:id="1768"/>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ins w:id="1769" w:author="Bachmeier, Nate" w:date="2023-04-04T16:26:00Z">
        <w:r w:rsidR="005B43D9">
          <w:rPr>
            <w:noProof/>
          </w:rPr>
          <w:t>(Cao et al., 2021)</w:t>
        </w:r>
      </w:ins>
      <w:del w:id="1770" w:author="Bachmeier, Nate" w:date="2023-04-04T16:26:00Z">
        <w:r w:rsidR="009A114F" w:rsidDel="005B43D9">
          <w:rPr>
            <w:noProof/>
          </w:rPr>
          <w:delText>(</w:delText>
        </w:r>
        <w:commentRangeStart w:id="1771"/>
        <w:r w:rsidR="009A114F" w:rsidDel="005B43D9">
          <w:rPr>
            <w:noProof/>
          </w:rPr>
          <w:delText>Cao, Hidalgo, Simon, S, &amp; Sheikh, 2021</w:delText>
        </w:r>
        <w:commentRangeEnd w:id="1771"/>
        <w:r w:rsidR="009A114F" w:rsidDel="005B43D9">
          <w:rPr>
            <w:rStyle w:val="CommentReference"/>
            <w:rFonts w:eastAsia="Times New Roman" w:cs="Arial"/>
            <w:szCs w:val="20"/>
          </w:rPr>
          <w:commentReference w:id="1771"/>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w:t>
      </w:r>
      <w:commentRangeStart w:id="1772"/>
      <w:r w:rsidR="00C714B9">
        <w:t>see</w:t>
      </w:r>
      <w:r>
        <w:t xml:space="preserve"> Figure 27</w:t>
      </w:r>
      <w:commentRangeEnd w:id="1772"/>
      <w:r w:rsidR="00E22B14">
        <w:rPr>
          <w:rStyle w:val="CommentReference"/>
          <w:rFonts w:eastAsia="Times New Roman" w:cs="Arial"/>
          <w:szCs w:val="20"/>
        </w:rPr>
        <w:commentReference w:id="1772"/>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1773"/>
      <w:r w:rsidR="00C714B9">
        <w:t>see git://src/extract/tracer.py</w:t>
      </w:r>
      <w:commentRangeEnd w:id="1773"/>
      <w:r w:rsidR="009A114F">
        <w:rPr>
          <w:rStyle w:val="CommentReference"/>
          <w:rFonts w:eastAsia="Times New Roman" w:cs="Arial"/>
          <w:szCs w:val="20"/>
        </w:rPr>
        <w:commentReference w:id="1773"/>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774" w:name="_Toc128255060"/>
      <w:bookmarkStart w:id="1775"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774"/>
      <w:bookmarkEnd w:id="1775"/>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w:t>
      </w:r>
      <w:proofErr w:type="spellStart"/>
      <w:r>
        <w:t>OpenPose</w:t>
      </w:r>
      <w:proofErr w:type="spellEnd"/>
      <w:r>
        <w:t xml:space="preserve"> framework offers a foundational capability to extract skeletal positions from a 2-D frame. </w:t>
      </w:r>
      <w:commentRangeStart w:id="1776"/>
      <w:r>
        <w:t>This constructive design research project extended core features to support monitoring human activity movements across multiple subsequent images</w:t>
      </w:r>
      <w:commentRangeEnd w:id="1776"/>
      <w:r w:rsidR="00E22B14">
        <w:rPr>
          <w:rStyle w:val="CommentReference"/>
          <w:rFonts w:eastAsia="Times New Roman" w:cs="Arial"/>
          <w:szCs w:val="20"/>
        </w:rPr>
        <w:commentReference w:id="1776"/>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1777"/>
      <w:r w:rsidRPr="00B21582">
        <w:rPr>
          <w:i/>
          <w:iCs/>
        </w:rPr>
        <w:t>eating donuts</w:t>
      </w:r>
      <w:r>
        <w:t xml:space="preserve"> and </w:t>
      </w:r>
      <w:r w:rsidRPr="00B21582">
        <w:rPr>
          <w:i/>
          <w:iCs/>
        </w:rPr>
        <w:t>playing the flute</w:t>
      </w:r>
      <w:r>
        <w:t xml:space="preserve"> </w:t>
      </w:r>
      <w:commentRangeEnd w:id="1777"/>
      <w:r w:rsidR="00E22B14">
        <w:rPr>
          <w:rStyle w:val="CommentReference"/>
          <w:rFonts w:eastAsia="Times New Roman" w:cs="Arial"/>
          <w:szCs w:val="20"/>
        </w:rPr>
        <w:commentReference w:id="1777"/>
      </w:r>
      <w:r>
        <w:t>was too close to distinguish for many videos.</w:t>
      </w:r>
    </w:p>
    <w:p w14:paraId="615A42F8" w14:textId="2C6329A8" w:rsidR="00BC12DE" w:rsidRDefault="00BC12DE" w:rsidP="00BC12DE">
      <w:pPr>
        <w:pStyle w:val="Caption"/>
        <w:ind w:firstLine="0"/>
        <w:rPr>
          <w:i/>
          <w:iCs w:val="0"/>
        </w:rPr>
      </w:pPr>
      <w:bookmarkStart w:id="1778" w:name="_Toc128255061"/>
      <w:bookmarkStart w:id="1779"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778"/>
      <w:bookmarkEnd w:id="1779"/>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4"/>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w:t>
      </w:r>
      <w:commentRangeStart w:id="1780"/>
      <w:r>
        <w:t>Carnegie Mellon’s team has addressed this situation with two purpose-built models for faces and hands.</w:t>
      </w:r>
      <w:commentRangeEnd w:id="1780"/>
      <w:r w:rsidR="00E22B14">
        <w:rPr>
          <w:rStyle w:val="CommentReference"/>
          <w:rFonts w:eastAsia="Times New Roman" w:cs="Arial"/>
          <w:szCs w:val="20"/>
        </w:rPr>
        <w:commentReference w:id="1780"/>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1781" w:name="_Toc128255062"/>
      <w:bookmarkStart w:id="1782"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781"/>
      <w:bookmarkEnd w:id="1782"/>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1783"/>
      <w:r>
        <w:t>see Chapter 2</w:t>
      </w:r>
      <w:commentRangeEnd w:id="1783"/>
      <w:r w:rsidR="00E22B14">
        <w:rPr>
          <w:rStyle w:val="CommentReference"/>
          <w:rFonts w:eastAsia="Times New Roman" w:cs="Arial"/>
          <w:szCs w:val="20"/>
        </w:rPr>
        <w:commentReference w:id="1783"/>
      </w:r>
      <w:r>
        <w:t xml:space="preserve">). The research project increased accuracy by adding object detection </w:t>
      </w:r>
      <w:commentRangeStart w:id="1784"/>
      <w:r>
        <w:t>metadata to the frames</w:t>
      </w:r>
      <w:commentRangeEnd w:id="1784"/>
      <w:r w:rsidR="00E22B14">
        <w:rPr>
          <w:rStyle w:val="CommentReference"/>
          <w:rFonts w:eastAsia="Times New Roman" w:cs="Arial"/>
          <w:szCs w:val="20"/>
        </w:rPr>
        <w:commentReference w:id="1784"/>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785" w:name="_Toc128255063"/>
      <w:bookmarkStart w:id="1786" w:name="_Toc128302249"/>
      <w:commentRangeStart w:id="1787"/>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1787"/>
      <w:r w:rsidR="00E22B14">
        <w:rPr>
          <w:rStyle w:val="CommentReference"/>
          <w:rFonts w:eastAsia="Times New Roman" w:cs="Arial"/>
          <w:iCs w:val="0"/>
          <w:szCs w:val="20"/>
        </w:rPr>
        <w:commentReference w:id="1787"/>
      </w:r>
      <w:r>
        <w:rPr>
          <w:i/>
          <w:iCs w:val="0"/>
        </w:rPr>
        <w:t>Cello with l</w:t>
      </w:r>
      <w:r w:rsidRPr="00462221">
        <w:rPr>
          <w:i/>
          <w:iCs w:val="0"/>
        </w:rPr>
        <w:t>abel annotations</w:t>
      </w:r>
      <w:bookmarkEnd w:id="1785"/>
      <w:bookmarkEnd w:id="1786"/>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 xml:space="preserve">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788" w:name="_Toc128254943"/>
      <w:r>
        <w:t>Evaluation of the Findings</w:t>
      </w:r>
      <w:bookmarkEnd w:id="178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1789"/>
      <w:r>
        <w:t xml:space="preserve">&amp; </w:t>
      </w:r>
      <w:commentRangeEnd w:id="1789"/>
      <w:r w:rsidR="004C15C9">
        <w:rPr>
          <w:rStyle w:val="CommentReference"/>
          <w:rFonts w:eastAsia="Times New Roman" w:cs="Arial"/>
          <w:szCs w:val="20"/>
        </w:rPr>
        <w:commentReference w:id="1789"/>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1790"/>
      <w:r>
        <w:t>defecate</w:t>
      </w:r>
      <w:commentRangeEnd w:id="1790"/>
      <w:r w:rsidR="004C15C9">
        <w:rPr>
          <w:rStyle w:val="CommentReference"/>
          <w:rFonts w:eastAsia="Times New Roman" w:cs="Arial"/>
          <w:szCs w:val="20"/>
        </w:rPr>
        <w:commentReference w:id="1790"/>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1791" w:name="_Toc128255064"/>
      <w:bookmarkStart w:id="1792"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791"/>
      <w:bookmarkEnd w:id="1792"/>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1793" w:name="_Toc128254944"/>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1793"/>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1794"/>
      <w:r>
        <w:t xml:space="preserve">image annotation </w:t>
      </w:r>
      <w:commentRangeEnd w:id="1794"/>
      <w:r w:rsidR="004C15C9">
        <w:rPr>
          <w:rStyle w:val="CommentReference"/>
          <w:rFonts w:eastAsia="Times New Roman" w:cs="Arial"/>
          <w:szCs w:val="20"/>
        </w:rPr>
        <w:commentReference w:id="1794"/>
      </w:r>
      <w:r>
        <w:t xml:space="preserve">can provide sufficient information to derive child activities like playing soccer versus basketball. The taxonomy could derive and expand to an arbitrary depth through additional levels of annotations. For instance, </w:t>
      </w:r>
      <w:commentRangeStart w:id="1795"/>
      <w:r>
        <w:t xml:space="preserve">playing professional soccer versus children’s soccer depends on the players’ age and venue. </w:t>
      </w:r>
      <w:commentRangeEnd w:id="1795"/>
      <w:r w:rsidR="004C15C9">
        <w:rPr>
          <w:rStyle w:val="CommentReference"/>
          <w:rFonts w:eastAsia="Times New Roman" w:cs="Arial"/>
          <w:szCs w:val="20"/>
        </w:rPr>
        <w:commentReference w:id="1795"/>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796" w:name="_Toc128254945"/>
      <w:commentRangeStart w:id="1797"/>
      <w:r>
        <w:lastRenderedPageBreak/>
        <w:t>Chapter 5: Implications, Recommendations, and Conclusions</w:t>
      </w:r>
      <w:bookmarkEnd w:id="1796"/>
      <w:commentRangeEnd w:id="1797"/>
      <w:r w:rsidR="004C15C9">
        <w:rPr>
          <w:rStyle w:val="CommentReference"/>
          <w:b w:val="0"/>
          <w:bCs w:val="0"/>
          <w:szCs w:val="20"/>
        </w:rPr>
        <w:commentReference w:id="1797"/>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798" w:name="_Toc51929242"/>
      <w:bookmarkStart w:id="1799" w:name="_Toc128254946"/>
      <w:r>
        <w:t>Implications</w:t>
      </w:r>
      <w:bookmarkEnd w:id="1798"/>
      <w:bookmarkEnd w:id="1799"/>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800" w:name="_Toc128255065"/>
      <w:bookmarkStart w:id="1801" w:name="_Toc128302251"/>
      <w:commentRangeStart w:id="1802"/>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800"/>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801"/>
      <w:r>
        <w:t xml:space="preserve"> </w:t>
      </w:r>
      <w:commentRangeEnd w:id="1802"/>
      <w:r w:rsidR="004C15C9">
        <w:rPr>
          <w:rStyle w:val="CommentReference"/>
          <w:rFonts w:eastAsia="Times New Roman" w:cs="Arial"/>
          <w:iCs w:val="0"/>
          <w:szCs w:val="20"/>
        </w:rPr>
        <w:commentReference w:id="1802"/>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803" w:name="_Toc128255066"/>
      <w:bookmarkStart w:id="1804"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803"/>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804"/>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0"/>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805" w:name="_Toc222132559"/>
      <w:bookmarkStart w:id="1806" w:name="_Toc251424093"/>
      <w:bookmarkStart w:id="1807" w:name="_Toc464831679"/>
      <w:bookmarkStart w:id="1808" w:name="_Toc465328411"/>
      <w:bookmarkStart w:id="1809" w:name="_Toc51929243"/>
      <w:bookmarkStart w:id="1810" w:name="_Toc128254947"/>
      <w:r>
        <w:t>Recommendations</w:t>
      </w:r>
      <w:bookmarkEnd w:id="1805"/>
      <w:bookmarkEnd w:id="1806"/>
      <w:r>
        <w:t xml:space="preserve"> for </w:t>
      </w:r>
      <w:bookmarkEnd w:id="1807"/>
      <w:bookmarkEnd w:id="1808"/>
      <w:r>
        <w:t>Practice</w:t>
      </w:r>
      <w:bookmarkEnd w:id="1809"/>
      <w:bookmarkEnd w:id="1810"/>
    </w:p>
    <w:p w14:paraId="1A1A24D1" w14:textId="40305E51" w:rsidR="005D1C4A" w:rsidRPr="005D1C4A" w:rsidRDefault="005D1C4A" w:rsidP="00B21582">
      <w:commentRangeStart w:id="1811"/>
      <w:r>
        <w:t>This dissertation examines human activity recognition within indoor settings for elderly and special needs care.</w:t>
      </w:r>
      <w:commentRangeEnd w:id="1811"/>
      <w:r w:rsidR="004C15C9">
        <w:rPr>
          <w:rStyle w:val="CommentReference"/>
          <w:rFonts w:eastAsia="Times New Roman" w:cs="Arial"/>
          <w:szCs w:val="20"/>
        </w:rPr>
        <w:commentReference w:id="1811"/>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812" w:name="_Toc464831680"/>
      <w:bookmarkStart w:id="1813" w:name="_Toc465328412"/>
      <w:bookmarkStart w:id="1814" w:name="_Toc51929244"/>
      <w:bookmarkStart w:id="1815" w:name="_Toc128254948"/>
      <w:r>
        <w:t>Recommendations for Future Research</w:t>
      </w:r>
      <w:bookmarkEnd w:id="1812"/>
      <w:bookmarkEnd w:id="1813"/>
      <w:bookmarkEnd w:id="1814"/>
      <w:bookmarkEnd w:id="1815"/>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816"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52370"/>
                    </a:xfrm>
                    <a:prstGeom prst="rect">
                      <a:avLst/>
                    </a:prstGeom>
                  </pic:spPr>
                </pic:pic>
              </a:graphicData>
            </a:graphic>
          </wp:inline>
        </w:drawing>
      </w:r>
      <w:bookmarkEnd w:id="1816"/>
    </w:p>
    <w:p w14:paraId="163F550E" w14:textId="77777777" w:rsidR="006514D0" w:rsidRDefault="006514D0" w:rsidP="00B21582">
      <w:pPr>
        <w:pStyle w:val="Heading2"/>
        <w:ind w:firstLine="0"/>
      </w:pPr>
      <w:bookmarkStart w:id="1817" w:name="_Toc222132560"/>
      <w:bookmarkStart w:id="1818" w:name="_Toc251424094"/>
      <w:bookmarkStart w:id="1819" w:name="_Toc464831681"/>
      <w:bookmarkStart w:id="1820" w:name="_Toc465328413"/>
      <w:bookmarkStart w:id="1821" w:name="_Toc51929245"/>
      <w:bookmarkStart w:id="1822" w:name="_Toc128254949"/>
      <w:r>
        <w:lastRenderedPageBreak/>
        <w:t>Conclusions</w:t>
      </w:r>
      <w:bookmarkEnd w:id="1817"/>
      <w:bookmarkEnd w:id="1818"/>
      <w:bookmarkEnd w:id="1819"/>
      <w:bookmarkEnd w:id="1820"/>
      <w:bookmarkEnd w:id="1821"/>
      <w:bookmarkEnd w:id="1822"/>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823" w:name="_Toc128254950"/>
      <w:commentRangeStart w:id="1824"/>
      <w:commentRangeStart w:id="1825"/>
      <w:commentRangeStart w:id="1826"/>
      <w:r>
        <w:lastRenderedPageBreak/>
        <w:t>Appendix</w:t>
      </w:r>
      <w:bookmarkEnd w:id="1823"/>
      <w:r w:rsidR="009A114F">
        <w:t xml:space="preserve">: </w:t>
      </w:r>
      <w:bookmarkStart w:id="1827" w:name="_Toc128254951"/>
      <w:r w:rsidR="008555BA">
        <w:t>Categories</w:t>
      </w:r>
      <w:bookmarkEnd w:id="1827"/>
      <w:commentRangeEnd w:id="1824"/>
      <w:r w:rsidR="009A114F">
        <w:rPr>
          <w:rStyle w:val="CommentReference"/>
          <w:b w:val="0"/>
          <w:bCs w:val="0"/>
          <w:szCs w:val="20"/>
        </w:rPr>
        <w:commentReference w:id="1824"/>
      </w:r>
      <w:commentRangeEnd w:id="1825"/>
      <w:r w:rsidR="009A114F">
        <w:rPr>
          <w:rStyle w:val="CommentReference"/>
          <w:b w:val="0"/>
          <w:bCs w:val="0"/>
          <w:szCs w:val="20"/>
        </w:rPr>
        <w:commentReference w:id="1825"/>
      </w:r>
      <w:commentRangeEnd w:id="1826"/>
      <w:r w:rsidR="009A114F">
        <w:rPr>
          <w:rStyle w:val="CommentReference"/>
          <w:b w:val="0"/>
          <w:bCs w:val="0"/>
          <w:szCs w:val="20"/>
        </w:rPr>
        <w:commentReference w:id="1826"/>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828" w:name="_Toc465328388" w:displacedByCustomXml="next"/>
    <w:bookmarkEnd w:id="1828" w:displacedByCustomXml="next"/>
    <w:bookmarkStart w:id="1829" w:name="_Toc464831651" w:displacedByCustomXml="next"/>
    <w:bookmarkEnd w:id="1829"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830" w:name="_Toc128254952"/>
          <w:r w:rsidRPr="00FE3EEF">
            <w:rPr>
              <w:b w:val="0"/>
              <w:bCs w:val="0"/>
            </w:rPr>
            <w:lastRenderedPageBreak/>
            <w:t>References</w:t>
          </w:r>
          <w:bookmarkEnd w:id="1830"/>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831" w:name="_Toc231285448" w:displacedByCustomXml="prev"/>
    <w:bookmarkEnd w:id="1831"/>
    <w:p w14:paraId="765F17F1" w14:textId="77777777" w:rsidR="00887A22" w:rsidRPr="00887A22" w:rsidRDefault="00887A22" w:rsidP="00DA5CF7"/>
    <w:sectPr w:rsidR="00887A22" w:rsidRPr="00887A22" w:rsidSect="00887A22">
      <w:headerReference w:type="default" r:id="rId72"/>
      <w:footerReference w:type="default" r:id="rId73"/>
      <w:headerReference w:type="first" r:id="rId74"/>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24"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 w:author="Bachmeier, Nate" w:date="2023-04-04T16:00:00Z" w:initials="BN">
    <w:p w14:paraId="0CEA63FE" w14:textId="06B5950D" w:rsidR="005A4129" w:rsidRDefault="005A4129">
      <w:pPr>
        <w:pStyle w:val="CommentText"/>
      </w:pPr>
      <w:r>
        <w:rPr>
          <w:rStyle w:val="CommentReference"/>
        </w:rPr>
        <w:annotationRef/>
      </w:r>
      <w:r>
        <w:t>Change</w:t>
      </w:r>
    </w:p>
  </w:comment>
  <w:comment w:id="37" w:author="Bachmeier, Nate" w:date="2023-04-04T16:01:00Z" w:initials="BN">
    <w:p w14:paraId="3BAE2BFE" w14:textId="22122F92" w:rsidR="005A4129" w:rsidRDefault="005A4129">
      <w:pPr>
        <w:pStyle w:val="CommentText"/>
      </w:pPr>
      <w:r>
        <w:rPr>
          <w:rStyle w:val="CommentReference"/>
        </w:rPr>
        <w:annotationRef/>
      </w:r>
      <w:r>
        <w:t>Change</w:t>
      </w:r>
    </w:p>
  </w:comment>
  <w:comment w:id="67" w:author="Bachmeier, Nate" w:date="2023-04-04T16:01:00Z" w:initials="BN">
    <w:p w14:paraId="2EB7A904" w14:textId="1EEC29B3" w:rsidR="005A4129" w:rsidRDefault="005A4129">
      <w:pPr>
        <w:pStyle w:val="CommentText"/>
      </w:pPr>
      <w:r>
        <w:rPr>
          <w:rStyle w:val="CommentReference"/>
        </w:rPr>
        <w:annotationRef/>
      </w:r>
      <w:r>
        <w:t>Change</w:t>
      </w:r>
    </w:p>
  </w:comment>
  <w:comment w:id="84" w:author="Bachmeier, Nate" w:date="2023-04-04T16:01:00Z" w:initials="BN">
    <w:p w14:paraId="65087265" w14:textId="1FEFF2FE" w:rsidR="005A4129" w:rsidRDefault="005A4129">
      <w:pPr>
        <w:pStyle w:val="CommentText"/>
      </w:pPr>
      <w:r>
        <w:rPr>
          <w:rStyle w:val="CommentReference"/>
        </w:rPr>
        <w:annotationRef/>
      </w:r>
      <w:r>
        <w:t>Change</w:t>
      </w:r>
    </w:p>
  </w:comment>
  <w:comment w:id="117" w:author="Bachmeier, Nate" w:date="2023-04-04T16:02:00Z" w:initials="BN">
    <w:p w14:paraId="5349ADD3" w14:textId="59F5AB48" w:rsidR="005A4129" w:rsidRDefault="005A4129">
      <w:pPr>
        <w:pStyle w:val="CommentText"/>
      </w:pPr>
      <w:r>
        <w:rPr>
          <w:rStyle w:val="CommentReference"/>
        </w:rPr>
        <w:annotationRef/>
      </w:r>
      <w:r>
        <w:t>Change</w:t>
      </w:r>
    </w:p>
  </w:comment>
  <w:comment w:id="130" w:author="Bachmeier, Nate" w:date="2023-04-04T16:03:00Z" w:initials="BN">
    <w:p w14:paraId="40B8C757" w14:textId="18E375ED" w:rsidR="005A4129" w:rsidRDefault="005A4129">
      <w:pPr>
        <w:pStyle w:val="CommentText"/>
      </w:pPr>
      <w:r>
        <w:rPr>
          <w:rStyle w:val="CommentReference"/>
        </w:rPr>
        <w:annotationRef/>
      </w:r>
      <w:r>
        <w:t>Change</w:t>
      </w:r>
    </w:p>
  </w:comment>
  <w:comment w:id="139" w:author="Bachmeier, Nate" w:date="2023-04-04T16:05:00Z" w:initials="BN">
    <w:p w14:paraId="092B65CC" w14:textId="7BBD311D" w:rsidR="003C299E" w:rsidRDefault="003C299E">
      <w:pPr>
        <w:pStyle w:val="CommentText"/>
      </w:pPr>
      <w:r>
        <w:rPr>
          <w:rStyle w:val="CommentReference"/>
        </w:rPr>
        <w:annotationRef/>
      </w:r>
      <w:r>
        <w:t>Change</w:t>
      </w:r>
    </w:p>
  </w:comment>
  <w:comment w:id="161" w:author="Bachmeier, Nate" w:date="2023-04-04T16:05:00Z" w:initials="BN">
    <w:p w14:paraId="24122E48" w14:textId="331356CF" w:rsidR="003C299E" w:rsidRDefault="003C299E">
      <w:pPr>
        <w:pStyle w:val="CommentText"/>
      </w:pPr>
      <w:r>
        <w:rPr>
          <w:rStyle w:val="CommentReference"/>
        </w:rPr>
        <w:annotationRef/>
      </w:r>
      <w:r>
        <w:t>Change</w:t>
      </w:r>
    </w:p>
  </w:comment>
  <w:comment w:id="195" w:author="Bachmeier, Nate" w:date="2023-04-04T16:06:00Z" w:initials="BN">
    <w:p w14:paraId="07F60849" w14:textId="5B208986" w:rsidR="003C299E" w:rsidRDefault="003C299E">
      <w:pPr>
        <w:pStyle w:val="CommentText"/>
      </w:pPr>
      <w:r>
        <w:rPr>
          <w:rStyle w:val="CommentReference"/>
        </w:rPr>
        <w:annotationRef/>
      </w:r>
      <w:r>
        <w:t>Change</w:t>
      </w:r>
    </w:p>
  </w:comment>
  <w:comment w:id="203" w:author="Bachmeier, Nate" w:date="2023-04-04T16:06:00Z" w:initials="BN">
    <w:p w14:paraId="0A48D1B8" w14:textId="5A7A2A53" w:rsidR="003C299E" w:rsidRDefault="003C299E">
      <w:pPr>
        <w:pStyle w:val="CommentText"/>
      </w:pPr>
      <w:r>
        <w:rPr>
          <w:rStyle w:val="CommentReference"/>
        </w:rPr>
        <w:annotationRef/>
      </w:r>
      <w:r>
        <w:t>Change</w:t>
      </w:r>
    </w:p>
  </w:comment>
  <w:comment w:id="225" w:author="Bachmeier, Nate" w:date="2023-04-04T16:10:00Z" w:initials="BN">
    <w:p w14:paraId="1BB6A399" w14:textId="01B3223A" w:rsidR="003C299E" w:rsidRDefault="003C299E">
      <w:pPr>
        <w:pStyle w:val="CommentText"/>
      </w:pPr>
      <w:r>
        <w:rPr>
          <w:rStyle w:val="CommentReference"/>
        </w:rPr>
        <w:annotationRef/>
      </w:r>
      <w:r>
        <w:t>Change</w:t>
      </w:r>
    </w:p>
  </w:comment>
  <w:comment w:id="484" w:author="Bachmeier, Nate" w:date="2023-04-04T16:12:00Z" w:initials="BN">
    <w:p w14:paraId="6510B11A" w14:textId="701C7F6D" w:rsidR="00095475" w:rsidRDefault="00095475">
      <w:pPr>
        <w:pStyle w:val="CommentText"/>
      </w:pPr>
      <w:r>
        <w:rPr>
          <w:rStyle w:val="CommentReference"/>
        </w:rPr>
        <w:annotationRef/>
      </w:r>
      <w:r>
        <w:t>Change</w:t>
      </w:r>
    </w:p>
  </w:comment>
  <w:comment w:id="487" w:author="Bachmeier, Nate" w:date="2023-04-04T16:13:00Z" w:initials="BN">
    <w:p w14:paraId="105159A2" w14:textId="1202195E" w:rsidR="00095475" w:rsidRDefault="00095475">
      <w:pPr>
        <w:pStyle w:val="CommentText"/>
      </w:pPr>
      <w:r>
        <w:rPr>
          <w:rStyle w:val="CommentReference"/>
        </w:rPr>
        <w:annotationRef/>
      </w:r>
      <w:r>
        <w:t>Change</w:t>
      </w:r>
    </w:p>
  </w:comment>
  <w:comment w:id="491" w:author="Bachmeier, Nate" w:date="2023-04-04T16:13:00Z" w:initials="BN">
    <w:p w14:paraId="7593F660" w14:textId="4B943410" w:rsidR="00095475" w:rsidRDefault="00095475">
      <w:pPr>
        <w:pStyle w:val="CommentText"/>
      </w:pPr>
      <w:r>
        <w:rPr>
          <w:rStyle w:val="CommentReference"/>
        </w:rPr>
        <w:annotationRef/>
      </w:r>
      <w:r>
        <w:t>Change</w:t>
      </w:r>
    </w:p>
  </w:comment>
  <w:comment w:id="501"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584"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585"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593" w:author="Bachmeier, Nate" w:date="2023-04-04T16:15:00Z" w:initials="BN">
    <w:p w14:paraId="3F8F697B" w14:textId="05B0267A" w:rsidR="00994640" w:rsidRDefault="00994640">
      <w:pPr>
        <w:pStyle w:val="CommentText"/>
      </w:pPr>
      <w:r>
        <w:rPr>
          <w:rStyle w:val="CommentReference"/>
        </w:rPr>
        <w:annotationRef/>
      </w:r>
      <w:r>
        <w:t>Change</w:t>
      </w:r>
    </w:p>
  </w:comment>
  <w:comment w:id="824" w:author="Bachmeier, Nate" w:date="2023-04-04T16:16:00Z" w:initials="BN">
    <w:p w14:paraId="51C0BA6F" w14:textId="037935E8" w:rsidR="00994640" w:rsidRDefault="00994640">
      <w:pPr>
        <w:pStyle w:val="CommentText"/>
      </w:pPr>
      <w:r>
        <w:rPr>
          <w:rStyle w:val="CommentReference"/>
        </w:rPr>
        <w:annotationRef/>
      </w:r>
      <w:r>
        <w:t>Change</w:t>
      </w:r>
    </w:p>
  </w:comment>
  <w:comment w:id="1415" w:author="Bachmeier, Nate" w:date="2023-04-04T16:16:00Z" w:initials="BN">
    <w:p w14:paraId="5C15C92A" w14:textId="4525217B" w:rsidR="00994640" w:rsidRDefault="00994640">
      <w:pPr>
        <w:pStyle w:val="CommentText"/>
      </w:pPr>
      <w:r>
        <w:rPr>
          <w:rStyle w:val="CommentReference"/>
        </w:rPr>
        <w:annotationRef/>
      </w:r>
      <w:r>
        <w:t>Change</w:t>
      </w:r>
    </w:p>
  </w:comment>
  <w:comment w:id="1711" w:author="Bachmeier, Nate" w:date="2023-04-04T16:17:00Z" w:initials="BN">
    <w:p w14:paraId="3C823C28" w14:textId="166CCC03" w:rsidR="00994640" w:rsidRDefault="00994640">
      <w:pPr>
        <w:pStyle w:val="CommentText"/>
      </w:pPr>
      <w:r>
        <w:rPr>
          <w:rStyle w:val="CommentReference"/>
        </w:rPr>
        <w:annotationRef/>
      </w:r>
      <w:r>
        <w:t>Change</w:t>
      </w:r>
    </w:p>
  </w:comment>
  <w:comment w:id="1726" w:author="Bachmeier, Nate" w:date="2023-04-04T16:17:00Z" w:initials="BN">
    <w:p w14:paraId="748DDF2B" w14:textId="1716126E" w:rsidR="00994640" w:rsidRDefault="00994640">
      <w:pPr>
        <w:pStyle w:val="CommentText"/>
      </w:pPr>
      <w:r>
        <w:rPr>
          <w:rStyle w:val="CommentReference"/>
        </w:rPr>
        <w:annotationRef/>
      </w:r>
      <w:r>
        <w:t>Change</w:t>
      </w:r>
    </w:p>
  </w:comment>
  <w:comment w:id="1727" w:author="Bachmeier, Nate" w:date="2023-04-04T16:18:00Z" w:initials="BN">
    <w:p w14:paraId="44CDC1FB" w14:textId="7E4E3E96" w:rsidR="00994640" w:rsidRDefault="00994640">
      <w:pPr>
        <w:pStyle w:val="CommentText"/>
      </w:pPr>
      <w:r>
        <w:rPr>
          <w:rStyle w:val="CommentReference"/>
        </w:rPr>
        <w:annotationRef/>
      </w:r>
      <w:r>
        <w:t>Change</w:t>
      </w:r>
    </w:p>
  </w:comment>
  <w:comment w:id="1729" w:author="Bachmeier, Nate" w:date="2023-04-04T16:18:00Z" w:initials="BN">
    <w:p w14:paraId="1AC3F2E9" w14:textId="6B0BA04F" w:rsidR="00994640" w:rsidRDefault="00994640">
      <w:pPr>
        <w:pStyle w:val="CommentText"/>
      </w:pPr>
      <w:r>
        <w:rPr>
          <w:rStyle w:val="CommentReference"/>
        </w:rPr>
        <w:annotationRef/>
      </w:r>
      <w:r>
        <w:t>Change</w:t>
      </w:r>
    </w:p>
  </w:comment>
  <w:comment w:id="1730" w:author="Bachmeier, Nate" w:date="2023-04-04T16:18:00Z" w:initials="BN">
    <w:p w14:paraId="3811E67E" w14:textId="52640450" w:rsidR="00994640" w:rsidRDefault="00994640">
      <w:pPr>
        <w:pStyle w:val="CommentText"/>
      </w:pPr>
      <w:r>
        <w:rPr>
          <w:rStyle w:val="CommentReference"/>
        </w:rPr>
        <w:annotationRef/>
      </w:r>
      <w:r>
        <w:t>Update</w:t>
      </w:r>
    </w:p>
  </w:comment>
  <w:comment w:id="1731" w:author="Bachmeier, Nate" w:date="2023-04-04T16:19:00Z" w:initials="BN">
    <w:p w14:paraId="6206614E" w14:textId="7360935C" w:rsidR="00994640" w:rsidRDefault="00994640">
      <w:pPr>
        <w:pStyle w:val="CommentText"/>
      </w:pPr>
      <w:r>
        <w:rPr>
          <w:rStyle w:val="CommentReference"/>
        </w:rPr>
        <w:annotationRef/>
      </w:r>
      <w:r>
        <w:t>Change</w:t>
      </w:r>
    </w:p>
  </w:comment>
  <w:comment w:id="1733" w:author="Bachmeier, Nate" w:date="2023-04-04T16:19:00Z" w:initials="BN">
    <w:p w14:paraId="5B022D40" w14:textId="4315A43E" w:rsidR="00994640" w:rsidRDefault="00994640">
      <w:pPr>
        <w:pStyle w:val="CommentText"/>
      </w:pPr>
      <w:r>
        <w:rPr>
          <w:rStyle w:val="CommentReference"/>
        </w:rPr>
        <w:annotationRef/>
      </w:r>
      <w:r>
        <w:t>Change</w:t>
      </w:r>
    </w:p>
  </w:comment>
  <w:comment w:id="1735" w:author="Bachmeier, Nate" w:date="2023-04-04T16:19:00Z" w:initials="BN">
    <w:p w14:paraId="304AAB2D" w14:textId="57AF2912" w:rsidR="00994640" w:rsidRDefault="00994640">
      <w:pPr>
        <w:pStyle w:val="CommentText"/>
      </w:pPr>
      <w:r>
        <w:rPr>
          <w:rStyle w:val="CommentReference"/>
        </w:rPr>
        <w:annotationRef/>
      </w:r>
      <w:r>
        <w:t>Change</w:t>
      </w:r>
    </w:p>
  </w:comment>
  <w:comment w:id="1737" w:author="Bachmeier, Nate" w:date="2023-04-04T16:20:00Z" w:initials="BN">
    <w:p w14:paraId="75C76E9A" w14:textId="3E8F655B" w:rsidR="00994640" w:rsidRDefault="00994640">
      <w:pPr>
        <w:pStyle w:val="CommentText"/>
      </w:pPr>
      <w:r>
        <w:rPr>
          <w:rStyle w:val="CommentReference"/>
        </w:rPr>
        <w:annotationRef/>
      </w:r>
      <w:r>
        <w:t>Change</w:t>
      </w:r>
    </w:p>
  </w:comment>
  <w:comment w:id="1738" w:author="Bachmeier, Nate" w:date="2023-04-04T16:20:00Z" w:initials="BN">
    <w:p w14:paraId="1E3020DD" w14:textId="64ACCC8B" w:rsidR="00994640" w:rsidRDefault="00994640">
      <w:pPr>
        <w:pStyle w:val="CommentText"/>
      </w:pPr>
      <w:r>
        <w:rPr>
          <w:rStyle w:val="CommentReference"/>
        </w:rPr>
        <w:annotationRef/>
      </w:r>
      <w:r>
        <w:t>Change</w:t>
      </w:r>
    </w:p>
  </w:comment>
  <w:comment w:id="1740" w:author="Bachmeier, Nate" w:date="2023-04-04T16:21:00Z" w:initials="BN">
    <w:p w14:paraId="542FD174" w14:textId="4D1D7C28" w:rsidR="00994640" w:rsidRDefault="00994640">
      <w:pPr>
        <w:pStyle w:val="CommentText"/>
      </w:pPr>
      <w:r>
        <w:rPr>
          <w:rStyle w:val="CommentReference"/>
        </w:rPr>
        <w:annotationRef/>
      </w:r>
      <w:r>
        <w:t>Change</w:t>
      </w:r>
    </w:p>
  </w:comment>
  <w:comment w:id="1741" w:author="Bachmeier, Nate" w:date="2023-04-04T16:21:00Z" w:initials="BN">
    <w:p w14:paraId="7F30DB4D" w14:textId="13E9C16A" w:rsidR="00994640" w:rsidRDefault="00994640">
      <w:pPr>
        <w:pStyle w:val="CommentText"/>
      </w:pPr>
      <w:r>
        <w:rPr>
          <w:rStyle w:val="CommentReference"/>
        </w:rPr>
        <w:annotationRef/>
      </w:r>
      <w:r>
        <w:t>Change</w:t>
      </w:r>
    </w:p>
  </w:comment>
  <w:comment w:id="1742" w:author="Bachmeier, Nate" w:date="2023-04-04T16:21:00Z" w:initials="BN">
    <w:p w14:paraId="09ADAECB" w14:textId="6C71A8B0" w:rsidR="00994640" w:rsidRDefault="00994640">
      <w:pPr>
        <w:pStyle w:val="CommentText"/>
      </w:pPr>
      <w:r>
        <w:rPr>
          <w:rStyle w:val="CommentReference"/>
        </w:rPr>
        <w:annotationRef/>
      </w:r>
      <w:r>
        <w:t>Revise</w:t>
      </w:r>
    </w:p>
  </w:comment>
  <w:comment w:id="1743"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1745" w:author="Bachmeier, Nate" w:date="2023-04-04T16:22:00Z" w:initials="BN">
    <w:p w14:paraId="59AF752D" w14:textId="71632704" w:rsidR="00994640" w:rsidRDefault="00994640">
      <w:pPr>
        <w:pStyle w:val="CommentText"/>
      </w:pPr>
      <w:r>
        <w:rPr>
          <w:rStyle w:val="CommentReference"/>
        </w:rPr>
        <w:annotationRef/>
      </w:r>
      <w:r>
        <w:t>Change</w:t>
      </w:r>
    </w:p>
  </w:comment>
  <w:comment w:id="1747"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1748" w:author="Bachmeier, Nate" w:date="2023-04-04T16:23:00Z" w:initials="BN">
    <w:p w14:paraId="03DCBBE5" w14:textId="52835CF3" w:rsidR="00994640" w:rsidRDefault="00994640">
      <w:pPr>
        <w:pStyle w:val="CommentText"/>
      </w:pPr>
      <w:r>
        <w:rPr>
          <w:rStyle w:val="CommentReference"/>
        </w:rPr>
        <w:annotationRef/>
      </w:r>
      <w:r>
        <w:t>Revisit</w:t>
      </w:r>
    </w:p>
  </w:comment>
  <w:comment w:id="1751"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1754" w:author="Bachmeier, Nate" w:date="2023-04-04T16:24:00Z" w:initials="BN">
    <w:p w14:paraId="32AB209D" w14:textId="6EB22017" w:rsidR="00964AD3" w:rsidRDefault="00964AD3">
      <w:pPr>
        <w:pStyle w:val="CommentText"/>
      </w:pPr>
      <w:r>
        <w:rPr>
          <w:rStyle w:val="CommentReference"/>
        </w:rPr>
        <w:annotationRef/>
      </w:r>
      <w:r>
        <w:t>Rephrase</w:t>
      </w:r>
    </w:p>
  </w:comment>
  <w:comment w:id="1755"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1756"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1757"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1758"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1768"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1771"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1772"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1773"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1776"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777"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1780"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1783"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1784"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1787"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1789"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1790"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1794"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795"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1797"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802"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1811"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1824"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1825"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826"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6DE25" w14:textId="77777777" w:rsidR="0000045C" w:rsidRDefault="0000045C" w:rsidP="00DA5CF7">
      <w:r>
        <w:separator/>
      </w:r>
    </w:p>
  </w:endnote>
  <w:endnote w:type="continuationSeparator" w:id="0">
    <w:p w14:paraId="5100F82B" w14:textId="77777777" w:rsidR="0000045C" w:rsidRDefault="0000045C" w:rsidP="00DA5CF7">
      <w:r>
        <w:continuationSeparator/>
      </w:r>
    </w:p>
  </w:endnote>
  <w:endnote w:type="continuationNotice" w:id="1">
    <w:p w14:paraId="2842AA59" w14:textId="77777777" w:rsidR="0000045C" w:rsidRDefault="0000045C"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19"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86A5C" w14:textId="77777777" w:rsidR="0000045C" w:rsidRDefault="0000045C" w:rsidP="00DA5CF7">
      <w:r>
        <w:separator/>
      </w:r>
    </w:p>
  </w:footnote>
  <w:footnote w:type="continuationSeparator" w:id="0">
    <w:p w14:paraId="123B7480" w14:textId="77777777" w:rsidR="0000045C" w:rsidRDefault="0000045C" w:rsidP="00DA5CF7">
      <w:r>
        <w:continuationSeparator/>
      </w:r>
    </w:p>
  </w:footnote>
  <w:footnote w:type="continuationNotice" w:id="1">
    <w:p w14:paraId="72C13684" w14:textId="77777777" w:rsidR="0000045C" w:rsidRDefault="0000045C"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pPr>
          <w:pStyle w:val="Header"/>
          <w:ind w:firstLine="0"/>
          <w:jc w:val="right"/>
          <w:pPrChange w:id="1832" w:author="Nate Bachmeier [AWS-SA]" w:date="2023-04-09T17:48:00Z">
            <w:pPr>
              <w:pStyle w:val="Header"/>
            </w:pPr>
          </w:pPrChange>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45C"/>
    <w:rsid w:val="00000584"/>
    <w:rsid w:val="00001EAE"/>
    <w:rsid w:val="00002A1F"/>
    <w:rsid w:val="0000740C"/>
    <w:rsid w:val="000074A1"/>
    <w:rsid w:val="000079EB"/>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2BE3"/>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diagramColors" Target="diagrams/colors2.xml"/><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Layout" Target="diagrams/layout2.xml"/><Relationship Id="rId53" Type="http://schemas.openxmlformats.org/officeDocument/2006/relationships/image" Target="media/image23.png"/><Relationship Id="rId58" Type="http://schemas.openxmlformats.org/officeDocument/2006/relationships/diagramData" Target="diagrams/data3.xml"/><Relationship Id="rId66" Type="http://schemas.openxmlformats.org/officeDocument/2006/relationships/image" Target="media/image31.png"/><Relationship Id="rId74"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diagramColors" Target="diagrams/colors3.xml"/><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microsoft.com/office/2007/relationships/diagramDrawing" Target="diagrams/drawing2.xml"/><Relationship Id="rId56" Type="http://schemas.openxmlformats.org/officeDocument/2006/relationships/image" Target="media/image26.emf"/><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Layout" Target="diagrams/layout1.xml"/><Relationship Id="rId46" Type="http://schemas.openxmlformats.org/officeDocument/2006/relationships/diagramQuickStyle" Target="diagrams/quickStyle2.xml"/><Relationship Id="rId59" Type="http://schemas.openxmlformats.org/officeDocument/2006/relationships/diagramLayout" Target="diagrams/layout3.xml"/><Relationship Id="rId67" Type="http://schemas.openxmlformats.org/officeDocument/2006/relationships/image" Target="media/image32.png"/><Relationship Id="rId20" Type="http://schemas.microsoft.com/office/2018/08/relationships/commentsExtensible" Target="commentsExtensible.xml"/><Relationship Id="rId41" Type="http://schemas.microsoft.com/office/2007/relationships/diagramDrawing" Target="diagrams/drawing1.xml"/><Relationship Id="rId54" Type="http://schemas.openxmlformats.org/officeDocument/2006/relationships/image" Target="media/image24.png"/><Relationship Id="rId62" Type="http://schemas.microsoft.com/office/2007/relationships/diagramDrawing" Target="diagrams/drawing3.xml"/><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19.png"/><Relationship Id="rId57" Type="http://schemas.openxmlformats.org/officeDocument/2006/relationships/image" Target="media/image27.emf"/><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diagramData" Target="diagrams/data2.xml"/><Relationship Id="rId52" Type="http://schemas.openxmlformats.org/officeDocument/2006/relationships/image" Target="media/image22.png"/><Relationship Id="rId60" Type="http://schemas.openxmlformats.org/officeDocument/2006/relationships/diagramQuickStyle" Target="diagrams/quickStyle3.xml"/><Relationship Id="rId65" Type="http://schemas.openxmlformats.org/officeDocument/2006/relationships/image" Target="media/image30.png"/><Relationship Id="rId7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QuickStyle" Target="diagrams/quickStyle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108</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109</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CAE40F5A-C707-4B74-82F3-A4E146AB5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152</Pages>
  <Words>33063</Words>
  <Characters>188461</Characters>
  <Application>Microsoft Office Word</Application>
  <DocSecurity>0</DocSecurity>
  <Lines>1570</Lines>
  <Paragraphs>442</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221082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48</cp:revision>
  <dcterms:created xsi:type="dcterms:W3CDTF">2023-03-22T18:48:00Z</dcterms:created>
  <dcterms:modified xsi:type="dcterms:W3CDTF">2023-04-10T00:41:00Z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