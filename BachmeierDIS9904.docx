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29F7BE1B"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al Intelligence/Machine Learning and simulation processes to improve 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415786B5" w:rsidR="00887A22" w:rsidRDefault="00E72F1F" w:rsidP="00B43C8C">
      <w:pPr>
        <w:ind w:firstLine="0"/>
        <w:jc w:val="center"/>
      </w:pPr>
      <w:r>
        <w:t>July 2022</w:t>
      </w: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3ECEF56C" w:rsidR="00F53DD4" w:rsidRDefault="0098329E">
          <w:pPr>
            <w:pStyle w:val="TOC1"/>
            <w:rPr>
              <w:ins w:id="0" w:author="Nate Bachmeier [AWS-SA]" w:date="2023-02-25T22:00:00Z"/>
              <w:rFonts w:asciiTheme="minorHAnsi" w:eastAsiaTheme="minorEastAsia" w:hAnsiTheme="minorHAnsi" w:cstheme="minorBidi"/>
              <w:noProof/>
              <w:sz w:val="22"/>
            </w:rPr>
          </w:pPr>
          <w:r>
            <w:fldChar w:fldCharType="begin"/>
          </w:r>
          <w:r>
            <w:instrText xml:space="preserve"> TOC \o "1-2" \h \z \u </w:instrText>
          </w:r>
          <w:r>
            <w:fldChar w:fldCharType="separate"/>
          </w:r>
          <w:ins w:id="1" w:author="Nate Bachmeier [AWS-SA]" w:date="2023-02-25T22:00:00Z">
            <w:r w:rsidR="00F53DD4" w:rsidRPr="00BC0759">
              <w:rPr>
                <w:rStyle w:val="Hyperlink"/>
                <w:noProof/>
              </w:rPr>
              <w:fldChar w:fldCharType="begin"/>
            </w:r>
            <w:r w:rsidR="00F53DD4" w:rsidRPr="00BC0759">
              <w:rPr>
                <w:rStyle w:val="Hyperlink"/>
                <w:noProof/>
              </w:rPr>
              <w:instrText xml:space="preserve"> </w:instrText>
            </w:r>
            <w:r w:rsidR="00F53DD4">
              <w:rPr>
                <w:noProof/>
              </w:rPr>
              <w:instrText>HYPERLINK \l "_Toc128254902"</w:instrText>
            </w:r>
            <w:r w:rsidR="00F53DD4" w:rsidRPr="00BC0759">
              <w:rPr>
                <w:rStyle w:val="Hyperlink"/>
                <w:noProof/>
              </w:rPr>
              <w:instrText xml:space="preserve"> </w:instrText>
            </w:r>
            <w:r w:rsidR="00F53DD4" w:rsidRPr="00BC0759">
              <w:rPr>
                <w:rStyle w:val="Hyperlink"/>
                <w:noProof/>
              </w:rPr>
            </w:r>
            <w:r w:rsidR="00F53DD4" w:rsidRPr="00BC0759">
              <w:rPr>
                <w:rStyle w:val="Hyperlink"/>
                <w:noProof/>
              </w:rPr>
              <w:fldChar w:fldCharType="separate"/>
            </w:r>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ins>
          <w:r w:rsidR="00F53DD4">
            <w:rPr>
              <w:noProof/>
              <w:webHidden/>
            </w:rPr>
            <w:fldChar w:fldCharType="separate"/>
          </w:r>
          <w:ins w:id="2" w:author="Nate Bachmeier [AWS-SA]" w:date="2023-02-25T22:00:00Z">
            <w:r w:rsidR="00F53DD4">
              <w:rPr>
                <w:noProof/>
                <w:webHidden/>
              </w:rPr>
              <w:t>1</w:t>
            </w:r>
            <w:r w:rsidR="00F53DD4">
              <w:rPr>
                <w:noProof/>
                <w:webHidden/>
              </w:rPr>
              <w:fldChar w:fldCharType="end"/>
            </w:r>
            <w:r w:rsidR="00F53DD4" w:rsidRPr="00BC0759">
              <w:rPr>
                <w:rStyle w:val="Hyperlink"/>
                <w:noProof/>
              </w:rPr>
              <w:fldChar w:fldCharType="end"/>
            </w:r>
          </w:ins>
        </w:p>
        <w:p w14:paraId="2AB5EA8D" w14:textId="5A948297" w:rsidR="00F53DD4" w:rsidRDefault="00F53DD4">
          <w:pPr>
            <w:pStyle w:val="TOC2"/>
            <w:rPr>
              <w:ins w:id="3" w:author="Nate Bachmeier [AWS-SA]" w:date="2023-02-25T22:00:00Z"/>
              <w:rFonts w:asciiTheme="minorHAnsi" w:eastAsiaTheme="minorEastAsia" w:hAnsiTheme="minorHAnsi" w:cstheme="minorBidi"/>
              <w:noProof/>
              <w:sz w:val="22"/>
              <w:szCs w:val="22"/>
            </w:rPr>
          </w:pPr>
          <w:ins w:id="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Statement of the Problem</w:t>
            </w:r>
            <w:r>
              <w:rPr>
                <w:noProof/>
                <w:webHidden/>
              </w:rPr>
              <w:tab/>
            </w:r>
            <w:r>
              <w:rPr>
                <w:noProof/>
                <w:webHidden/>
              </w:rPr>
              <w:fldChar w:fldCharType="begin"/>
            </w:r>
            <w:r>
              <w:rPr>
                <w:noProof/>
                <w:webHidden/>
              </w:rPr>
              <w:instrText xml:space="preserve"> PAGEREF _Toc128254903 \h </w:instrText>
            </w:r>
            <w:r>
              <w:rPr>
                <w:noProof/>
                <w:webHidden/>
              </w:rPr>
            </w:r>
          </w:ins>
          <w:r>
            <w:rPr>
              <w:noProof/>
              <w:webHidden/>
            </w:rPr>
            <w:fldChar w:fldCharType="separate"/>
          </w:r>
          <w:ins w:id="5" w:author="Nate Bachmeier [AWS-SA]" w:date="2023-02-25T22:00:00Z">
            <w:r>
              <w:rPr>
                <w:noProof/>
                <w:webHidden/>
              </w:rPr>
              <w:t>2</w:t>
            </w:r>
            <w:r>
              <w:rPr>
                <w:noProof/>
                <w:webHidden/>
              </w:rPr>
              <w:fldChar w:fldCharType="end"/>
            </w:r>
            <w:r w:rsidRPr="00BC0759">
              <w:rPr>
                <w:rStyle w:val="Hyperlink"/>
                <w:noProof/>
              </w:rPr>
              <w:fldChar w:fldCharType="end"/>
            </w:r>
          </w:ins>
        </w:p>
        <w:p w14:paraId="1FF3EA55" w14:textId="100CD695" w:rsidR="00F53DD4" w:rsidRDefault="00F53DD4">
          <w:pPr>
            <w:pStyle w:val="TOC2"/>
            <w:rPr>
              <w:ins w:id="6" w:author="Nate Bachmeier [AWS-SA]" w:date="2023-02-25T22:00:00Z"/>
              <w:rFonts w:asciiTheme="minorHAnsi" w:eastAsiaTheme="minorEastAsia" w:hAnsiTheme="minorHAnsi" w:cstheme="minorBidi"/>
              <w:noProof/>
              <w:sz w:val="22"/>
              <w:szCs w:val="22"/>
            </w:rPr>
          </w:pPr>
          <w:ins w:id="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Purpose of the Study</w:t>
            </w:r>
            <w:r>
              <w:rPr>
                <w:noProof/>
                <w:webHidden/>
              </w:rPr>
              <w:tab/>
            </w:r>
            <w:r>
              <w:rPr>
                <w:noProof/>
                <w:webHidden/>
              </w:rPr>
              <w:fldChar w:fldCharType="begin"/>
            </w:r>
            <w:r>
              <w:rPr>
                <w:noProof/>
                <w:webHidden/>
              </w:rPr>
              <w:instrText xml:space="preserve"> PAGEREF _Toc128254904 \h </w:instrText>
            </w:r>
            <w:r>
              <w:rPr>
                <w:noProof/>
                <w:webHidden/>
              </w:rPr>
            </w:r>
          </w:ins>
          <w:r>
            <w:rPr>
              <w:noProof/>
              <w:webHidden/>
            </w:rPr>
            <w:fldChar w:fldCharType="separate"/>
          </w:r>
          <w:ins w:id="8" w:author="Nate Bachmeier [AWS-SA]" w:date="2023-02-25T22:00:00Z">
            <w:r>
              <w:rPr>
                <w:noProof/>
                <w:webHidden/>
              </w:rPr>
              <w:t>3</w:t>
            </w:r>
            <w:r>
              <w:rPr>
                <w:noProof/>
                <w:webHidden/>
              </w:rPr>
              <w:fldChar w:fldCharType="end"/>
            </w:r>
            <w:r w:rsidRPr="00BC0759">
              <w:rPr>
                <w:rStyle w:val="Hyperlink"/>
                <w:noProof/>
              </w:rPr>
              <w:fldChar w:fldCharType="end"/>
            </w:r>
          </w:ins>
        </w:p>
        <w:p w14:paraId="6B7180D0" w14:textId="5493DF1A" w:rsidR="00F53DD4" w:rsidRDefault="00F53DD4">
          <w:pPr>
            <w:pStyle w:val="TOC2"/>
            <w:rPr>
              <w:ins w:id="9" w:author="Nate Bachmeier [AWS-SA]" w:date="2023-02-25T22:00:00Z"/>
              <w:rFonts w:asciiTheme="minorHAnsi" w:eastAsiaTheme="minorEastAsia" w:hAnsiTheme="minorHAnsi" w:cstheme="minorBidi"/>
              <w:noProof/>
              <w:sz w:val="22"/>
              <w:szCs w:val="22"/>
            </w:rPr>
          </w:pPr>
          <w:ins w:id="1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Introduction to Theoretical Framework</w:t>
            </w:r>
            <w:r>
              <w:rPr>
                <w:noProof/>
                <w:webHidden/>
              </w:rPr>
              <w:tab/>
            </w:r>
            <w:r>
              <w:rPr>
                <w:noProof/>
                <w:webHidden/>
              </w:rPr>
              <w:fldChar w:fldCharType="begin"/>
            </w:r>
            <w:r>
              <w:rPr>
                <w:noProof/>
                <w:webHidden/>
              </w:rPr>
              <w:instrText xml:space="preserve"> PAGEREF _Toc128254905 \h </w:instrText>
            </w:r>
            <w:r>
              <w:rPr>
                <w:noProof/>
                <w:webHidden/>
              </w:rPr>
            </w:r>
          </w:ins>
          <w:r>
            <w:rPr>
              <w:noProof/>
              <w:webHidden/>
            </w:rPr>
            <w:fldChar w:fldCharType="separate"/>
          </w:r>
          <w:ins w:id="11" w:author="Nate Bachmeier [AWS-SA]" w:date="2023-02-25T22:00:00Z">
            <w:r>
              <w:rPr>
                <w:noProof/>
                <w:webHidden/>
              </w:rPr>
              <w:t>4</w:t>
            </w:r>
            <w:r>
              <w:rPr>
                <w:noProof/>
                <w:webHidden/>
              </w:rPr>
              <w:fldChar w:fldCharType="end"/>
            </w:r>
            <w:r w:rsidRPr="00BC0759">
              <w:rPr>
                <w:rStyle w:val="Hyperlink"/>
                <w:noProof/>
              </w:rPr>
              <w:fldChar w:fldCharType="end"/>
            </w:r>
          </w:ins>
        </w:p>
        <w:p w14:paraId="7C67A5C4" w14:textId="5AB256CC" w:rsidR="00F53DD4" w:rsidRDefault="00F53DD4">
          <w:pPr>
            <w:pStyle w:val="TOC2"/>
            <w:rPr>
              <w:ins w:id="12" w:author="Nate Bachmeier [AWS-SA]" w:date="2023-02-25T22:00:00Z"/>
              <w:rFonts w:asciiTheme="minorHAnsi" w:eastAsiaTheme="minorEastAsia" w:hAnsiTheme="minorHAnsi" w:cstheme="minorBidi"/>
              <w:noProof/>
              <w:sz w:val="22"/>
              <w:szCs w:val="22"/>
            </w:rPr>
          </w:pPr>
          <w:ins w:id="1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Questions</w:t>
            </w:r>
            <w:r>
              <w:rPr>
                <w:noProof/>
                <w:webHidden/>
              </w:rPr>
              <w:tab/>
            </w:r>
            <w:r>
              <w:rPr>
                <w:noProof/>
                <w:webHidden/>
              </w:rPr>
              <w:fldChar w:fldCharType="begin"/>
            </w:r>
            <w:r>
              <w:rPr>
                <w:noProof/>
                <w:webHidden/>
              </w:rPr>
              <w:instrText xml:space="preserve"> PAGEREF _Toc128254906 \h </w:instrText>
            </w:r>
            <w:r>
              <w:rPr>
                <w:noProof/>
                <w:webHidden/>
              </w:rPr>
            </w:r>
          </w:ins>
          <w:r>
            <w:rPr>
              <w:noProof/>
              <w:webHidden/>
            </w:rPr>
            <w:fldChar w:fldCharType="separate"/>
          </w:r>
          <w:ins w:id="14" w:author="Nate Bachmeier [AWS-SA]" w:date="2023-02-25T22:00:00Z">
            <w:r>
              <w:rPr>
                <w:noProof/>
                <w:webHidden/>
              </w:rPr>
              <w:t>6</w:t>
            </w:r>
            <w:r>
              <w:rPr>
                <w:noProof/>
                <w:webHidden/>
              </w:rPr>
              <w:fldChar w:fldCharType="end"/>
            </w:r>
            <w:r w:rsidRPr="00BC0759">
              <w:rPr>
                <w:rStyle w:val="Hyperlink"/>
                <w:noProof/>
              </w:rPr>
              <w:fldChar w:fldCharType="end"/>
            </w:r>
          </w:ins>
        </w:p>
        <w:p w14:paraId="2F4F5A4C" w14:textId="3266CEAD" w:rsidR="00F53DD4" w:rsidRDefault="00F53DD4">
          <w:pPr>
            <w:pStyle w:val="TOC2"/>
            <w:rPr>
              <w:ins w:id="15" w:author="Nate Bachmeier [AWS-SA]" w:date="2023-02-25T22:00:00Z"/>
              <w:rFonts w:asciiTheme="minorHAnsi" w:eastAsiaTheme="minorEastAsia" w:hAnsiTheme="minorHAnsi" w:cstheme="minorBidi"/>
              <w:noProof/>
              <w:sz w:val="22"/>
              <w:szCs w:val="22"/>
            </w:rPr>
          </w:pPr>
          <w:ins w:id="1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Significance of the Study</w:t>
            </w:r>
            <w:r>
              <w:rPr>
                <w:noProof/>
                <w:webHidden/>
              </w:rPr>
              <w:tab/>
            </w:r>
            <w:r>
              <w:rPr>
                <w:noProof/>
                <w:webHidden/>
              </w:rPr>
              <w:fldChar w:fldCharType="begin"/>
            </w:r>
            <w:r>
              <w:rPr>
                <w:noProof/>
                <w:webHidden/>
              </w:rPr>
              <w:instrText xml:space="preserve"> PAGEREF _Toc128254907 \h </w:instrText>
            </w:r>
            <w:r>
              <w:rPr>
                <w:noProof/>
                <w:webHidden/>
              </w:rPr>
            </w:r>
          </w:ins>
          <w:r>
            <w:rPr>
              <w:noProof/>
              <w:webHidden/>
            </w:rPr>
            <w:fldChar w:fldCharType="separate"/>
          </w:r>
          <w:ins w:id="17" w:author="Nate Bachmeier [AWS-SA]" w:date="2023-02-25T22:00:00Z">
            <w:r>
              <w:rPr>
                <w:noProof/>
                <w:webHidden/>
              </w:rPr>
              <w:t>6</w:t>
            </w:r>
            <w:r>
              <w:rPr>
                <w:noProof/>
                <w:webHidden/>
              </w:rPr>
              <w:fldChar w:fldCharType="end"/>
            </w:r>
            <w:r w:rsidRPr="00BC0759">
              <w:rPr>
                <w:rStyle w:val="Hyperlink"/>
                <w:noProof/>
              </w:rPr>
              <w:fldChar w:fldCharType="end"/>
            </w:r>
          </w:ins>
        </w:p>
        <w:p w14:paraId="1247E676" w14:textId="244256E6" w:rsidR="00F53DD4" w:rsidRDefault="00F53DD4">
          <w:pPr>
            <w:pStyle w:val="TOC2"/>
            <w:rPr>
              <w:ins w:id="18" w:author="Nate Bachmeier [AWS-SA]" w:date="2023-02-25T22:00:00Z"/>
              <w:rFonts w:asciiTheme="minorHAnsi" w:eastAsiaTheme="minorEastAsia" w:hAnsiTheme="minorHAnsi" w:cstheme="minorBidi"/>
              <w:noProof/>
              <w:sz w:val="22"/>
              <w:szCs w:val="22"/>
            </w:rPr>
          </w:pPr>
          <w:ins w:id="1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Definition of Key Terms</w:t>
            </w:r>
            <w:r>
              <w:rPr>
                <w:noProof/>
                <w:webHidden/>
              </w:rPr>
              <w:tab/>
            </w:r>
            <w:r>
              <w:rPr>
                <w:noProof/>
                <w:webHidden/>
              </w:rPr>
              <w:fldChar w:fldCharType="begin"/>
            </w:r>
            <w:r>
              <w:rPr>
                <w:noProof/>
                <w:webHidden/>
              </w:rPr>
              <w:instrText xml:space="preserve"> PAGEREF _Toc128254908 \h </w:instrText>
            </w:r>
            <w:r>
              <w:rPr>
                <w:noProof/>
                <w:webHidden/>
              </w:rPr>
            </w:r>
          </w:ins>
          <w:r>
            <w:rPr>
              <w:noProof/>
              <w:webHidden/>
            </w:rPr>
            <w:fldChar w:fldCharType="separate"/>
          </w:r>
          <w:ins w:id="20" w:author="Nate Bachmeier [AWS-SA]" w:date="2023-02-25T22:00:00Z">
            <w:r>
              <w:rPr>
                <w:noProof/>
                <w:webHidden/>
              </w:rPr>
              <w:t>7</w:t>
            </w:r>
            <w:r>
              <w:rPr>
                <w:noProof/>
                <w:webHidden/>
              </w:rPr>
              <w:fldChar w:fldCharType="end"/>
            </w:r>
            <w:r w:rsidRPr="00BC0759">
              <w:rPr>
                <w:rStyle w:val="Hyperlink"/>
                <w:noProof/>
              </w:rPr>
              <w:fldChar w:fldCharType="end"/>
            </w:r>
          </w:ins>
        </w:p>
        <w:p w14:paraId="6B60EFF7" w14:textId="08204A57" w:rsidR="00F53DD4" w:rsidRDefault="00F53DD4">
          <w:pPr>
            <w:pStyle w:val="TOC2"/>
            <w:rPr>
              <w:ins w:id="21" w:author="Nate Bachmeier [AWS-SA]" w:date="2023-02-25T22:00:00Z"/>
              <w:rFonts w:asciiTheme="minorHAnsi" w:eastAsiaTheme="minorEastAsia" w:hAnsiTheme="minorHAnsi" w:cstheme="minorBidi"/>
              <w:noProof/>
              <w:sz w:val="22"/>
              <w:szCs w:val="22"/>
            </w:rPr>
          </w:pPr>
          <w:ins w:id="2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_Toc128254909 \h </w:instrText>
            </w:r>
            <w:r>
              <w:rPr>
                <w:noProof/>
                <w:webHidden/>
              </w:rPr>
            </w:r>
          </w:ins>
          <w:r>
            <w:rPr>
              <w:noProof/>
              <w:webHidden/>
            </w:rPr>
            <w:fldChar w:fldCharType="separate"/>
          </w:r>
          <w:ins w:id="23" w:author="Nate Bachmeier [AWS-SA]" w:date="2023-02-25T22:00:00Z">
            <w:r>
              <w:rPr>
                <w:noProof/>
                <w:webHidden/>
              </w:rPr>
              <w:t>9</w:t>
            </w:r>
            <w:r>
              <w:rPr>
                <w:noProof/>
                <w:webHidden/>
              </w:rPr>
              <w:fldChar w:fldCharType="end"/>
            </w:r>
            <w:r w:rsidRPr="00BC0759">
              <w:rPr>
                <w:rStyle w:val="Hyperlink"/>
                <w:noProof/>
              </w:rPr>
              <w:fldChar w:fldCharType="end"/>
            </w:r>
          </w:ins>
        </w:p>
        <w:p w14:paraId="00E2D24B" w14:textId="5DA91F2F" w:rsidR="00F53DD4" w:rsidRDefault="00F53DD4">
          <w:pPr>
            <w:pStyle w:val="TOC1"/>
            <w:rPr>
              <w:ins w:id="24" w:author="Nate Bachmeier [AWS-SA]" w:date="2023-02-25T22:00:00Z"/>
              <w:rFonts w:asciiTheme="minorHAnsi" w:eastAsiaTheme="minorEastAsia" w:hAnsiTheme="minorHAnsi" w:cstheme="minorBidi"/>
              <w:noProof/>
              <w:sz w:val="22"/>
            </w:rPr>
          </w:pPr>
          <w:ins w:id="2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2: Literature Review</w:t>
            </w:r>
            <w:r>
              <w:rPr>
                <w:noProof/>
                <w:webHidden/>
              </w:rPr>
              <w:tab/>
            </w:r>
            <w:r>
              <w:rPr>
                <w:noProof/>
                <w:webHidden/>
              </w:rPr>
              <w:fldChar w:fldCharType="begin"/>
            </w:r>
            <w:r>
              <w:rPr>
                <w:noProof/>
                <w:webHidden/>
              </w:rPr>
              <w:instrText xml:space="preserve"> PAGEREF _Toc128254910 \h </w:instrText>
            </w:r>
            <w:r>
              <w:rPr>
                <w:noProof/>
                <w:webHidden/>
              </w:rPr>
            </w:r>
          </w:ins>
          <w:r>
            <w:rPr>
              <w:noProof/>
              <w:webHidden/>
            </w:rPr>
            <w:fldChar w:fldCharType="separate"/>
          </w:r>
          <w:ins w:id="26" w:author="Nate Bachmeier [AWS-SA]" w:date="2023-02-25T22:00:00Z">
            <w:r>
              <w:rPr>
                <w:noProof/>
                <w:webHidden/>
              </w:rPr>
              <w:t>11</w:t>
            </w:r>
            <w:r>
              <w:rPr>
                <w:noProof/>
                <w:webHidden/>
              </w:rPr>
              <w:fldChar w:fldCharType="end"/>
            </w:r>
            <w:r w:rsidRPr="00BC0759">
              <w:rPr>
                <w:rStyle w:val="Hyperlink"/>
                <w:noProof/>
              </w:rPr>
              <w:fldChar w:fldCharType="end"/>
            </w:r>
          </w:ins>
        </w:p>
        <w:p w14:paraId="18AA2898" w14:textId="3BD8C9A0" w:rsidR="00F53DD4" w:rsidRDefault="00F53DD4">
          <w:pPr>
            <w:pStyle w:val="TOC2"/>
            <w:rPr>
              <w:ins w:id="27" w:author="Nate Bachmeier [AWS-SA]" w:date="2023-02-25T22:00:00Z"/>
              <w:rFonts w:asciiTheme="minorHAnsi" w:eastAsiaTheme="minorEastAsia" w:hAnsiTheme="minorHAnsi" w:cstheme="minorBidi"/>
              <w:noProof/>
              <w:sz w:val="22"/>
              <w:szCs w:val="22"/>
            </w:rPr>
          </w:pPr>
          <w:ins w:id="2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Literature Search Strategies</w:t>
            </w:r>
            <w:r>
              <w:rPr>
                <w:noProof/>
                <w:webHidden/>
              </w:rPr>
              <w:tab/>
            </w:r>
            <w:r>
              <w:rPr>
                <w:noProof/>
                <w:webHidden/>
              </w:rPr>
              <w:fldChar w:fldCharType="begin"/>
            </w:r>
            <w:r>
              <w:rPr>
                <w:noProof/>
                <w:webHidden/>
              </w:rPr>
              <w:instrText xml:space="preserve"> PAGEREF _Toc128254911 \h </w:instrText>
            </w:r>
            <w:r>
              <w:rPr>
                <w:noProof/>
                <w:webHidden/>
              </w:rPr>
            </w:r>
          </w:ins>
          <w:r>
            <w:rPr>
              <w:noProof/>
              <w:webHidden/>
            </w:rPr>
            <w:fldChar w:fldCharType="separate"/>
          </w:r>
          <w:ins w:id="29" w:author="Nate Bachmeier [AWS-SA]" w:date="2023-02-25T22:00:00Z">
            <w:r>
              <w:rPr>
                <w:noProof/>
                <w:webHidden/>
              </w:rPr>
              <w:t>11</w:t>
            </w:r>
            <w:r>
              <w:rPr>
                <w:noProof/>
                <w:webHidden/>
              </w:rPr>
              <w:fldChar w:fldCharType="end"/>
            </w:r>
            <w:r w:rsidRPr="00BC0759">
              <w:rPr>
                <w:rStyle w:val="Hyperlink"/>
                <w:noProof/>
              </w:rPr>
              <w:fldChar w:fldCharType="end"/>
            </w:r>
          </w:ins>
        </w:p>
        <w:p w14:paraId="52E3FC2D" w14:textId="6A7A1C9C" w:rsidR="00F53DD4" w:rsidRDefault="00F53DD4">
          <w:pPr>
            <w:pStyle w:val="TOC2"/>
            <w:rPr>
              <w:ins w:id="30" w:author="Nate Bachmeier [AWS-SA]" w:date="2023-02-25T22:00:00Z"/>
              <w:rFonts w:asciiTheme="minorHAnsi" w:eastAsiaTheme="minorEastAsia" w:hAnsiTheme="minorHAnsi" w:cstheme="minorBidi"/>
              <w:noProof/>
              <w:sz w:val="22"/>
              <w:szCs w:val="22"/>
            </w:rPr>
          </w:pPr>
          <w:ins w:id="3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Theoretical Framework</w:t>
            </w:r>
            <w:r>
              <w:rPr>
                <w:noProof/>
                <w:webHidden/>
              </w:rPr>
              <w:tab/>
            </w:r>
            <w:r>
              <w:rPr>
                <w:noProof/>
                <w:webHidden/>
              </w:rPr>
              <w:fldChar w:fldCharType="begin"/>
            </w:r>
            <w:r>
              <w:rPr>
                <w:noProof/>
                <w:webHidden/>
              </w:rPr>
              <w:instrText xml:space="preserve"> PAGEREF _Toc128254912 \h </w:instrText>
            </w:r>
            <w:r>
              <w:rPr>
                <w:noProof/>
                <w:webHidden/>
              </w:rPr>
            </w:r>
          </w:ins>
          <w:r>
            <w:rPr>
              <w:noProof/>
              <w:webHidden/>
            </w:rPr>
            <w:fldChar w:fldCharType="separate"/>
          </w:r>
          <w:ins w:id="32" w:author="Nate Bachmeier [AWS-SA]" w:date="2023-02-25T22:00:00Z">
            <w:r>
              <w:rPr>
                <w:noProof/>
                <w:webHidden/>
              </w:rPr>
              <w:t>13</w:t>
            </w:r>
            <w:r>
              <w:rPr>
                <w:noProof/>
                <w:webHidden/>
              </w:rPr>
              <w:fldChar w:fldCharType="end"/>
            </w:r>
            <w:r w:rsidRPr="00BC0759">
              <w:rPr>
                <w:rStyle w:val="Hyperlink"/>
                <w:noProof/>
              </w:rPr>
              <w:fldChar w:fldCharType="end"/>
            </w:r>
          </w:ins>
        </w:p>
        <w:p w14:paraId="0F4E2F18" w14:textId="050CABA9" w:rsidR="00F53DD4" w:rsidRDefault="00F53DD4">
          <w:pPr>
            <w:pStyle w:val="TOC2"/>
            <w:rPr>
              <w:ins w:id="33" w:author="Nate Bachmeier [AWS-SA]" w:date="2023-02-25T22:00:00Z"/>
              <w:rFonts w:asciiTheme="minorHAnsi" w:eastAsiaTheme="minorEastAsia" w:hAnsiTheme="minorHAnsi" w:cstheme="minorBidi"/>
              <w:noProof/>
              <w:sz w:val="22"/>
              <w:szCs w:val="22"/>
            </w:rPr>
          </w:pPr>
          <w:ins w:id="3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Challenges and opportunities for care providers</w:t>
            </w:r>
            <w:r>
              <w:rPr>
                <w:noProof/>
                <w:webHidden/>
              </w:rPr>
              <w:tab/>
            </w:r>
            <w:r>
              <w:rPr>
                <w:noProof/>
                <w:webHidden/>
              </w:rPr>
              <w:fldChar w:fldCharType="begin"/>
            </w:r>
            <w:r>
              <w:rPr>
                <w:noProof/>
                <w:webHidden/>
              </w:rPr>
              <w:instrText xml:space="preserve"> PAGEREF _Toc128254913 \h </w:instrText>
            </w:r>
            <w:r>
              <w:rPr>
                <w:noProof/>
                <w:webHidden/>
              </w:rPr>
            </w:r>
          </w:ins>
          <w:r>
            <w:rPr>
              <w:noProof/>
              <w:webHidden/>
            </w:rPr>
            <w:fldChar w:fldCharType="separate"/>
          </w:r>
          <w:ins w:id="35" w:author="Nate Bachmeier [AWS-SA]" w:date="2023-02-25T22:00:00Z">
            <w:r>
              <w:rPr>
                <w:noProof/>
                <w:webHidden/>
              </w:rPr>
              <w:t>17</w:t>
            </w:r>
            <w:r>
              <w:rPr>
                <w:noProof/>
                <w:webHidden/>
              </w:rPr>
              <w:fldChar w:fldCharType="end"/>
            </w:r>
            <w:r w:rsidRPr="00BC0759">
              <w:rPr>
                <w:rStyle w:val="Hyperlink"/>
                <w:noProof/>
              </w:rPr>
              <w:fldChar w:fldCharType="end"/>
            </w:r>
          </w:ins>
        </w:p>
        <w:p w14:paraId="45715454" w14:textId="6D8B99BA" w:rsidR="00F53DD4" w:rsidRDefault="00F53DD4">
          <w:pPr>
            <w:pStyle w:val="TOC2"/>
            <w:rPr>
              <w:ins w:id="36" w:author="Nate Bachmeier [AWS-SA]" w:date="2023-02-25T22:00:00Z"/>
              <w:rFonts w:asciiTheme="minorHAnsi" w:eastAsiaTheme="minorEastAsia" w:hAnsiTheme="minorHAnsi" w:cstheme="minorBidi"/>
              <w:noProof/>
              <w:sz w:val="22"/>
              <w:szCs w:val="22"/>
            </w:rPr>
          </w:pPr>
          <w:ins w:id="3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the role of data mining</w:t>
            </w:r>
            <w:r>
              <w:rPr>
                <w:noProof/>
                <w:webHidden/>
              </w:rPr>
              <w:tab/>
            </w:r>
            <w:r>
              <w:rPr>
                <w:noProof/>
                <w:webHidden/>
              </w:rPr>
              <w:fldChar w:fldCharType="begin"/>
            </w:r>
            <w:r>
              <w:rPr>
                <w:noProof/>
                <w:webHidden/>
              </w:rPr>
              <w:instrText xml:space="preserve"> PAGEREF _Toc128254914 \h </w:instrText>
            </w:r>
            <w:r>
              <w:rPr>
                <w:noProof/>
                <w:webHidden/>
              </w:rPr>
            </w:r>
          </w:ins>
          <w:r>
            <w:rPr>
              <w:noProof/>
              <w:webHidden/>
            </w:rPr>
            <w:fldChar w:fldCharType="separate"/>
          </w:r>
          <w:ins w:id="38" w:author="Nate Bachmeier [AWS-SA]" w:date="2023-02-25T22:00:00Z">
            <w:r>
              <w:rPr>
                <w:noProof/>
                <w:webHidden/>
              </w:rPr>
              <w:t>17</w:t>
            </w:r>
            <w:r>
              <w:rPr>
                <w:noProof/>
                <w:webHidden/>
              </w:rPr>
              <w:fldChar w:fldCharType="end"/>
            </w:r>
            <w:r w:rsidRPr="00BC0759">
              <w:rPr>
                <w:rStyle w:val="Hyperlink"/>
                <w:noProof/>
              </w:rPr>
              <w:fldChar w:fldCharType="end"/>
            </w:r>
          </w:ins>
        </w:p>
        <w:p w14:paraId="27BD0597" w14:textId="49B03CBB" w:rsidR="00F53DD4" w:rsidRDefault="00F53DD4">
          <w:pPr>
            <w:pStyle w:val="TOC2"/>
            <w:rPr>
              <w:ins w:id="39" w:author="Nate Bachmeier [AWS-SA]" w:date="2023-02-25T22:00:00Z"/>
              <w:rFonts w:asciiTheme="minorHAnsi" w:eastAsiaTheme="minorEastAsia" w:hAnsiTheme="minorHAnsi" w:cstheme="minorBidi"/>
              <w:noProof/>
              <w:sz w:val="22"/>
              <w:szCs w:val="22"/>
            </w:rPr>
          </w:pPr>
          <w:ins w:id="4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exactly is artificial intelligence</w:t>
            </w:r>
            <w:r>
              <w:rPr>
                <w:noProof/>
                <w:webHidden/>
              </w:rPr>
              <w:tab/>
            </w:r>
            <w:r>
              <w:rPr>
                <w:noProof/>
                <w:webHidden/>
              </w:rPr>
              <w:fldChar w:fldCharType="begin"/>
            </w:r>
            <w:r>
              <w:rPr>
                <w:noProof/>
                <w:webHidden/>
              </w:rPr>
              <w:instrText xml:space="preserve"> PAGEREF _Toc128254915 \h </w:instrText>
            </w:r>
            <w:r>
              <w:rPr>
                <w:noProof/>
                <w:webHidden/>
              </w:rPr>
            </w:r>
          </w:ins>
          <w:r>
            <w:rPr>
              <w:noProof/>
              <w:webHidden/>
            </w:rPr>
            <w:fldChar w:fldCharType="separate"/>
          </w:r>
          <w:ins w:id="41" w:author="Nate Bachmeier [AWS-SA]" w:date="2023-02-25T22:00:00Z">
            <w:r>
              <w:rPr>
                <w:noProof/>
                <w:webHidden/>
              </w:rPr>
              <w:t>20</w:t>
            </w:r>
            <w:r>
              <w:rPr>
                <w:noProof/>
                <w:webHidden/>
              </w:rPr>
              <w:fldChar w:fldCharType="end"/>
            </w:r>
            <w:r w:rsidRPr="00BC0759">
              <w:rPr>
                <w:rStyle w:val="Hyperlink"/>
                <w:noProof/>
              </w:rPr>
              <w:fldChar w:fldCharType="end"/>
            </w:r>
          </w:ins>
        </w:p>
        <w:p w14:paraId="198C3AFD" w14:textId="28AB3C45" w:rsidR="00F53DD4" w:rsidRDefault="00F53DD4">
          <w:pPr>
            <w:pStyle w:val="TOC2"/>
            <w:rPr>
              <w:ins w:id="42" w:author="Nate Bachmeier [AWS-SA]" w:date="2023-02-25T22:00:00Z"/>
              <w:rFonts w:asciiTheme="minorHAnsi" w:eastAsiaTheme="minorEastAsia" w:hAnsiTheme="minorHAnsi" w:cstheme="minorBidi"/>
              <w:noProof/>
              <w:sz w:val="22"/>
              <w:szCs w:val="22"/>
            </w:rPr>
          </w:pPr>
          <w:ins w:id="4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computer vision work</w:t>
            </w:r>
            <w:r>
              <w:rPr>
                <w:noProof/>
                <w:webHidden/>
              </w:rPr>
              <w:tab/>
            </w:r>
            <w:r>
              <w:rPr>
                <w:noProof/>
                <w:webHidden/>
              </w:rPr>
              <w:fldChar w:fldCharType="begin"/>
            </w:r>
            <w:r>
              <w:rPr>
                <w:noProof/>
                <w:webHidden/>
              </w:rPr>
              <w:instrText xml:space="preserve"> PAGEREF _Toc128254916 \h </w:instrText>
            </w:r>
            <w:r>
              <w:rPr>
                <w:noProof/>
                <w:webHidden/>
              </w:rPr>
            </w:r>
          </w:ins>
          <w:r>
            <w:rPr>
              <w:noProof/>
              <w:webHidden/>
            </w:rPr>
            <w:fldChar w:fldCharType="separate"/>
          </w:r>
          <w:ins w:id="44" w:author="Nate Bachmeier [AWS-SA]" w:date="2023-02-25T22:00:00Z">
            <w:r>
              <w:rPr>
                <w:noProof/>
                <w:webHidden/>
              </w:rPr>
              <w:t>22</w:t>
            </w:r>
            <w:r>
              <w:rPr>
                <w:noProof/>
                <w:webHidden/>
              </w:rPr>
              <w:fldChar w:fldCharType="end"/>
            </w:r>
            <w:r w:rsidRPr="00BC0759">
              <w:rPr>
                <w:rStyle w:val="Hyperlink"/>
                <w:noProof/>
              </w:rPr>
              <w:fldChar w:fldCharType="end"/>
            </w:r>
          </w:ins>
        </w:p>
        <w:p w14:paraId="33BFBA2D" w14:textId="2C2040AB" w:rsidR="00F53DD4" w:rsidRDefault="00F53DD4">
          <w:pPr>
            <w:pStyle w:val="TOC2"/>
            <w:rPr>
              <w:ins w:id="45" w:author="Nate Bachmeier [AWS-SA]" w:date="2023-02-25T22:00:00Z"/>
              <w:rFonts w:asciiTheme="minorHAnsi" w:eastAsiaTheme="minorEastAsia" w:hAnsiTheme="minorHAnsi" w:cstheme="minorBidi"/>
              <w:noProof/>
              <w:sz w:val="22"/>
              <w:szCs w:val="22"/>
            </w:rPr>
          </w:pPr>
          <w:ins w:id="4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What’s the role of Markov chains</w:t>
            </w:r>
            <w:r>
              <w:rPr>
                <w:noProof/>
                <w:webHidden/>
              </w:rPr>
              <w:tab/>
            </w:r>
            <w:r>
              <w:rPr>
                <w:noProof/>
                <w:webHidden/>
              </w:rPr>
              <w:fldChar w:fldCharType="begin"/>
            </w:r>
            <w:r>
              <w:rPr>
                <w:noProof/>
                <w:webHidden/>
              </w:rPr>
              <w:instrText xml:space="preserve"> PAGEREF _Toc128254917 \h </w:instrText>
            </w:r>
            <w:r>
              <w:rPr>
                <w:noProof/>
                <w:webHidden/>
              </w:rPr>
            </w:r>
          </w:ins>
          <w:r>
            <w:rPr>
              <w:noProof/>
              <w:webHidden/>
            </w:rPr>
            <w:fldChar w:fldCharType="separate"/>
          </w:r>
          <w:ins w:id="47" w:author="Nate Bachmeier [AWS-SA]" w:date="2023-02-25T22:00:00Z">
            <w:r>
              <w:rPr>
                <w:noProof/>
                <w:webHidden/>
              </w:rPr>
              <w:t>24</w:t>
            </w:r>
            <w:r>
              <w:rPr>
                <w:noProof/>
                <w:webHidden/>
              </w:rPr>
              <w:fldChar w:fldCharType="end"/>
            </w:r>
            <w:r w:rsidRPr="00BC0759">
              <w:rPr>
                <w:rStyle w:val="Hyperlink"/>
                <w:noProof/>
              </w:rPr>
              <w:fldChar w:fldCharType="end"/>
            </w:r>
          </w:ins>
        </w:p>
        <w:p w14:paraId="5D562803" w14:textId="5054EC18" w:rsidR="00F53DD4" w:rsidRDefault="00F53DD4">
          <w:pPr>
            <w:pStyle w:val="TOC2"/>
            <w:rPr>
              <w:ins w:id="48" w:author="Nate Bachmeier [AWS-SA]" w:date="2023-02-25T22:00:00Z"/>
              <w:rFonts w:asciiTheme="minorHAnsi" w:eastAsiaTheme="minorEastAsia" w:hAnsiTheme="minorHAnsi" w:cstheme="minorBidi"/>
              <w:noProof/>
              <w:sz w:val="22"/>
              <w:szCs w:val="22"/>
            </w:rPr>
          </w:pPr>
          <w:ins w:id="4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are neural networks evolving</w:t>
            </w:r>
            <w:r>
              <w:rPr>
                <w:noProof/>
                <w:webHidden/>
              </w:rPr>
              <w:tab/>
            </w:r>
            <w:r>
              <w:rPr>
                <w:noProof/>
                <w:webHidden/>
              </w:rPr>
              <w:fldChar w:fldCharType="begin"/>
            </w:r>
            <w:r>
              <w:rPr>
                <w:noProof/>
                <w:webHidden/>
              </w:rPr>
              <w:instrText xml:space="preserve"> PAGEREF _Toc128254918 \h </w:instrText>
            </w:r>
            <w:r>
              <w:rPr>
                <w:noProof/>
                <w:webHidden/>
              </w:rPr>
            </w:r>
          </w:ins>
          <w:r>
            <w:rPr>
              <w:noProof/>
              <w:webHidden/>
            </w:rPr>
            <w:fldChar w:fldCharType="separate"/>
          </w:r>
          <w:ins w:id="50" w:author="Nate Bachmeier [AWS-SA]" w:date="2023-02-25T22:00:00Z">
            <w:r>
              <w:rPr>
                <w:noProof/>
                <w:webHidden/>
              </w:rPr>
              <w:t>30</w:t>
            </w:r>
            <w:r>
              <w:rPr>
                <w:noProof/>
                <w:webHidden/>
              </w:rPr>
              <w:fldChar w:fldCharType="end"/>
            </w:r>
            <w:r w:rsidRPr="00BC0759">
              <w:rPr>
                <w:rStyle w:val="Hyperlink"/>
                <w:noProof/>
              </w:rPr>
              <w:fldChar w:fldCharType="end"/>
            </w:r>
          </w:ins>
        </w:p>
        <w:p w14:paraId="4D49E8DC" w14:textId="38495B76" w:rsidR="00F53DD4" w:rsidRDefault="00F53DD4">
          <w:pPr>
            <w:pStyle w:val="TOC2"/>
            <w:rPr>
              <w:ins w:id="51" w:author="Nate Bachmeier [AWS-SA]" w:date="2023-02-25T22:00:00Z"/>
              <w:rFonts w:asciiTheme="minorHAnsi" w:eastAsiaTheme="minorEastAsia" w:hAnsiTheme="minorHAnsi" w:cstheme="minorBidi"/>
              <w:noProof/>
              <w:sz w:val="22"/>
              <w:szCs w:val="22"/>
            </w:rPr>
          </w:pPr>
          <w:ins w:id="5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intelligent agent modeling work</w:t>
            </w:r>
            <w:r>
              <w:rPr>
                <w:noProof/>
                <w:webHidden/>
              </w:rPr>
              <w:tab/>
            </w:r>
            <w:r>
              <w:rPr>
                <w:noProof/>
                <w:webHidden/>
              </w:rPr>
              <w:fldChar w:fldCharType="begin"/>
            </w:r>
            <w:r>
              <w:rPr>
                <w:noProof/>
                <w:webHidden/>
              </w:rPr>
              <w:instrText xml:space="preserve"> PAGEREF _Toc128254919 \h </w:instrText>
            </w:r>
            <w:r>
              <w:rPr>
                <w:noProof/>
                <w:webHidden/>
              </w:rPr>
            </w:r>
          </w:ins>
          <w:r>
            <w:rPr>
              <w:noProof/>
              <w:webHidden/>
            </w:rPr>
            <w:fldChar w:fldCharType="separate"/>
          </w:r>
          <w:ins w:id="53" w:author="Nate Bachmeier [AWS-SA]" w:date="2023-02-25T22:00:00Z">
            <w:r>
              <w:rPr>
                <w:noProof/>
                <w:webHidden/>
              </w:rPr>
              <w:t>33</w:t>
            </w:r>
            <w:r>
              <w:rPr>
                <w:noProof/>
                <w:webHidden/>
              </w:rPr>
              <w:fldChar w:fldCharType="end"/>
            </w:r>
            <w:r w:rsidRPr="00BC0759">
              <w:rPr>
                <w:rStyle w:val="Hyperlink"/>
                <w:noProof/>
              </w:rPr>
              <w:fldChar w:fldCharType="end"/>
            </w:r>
          </w:ins>
        </w:p>
        <w:p w14:paraId="27771DBC" w14:textId="2F643891" w:rsidR="00F53DD4" w:rsidRDefault="00F53DD4">
          <w:pPr>
            <w:pStyle w:val="TOC2"/>
            <w:rPr>
              <w:ins w:id="54" w:author="Nate Bachmeier [AWS-SA]" w:date="2023-02-25T22:00:00Z"/>
              <w:rFonts w:asciiTheme="minorHAnsi" w:eastAsiaTheme="minorEastAsia" w:hAnsiTheme="minorHAnsi" w:cstheme="minorBidi"/>
              <w:noProof/>
              <w:sz w:val="22"/>
              <w:szCs w:val="22"/>
            </w:rPr>
          </w:pPr>
          <w:ins w:id="5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neural network training work</w:t>
            </w:r>
            <w:r>
              <w:rPr>
                <w:noProof/>
                <w:webHidden/>
              </w:rPr>
              <w:tab/>
            </w:r>
            <w:r>
              <w:rPr>
                <w:noProof/>
                <w:webHidden/>
              </w:rPr>
              <w:fldChar w:fldCharType="begin"/>
            </w:r>
            <w:r>
              <w:rPr>
                <w:noProof/>
                <w:webHidden/>
              </w:rPr>
              <w:instrText xml:space="preserve"> PAGEREF _Toc128254920 \h </w:instrText>
            </w:r>
            <w:r>
              <w:rPr>
                <w:noProof/>
                <w:webHidden/>
              </w:rPr>
            </w:r>
          </w:ins>
          <w:r>
            <w:rPr>
              <w:noProof/>
              <w:webHidden/>
            </w:rPr>
            <w:fldChar w:fldCharType="separate"/>
          </w:r>
          <w:ins w:id="56" w:author="Nate Bachmeier [AWS-SA]" w:date="2023-02-25T22:00:00Z">
            <w:r>
              <w:rPr>
                <w:noProof/>
                <w:webHidden/>
              </w:rPr>
              <w:t>37</w:t>
            </w:r>
            <w:r>
              <w:rPr>
                <w:noProof/>
                <w:webHidden/>
              </w:rPr>
              <w:fldChar w:fldCharType="end"/>
            </w:r>
            <w:r w:rsidRPr="00BC0759">
              <w:rPr>
                <w:rStyle w:val="Hyperlink"/>
                <w:noProof/>
              </w:rPr>
              <w:fldChar w:fldCharType="end"/>
            </w:r>
          </w:ins>
        </w:p>
        <w:p w14:paraId="1FBC78A9" w14:textId="3D72BA51" w:rsidR="00F53DD4" w:rsidRDefault="00F53DD4">
          <w:pPr>
            <w:pStyle w:val="TOC2"/>
            <w:rPr>
              <w:ins w:id="57" w:author="Nate Bachmeier [AWS-SA]" w:date="2023-02-25T22:00:00Z"/>
              <w:rFonts w:asciiTheme="minorHAnsi" w:eastAsiaTheme="minorEastAsia" w:hAnsiTheme="minorHAnsi" w:cstheme="minorBidi"/>
              <w:noProof/>
              <w:sz w:val="22"/>
              <w:szCs w:val="22"/>
            </w:rPr>
          </w:pPr>
          <w:ins w:id="5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autoencoding</w:t>
            </w:r>
            <w:r>
              <w:rPr>
                <w:noProof/>
                <w:webHidden/>
              </w:rPr>
              <w:tab/>
            </w:r>
            <w:r>
              <w:rPr>
                <w:noProof/>
                <w:webHidden/>
              </w:rPr>
              <w:fldChar w:fldCharType="begin"/>
            </w:r>
            <w:r>
              <w:rPr>
                <w:noProof/>
                <w:webHidden/>
              </w:rPr>
              <w:instrText xml:space="preserve"> PAGEREF _Toc128254921 \h </w:instrText>
            </w:r>
            <w:r>
              <w:rPr>
                <w:noProof/>
                <w:webHidden/>
              </w:rPr>
            </w:r>
          </w:ins>
          <w:r>
            <w:rPr>
              <w:noProof/>
              <w:webHidden/>
            </w:rPr>
            <w:fldChar w:fldCharType="separate"/>
          </w:r>
          <w:ins w:id="59" w:author="Nate Bachmeier [AWS-SA]" w:date="2023-02-25T22:00:00Z">
            <w:r>
              <w:rPr>
                <w:noProof/>
                <w:webHidden/>
              </w:rPr>
              <w:t>47</w:t>
            </w:r>
            <w:r>
              <w:rPr>
                <w:noProof/>
                <w:webHidden/>
              </w:rPr>
              <w:fldChar w:fldCharType="end"/>
            </w:r>
            <w:r w:rsidRPr="00BC0759">
              <w:rPr>
                <w:rStyle w:val="Hyperlink"/>
                <w:noProof/>
              </w:rPr>
              <w:fldChar w:fldCharType="end"/>
            </w:r>
          </w:ins>
        </w:p>
        <w:p w14:paraId="1C6DAA30" w14:textId="33677557" w:rsidR="00F53DD4" w:rsidRDefault="00F53DD4">
          <w:pPr>
            <w:pStyle w:val="TOC2"/>
            <w:rPr>
              <w:ins w:id="60" w:author="Nate Bachmeier [AWS-SA]" w:date="2023-02-25T22:00:00Z"/>
              <w:rFonts w:asciiTheme="minorHAnsi" w:eastAsiaTheme="minorEastAsia" w:hAnsiTheme="minorHAnsi" w:cstheme="minorBidi"/>
              <w:noProof/>
              <w:sz w:val="22"/>
              <w:szCs w:val="22"/>
            </w:rPr>
          </w:pPr>
          <w:ins w:id="6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sequence analysis work</w:t>
            </w:r>
            <w:r>
              <w:rPr>
                <w:noProof/>
                <w:webHidden/>
              </w:rPr>
              <w:tab/>
            </w:r>
            <w:r>
              <w:rPr>
                <w:noProof/>
                <w:webHidden/>
              </w:rPr>
              <w:fldChar w:fldCharType="begin"/>
            </w:r>
            <w:r>
              <w:rPr>
                <w:noProof/>
                <w:webHidden/>
              </w:rPr>
              <w:instrText xml:space="preserve"> PAGEREF _Toc128254922 \h </w:instrText>
            </w:r>
            <w:r>
              <w:rPr>
                <w:noProof/>
                <w:webHidden/>
              </w:rPr>
            </w:r>
          </w:ins>
          <w:r>
            <w:rPr>
              <w:noProof/>
              <w:webHidden/>
            </w:rPr>
            <w:fldChar w:fldCharType="separate"/>
          </w:r>
          <w:ins w:id="62" w:author="Nate Bachmeier [AWS-SA]" w:date="2023-02-25T22:00:00Z">
            <w:r>
              <w:rPr>
                <w:noProof/>
                <w:webHidden/>
              </w:rPr>
              <w:t>48</w:t>
            </w:r>
            <w:r>
              <w:rPr>
                <w:noProof/>
                <w:webHidden/>
              </w:rPr>
              <w:fldChar w:fldCharType="end"/>
            </w:r>
            <w:r w:rsidRPr="00BC0759">
              <w:rPr>
                <w:rStyle w:val="Hyperlink"/>
                <w:noProof/>
              </w:rPr>
              <w:fldChar w:fldCharType="end"/>
            </w:r>
          </w:ins>
        </w:p>
        <w:p w14:paraId="3626AF28" w14:textId="00FCD6B0" w:rsidR="00F53DD4" w:rsidRDefault="00F53DD4">
          <w:pPr>
            <w:pStyle w:val="TOC2"/>
            <w:rPr>
              <w:ins w:id="63" w:author="Nate Bachmeier [AWS-SA]" w:date="2023-02-25T22:00:00Z"/>
              <w:rFonts w:asciiTheme="minorHAnsi" w:eastAsiaTheme="minorEastAsia" w:hAnsiTheme="minorHAnsi" w:cstheme="minorBidi"/>
              <w:noProof/>
              <w:sz w:val="22"/>
              <w:szCs w:val="22"/>
            </w:rPr>
          </w:pPr>
          <w:ins w:id="6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recognizing human activities work</w:t>
            </w:r>
            <w:r>
              <w:rPr>
                <w:noProof/>
                <w:webHidden/>
              </w:rPr>
              <w:tab/>
            </w:r>
            <w:r>
              <w:rPr>
                <w:noProof/>
                <w:webHidden/>
              </w:rPr>
              <w:fldChar w:fldCharType="begin"/>
            </w:r>
            <w:r>
              <w:rPr>
                <w:noProof/>
                <w:webHidden/>
              </w:rPr>
              <w:instrText xml:space="preserve"> PAGEREF _Toc128254923 \h </w:instrText>
            </w:r>
            <w:r>
              <w:rPr>
                <w:noProof/>
                <w:webHidden/>
              </w:rPr>
            </w:r>
          </w:ins>
          <w:r>
            <w:rPr>
              <w:noProof/>
              <w:webHidden/>
            </w:rPr>
            <w:fldChar w:fldCharType="separate"/>
          </w:r>
          <w:ins w:id="65" w:author="Nate Bachmeier [AWS-SA]" w:date="2023-02-25T22:00:00Z">
            <w:r>
              <w:rPr>
                <w:noProof/>
                <w:webHidden/>
              </w:rPr>
              <w:t>52</w:t>
            </w:r>
            <w:r>
              <w:rPr>
                <w:noProof/>
                <w:webHidden/>
              </w:rPr>
              <w:fldChar w:fldCharType="end"/>
            </w:r>
            <w:r w:rsidRPr="00BC0759">
              <w:rPr>
                <w:rStyle w:val="Hyperlink"/>
                <w:noProof/>
              </w:rPr>
              <w:fldChar w:fldCharType="end"/>
            </w:r>
          </w:ins>
        </w:p>
        <w:p w14:paraId="051A6275" w14:textId="20BFAD13" w:rsidR="00F53DD4" w:rsidRDefault="00F53DD4">
          <w:pPr>
            <w:pStyle w:val="TOC2"/>
            <w:rPr>
              <w:ins w:id="66" w:author="Nate Bachmeier [AWS-SA]" w:date="2023-02-25T22:00:00Z"/>
              <w:rFonts w:asciiTheme="minorHAnsi" w:eastAsiaTheme="minorEastAsia" w:hAnsiTheme="minorHAnsi" w:cstheme="minorBidi"/>
              <w:noProof/>
              <w:sz w:val="22"/>
              <w:szCs w:val="22"/>
            </w:rPr>
          </w:pPr>
          <w:ins w:id="6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 dynamic environment simulations work</w:t>
            </w:r>
            <w:r>
              <w:rPr>
                <w:noProof/>
                <w:webHidden/>
              </w:rPr>
              <w:tab/>
            </w:r>
            <w:r>
              <w:rPr>
                <w:noProof/>
                <w:webHidden/>
              </w:rPr>
              <w:fldChar w:fldCharType="begin"/>
            </w:r>
            <w:r>
              <w:rPr>
                <w:noProof/>
                <w:webHidden/>
              </w:rPr>
              <w:instrText xml:space="preserve"> PAGEREF _Toc128254924 \h </w:instrText>
            </w:r>
            <w:r>
              <w:rPr>
                <w:noProof/>
                <w:webHidden/>
              </w:rPr>
            </w:r>
          </w:ins>
          <w:r>
            <w:rPr>
              <w:noProof/>
              <w:webHidden/>
            </w:rPr>
            <w:fldChar w:fldCharType="separate"/>
          </w:r>
          <w:ins w:id="68" w:author="Nate Bachmeier [AWS-SA]" w:date="2023-02-25T22:00:00Z">
            <w:r>
              <w:rPr>
                <w:noProof/>
                <w:webHidden/>
              </w:rPr>
              <w:t>54</w:t>
            </w:r>
            <w:r>
              <w:rPr>
                <w:noProof/>
                <w:webHidden/>
              </w:rPr>
              <w:fldChar w:fldCharType="end"/>
            </w:r>
            <w:r w:rsidRPr="00BC0759">
              <w:rPr>
                <w:rStyle w:val="Hyperlink"/>
                <w:noProof/>
              </w:rPr>
              <w:fldChar w:fldCharType="end"/>
            </w:r>
          </w:ins>
        </w:p>
        <w:p w14:paraId="603FDC92" w14:textId="2A956BCA" w:rsidR="00F53DD4" w:rsidRDefault="00F53DD4">
          <w:pPr>
            <w:pStyle w:val="TOC2"/>
            <w:rPr>
              <w:ins w:id="69" w:author="Nate Bachmeier [AWS-SA]" w:date="2023-02-25T22:00:00Z"/>
              <w:rFonts w:asciiTheme="minorHAnsi" w:eastAsiaTheme="minorEastAsia" w:hAnsiTheme="minorHAnsi" w:cstheme="minorBidi"/>
              <w:noProof/>
              <w:sz w:val="22"/>
              <w:szCs w:val="22"/>
            </w:rPr>
          </w:pPr>
          <w:ins w:id="7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Computer vision and autonomous driving</w:t>
            </w:r>
            <w:r>
              <w:rPr>
                <w:noProof/>
                <w:webHidden/>
              </w:rPr>
              <w:tab/>
            </w:r>
            <w:r>
              <w:rPr>
                <w:noProof/>
                <w:webHidden/>
              </w:rPr>
              <w:fldChar w:fldCharType="begin"/>
            </w:r>
            <w:r>
              <w:rPr>
                <w:noProof/>
                <w:webHidden/>
              </w:rPr>
              <w:instrText xml:space="preserve"> PAGEREF _Toc128254925 \h </w:instrText>
            </w:r>
            <w:r>
              <w:rPr>
                <w:noProof/>
                <w:webHidden/>
              </w:rPr>
            </w:r>
          </w:ins>
          <w:r>
            <w:rPr>
              <w:noProof/>
              <w:webHidden/>
            </w:rPr>
            <w:fldChar w:fldCharType="separate"/>
          </w:r>
          <w:ins w:id="71" w:author="Nate Bachmeier [AWS-SA]" w:date="2023-02-25T22:00:00Z">
            <w:r>
              <w:rPr>
                <w:noProof/>
                <w:webHidden/>
              </w:rPr>
              <w:t>55</w:t>
            </w:r>
            <w:r>
              <w:rPr>
                <w:noProof/>
                <w:webHidden/>
              </w:rPr>
              <w:fldChar w:fldCharType="end"/>
            </w:r>
            <w:r w:rsidRPr="00BC0759">
              <w:rPr>
                <w:rStyle w:val="Hyperlink"/>
                <w:noProof/>
              </w:rPr>
              <w:fldChar w:fldCharType="end"/>
            </w:r>
          </w:ins>
        </w:p>
        <w:p w14:paraId="0CFDC47A" w14:textId="5A3F52C3" w:rsidR="00F53DD4" w:rsidRDefault="00F53DD4">
          <w:pPr>
            <w:pStyle w:val="TOC2"/>
            <w:rPr>
              <w:ins w:id="72" w:author="Nate Bachmeier [AWS-SA]" w:date="2023-02-25T22:00:00Z"/>
              <w:rFonts w:asciiTheme="minorHAnsi" w:eastAsiaTheme="minorEastAsia" w:hAnsiTheme="minorHAnsi" w:cstheme="minorBidi"/>
              <w:noProof/>
              <w:sz w:val="22"/>
              <w:szCs w:val="22"/>
            </w:rPr>
          </w:pPr>
          <w:ins w:id="7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_Toc128254926 \h </w:instrText>
            </w:r>
            <w:r>
              <w:rPr>
                <w:noProof/>
                <w:webHidden/>
              </w:rPr>
            </w:r>
          </w:ins>
          <w:r>
            <w:rPr>
              <w:noProof/>
              <w:webHidden/>
            </w:rPr>
            <w:fldChar w:fldCharType="separate"/>
          </w:r>
          <w:ins w:id="74" w:author="Nate Bachmeier [AWS-SA]" w:date="2023-02-25T22:00:00Z">
            <w:r>
              <w:rPr>
                <w:noProof/>
                <w:webHidden/>
              </w:rPr>
              <w:t>63</w:t>
            </w:r>
            <w:r>
              <w:rPr>
                <w:noProof/>
                <w:webHidden/>
              </w:rPr>
              <w:fldChar w:fldCharType="end"/>
            </w:r>
            <w:r w:rsidRPr="00BC0759">
              <w:rPr>
                <w:rStyle w:val="Hyperlink"/>
                <w:noProof/>
              </w:rPr>
              <w:fldChar w:fldCharType="end"/>
            </w:r>
          </w:ins>
        </w:p>
        <w:p w14:paraId="7E674453" w14:textId="7FB0FCF0" w:rsidR="00F53DD4" w:rsidRDefault="00F53DD4">
          <w:pPr>
            <w:pStyle w:val="TOC2"/>
            <w:rPr>
              <w:ins w:id="75" w:author="Nate Bachmeier [AWS-SA]" w:date="2023-02-25T22:00:00Z"/>
              <w:rFonts w:asciiTheme="minorHAnsi" w:eastAsiaTheme="minorEastAsia" w:hAnsiTheme="minorHAnsi" w:cstheme="minorBidi"/>
              <w:noProof/>
              <w:sz w:val="22"/>
              <w:szCs w:val="22"/>
            </w:rPr>
          </w:pPr>
          <w:ins w:id="7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considerations of AI</w:t>
            </w:r>
            <w:r>
              <w:rPr>
                <w:noProof/>
                <w:webHidden/>
              </w:rPr>
              <w:tab/>
            </w:r>
            <w:r>
              <w:rPr>
                <w:noProof/>
                <w:webHidden/>
              </w:rPr>
              <w:fldChar w:fldCharType="begin"/>
            </w:r>
            <w:r>
              <w:rPr>
                <w:noProof/>
                <w:webHidden/>
              </w:rPr>
              <w:instrText xml:space="preserve"> PAGEREF _Toc128254927 \h </w:instrText>
            </w:r>
            <w:r>
              <w:rPr>
                <w:noProof/>
                <w:webHidden/>
              </w:rPr>
            </w:r>
          </w:ins>
          <w:r>
            <w:rPr>
              <w:noProof/>
              <w:webHidden/>
            </w:rPr>
            <w:fldChar w:fldCharType="separate"/>
          </w:r>
          <w:ins w:id="77" w:author="Nate Bachmeier [AWS-SA]" w:date="2023-02-25T22:00:00Z">
            <w:r>
              <w:rPr>
                <w:noProof/>
                <w:webHidden/>
              </w:rPr>
              <w:t>69</w:t>
            </w:r>
            <w:r>
              <w:rPr>
                <w:noProof/>
                <w:webHidden/>
              </w:rPr>
              <w:fldChar w:fldCharType="end"/>
            </w:r>
            <w:r w:rsidRPr="00BC0759">
              <w:rPr>
                <w:rStyle w:val="Hyperlink"/>
                <w:noProof/>
              </w:rPr>
              <w:fldChar w:fldCharType="end"/>
            </w:r>
          </w:ins>
        </w:p>
        <w:p w14:paraId="5AB51358" w14:textId="0454A088" w:rsidR="00F53DD4" w:rsidRDefault="00F53DD4">
          <w:pPr>
            <w:pStyle w:val="TOC2"/>
            <w:rPr>
              <w:ins w:id="78" w:author="Nate Bachmeier [AWS-SA]" w:date="2023-02-25T22:00:00Z"/>
              <w:rFonts w:asciiTheme="minorHAnsi" w:eastAsiaTheme="minorEastAsia" w:hAnsiTheme="minorHAnsi" w:cstheme="minorBidi"/>
              <w:noProof/>
              <w:sz w:val="22"/>
              <w:szCs w:val="22"/>
            </w:rPr>
          </w:pPr>
          <w:ins w:id="7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_Toc128254928 \h </w:instrText>
            </w:r>
            <w:r>
              <w:rPr>
                <w:noProof/>
                <w:webHidden/>
              </w:rPr>
            </w:r>
          </w:ins>
          <w:r>
            <w:rPr>
              <w:noProof/>
              <w:webHidden/>
            </w:rPr>
            <w:fldChar w:fldCharType="separate"/>
          </w:r>
          <w:ins w:id="80" w:author="Nate Bachmeier [AWS-SA]" w:date="2023-02-25T22:00:00Z">
            <w:r>
              <w:rPr>
                <w:noProof/>
                <w:webHidden/>
              </w:rPr>
              <w:t>75</w:t>
            </w:r>
            <w:r>
              <w:rPr>
                <w:noProof/>
                <w:webHidden/>
              </w:rPr>
              <w:fldChar w:fldCharType="end"/>
            </w:r>
            <w:r w:rsidRPr="00BC0759">
              <w:rPr>
                <w:rStyle w:val="Hyperlink"/>
                <w:noProof/>
              </w:rPr>
              <w:fldChar w:fldCharType="end"/>
            </w:r>
          </w:ins>
        </w:p>
        <w:p w14:paraId="6FB40616" w14:textId="560805F8" w:rsidR="00F53DD4" w:rsidRDefault="00F53DD4">
          <w:pPr>
            <w:pStyle w:val="TOC1"/>
            <w:rPr>
              <w:ins w:id="81" w:author="Nate Bachmeier [AWS-SA]" w:date="2023-02-25T22:00:00Z"/>
              <w:rFonts w:asciiTheme="minorHAnsi" w:eastAsiaTheme="minorEastAsia" w:hAnsiTheme="minorHAnsi" w:cstheme="minorBidi"/>
              <w:noProof/>
              <w:sz w:val="22"/>
            </w:rPr>
          </w:pPr>
          <w:ins w:id="8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3: Research Method</w:t>
            </w:r>
            <w:r>
              <w:rPr>
                <w:noProof/>
                <w:webHidden/>
              </w:rPr>
              <w:tab/>
            </w:r>
            <w:r>
              <w:rPr>
                <w:noProof/>
                <w:webHidden/>
              </w:rPr>
              <w:fldChar w:fldCharType="begin"/>
            </w:r>
            <w:r>
              <w:rPr>
                <w:noProof/>
                <w:webHidden/>
              </w:rPr>
              <w:instrText xml:space="preserve"> PAGEREF _Toc128254929 \h </w:instrText>
            </w:r>
            <w:r>
              <w:rPr>
                <w:noProof/>
                <w:webHidden/>
              </w:rPr>
            </w:r>
          </w:ins>
          <w:r>
            <w:rPr>
              <w:noProof/>
              <w:webHidden/>
            </w:rPr>
            <w:fldChar w:fldCharType="separate"/>
          </w:r>
          <w:ins w:id="83" w:author="Nate Bachmeier [AWS-SA]" w:date="2023-02-25T22:00:00Z">
            <w:r>
              <w:rPr>
                <w:noProof/>
                <w:webHidden/>
              </w:rPr>
              <w:t>77</w:t>
            </w:r>
            <w:r>
              <w:rPr>
                <w:noProof/>
                <w:webHidden/>
              </w:rPr>
              <w:fldChar w:fldCharType="end"/>
            </w:r>
            <w:r w:rsidRPr="00BC0759">
              <w:rPr>
                <w:rStyle w:val="Hyperlink"/>
                <w:noProof/>
              </w:rPr>
              <w:fldChar w:fldCharType="end"/>
            </w:r>
          </w:ins>
        </w:p>
        <w:p w14:paraId="685A6224" w14:textId="291A22C2" w:rsidR="00F53DD4" w:rsidRDefault="00F53DD4">
          <w:pPr>
            <w:pStyle w:val="TOC2"/>
            <w:rPr>
              <w:ins w:id="84" w:author="Nate Bachmeier [AWS-SA]" w:date="2023-02-25T22:00:00Z"/>
              <w:rFonts w:asciiTheme="minorHAnsi" w:eastAsiaTheme="minorEastAsia" w:hAnsiTheme="minorHAnsi" w:cstheme="minorBidi"/>
              <w:noProof/>
              <w:sz w:val="22"/>
              <w:szCs w:val="22"/>
            </w:rPr>
          </w:pPr>
          <w:ins w:id="8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Methodology and Design</w:t>
            </w:r>
            <w:r>
              <w:rPr>
                <w:noProof/>
                <w:webHidden/>
              </w:rPr>
              <w:tab/>
            </w:r>
            <w:r>
              <w:rPr>
                <w:noProof/>
                <w:webHidden/>
              </w:rPr>
              <w:fldChar w:fldCharType="begin"/>
            </w:r>
            <w:r>
              <w:rPr>
                <w:noProof/>
                <w:webHidden/>
              </w:rPr>
              <w:instrText xml:space="preserve"> PAGEREF _Toc128254930 \h </w:instrText>
            </w:r>
            <w:r>
              <w:rPr>
                <w:noProof/>
                <w:webHidden/>
              </w:rPr>
            </w:r>
          </w:ins>
          <w:r>
            <w:rPr>
              <w:noProof/>
              <w:webHidden/>
            </w:rPr>
            <w:fldChar w:fldCharType="separate"/>
          </w:r>
          <w:ins w:id="86" w:author="Nate Bachmeier [AWS-SA]" w:date="2023-02-25T22:00:00Z">
            <w:r>
              <w:rPr>
                <w:noProof/>
                <w:webHidden/>
              </w:rPr>
              <w:t>77</w:t>
            </w:r>
            <w:r>
              <w:rPr>
                <w:noProof/>
                <w:webHidden/>
              </w:rPr>
              <w:fldChar w:fldCharType="end"/>
            </w:r>
            <w:r w:rsidRPr="00BC0759">
              <w:rPr>
                <w:rStyle w:val="Hyperlink"/>
                <w:noProof/>
              </w:rPr>
              <w:fldChar w:fldCharType="end"/>
            </w:r>
          </w:ins>
        </w:p>
        <w:p w14:paraId="6E73EB7F" w14:textId="6C81FA96" w:rsidR="00F53DD4" w:rsidRDefault="00F53DD4">
          <w:pPr>
            <w:pStyle w:val="TOC2"/>
            <w:rPr>
              <w:ins w:id="87" w:author="Nate Bachmeier [AWS-SA]" w:date="2023-02-25T22:00:00Z"/>
              <w:rFonts w:asciiTheme="minorHAnsi" w:eastAsiaTheme="minorEastAsia" w:hAnsiTheme="minorHAnsi" w:cstheme="minorBidi"/>
              <w:noProof/>
              <w:sz w:val="22"/>
              <w:szCs w:val="22"/>
            </w:rPr>
          </w:pPr>
          <w:ins w:id="8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Population and Sample</w:t>
            </w:r>
            <w:r>
              <w:rPr>
                <w:noProof/>
                <w:webHidden/>
              </w:rPr>
              <w:tab/>
            </w:r>
            <w:r>
              <w:rPr>
                <w:noProof/>
                <w:webHidden/>
              </w:rPr>
              <w:fldChar w:fldCharType="begin"/>
            </w:r>
            <w:r>
              <w:rPr>
                <w:noProof/>
                <w:webHidden/>
              </w:rPr>
              <w:instrText xml:space="preserve"> PAGEREF _Toc128254931 \h </w:instrText>
            </w:r>
            <w:r>
              <w:rPr>
                <w:noProof/>
                <w:webHidden/>
              </w:rPr>
            </w:r>
          </w:ins>
          <w:r>
            <w:rPr>
              <w:noProof/>
              <w:webHidden/>
            </w:rPr>
            <w:fldChar w:fldCharType="separate"/>
          </w:r>
          <w:ins w:id="89" w:author="Nate Bachmeier [AWS-SA]" w:date="2023-02-25T22:00:00Z">
            <w:r>
              <w:rPr>
                <w:noProof/>
                <w:webHidden/>
              </w:rPr>
              <w:t>78</w:t>
            </w:r>
            <w:r>
              <w:rPr>
                <w:noProof/>
                <w:webHidden/>
              </w:rPr>
              <w:fldChar w:fldCharType="end"/>
            </w:r>
            <w:r w:rsidRPr="00BC0759">
              <w:rPr>
                <w:rStyle w:val="Hyperlink"/>
                <w:noProof/>
              </w:rPr>
              <w:fldChar w:fldCharType="end"/>
            </w:r>
          </w:ins>
        </w:p>
        <w:p w14:paraId="701E60F8" w14:textId="42E1B932" w:rsidR="00F53DD4" w:rsidRDefault="00F53DD4">
          <w:pPr>
            <w:pStyle w:val="TOC2"/>
            <w:rPr>
              <w:ins w:id="90" w:author="Nate Bachmeier [AWS-SA]" w:date="2023-02-25T22:00:00Z"/>
              <w:rFonts w:asciiTheme="minorHAnsi" w:eastAsiaTheme="minorEastAsia" w:hAnsiTheme="minorHAnsi" w:cstheme="minorBidi"/>
              <w:noProof/>
              <w:sz w:val="22"/>
              <w:szCs w:val="22"/>
            </w:rPr>
          </w:pPr>
          <w:ins w:id="9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Instrumentation</w:t>
            </w:r>
            <w:r>
              <w:rPr>
                <w:noProof/>
                <w:webHidden/>
              </w:rPr>
              <w:tab/>
            </w:r>
            <w:r>
              <w:rPr>
                <w:noProof/>
                <w:webHidden/>
              </w:rPr>
              <w:fldChar w:fldCharType="begin"/>
            </w:r>
            <w:r>
              <w:rPr>
                <w:noProof/>
                <w:webHidden/>
              </w:rPr>
              <w:instrText xml:space="preserve"> PAGEREF _Toc128254932 \h </w:instrText>
            </w:r>
            <w:r>
              <w:rPr>
                <w:noProof/>
                <w:webHidden/>
              </w:rPr>
            </w:r>
          </w:ins>
          <w:r>
            <w:rPr>
              <w:noProof/>
              <w:webHidden/>
            </w:rPr>
            <w:fldChar w:fldCharType="separate"/>
          </w:r>
          <w:ins w:id="92" w:author="Nate Bachmeier [AWS-SA]" w:date="2023-02-25T22:00:00Z">
            <w:r>
              <w:rPr>
                <w:noProof/>
                <w:webHidden/>
              </w:rPr>
              <w:t>80</w:t>
            </w:r>
            <w:r>
              <w:rPr>
                <w:noProof/>
                <w:webHidden/>
              </w:rPr>
              <w:fldChar w:fldCharType="end"/>
            </w:r>
            <w:r w:rsidRPr="00BC0759">
              <w:rPr>
                <w:rStyle w:val="Hyperlink"/>
                <w:noProof/>
              </w:rPr>
              <w:fldChar w:fldCharType="end"/>
            </w:r>
          </w:ins>
        </w:p>
        <w:p w14:paraId="587AF16B" w14:textId="4BE9B781" w:rsidR="00F53DD4" w:rsidRDefault="00F53DD4">
          <w:pPr>
            <w:pStyle w:val="TOC2"/>
            <w:rPr>
              <w:ins w:id="93" w:author="Nate Bachmeier [AWS-SA]" w:date="2023-02-25T22:00:00Z"/>
              <w:rFonts w:asciiTheme="minorHAnsi" w:eastAsiaTheme="minorEastAsia" w:hAnsiTheme="minorHAnsi" w:cstheme="minorBidi"/>
              <w:noProof/>
              <w:sz w:val="22"/>
              <w:szCs w:val="22"/>
            </w:rPr>
          </w:pPr>
          <w:ins w:id="9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Study Procedures</w:t>
            </w:r>
            <w:r>
              <w:rPr>
                <w:noProof/>
                <w:webHidden/>
              </w:rPr>
              <w:tab/>
            </w:r>
            <w:r>
              <w:rPr>
                <w:noProof/>
                <w:webHidden/>
              </w:rPr>
              <w:fldChar w:fldCharType="begin"/>
            </w:r>
            <w:r>
              <w:rPr>
                <w:noProof/>
                <w:webHidden/>
              </w:rPr>
              <w:instrText xml:space="preserve"> PAGEREF _Toc128254933 \h </w:instrText>
            </w:r>
            <w:r>
              <w:rPr>
                <w:noProof/>
                <w:webHidden/>
              </w:rPr>
            </w:r>
          </w:ins>
          <w:r>
            <w:rPr>
              <w:noProof/>
              <w:webHidden/>
            </w:rPr>
            <w:fldChar w:fldCharType="separate"/>
          </w:r>
          <w:ins w:id="95" w:author="Nate Bachmeier [AWS-SA]" w:date="2023-02-25T22:00:00Z">
            <w:r>
              <w:rPr>
                <w:noProof/>
                <w:webHidden/>
              </w:rPr>
              <w:t>80</w:t>
            </w:r>
            <w:r>
              <w:rPr>
                <w:noProof/>
                <w:webHidden/>
              </w:rPr>
              <w:fldChar w:fldCharType="end"/>
            </w:r>
            <w:r w:rsidRPr="00BC0759">
              <w:rPr>
                <w:rStyle w:val="Hyperlink"/>
                <w:noProof/>
              </w:rPr>
              <w:fldChar w:fldCharType="end"/>
            </w:r>
          </w:ins>
        </w:p>
        <w:p w14:paraId="7F8C824A" w14:textId="3C092960" w:rsidR="00F53DD4" w:rsidRDefault="00F53DD4">
          <w:pPr>
            <w:pStyle w:val="TOC2"/>
            <w:rPr>
              <w:ins w:id="96" w:author="Nate Bachmeier [AWS-SA]" w:date="2023-02-25T22:00:00Z"/>
              <w:rFonts w:asciiTheme="minorHAnsi" w:eastAsiaTheme="minorEastAsia" w:hAnsiTheme="minorHAnsi" w:cstheme="minorBidi"/>
              <w:noProof/>
              <w:sz w:val="22"/>
              <w:szCs w:val="22"/>
            </w:rPr>
          </w:pPr>
          <w:ins w:id="9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Data Analysis</w:t>
            </w:r>
            <w:r>
              <w:rPr>
                <w:noProof/>
                <w:webHidden/>
              </w:rPr>
              <w:tab/>
            </w:r>
            <w:r>
              <w:rPr>
                <w:noProof/>
                <w:webHidden/>
              </w:rPr>
              <w:fldChar w:fldCharType="begin"/>
            </w:r>
            <w:r>
              <w:rPr>
                <w:noProof/>
                <w:webHidden/>
              </w:rPr>
              <w:instrText xml:space="preserve"> PAGEREF _Toc128254934 \h </w:instrText>
            </w:r>
            <w:r>
              <w:rPr>
                <w:noProof/>
                <w:webHidden/>
              </w:rPr>
            </w:r>
          </w:ins>
          <w:r>
            <w:rPr>
              <w:noProof/>
              <w:webHidden/>
            </w:rPr>
            <w:fldChar w:fldCharType="separate"/>
          </w:r>
          <w:ins w:id="98" w:author="Nate Bachmeier [AWS-SA]" w:date="2023-02-25T22:00:00Z">
            <w:r>
              <w:rPr>
                <w:noProof/>
                <w:webHidden/>
              </w:rPr>
              <w:t>84</w:t>
            </w:r>
            <w:r>
              <w:rPr>
                <w:noProof/>
                <w:webHidden/>
              </w:rPr>
              <w:fldChar w:fldCharType="end"/>
            </w:r>
            <w:r w:rsidRPr="00BC0759">
              <w:rPr>
                <w:rStyle w:val="Hyperlink"/>
                <w:noProof/>
              </w:rPr>
              <w:fldChar w:fldCharType="end"/>
            </w:r>
          </w:ins>
        </w:p>
        <w:p w14:paraId="4C6F4AB7" w14:textId="5649665F" w:rsidR="00F53DD4" w:rsidRDefault="00F53DD4">
          <w:pPr>
            <w:pStyle w:val="TOC2"/>
            <w:rPr>
              <w:ins w:id="99" w:author="Nate Bachmeier [AWS-SA]" w:date="2023-02-25T22:00:00Z"/>
              <w:rFonts w:asciiTheme="minorHAnsi" w:eastAsiaTheme="minorEastAsia" w:hAnsiTheme="minorHAnsi" w:cstheme="minorBidi"/>
              <w:noProof/>
              <w:sz w:val="22"/>
              <w:szCs w:val="22"/>
            </w:rPr>
          </w:pPr>
          <w:ins w:id="10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Assumptions</w:t>
            </w:r>
            <w:r>
              <w:rPr>
                <w:noProof/>
                <w:webHidden/>
              </w:rPr>
              <w:tab/>
            </w:r>
            <w:r>
              <w:rPr>
                <w:noProof/>
                <w:webHidden/>
              </w:rPr>
              <w:fldChar w:fldCharType="begin"/>
            </w:r>
            <w:r>
              <w:rPr>
                <w:noProof/>
                <w:webHidden/>
              </w:rPr>
              <w:instrText xml:space="preserve"> PAGEREF _Toc128254935 \h </w:instrText>
            </w:r>
            <w:r>
              <w:rPr>
                <w:noProof/>
                <w:webHidden/>
              </w:rPr>
            </w:r>
          </w:ins>
          <w:r>
            <w:rPr>
              <w:noProof/>
              <w:webHidden/>
            </w:rPr>
            <w:fldChar w:fldCharType="separate"/>
          </w:r>
          <w:ins w:id="101" w:author="Nate Bachmeier [AWS-SA]" w:date="2023-02-25T22:00:00Z">
            <w:r>
              <w:rPr>
                <w:noProof/>
                <w:webHidden/>
              </w:rPr>
              <w:t>85</w:t>
            </w:r>
            <w:r>
              <w:rPr>
                <w:noProof/>
                <w:webHidden/>
              </w:rPr>
              <w:fldChar w:fldCharType="end"/>
            </w:r>
            <w:r w:rsidRPr="00BC0759">
              <w:rPr>
                <w:rStyle w:val="Hyperlink"/>
                <w:noProof/>
              </w:rPr>
              <w:fldChar w:fldCharType="end"/>
            </w:r>
          </w:ins>
        </w:p>
        <w:p w14:paraId="649235CE" w14:textId="63043371" w:rsidR="00F53DD4" w:rsidRDefault="00F53DD4">
          <w:pPr>
            <w:pStyle w:val="TOC2"/>
            <w:rPr>
              <w:ins w:id="102" w:author="Nate Bachmeier [AWS-SA]" w:date="2023-02-25T22:00:00Z"/>
              <w:rFonts w:asciiTheme="minorHAnsi" w:eastAsiaTheme="minorEastAsia" w:hAnsiTheme="minorHAnsi" w:cstheme="minorBidi"/>
              <w:noProof/>
              <w:sz w:val="22"/>
              <w:szCs w:val="22"/>
            </w:rPr>
          </w:pPr>
          <w:ins w:id="10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Limitations</w:t>
            </w:r>
            <w:r>
              <w:rPr>
                <w:noProof/>
                <w:webHidden/>
              </w:rPr>
              <w:tab/>
            </w:r>
            <w:r>
              <w:rPr>
                <w:noProof/>
                <w:webHidden/>
              </w:rPr>
              <w:fldChar w:fldCharType="begin"/>
            </w:r>
            <w:r>
              <w:rPr>
                <w:noProof/>
                <w:webHidden/>
              </w:rPr>
              <w:instrText xml:space="preserve"> PAGEREF _Toc128254936 \h </w:instrText>
            </w:r>
            <w:r>
              <w:rPr>
                <w:noProof/>
                <w:webHidden/>
              </w:rPr>
            </w:r>
          </w:ins>
          <w:r>
            <w:rPr>
              <w:noProof/>
              <w:webHidden/>
            </w:rPr>
            <w:fldChar w:fldCharType="separate"/>
          </w:r>
          <w:ins w:id="104" w:author="Nate Bachmeier [AWS-SA]" w:date="2023-02-25T22:00:00Z">
            <w:r>
              <w:rPr>
                <w:noProof/>
                <w:webHidden/>
              </w:rPr>
              <w:t>86</w:t>
            </w:r>
            <w:r>
              <w:rPr>
                <w:noProof/>
                <w:webHidden/>
              </w:rPr>
              <w:fldChar w:fldCharType="end"/>
            </w:r>
            <w:r w:rsidRPr="00BC0759">
              <w:rPr>
                <w:rStyle w:val="Hyperlink"/>
                <w:noProof/>
              </w:rPr>
              <w:fldChar w:fldCharType="end"/>
            </w:r>
          </w:ins>
        </w:p>
        <w:p w14:paraId="58270C2E" w14:textId="30F10FAD" w:rsidR="00F53DD4" w:rsidRDefault="00F53DD4">
          <w:pPr>
            <w:pStyle w:val="TOC2"/>
            <w:rPr>
              <w:ins w:id="105" w:author="Nate Bachmeier [AWS-SA]" w:date="2023-02-25T22:00:00Z"/>
              <w:rFonts w:asciiTheme="minorHAnsi" w:eastAsiaTheme="minorEastAsia" w:hAnsiTheme="minorHAnsi" w:cstheme="minorBidi"/>
              <w:noProof/>
              <w:sz w:val="22"/>
              <w:szCs w:val="22"/>
            </w:rPr>
          </w:pPr>
          <w:ins w:id="10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Delimitations</w:t>
            </w:r>
            <w:r>
              <w:rPr>
                <w:noProof/>
                <w:webHidden/>
              </w:rPr>
              <w:tab/>
            </w:r>
            <w:r>
              <w:rPr>
                <w:noProof/>
                <w:webHidden/>
              </w:rPr>
              <w:fldChar w:fldCharType="begin"/>
            </w:r>
            <w:r>
              <w:rPr>
                <w:noProof/>
                <w:webHidden/>
              </w:rPr>
              <w:instrText xml:space="preserve"> PAGEREF _Toc128254937 \h </w:instrText>
            </w:r>
            <w:r>
              <w:rPr>
                <w:noProof/>
                <w:webHidden/>
              </w:rPr>
            </w:r>
          </w:ins>
          <w:r>
            <w:rPr>
              <w:noProof/>
              <w:webHidden/>
            </w:rPr>
            <w:fldChar w:fldCharType="separate"/>
          </w:r>
          <w:ins w:id="107" w:author="Nate Bachmeier [AWS-SA]" w:date="2023-02-25T22:00:00Z">
            <w:r>
              <w:rPr>
                <w:noProof/>
                <w:webHidden/>
              </w:rPr>
              <w:t>86</w:t>
            </w:r>
            <w:r>
              <w:rPr>
                <w:noProof/>
                <w:webHidden/>
              </w:rPr>
              <w:fldChar w:fldCharType="end"/>
            </w:r>
            <w:r w:rsidRPr="00BC0759">
              <w:rPr>
                <w:rStyle w:val="Hyperlink"/>
                <w:noProof/>
              </w:rPr>
              <w:fldChar w:fldCharType="end"/>
            </w:r>
          </w:ins>
        </w:p>
        <w:p w14:paraId="6D0B3393" w14:textId="67EA5E39" w:rsidR="00F53DD4" w:rsidRDefault="00F53DD4">
          <w:pPr>
            <w:pStyle w:val="TOC2"/>
            <w:rPr>
              <w:ins w:id="108" w:author="Nate Bachmeier [AWS-SA]" w:date="2023-02-25T22:00:00Z"/>
              <w:rFonts w:asciiTheme="minorHAnsi" w:eastAsiaTheme="minorEastAsia" w:hAnsiTheme="minorHAnsi" w:cstheme="minorBidi"/>
              <w:noProof/>
              <w:sz w:val="22"/>
              <w:szCs w:val="22"/>
            </w:rPr>
          </w:pPr>
          <w:ins w:id="10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Assurances</w:t>
            </w:r>
            <w:r>
              <w:rPr>
                <w:noProof/>
                <w:webHidden/>
              </w:rPr>
              <w:tab/>
            </w:r>
            <w:r>
              <w:rPr>
                <w:noProof/>
                <w:webHidden/>
              </w:rPr>
              <w:fldChar w:fldCharType="begin"/>
            </w:r>
            <w:r>
              <w:rPr>
                <w:noProof/>
                <w:webHidden/>
              </w:rPr>
              <w:instrText xml:space="preserve"> PAGEREF _Toc128254938 \h </w:instrText>
            </w:r>
            <w:r>
              <w:rPr>
                <w:noProof/>
                <w:webHidden/>
              </w:rPr>
            </w:r>
          </w:ins>
          <w:r>
            <w:rPr>
              <w:noProof/>
              <w:webHidden/>
            </w:rPr>
            <w:fldChar w:fldCharType="separate"/>
          </w:r>
          <w:ins w:id="110" w:author="Nate Bachmeier [AWS-SA]" w:date="2023-02-25T22:00:00Z">
            <w:r>
              <w:rPr>
                <w:noProof/>
                <w:webHidden/>
              </w:rPr>
              <w:t>87</w:t>
            </w:r>
            <w:r>
              <w:rPr>
                <w:noProof/>
                <w:webHidden/>
              </w:rPr>
              <w:fldChar w:fldCharType="end"/>
            </w:r>
            <w:r w:rsidRPr="00BC0759">
              <w:rPr>
                <w:rStyle w:val="Hyperlink"/>
                <w:noProof/>
              </w:rPr>
              <w:fldChar w:fldCharType="end"/>
            </w:r>
          </w:ins>
        </w:p>
        <w:p w14:paraId="61C679B3" w14:textId="243DDA9F" w:rsidR="00F53DD4" w:rsidRDefault="00F53DD4">
          <w:pPr>
            <w:pStyle w:val="TOC2"/>
            <w:rPr>
              <w:ins w:id="111" w:author="Nate Bachmeier [AWS-SA]" w:date="2023-02-25T22:00:00Z"/>
              <w:rFonts w:asciiTheme="minorHAnsi" w:eastAsiaTheme="minorEastAsia" w:hAnsiTheme="minorHAnsi" w:cstheme="minorBidi"/>
              <w:noProof/>
              <w:sz w:val="22"/>
              <w:szCs w:val="22"/>
            </w:rPr>
          </w:pPr>
          <w:ins w:id="11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_Toc128254939 \h </w:instrText>
            </w:r>
            <w:r>
              <w:rPr>
                <w:noProof/>
                <w:webHidden/>
              </w:rPr>
            </w:r>
          </w:ins>
          <w:r>
            <w:rPr>
              <w:noProof/>
              <w:webHidden/>
            </w:rPr>
            <w:fldChar w:fldCharType="separate"/>
          </w:r>
          <w:ins w:id="113" w:author="Nate Bachmeier [AWS-SA]" w:date="2023-02-25T22:00:00Z">
            <w:r>
              <w:rPr>
                <w:noProof/>
                <w:webHidden/>
              </w:rPr>
              <w:t>89</w:t>
            </w:r>
            <w:r>
              <w:rPr>
                <w:noProof/>
                <w:webHidden/>
              </w:rPr>
              <w:fldChar w:fldCharType="end"/>
            </w:r>
            <w:r w:rsidRPr="00BC0759">
              <w:rPr>
                <w:rStyle w:val="Hyperlink"/>
                <w:noProof/>
              </w:rPr>
              <w:fldChar w:fldCharType="end"/>
            </w:r>
          </w:ins>
        </w:p>
        <w:p w14:paraId="1637A611" w14:textId="7FAC2ADD" w:rsidR="00F53DD4" w:rsidRDefault="00F53DD4">
          <w:pPr>
            <w:pStyle w:val="TOC1"/>
            <w:rPr>
              <w:ins w:id="114" w:author="Nate Bachmeier [AWS-SA]" w:date="2023-02-25T22:00:00Z"/>
              <w:rFonts w:asciiTheme="minorHAnsi" w:eastAsiaTheme="minorEastAsia" w:hAnsiTheme="minorHAnsi" w:cstheme="minorBidi"/>
              <w:noProof/>
              <w:sz w:val="22"/>
            </w:rPr>
          </w:pPr>
          <w:ins w:id="11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4: Findings</w:t>
            </w:r>
            <w:r>
              <w:rPr>
                <w:noProof/>
                <w:webHidden/>
              </w:rPr>
              <w:tab/>
            </w:r>
            <w:r>
              <w:rPr>
                <w:noProof/>
                <w:webHidden/>
              </w:rPr>
              <w:fldChar w:fldCharType="begin"/>
            </w:r>
            <w:r>
              <w:rPr>
                <w:noProof/>
                <w:webHidden/>
              </w:rPr>
              <w:instrText xml:space="preserve"> PAGEREF _Toc128254940 \h </w:instrText>
            </w:r>
            <w:r>
              <w:rPr>
                <w:noProof/>
                <w:webHidden/>
              </w:rPr>
            </w:r>
          </w:ins>
          <w:r>
            <w:rPr>
              <w:noProof/>
              <w:webHidden/>
            </w:rPr>
            <w:fldChar w:fldCharType="separate"/>
          </w:r>
          <w:ins w:id="116" w:author="Nate Bachmeier [AWS-SA]" w:date="2023-02-25T22:00:00Z">
            <w:r>
              <w:rPr>
                <w:noProof/>
                <w:webHidden/>
              </w:rPr>
              <w:t>91</w:t>
            </w:r>
            <w:r>
              <w:rPr>
                <w:noProof/>
                <w:webHidden/>
              </w:rPr>
              <w:fldChar w:fldCharType="end"/>
            </w:r>
            <w:r w:rsidRPr="00BC0759">
              <w:rPr>
                <w:rStyle w:val="Hyperlink"/>
                <w:noProof/>
              </w:rPr>
              <w:fldChar w:fldCharType="end"/>
            </w:r>
          </w:ins>
        </w:p>
        <w:p w14:paraId="6FEA8C13" w14:textId="22BAD69E" w:rsidR="00F53DD4" w:rsidRDefault="00F53DD4">
          <w:pPr>
            <w:pStyle w:val="TOC2"/>
            <w:rPr>
              <w:ins w:id="117" w:author="Nate Bachmeier [AWS-SA]" w:date="2023-02-25T22:00:00Z"/>
              <w:rFonts w:asciiTheme="minorHAnsi" w:eastAsiaTheme="minorEastAsia" w:hAnsiTheme="minorHAnsi" w:cstheme="minorBidi"/>
              <w:noProof/>
              <w:sz w:val="22"/>
              <w:szCs w:val="22"/>
            </w:rPr>
          </w:pPr>
          <w:ins w:id="118" w:author="Nate Bachmeier [AWS-SA]" w:date="2023-02-25T22:00:00Z">
            <w:r w:rsidRPr="00BC0759">
              <w:rPr>
                <w:rStyle w:val="Hyperlink"/>
                <w:noProof/>
              </w:rPr>
              <w:lastRenderedPageBreak/>
              <w:fldChar w:fldCharType="begin"/>
            </w:r>
            <w:r w:rsidRPr="00BC0759">
              <w:rPr>
                <w:rStyle w:val="Hyperlink"/>
                <w:noProof/>
              </w:rPr>
              <w:instrText xml:space="preserve"> </w:instrText>
            </w:r>
            <w:r>
              <w:rPr>
                <w:noProof/>
              </w:rPr>
              <w:instrText>HYPERLINK \l "_Toc128254941"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Trustworthiness of the Data</w:t>
            </w:r>
            <w:r>
              <w:rPr>
                <w:noProof/>
                <w:webHidden/>
              </w:rPr>
              <w:tab/>
            </w:r>
            <w:r>
              <w:rPr>
                <w:noProof/>
                <w:webHidden/>
              </w:rPr>
              <w:fldChar w:fldCharType="begin"/>
            </w:r>
            <w:r>
              <w:rPr>
                <w:noProof/>
                <w:webHidden/>
              </w:rPr>
              <w:instrText xml:space="preserve"> PAGEREF _Toc128254941 \h </w:instrText>
            </w:r>
            <w:r>
              <w:rPr>
                <w:noProof/>
                <w:webHidden/>
              </w:rPr>
            </w:r>
          </w:ins>
          <w:r>
            <w:rPr>
              <w:noProof/>
              <w:webHidden/>
            </w:rPr>
            <w:fldChar w:fldCharType="separate"/>
          </w:r>
          <w:ins w:id="119" w:author="Nate Bachmeier [AWS-SA]" w:date="2023-02-25T22:00:00Z">
            <w:r>
              <w:rPr>
                <w:noProof/>
                <w:webHidden/>
              </w:rPr>
              <w:t>91</w:t>
            </w:r>
            <w:r>
              <w:rPr>
                <w:noProof/>
                <w:webHidden/>
              </w:rPr>
              <w:fldChar w:fldCharType="end"/>
            </w:r>
            <w:r w:rsidRPr="00BC0759">
              <w:rPr>
                <w:rStyle w:val="Hyperlink"/>
                <w:noProof/>
              </w:rPr>
              <w:fldChar w:fldCharType="end"/>
            </w:r>
          </w:ins>
        </w:p>
        <w:p w14:paraId="140CB40F" w14:textId="2DF7D43B" w:rsidR="00F53DD4" w:rsidRDefault="00F53DD4">
          <w:pPr>
            <w:pStyle w:val="TOC2"/>
            <w:rPr>
              <w:ins w:id="120" w:author="Nate Bachmeier [AWS-SA]" w:date="2023-02-25T22:00:00Z"/>
              <w:rFonts w:asciiTheme="minorHAnsi" w:eastAsiaTheme="minorEastAsia" w:hAnsiTheme="minorHAnsi" w:cstheme="minorBidi"/>
              <w:noProof/>
              <w:sz w:val="22"/>
              <w:szCs w:val="22"/>
            </w:rPr>
          </w:pPr>
          <w:ins w:id="12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Results</w:t>
            </w:r>
            <w:r>
              <w:rPr>
                <w:noProof/>
                <w:webHidden/>
              </w:rPr>
              <w:tab/>
            </w:r>
            <w:r>
              <w:rPr>
                <w:noProof/>
                <w:webHidden/>
              </w:rPr>
              <w:fldChar w:fldCharType="begin"/>
            </w:r>
            <w:r>
              <w:rPr>
                <w:noProof/>
                <w:webHidden/>
              </w:rPr>
              <w:instrText xml:space="preserve"> PAGEREF _Toc128254942 \h </w:instrText>
            </w:r>
            <w:r>
              <w:rPr>
                <w:noProof/>
                <w:webHidden/>
              </w:rPr>
            </w:r>
          </w:ins>
          <w:r>
            <w:rPr>
              <w:noProof/>
              <w:webHidden/>
            </w:rPr>
            <w:fldChar w:fldCharType="separate"/>
          </w:r>
          <w:ins w:id="122" w:author="Nate Bachmeier [AWS-SA]" w:date="2023-02-25T22:00:00Z">
            <w:r>
              <w:rPr>
                <w:noProof/>
                <w:webHidden/>
              </w:rPr>
              <w:t>92</w:t>
            </w:r>
            <w:r>
              <w:rPr>
                <w:noProof/>
                <w:webHidden/>
              </w:rPr>
              <w:fldChar w:fldCharType="end"/>
            </w:r>
            <w:r w:rsidRPr="00BC0759">
              <w:rPr>
                <w:rStyle w:val="Hyperlink"/>
                <w:noProof/>
              </w:rPr>
              <w:fldChar w:fldCharType="end"/>
            </w:r>
          </w:ins>
        </w:p>
        <w:p w14:paraId="4664605E" w14:textId="260CDA81" w:rsidR="00F53DD4" w:rsidRDefault="00F53DD4">
          <w:pPr>
            <w:pStyle w:val="TOC2"/>
            <w:rPr>
              <w:ins w:id="123" w:author="Nate Bachmeier [AWS-SA]" w:date="2023-02-25T22:00:00Z"/>
              <w:rFonts w:asciiTheme="minorHAnsi" w:eastAsiaTheme="minorEastAsia" w:hAnsiTheme="minorHAnsi" w:cstheme="minorBidi"/>
              <w:noProof/>
              <w:sz w:val="22"/>
              <w:szCs w:val="22"/>
            </w:rPr>
          </w:pPr>
          <w:ins w:id="12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Evaluation of the Findings</w:t>
            </w:r>
            <w:r>
              <w:rPr>
                <w:noProof/>
                <w:webHidden/>
              </w:rPr>
              <w:tab/>
            </w:r>
            <w:r>
              <w:rPr>
                <w:noProof/>
                <w:webHidden/>
              </w:rPr>
              <w:fldChar w:fldCharType="begin"/>
            </w:r>
            <w:r>
              <w:rPr>
                <w:noProof/>
                <w:webHidden/>
              </w:rPr>
              <w:instrText xml:space="preserve"> PAGEREF _Toc128254943 \h </w:instrText>
            </w:r>
            <w:r>
              <w:rPr>
                <w:noProof/>
                <w:webHidden/>
              </w:rPr>
            </w:r>
          </w:ins>
          <w:r>
            <w:rPr>
              <w:noProof/>
              <w:webHidden/>
            </w:rPr>
            <w:fldChar w:fldCharType="separate"/>
          </w:r>
          <w:ins w:id="125" w:author="Nate Bachmeier [AWS-SA]" w:date="2023-02-25T22:00:00Z">
            <w:r>
              <w:rPr>
                <w:noProof/>
                <w:webHidden/>
              </w:rPr>
              <w:t>99</w:t>
            </w:r>
            <w:r>
              <w:rPr>
                <w:noProof/>
                <w:webHidden/>
              </w:rPr>
              <w:fldChar w:fldCharType="end"/>
            </w:r>
            <w:r w:rsidRPr="00BC0759">
              <w:rPr>
                <w:rStyle w:val="Hyperlink"/>
                <w:noProof/>
              </w:rPr>
              <w:fldChar w:fldCharType="end"/>
            </w:r>
          </w:ins>
        </w:p>
        <w:p w14:paraId="13D1C37A" w14:textId="45B98381" w:rsidR="00F53DD4" w:rsidRDefault="00F53DD4">
          <w:pPr>
            <w:pStyle w:val="TOC2"/>
            <w:rPr>
              <w:ins w:id="126" w:author="Nate Bachmeier [AWS-SA]" w:date="2023-02-25T22:00:00Z"/>
              <w:rFonts w:asciiTheme="minorHAnsi" w:eastAsiaTheme="minorEastAsia" w:hAnsiTheme="minorHAnsi" w:cstheme="minorBidi"/>
              <w:noProof/>
              <w:sz w:val="22"/>
              <w:szCs w:val="22"/>
            </w:rPr>
          </w:pPr>
          <w:ins w:id="12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_Toc128254944 \h </w:instrText>
            </w:r>
            <w:r>
              <w:rPr>
                <w:noProof/>
                <w:webHidden/>
              </w:rPr>
            </w:r>
          </w:ins>
          <w:r>
            <w:rPr>
              <w:noProof/>
              <w:webHidden/>
            </w:rPr>
            <w:fldChar w:fldCharType="separate"/>
          </w:r>
          <w:ins w:id="128" w:author="Nate Bachmeier [AWS-SA]" w:date="2023-02-25T22:00:00Z">
            <w:r>
              <w:rPr>
                <w:noProof/>
                <w:webHidden/>
              </w:rPr>
              <w:t>100</w:t>
            </w:r>
            <w:r>
              <w:rPr>
                <w:noProof/>
                <w:webHidden/>
              </w:rPr>
              <w:fldChar w:fldCharType="end"/>
            </w:r>
            <w:r w:rsidRPr="00BC0759">
              <w:rPr>
                <w:rStyle w:val="Hyperlink"/>
                <w:noProof/>
              </w:rPr>
              <w:fldChar w:fldCharType="end"/>
            </w:r>
          </w:ins>
        </w:p>
        <w:p w14:paraId="7144E42D" w14:textId="2E1EA0CC" w:rsidR="00F53DD4" w:rsidRDefault="00F53DD4">
          <w:pPr>
            <w:pStyle w:val="TOC1"/>
            <w:rPr>
              <w:ins w:id="129" w:author="Nate Bachmeier [AWS-SA]" w:date="2023-02-25T22:00:00Z"/>
              <w:rFonts w:asciiTheme="minorHAnsi" w:eastAsiaTheme="minorEastAsia" w:hAnsiTheme="minorHAnsi" w:cstheme="minorBidi"/>
              <w:noProof/>
              <w:sz w:val="22"/>
            </w:rPr>
          </w:pPr>
          <w:ins w:id="13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_Toc128254945 \h </w:instrText>
            </w:r>
            <w:r>
              <w:rPr>
                <w:noProof/>
                <w:webHidden/>
              </w:rPr>
            </w:r>
          </w:ins>
          <w:r>
            <w:rPr>
              <w:noProof/>
              <w:webHidden/>
            </w:rPr>
            <w:fldChar w:fldCharType="separate"/>
          </w:r>
          <w:ins w:id="131" w:author="Nate Bachmeier [AWS-SA]" w:date="2023-02-25T22:00:00Z">
            <w:r>
              <w:rPr>
                <w:noProof/>
                <w:webHidden/>
              </w:rPr>
              <w:t>102</w:t>
            </w:r>
            <w:r>
              <w:rPr>
                <w:noProof/>
                <w:webHidden/>
              </w:rPr>
              <w:fldChar w:fldCharType="end"/>
            </w:r>
            <w:r w:rsidRPr="00BC0759">
              <w:rPr>
                <w:rStyle w:val="Hyperlink"/>
                <w:noProof/>
              </w:rPr>
              <w:fldChar w:fldCharType="end"/>
            </w:r>
          </w:ins>
        </w:p>
        <w:p w14:paraId="7AF28FC6" w14:textId="43063403" w:rsidR="00F53DD4" w:rsidRDefault="00F53DD4">
          <w:pPr>
            <w:pStyle w:val="TOC2"/>
            <w:rPr>
              <w:ins w:id="132" w:author="Nate Bachmeier [AWS-SA]" w:date="2023-02-25T22:00:00Z"/>
              <w:rFonts w:asciiTheme="minorHAnsi" w:eastAsiaTheme="minorEastAsia" w:hAnsiTheme="minorHAnsi" w:cstheme="minorBidi"/>
              <w:noProof/>
              <w:sz w:val="22"/>
              <w:szCs w:val="22"/>
            </w:rPr>
          </w:pPr>
          <w:ins w:id="13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Implications</w:t>
            </w:r>
            <w:r>
              <w:rPr>
                <w:noProof/>
                <w:webHidden/>
              </w:rPr>
              <w:tab/>
            </w:r>
            <w:r>
              <w:rPr>
                <w:noProof/>
                <w:webHidden/>
              </w:rPr>
              <w:fldChar w:fldCharType="begin"/>
            </w:r>
            <w:r>
              <w:rPr>
                <w:noProof/>
                <w:webHidden/>
              </w:rPr>
              <w:instrText xml:space="preserve"> PAGEREF _Toc128254946 \h </w:instrText>
            </w:r>
            <w:r>
              <w:rPr>
                <w:noProof/>
                <w:webHidden/>
              </w:rPr>
            </w:r>
          </w:ins>
          <w:r>
            <w:rPr>
              <w:noProof/>
              <w:webHidden/>
            </w:rPr>
            <w:fldChar w:fldCharType="separate"/>
          </w:r>
          <w:ins w:id="134" w:author="Nate Bachmeier [AWS-SA]" w:date="2023-02-25T22:00:00Z">
            <w:r>
              <w:rPr>
                <w:noProof/>
                <w:webHidden/>
              </w:rPr>
              <w:t>103</w:t>
            </w:r>
            <w:r>
              <w:rPr>
                <w:noProof/>
                <w:webHidden/>
              </w:rPr>
              <w:fldChar w:fldCharType="end"/>
            </w:r>
            <w:r w:rsidRPr="00BC0759">
              <w:rPr>
                <w:rStyle w:val="Hyperlink"/>
                <w:noProof/>
              </w:rPr>
              <w:fldChar w:fldCharType="end"/>
            </w:r>
          </w:ins>
        </w:p>
        <w:p w14:paraId="4682A1D4" w14:textId="2196887F" w:rsidR="00F53DD4" w:rsidRDefault="00F53DD4">
          <w:pPr>
            <w:pStyle w:val="TOC2"/>
            <w:rPr>
              <w:ins w:id="135" w:author="Nate Bachmeier [AWS-SA]" w:date="2023-02-25T22:00:00Z"/>
              <w:rFonts w:asciiTheme="minorHAnsi" w:eastAsiaTheme="minorEastAsia" w:hAnsiTheme="minorHAnsi" w:cstheme="minorBidi"/>
              <w:noProof/>
              <w:sz w:val="22"/>
              <w:szCs w:val="22"/>
            </w:rPr>
          </w:pPr>
          <w:ins w:id="13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Practice</w:t>
            </w:r>
            <w:r>
              <w:rPr>
                <w:noProof/>
                <w:webHidden/>
              </w:rPr>
              <w:tab/>
            </w:r>
            <w:r>
              <w:rPr>
                <w:noProof/>
                <w:webHidden/>
              </w:rPr>
              <w:fldChar w:fldCharType="begin"/>
            </w:r>
            <w:r>
              <w:rPr>
                <w:noProof/>
                <w:webHidden/>
              </w:rPr>
              <w:instrText xml:space="preserve"> PAGEREF _Toc128254947 \h </w:instrText>
            </w:r>
            <w:r>
              <w:rPr>
                <w:noProof/>
                <w:webHidden/>
              </w:rPr>
            </w:r>
          </w:ins>
          <w:r>
            <w:rPr>
              <w:noProof/>
              <w:webHidden/>
            </w:rPr>
            <w:fldChar w:fldCharType="separate"/>
          </w:r>
          <w:ins w:id="137" w:author="Nate Bachmeier [AWS-SA]" w:date="2023-02-25T22:00:00Z">
            <w:r>
              <w:rPr>
                <w:noProof/>
                <w:webHidden/>
              </w:rPr>
              <w:t>105</w:t>
            </w:r>
            <w:r>
              <w:rPr>
                <w:noProof/>
                <w:webHidden/>
              </w:rPr>
              <w:fldChar w:fldCharType="end"/>
            </w:r>
            <w:r w:rsidRPr="00BC0759">
              <w:rPr>
                <w:rStyle w:val="Hyperlink"/>
                <w:noProof/>
              </w:rPr>
              <w:fldChar w:fldCharType="end"/>
            </w:r>
          </w:ins>
        </w:p>
        <w:p w14:paraId="1C872872" w14:textId="11F694DA" w:rsidR="00F53DD4" w:rsidRDefault="00F53DD4">
          <w:pPr>
            <w:pStyle w:val="TOC2"/>
            <w:rPr>
              <w:ins w:id="138" w:author="Nate Bachmeier [AWS-SA]" w:date="2023-02-25T22:00:00Z"/>
              <w:rFonts w:asciiTheme="minorHAnsi" w:eastAsiaTheme="minorEastAsia" w:hAnsiTheme="minorHAnsi" w:cstheme="minorBidi"/>
              <w:noProof/>
              <w:sz w:val="22"/>
              <w:szCs w:val="22"/>
            </w:rPr>
          </w:pPr>
          <w:ins w:id="13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Future Research</w:t>
            </w:r>
            <w:r>
              <w:rPr>
                <w:noProof/>
                <w:webHidden/>
              </w:rPr>
              <w:tab/>
            </w:r>
            <w:r>
              <w:rPr>
                <w:noProof/>
                <w:webHidden/>
              </w:rPr>
              <w:fldChar w:fldCharType="begin"/>
            </w:r>
            <w:r>
              <w:rPr>
                <w:noProof/>
                <w:webHidden/>
              </w:rPr>
              <w:instrText xml:space="preserve"> PAGEREF _Toc128254948 \h </w:instrText>
            </w:r>
            <w:r>
              <w:rPr>
                <w:noProof/>
                <w:webHidden/>
              </w:rPr>
            </w:r>
          </w:ins>
          <w:r>
            <w:rPr>
              <w:noProof/>
              <w:webHidden/>
            </w:rPr>
            <w:fldChar w:fldCharType="separate"/>
          </w:r>
          <w:ins w:id="140" w:author="Nate Bachmeier [AWS-SA]" w:date="2023-02-25T22:00:00Z">
            <w:r>
              <w:rPr>
                <w:noProof/>
                <w:webHidden/>
              </w:rPr>
              <w:t>106</w:t>
            </w:r>
            <w:r>
              <w:rPr>
                <w:noProof/>
                <w:webHidden/>
              </w:rPr>
              <w:fldChar w:fldCharType="end"/>
            </w:r>
            <w:r w:rsidRPr="00BC0759">
              <w:rPr>
                <w:rStyle w:val="Hyperlink"/>
                <w:noProof/>
              </w:rPr>
              <w:fldChar w:fldCharType="end"/>
            </w:r>
          </w:ins>
        </w:p>
        <w:p w14:paraId="08275C82" w14:textId="71617066" w:rsidR="00F53DD4" w:rsidRDefault="00F53DD4">
          <w:pPr>
            <w:pStyle w:val="TOC2"/>
            <w:rPr>
              <w:ins w:id="141" w:author="Nate Bachmeier [AWS-SA]" w:date="2023-02-25T22:00:00Z"/>
              <w:rFonts w:asciiTheme="minorHAnsi" w:eastAsiaTheme="minorEastAsia" w:hAnsiTheme="minorHAnsi" w:cstheme="minorBidi"/>
              <w:noProof/>
              <w:sz w:val="22"/>
              <w:szCs w:val="22"/>
            </w:rPr>
          </w:pPr>
          <w:ins w:id="14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Conclusions</w:t>
            </w:r>
            <w:r>
              <w:rPr>
                <w:noProof/>
                <w:webHidden/>
              </w:rPr>
              <w:tab/>
            </w:r>
            <w:r>
              <w:rPr>
                <w:noProof/>
                <w:webHidden/>
              </w:rPr>
              <w:fldChar w:fldCharType="begin"/>
            </w:r>
            <w:r>
              <w:rPr>
                <w:noProof/>
                <w:webHidden/>
              </w:rPr>
              <w:instrText xml:space="preserve"> PAGEREF _Toc128254949 \h </w:instrText>
            </w:r>
            <w:r>
              <w:rPr>
                <w:noProof/>
                <w:webHidden/>
              </w:rPr>
            </w:r>
          </w:ins>
          <w:r>
            <w:rPr>
              <w:noProof/>
              <w:webHidden/>
            </w:rPr>
            <w:fldChar w:fldCharType="separate"/>
          </w:r>
          <w:ins w:id="143" w:author="Nate Bachmeier [AWS-SA]" w:date="2023-02-25T22:00:00Z">
            <w:r>
              <w:rPr>
                <w:noProof/>
                <w:webHidden/>
              </w:rPr>
              <w:t>106</w:t>
            </w:r>
            <w:r>
              <w:rPr>
                <w:noProof/>
                <w:webHidden/>
              </w:rPr>
              <w:fldChar w:fldCharType="end"/>
            </w:r>
            <w:r w:rsidRPr="00BC0759">
              <w:rPr>
                <w:rStyle w:val="Hyperlink"/>
                <w:noProof/>
              </w:rPr>
              <w:fldChar w:fldCharType="end"/>
            </w:r>
          </w:ins>
        </w:p>
        <w:p w14:paraId="69149874" w14:textId="35FFAEB8" w:rsidR="00F53DD4" w:rsidRDefault="00F53DD4">
          <w:pPr>
            <w:pStyle w:val="TOC1"/>
            <w:rPr>
              <w:ins w:id="144" w:author="Nate Bachmeier [AWS-SA]" w:date="2023-02-25T22:00:00Z"/>
              <w:rFonts w:asciiTheme="minorHAnsi" w:eastAsiaTheme="minorEastAsia" w:hAnsiTheme="minorHAnsi" w:cstheme="minorBidi"/>
              <w:noProof/>
              <w:sz w:val="22"/>
            </w:rPr>
          </w:pPr>
          <w:ins w:id="14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w:t>
            </w:r>
            <w:r>
              <w:rPr>
                <w:noProof/>
                <w:webHidden/>
              </w:rPr>
              <w:tab/>
            </w:r>
            <w:r>
              <w:rPr>
                <w:noProof/>
                <w:webHidden/>
              </w:rPr>
              <w:fldChar w:fldCharType="begin"/>
            </w:r>
            <w:r>
              <w:rPr>
                <w:noProof/>
                <w:webHidden/>
              </w:rPr>
              <w:instrText xml:space="preserve"> PAGEREF _Toc128254950 \h </w:instrText>
            </w:r>
            <w:r>
              <w:rPr>
                <w:noProof/>
                <w:webHidden/>
              </w:rPr>
            </w:r>
          </w:ins>
          <w:r>
            <w:rPr>
              <w:noProof/>
              <w:webHidden/>
            </w:rPr>
            <w:fldChar w:fldCharType="separate"/>
          </w:r>
          <w:ins w:id="146" w:author="Nate Bachmeier [AWS-SA]" w:date="2023-02-25T22:00:00Z">
            <w:r>
              <w:rPr>
                <w:noProof/>
                <w:webHidden/>
              </w:rPr>
              <w:t>107</w:t>
            </w:r>
            <w:r>
              <w:rPr>
                <w:noProof/>
                <w:webHidden/>
              </w:rPr>
              <w:fldChar w:fldCharType="end"/>
            </w:r>
            <w:r w:rsidRPr="00BC0759">
              <w:rPr>
                <w:rStyle w:val="Hyperlink"/>
                <w:noProof/>
              </w:rPr>
              <w:fldChar w:fldCharType="end"/>
            </w:r>
          </w:ins>
        </w:p>
        <w:p w14:paraId="562980F1" w14:textId="53C2BEBF" w:rsidR="00F53DD4" w:rsidRDefault="00F53DD4">
          <w:pPr>
            <w:pStyle w:val="TOC2"/>
            <w:rPr>
              <w:ins w:id="147" w:author="Nate Bachmeier [AWS-SA]" w:date="2023-02-25T22:00:00Z"/>
              <w:rFonts w:asciiTheme="minorHAnsi" w:eastAsiaTheme="minorEastAsia" w:hAnsiTheme="minorHAnsi" w:cstheme="minorBidi"/>
              <w:noProof/>
              <w:sz w:val="22"/>
              <w:szCs w:val="22"/>
            </w:rPr>
          </w:pPr>
          <w:ins w:id="14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 1: Categories</w:t>
            </w:r>
            <w:r>
              <w:rPr>
                <w:noProof/>
                <w:webHidden/>
              </w:rPr>
              <w:tab/>
            </w:r>
            <w:r>
              <w:rPr>
                <w:noProof/>
                <w:webHidden/>
              </w:rPr>
              <w:fldChar w:fldCharType="begin"/>
            </w:r>
            <w:r>
              <w:rPr>
                <w:noProof/>
                <w:webHidden/>
              </w:rPr>
              <w:instrText xml:space="preserve"> PAGEREF _Toc128254951 \h </w:instrText>
            </w:r>
            <w:r>
              <w:rPr>
                <w:noProof/>
                <w:webHidden/>
              </w:rPr>
            </w:r>
          </w:ins>
          <w:r>
            <w:rPr>
              <w:noProof/>
              <w:webHidden/>
            </w:rPr>
            <w:fldChar w:fldCharType="separate"/>
          </w:r>
          <w:ins w:id="149" w:author="Nate Bachmeier [AWS-SA]" w:date="2023-02-25T22:00:00Z">
            <w:r>
              <w:rPr>
                <w:noProof/>
                <w:webHidden/>
              </w:rPr>
              <w:t>107</w:t>
            </w:r>
            <w:r>
              <w:rPr>
                <w:noProof/>
                <w:webHidden/>
              </w:rPr>
              <w:fldChar w:fldCharType="end"/>
            </w:r>
            <w:r w:rsidRPr="00BC0759">
              <w:rPr>
                <w:rStyle w:val="Hyperlink"/>
                <w:noProof/>
              </w:rPr>
              <w:fldChar w:fldCharType="end"/>
            </w:r>
          </w:ins>
        </w:p>
        <w:p w14:paraId="11447F7C" w14:textId="6651E1C2" w:rsidR="00F53DD4" w:rsidRDefault="00F53DD4">
          <w:pPr>
            <w:pStyle w:val="TOC1"/>
            <w:rPr>
              <w:ins w:id="150" w:author="Nate Bachmeier [AWS-SA]" w:date="2023-02-25T22:00:00Z"/>
              <w:rFonts w:asciiTheme="minorHAnsi" w:eastAsiaTheme="minorEastAsia" w:hAnsiTheme="minorHAnsi" w:cstheme="minorBidi"/>
              <w:noProof/>
              <w:sz w:val="22"/>
            </w:rPr>
          </w:pPr>
          <w:ins w:id="15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References</w:t>
            </w:r>
            <w:r>
              <w:rPr>
                <w:noProof/>
                <w:webHidden/>
              </w:rPr>
              <w:tab/>
            </w:r>
            <w:r>
              <w:rPr>
                <w:noProof/>
                <w:webHidden/>
              </w:rPr>
              <w:fldChar w:fldCharType="begin"/>
            </w:r>
            <w:r>
              <w:rPr>
                <w:noProof/>
                <w:webHidden/>
              </w:rPr>
              <w:instrText xml:space="preserve"> PAGEREF _Toc128254952 \h </w:instrText>
            </w:r>
            <w:r>
              <w:rPr>
                <w:noProof/>
                <w:webHidden/>
              </w:rPr>
            </w:r>
          </w:ins>
          <w:r>
            <w:rPr>
              <w:noProof/>
              <w:webHidden/>
            </w:rPr>
            <w:fldChar w:fldCharType="separate"/>
          </w:r>
          <w:ins w:id="152" w:author="Nate Bachmeier [AWS-SA]" w:date="2023-02-25T22:00:00Z">
            <w:r>
              <w:rPr>
                <w:noProof/>
                <w:webHidden/>
              </w:rPr>
              <w:t>125</w:t>
            </w:r>
            <w:r>
              <w:rPr>
                <w:noProof/>
                <w:webHidden/>
              </w:rPr>
              <w:fldChar w:fldCharType="end"/>
            </w:r>
            <w:r w:rsidRPr="00BC0759">
              <w:rPr>
                <w:rStyle w:val="Hyperlink"/>
                <w:noProof/>
              </w:rPr>
              <w:fldChar w:fldCharType="end"/>
            </w:r>
          </w:ins>
        </w:p>
        <w:p w14:paraId="7D75359E" w14:textId="0BDB7B09" w:rsidR="001A3B8C" w:rsidDel="00F53DD4" w:rsidRDefault="001A3B8C">
          <w:pPr>
            <w:pStyle w:val="TOC1"/>
            <w:rPr>
              <w:del w:id="153" w:author="Nate Bachmeier [AWS-SA]" w:date="2023-02-25T22:00:00Z"/>
              <w:rFonts w:asciiTheme="minorHAnsi" w:eastAsiaTheme="minorEastAsia" w:hAnsiTheme="minorHAnsi" w:cstheme="minorBidi"/>
              <w:noProof/>
              <w:sz w:val="22"/>
            </w:rPr>
          </w:pPr>
          <w:del w:id="154" w:author="Nate Bachmeier [AWS-SA]" w:date="2023-02-25T22:00:00Z">
            <w:r w:rsidRPr="00F53DD4" w:rsidDel="00F53DD4">
              <w:rPr>
                <w:noProof/>
                <w:rPrChange w:id="155" w:author="Nate Bachmeier [AWS-SA]" w:date="2023-02-25T22:00:00Z">
                  <w:rPr>
                    <w:rStyle w:val="Hyperlink"/>
                    <w:noProof/>
                  </w:rPr>
                </w:rPrChange>
              </w:rPr>
              <w:delText>Chapter 1: Introduction</w:delText>
            </w:r>
            <w:r w:rsidDel="00F53DD4">
              <w:rPr>
                <w:noProof/>
                <w:webHidden/>
              </w:rPr>
              <w:tab/>
              <w:delText>1</w:delText>
            </w:r>
          </w:del>
        </w:p>
        <w:p w14:paraId="1496E90F" w14:textId="0C75950D" w:rsidR="001A3B8C" w:rsidDel="00F53DD4" w:rsidRDefault="001A3B8C">
          <w:pPr>
            <w:pStyle w:val="TOC2"/>
            <w:rPr>
              <w:del w:id="156" w:author="Nate Bachmeier [AWS-SA]" w:date="2023-02-25T22:00:00Z"/>
              <w:rFonts w:asciiTheme="minorHAnsi" w:eastAsiaTheme="minorEastAsia" w:hAnsiTheme="minorHAnsi" w:cstheme="minorBidi"/>
              <w:noProof/>
              <w:sz w:val="22"/>
              <w:szCs w:val="22"/>
            </w:rPr>
          </w:pPr>
          <w:del w:id="157" w:author="Nate Bachmeier [AWS-SA]" w:date="2023-02-25T22:00:00Z">
            <w:r w:rsidRPr="00F53DD4" w:rsidDel="00F53DD4">
              <w:rPr>
                <w:noProof/>
                <w:rPrChange w:id="158" w:author="Nate Bachmeier [AWS-SA]" w:date="2023-02-25T22:00:00Z">
                  <w:rPr>
                    <w:rStyle w:val="Hyperlink"/>
                    <w:noProof/>
                  </w:rPr>
                </w:rPrChange>
              </w:rPr>
              <w:delText>Statement of the Problem</w:delText>
            </w:r>
            <w:r w:rsidDel="00F53DD4">
              <w:rPr>
                <w:noProof/>
                <w:webHidden/>
              </w:rPr>
              <w:tab/>
              <w:delText>2</w:delText>
            </w:r>
          </w:del>
        </w:p>
        <w:p w14:paraId="7C77A542" w14:textId="12397070" w:rsidR="001A3B8C" w:rsidDel="00F53DD4" w:rsidRDefault="001A3B8C">
          <w:pPr>
            <w:pStyle w:val="TOC2"/>
            <w:rPr>
              <w:del w:id="159" w:author="Nate Bachmeier [AWS-SA]" w:date="2023-02-25T22:00:00Z"/>
              <w:rFonts w:asciiTheme="minorHAnsi" w:eastAsiaTheme="minorEastAsia" w:hAnsiTheme="minorHAnsi" w:cstheme="minorBidi"/>
              <w:noProof/>
              <w:sz w:val="22"/>
              <w:szCs w:val="22"/>
            </w:rPr>
          </w:pPr>
          <w:del w:id="160" w:author="Nate Bachmeier [AWS-SA]" w:date="2023-02-25T22:00:00Z">
            <w:r w:rsidRPr="00F53DD4" w:rsidDel="00F53DD4">
              <w:rPr>
                <w:noProof/>
                <w:rPrChange w:id="161" w:author="Nate Bachmeier [AWS-SA]" w:date="2023-02-25T22:00:00Z">
                  <w:rPr>
                    <w:rStyle w:val="Hyperlink"/>
                    <w:noProof/>
                  </w:rPr>
                </w:rPrChange>
              </w:rPr>
              <w:delText>Purpose of the Study</w:delText>
            </w:r>
            <w:r w:rsidDel="00F53DD4">
              <w:rPr>
                <w:noProof/>
                <w:webHidden/>
              </w:rPr>
              <w:tab/>
              <w:delText>3</w:delText>
            </w:r>
          </w:del>
        </w:p>
        <w:p w14:paraId="150BD9C1" w14:textId="12C2F2DA" w:rsidR="001A3B8C" w:rsidDel="00F53DD4" w:rsidRDefault="001A3B8C">
          <w:pPr>
            <w:pStyle w:val="TOC2"/>
            <w:rPr>
              <w:del w:id="162" w:author="Nate Bachmeier [AWS-SA]" w:date="2023-02-25T22:00:00Z"/>
              <w:rFonts w:asciiTheme="minorHAnsi" w:eastAsiaTheme="minorEastAsia" w:hAnsiTheme="minorHAnsi" w:cstheme="minorBidi"/>
              <w:noProof/>
              <w:sz w:val="22"/>
              <w:szCs w:val="22"/>
            </w:rPr>
          </w:pPr>
          <w:del w:id="163" w:author="Nate Bachmeier [AWS-SA]" w:date="2023-02-25T22:00:00Z">
            <w:r w:rsidRPr="00F53DD4" w:rsidDel="00F53DD4">
              <w:rPr>
                <w:noProof/>
                <w:rPrChange w:id="164" w:author="Nate Bachmeier [AWS-SA]" w:date="2023-02-25T22:00:00Z">
                  <w:rPr>
                    <w:rStyle w:val="Hyperlink"/>
                    <w:noProof/>
                  </w:rPr>
                </w:rPrChange>
              </w:rPr>
              <w:delText>Introduction to Theoretical Framework</w:delText>
            </w:r>
            <w:r w:rsidDel="00F53DD4">
              <w:rPr>
                <w:noProof/>
                <w:webHidden/>
              </w:rPr>
              <w:tab/>
              <w:delText>4</w:delText>
            </w:r>
          </w:del>
        </w:p>
        <w:p w14:paraId="02AD6F7F" w14:textId="52247C83" w:rsidR="001A3B8C" w:rsidDel="00F53DD4" w:rsidRDefault="001A3B8C">
          <w:pPr>
            <w:pStyle w:val="TOC2"/>
            <w:rPr>
              <w:del w:id="165" w:author="Nate Bachmeier [AWS-SA]" w:date="2023-02-25T22:00:00Z"/>
              <w:rFonts w:asciiTheme="minorHAnsi" w:eastAsiaTheme="minorEastAsia" w:hAnsiTheme="minorHAnsi" w:cstheme="minorBidi"/>
              <w:noProof/>
              <w:sz w:val="22"/>
              <w:szCs w:val="22"/>
            </w:rPr>
          </w:pPr>
          <w:del w:id="166" w:author="Nate Bachmeier [AWS-SA]" w:date="2023-02-25T22:00:00Z">
            <w:r w:rsidRPr="00F53DD4" w:rsidDel="00F53DD4">
              <w:rPr>
                <w:noProof/>
                <w:rPrChange w:id="167" w:author="Nate Bachmeier [AWS-SA]" w:date="2023-02-25T22:00:00Z">
                  <w:rPr>
                    <w:rStyle w:val="Hyperlink"/>
                    <w:noProof/>
                  </w:rPr>
                </w:rPrChange>
              </w:rPr>
              <w:delText>Research Questions</w:delText>
            </w:r>
            <w:r w:rsidDel="00F53DD4">
              <w:rPr>
                <w:noProof/>
                <w:webHidden/>
              </w:rPr>
              <w:tab/>
              <w:delText>6</w:delText>
            </w:r>
          </w:del>
        </w:p>
        <w:p w14:paraId="529B1F52" w14:textId="7692F503" w:rsidR="001A3B8C" w:rsidDel="00F53DD4" w:rsidRDefault="001A3B8C">
          <w:pPr>
            <w:pStyle w:val="TOC2"/>
            <w:rPr>
              <w:del w:id="168" w:author="Nate Bachmeier [AWS-SA]" w:date="2023-02-25T22:00:00Z"/>
              <w:rFonts w:asciiTheme="minorHAnsi" w:eastAsiaTheme="minorEastAsia" w:hAnsiTheme="minorHAnsi" w:cstheme="minorBidi"/>
              <w:noProof/>
              <w:sz w:val="22"/>
              <w:szCs w:val="22"/>
            </w:rPr>
          </w:pPr>
          <w:del w:id="169" w:author="Nate Bachmeier [AWS-SA]" w:date="2023-02-25T22:00:00Z">
            <w:r w:rsidRPr="00F53DD4" w:rsidDel="00F53DD4">
              <w:rPr>
                <w:noProof/>
                <w:rPrChange w:id="170" w:author="Nate Bachmeier [AWS-SA]" w:date="2023-02-25T22:00:00Z">
                  <w:rPr>
                    <w:rStyle w:val="Hyperlink"/>
                    <w:noProof/>
                  </w:rPr>
                </w:rPrChange>
              </w:rPr>
              <w:delText>Significance of the Study</w:delText>
            </w:r>
            <w:r w:rsidDel="00F53DD4">
              <w:rPr>
                <w:noProof/>
                <w:webHidden/>
              </w:rPr>
              <w:tab/>
              <w:delText>6</w:delText>
            </w:r>
          </w:del>
        </w:p>
        <w:p w14:paraId="240D71DF" w14:textId="191165EA" w:rsidR="001A3B8C" w:rsidDel="00F53DD4" w:rsidRDefault="001A3B8C">
          <w:pPr>
            <w:pStyle w:val="TOC2"/>
            <w:rPr>
              <w:del w:id="171" w:author="Nate Bachmeier [AWS-SA]" w:date="2023-02-25T22:00:00Z"/>
              <w:rFonts w:asciiTheme="minorHAnsi" w:eastAsiaTheme="minorEastAsia" w:hAnsiTheme="minorHAnsi" w:cstheme="minorBidi"/>
              <w:noProof/>
              <w:sz w:val="22"/>
              <w:szCs w:val="22"/>
            </w:rPr>
          </w:pPr>
          <w:del w:id="172" w:author="Nate Bachmeier [AWS-SA]" w:date="2023-02-25T22:00:00Z">
            <w:r w:rsidRPr="00F53DD4" w:rsidDel="00F53DD4">
              <w:rPr>
                <w:noProof/>
                <w:rPrChange w:id="173" w:author="Nate Bachmeier [AWS-SA]" w:date="2023-02-25T22:00:00Z">
                  <w:rPr>
                    <w:rStyle w:val="Hyperlink"/>
                    <w:noProof/>
                  </w:rPr>
                </w:rPrChange>
              </w:rPr>
              <w:delText>Definition of Key Terms</w:delText>
            </w:r>
            <w:r w:rsidDel="00F53DD4">
              <w:rPr>
                <w:noProof/>
                <w:webHidden/>
              </w:rPr>
              <w:tab/>
              <w:delText>7</w:delText>
            </w:r>
          </w:del>
        </w:p>
        <w:p w14:paraId="32D643C4" w14:textId="1A23B40A" w:rsidR="001A3B8C" w:rsidDel="00F53DD4" w:rsidRDefault="001A3B8C">
          <w:pPr>
            <w:pStyle w:val="TOC2"/>
            <w:rPr>
              <w:del w:id="174" w:author="Nate Bachmeier [AWS-SA]" w:date="2023-02-25T22:00:00Z"/>
              <w:rFonts w:asciiTheme="minorHAnsi" w:eastAsiaTheme="minorEastAsia" w:hAnsiTheme="minorHAnsi" w:cstheme="minorBidi"/>
              <w:noProof/>
              <w:sz w:val="22"/>
              <w:szCs w:val="22"/>
            </w:rPr>
          </w:pPr>
          <w:del w:id="175" w:author="Nate Bachmeier [AWS-SA]" w:date="2023-02-25T22:00:00Z">
            <w:r w:rsidRPr="00F53DD4" w:rsidDel="00F53DD4">
              <w:rPr>
                <w:noProof/>
                <w:rPrChange w:id="176" w:author="Nate Bachmeier [AWS-SA]" w:date="2023-02-25T22:00:00Z">
                  <w:rPr>
                    <w:rStyle w:val="Hyperlink"/>
                    <w:noProof/>
                  </w:rPr>
                </w:rPrChange>
              </w:rPr>
              <w:delText>Summary</w:delText>
            </w:r>
            <w:r w:rsidDel="00F53DD4">
              <w:rPr>
                <w:noProof/>
                <w:webHidden/>
              </w:rPr>
              <w:tab/>
              <w:delText>9</w:delText>
            </w:r>
          </w:del>
        </w:p>
        <w:p w14:paraId="60F2822E" w14:textId="4541A1A3" w:rsidR="001A3B8C" w:rsidDel="00F53DD4" w:rsidRDefault="001A3B8C">
          <w:pPr>
            <w:pStyle w:val="TOC1"/>
            <w:rPr>
              <w:del w:id="177" w:author="Nate Bachmeier [AWS-SA]" w:date="2023-02-25T22:00:00Z"/>
              <w:rFonts w:asciiTheme="minorHAnsi" w:eastAsiaTheme="minorEastAsia" w:hAnsiTheme="minorHAnsi" w:cstheme="minorBidi"/>
              <w:noProof/>
              <w:sz w:val="22"/>
            </w:rPr>
          </w:pPr>
          <w:del w:id="178" w:author="Nate Bachmeier [AWS-SA]" w:date="2023-02-25T22:00:00Z">
            <w:r w:rsidRPr="00F53DD4" w:rsidDel="00F53DD4">
              <w:rPr>
                <w:noProof/>
                <w:rPrChange w:id="179" w:author="Nate Bachmeier [AWS-SA]" w:date="2023-02-25T22:00:00Z">
                  <w:rPr>
                    <w:rStyle w:val="Hyperlink"/>
                    <w:noProof/>
                  </w:rPr>
                </w:rPrChange>
              </w:rPr>
              <w:delText>Chapter 2: Literature Review</w:delText>
            </w:r>
            <w:r w:rsidDel="00F53DD4">
              <w:rPr>
                <w:noProof/>
                <w:webHidden/>
              </w:rPr>
              <w:tab/>
              <w:delText>11</w:delText>
            </w:r>
          </w:del>
        </w:p>
        <w:p w14:paraId="5278FF98" w14:textId="0B516B8F" w:rsidR="001A3B8C" w:rsidDel="00F53DD4" w:rsidRDefault="001A3B8C">
          <w:pPr>
            <w:pStyle w:val="TOC2"/>
            <w:rPr>
              <w:del w:id="180" w:author="Nate Bachmeier [AWS-SA]" w:date="2023-02-25T22:00:00Z"/>
              <w:rFonts w:asciiTheme="minorHAnsi" w:eastAsiaTheme="minorEastAsia" w:hAnsiTheme="minorHAnsi" w:cstheme="minorBidi"/>
              <w:noProof/>
              <w:sz w:val="22"/>
              <w:szCs w:val="22"/>
            </w:rPr>
          </w:pPr>
          <w:del w:id="181" w:author="Nate Bachmeier [AWS-SA]" w:date="2023-02-25T22:00:00Z">
            <w:r w:rsidRPr="00F53DD4" w:rsidDel="00F53DD4">
              <w:rPr>
                <w:noProof/>
                <w:rPrChange w:id="182" w:author="Nate Bachmeier [AWS-SA]" w:date="2023-02-25T22:00:00Z">
                  <w:rPr>
                    <w:rStyle w:val="Hyperlink"/>
                    <w:noProof/>
                  </w:rPr>
                </w:rPrChange>
              </w:rPr>
              <w:delText>Literature Search Strategies</w:delText>
            </w:r>
            <w:r w:rsidDel="00F53DD4">
              <w:rPr>
                <w:noProof/>
                <w:webHidden/>
              </w:rPr>
              <w:tab/>
              <w:delText>11</w:delText>
            </w:r>
          </w:del>
        </w:p>
        <w:p w14:paraId="06F23EBE" w14:textId="39A85C87" w:rsidR="001A3B8C" w:rsidDel="00F53DD4" w:rsidRDefault="001A3B8C">
          <w:pPr>
            <w:pStyle w:val="TOC2"/>
            <w:rPr>
              <w:del w:id="183" w:author="Nate Bachmeier [AWS-SA]" w:date="2023-02-25T22:00:00Z"/>
              <w:rFonts w:asciiTheme="minorHAnsi" w:eastAsiaTheme="minorEastAsia" w:hAnsiTheme="minorHAnsi" w:cstheme="minorBidi"/>
              <w:noProof/>
              <w:sz w:val="22"/>
              <w:szCs w:val="22"/>
            </w:rPr>
          </w:pPr>
          <w:del w:id="184" w:author="Nate Bachmeier [AWS-SA]" w:date="2023-02-25T22:00:00Z">
            <w:r w:rsidRPr="00F53DD4" w:rsidDel="00F53DD4">
              <w:rPr>
                <w:noProof/>
                <w:rPrChange w:id="185" w:author="Nate Bachmeier [AWS-SA]" w:date="2023-02-25T22:00:00Z">
                  <w:rPr>
                    <w:rStyle w:val="Hyperlink"/>
                    <w:noProof/>
                  </w:rPr>
                </w:rPrChange>
              </w:rPr>
              <w:delText>Theoretical Framework</w:delText>
            </w:r>
            <w:r w:rsidDel="00F53DD4">
              <w:rPr>
                <w:noProof/>
                <w:webHidden/>
              </w:rPr>
              <w:tab/>
              <w:delText>13</w:delText>
            </w:r>
          </w:del>
        </w:p>
        <w:p w14:paraId="165DAE4E" w14:textId="6C61BA76" w:rsidR="001A3B8C" w:rsidDel="00F53DD4" w:rsidRDefault="001A3B8C">
          <w:pPr>
            <w:pStyle w:val="TOC2"/>
            <w:rPr>
              <w:del w:id="186" w:author="Nate Bachmeier [AWS-SA]" w:date="2023-02-25T22:00:00Z"/>
              <w:rFonts w:asciiTheme="minorHAnsi" w:eastAsiaTheme="minorEastAsia" w:hAnsiTheme="minorHAnsi" w:cstheme="minorBidi"/>
              <w:noProof/>
              <w:sz w:val="22"/>
              <w:szCs w:val="22"/>
            </w:rPr>
          </w:pPr>
          <w:del w:id="187" w:author="Nate Bachmeier [AWS-SA]" w:date="2023-02-25T22:00:00Z">
            <w:r w:rsidRPr="00F53DD4" w:rsidDel="00F53DD4">
              <w:rPr>
                <w:noProof/>
                <w:rPrChange w:id="188" w:author="Nate Bachmeier [AWS-SA]" w:date="2023-02-25T22:00:00Z">
                  <w:rPr>
                    <w:rStyle w:val="Hyperlink"/>
                    <w:noProof/>
                  </w:rPr>
                </w:rPrChange>
              </w:rPr>
              <w:delText>Challenges and opportunities for care providers</w:delText>
            </w:r>
            <w:r w:rsidDel="00F53DD4">
              <w:rPr>
                <w:noProof/>
                <w:webHidden/>
              </w:rPr>
              <w:tab/>
              <w:delText>17</w:delText>
            </w:r>
          </w:del>
        </w:p>
        <w:p w14:paraId="22F4B16B" w14:textId="01514BA2" w:rsidR="001A3B8C" w:rsidDel="00F53DD4" w:rsidRDefault="001A3B8C">
          <w:pPr>
            <w:pStyle w:val="TOC2"/>
            <w:rPr>
              <w:del w:id="189" w:author="Nate Bachmeier [AWS-SA]" w:date="2023-02-25T22:00:00Z"/>
              <w:rFonts w:asciiTheme="minorHAnsi" w:eastAsiaTheme="minorEastAsia" w:hAnsiTheme="minorHAnsi" w:cstheme="minorBidi"/>
              <w:noProof/>
              <w:sz w:val="22"/>
              <w:szCs w:val="22"/>
            </w:rPr>
          </w:pPr>
          <w:del w:id="190" w:author="Nate Bachmeier [AWS-SA]" w:date="2023-02-25T22:00:00Z">
            <w:r w:rsidRPr="00F53DD4" w:rsidDel="00F53DD4">
              <w:rPr>
                <w:noProof/>
                <w:rPrChange w:id="191" w:author="Nate Bachmeier [AWS-SA]" w:date="2023-02-25T22:00:00Z">
                  <w:rPr>
                    <w:rStyle w:val="Hyperlink"/>
                    <w:noProof/>
                  </w:rPr>
                </w:rPrChange>
              </w:rPr>
              <w:delText>What is the role of data mining</w:delText>
            </w:r>
            <w:r w:rsidDel="00F53DD4">
              <w:rPr>
                <w:noProof/>
                <w:webHidden/>
              </w:rPr>
              <w:tab/>
              <w:delText>17</w:delText>
            </w:r>
          </w:del>
        </w:p>
        <w:p w14:paraId="20470980" w14:textId="6A8F67A6" w:rsidR="001A3B8C" w:rsidDel="00F53DD4" w:rsidRDefault="001A3B8C">
          <w:pPr>
            <w:pStyle w:val="TOC2"/>
            <w:rPr>
              <w:del w:id="192" w:author="Nate Bachmeier [AWS-SA]" w:date="2023-02-25T22:00:00Z"/>
              <w:rFonts w:asciiTheme="minorHAnsi" w:eastAsiaTheme="minorEastAsia" w:hAnsiTheme="minorHAnsi" w:cstheme="minorBidi"/>
              <w:noProof/>
              <w:sz w:val="22"/>
              <w:szCs w:val="22"/>
            </w:rPr>
          </w:pPr>
          <w:del w:id="193" w:author="Nate Bachmeier [AWS-SA]" w:date="2023-02-25T22:00:00Z">
            <w:r w:rsidRPr="00F53DD4" w:rsidDel="00F53DD4">
              <w:rPr>
                <w:noProof/>
                <w:rPrChange w:id="194" w:author="Nate Bachmeier [AWS-SA]" w:date="2023-02-25T22:00:00Z">
                  <w:rPr>
                    <w:rStyle w:val="Hyperlink"/>
                    <w:noProof/>
                  </w:rPr>
                </w:rPrChange>
              </w:rPr>
              <w:delText>What exactly is artificial intelligence</w:delText>
            </w:r>
            <w:r w:rsidDel="00F53DD4">
              <w:rPr>
                <w:noProof/>
                <w:webHidden/>
              </w:rPr>
              <w:tab/>
              <w:delText>20</w:delText>
            </w:r>
          </w:del>
        </w:p>
        <w:p w14:paraId="60442CBE" w14:textId="315ED681" w:rsidR="001A3B8C" w:rsidDel="00F53DD4" w:rsidRDefault="001A3B8C">
          <w:pPr>
            <w:pStyle w:val="TOC2"/>
            <w:rPr>
              <w:del w:id="195" w:author="Nate Bachmeier [AWS-SA]" w:date="2023-02-25T22:00:00Z"/>
              <w:rFonts w:asciiTheme="minorHAnsi" w:eastAsiaTheme="minorEastAsia" w:hAnsiTheme="minorHAnsi" w:cstheme="minorBidi"/>
              <w:noProof/>
              <w:sz w:val="22"/>
              <w:szCs w:val="22"/>
            </w:rPr>
          </w:pPr>
          <w:del w:id="196" w:author="Nate Bachmeier [AWS-SA]" w:date="2023-02-25T22:00:00Z">
            <w:r w:rsidRPr="00F53DD4" w:rsidDel="00F53DD4">
              <w:rPr>
                <w:noProof/>
                <w:rPrChange w:id="197" w:author="Nate Bachmeier [AWS-SA]" w:date="2023-02-25T22:00:00Z">
                  <w:rPr>
                    <w:rStyle w:val="Hyperlink"/>
                    <w:noProof/>
                  </w:rPr>
                </w:rPrChange>
              </w:rPr>
              <w:delText>How does computer vision work</w:delText>
            </w:r>
            <w:r w:rsidDel="00F53DD4">
              <w:rPr>
                <w:noProof/>
                <w:webHidden/>
              </w:rPr>
              <w:tab/>
              <w:delText>22</w:delText>
            </w:r>
          </w:del>
        </w:p>
        <w:p w14:paraId="32756C89" w14:textId="4992BE62" w:rsidR="001A3B8C" w:rsidDel="00F53DD4" w:rsidRDefault="001A3B8C">
          <w:pPr>
            <w:pStyle w:val="TOC2"/>
            <w:rPr>
              <w:del w:id="198" w:author="Nate Bachmeier [AWS-SA]" w:date="2023-02-25T22:00:00Z"/>
              <w:rFonts w:asciiTheme="minorHAnsi" w:eastAsiaTheme="minorEastAsia" w:hAnsiTheme="minorHAnsi" w:cstheme="minorBidi"/>
              <w:noProof/>
              <w:sz w:val="22"/>
              <w:szCs w:val="22"/>
            </w:rPr>
          </w:pPr>
          <w:del w:id="199" w:author="Nate Bachmeier [AWS-SA]" w:date="2023-02-25T22:00:00Z">
            <w:r w:rsidRPr="00F53DD4" w:rsidDel="00F53DD4">
              <w:rPr>
                <w:noProof/>
                <w:rPrChange w:id="200" w:author="Nate Bachmeier [AWS-SA]" w:date="2023-02-25T22:00:00Z">
                  <w:rPr>
                    <w:rStyle w:val="Hyperlink"/>
                    <w:noProof/>
                  </w:rPr>
                </w:rPrChange>
              </w:rPr>
              <w:delText>What’s the role of Markov chains</w:delText>
            </w:r>
            <w:r w:rsidDel="00F53DD4">
              <w:rPr>
                <w:noProof/>
                <w:webHidden/>
              </w:rPr>
              <w:tab/>
              <w:delText>24</w:delText>
            </w:r>
          </w:del>
        </w:p>
        <w:p w14:paraId="5DD192BE" w14:textId="68FC82EA" w:rsidR="001A3B8C" w:rsidDel="00F53DD4" w:rsidRDefault="001A3B8C">
          <w:pPr>
            <w:pStyle w:val="TOC2"/>
            <w:rPr>
              <w:del w:id="201" w:author="Nate Bachmeier [AWS-SA]" w:date="2023-02-25T22:00:00Z"/>
              <w:rFonts w:asciiTheme="minorHAnsi" w:eastAsiaTheme="minorEastAsia" w:hAnsiTheme="minorHAnsi" w:cstheme="minorBidi"/>
              <w:noProof/>
              <w:sz w:val="22"/>
              <w:szCs w:val="22"/>
            </w:rPr>
          </w:pPr>
          <w:del w:id="202" w:author="Nate Bachmeier [AWS-SA]" w:date="2023-02-25T22:00:00Z">
            <w:r w:rsidRPr="00F53DD4" w:rsidDel="00F53DD4">
              <w:rPr>
                <w:noProof/>
                <w:rPrChange w:id="203" w:author="Nate Bachmeier [AWS-SA]" w:date="2023-02-25T22:00:00Z">
                  <w:rPr>
                    <w:rStyle w:val="Hyperlink"/>
                    <w:noProof/>
                  </w:rPr>
                </w:rPrChange>
              </w:rPr>
              <w:delText>How are neural networks evolving</w:delText>
            </w:r>
            <w:r w:rsidDel="00F53DD4">
              <w:rPr>
                <w:noProof/>
                <w:webHidden/>
              </w:rPr>
              <w:tab/>
              <w:delText>30</w:delText>
            </w:r>
          </w:del>
        </w:p>
        <w:p w14:paraId="4BF76E18" w14:textId="7E0FB0A9" w:rsidR="001A3B8C" w:rsidDel="00F53DD4" w:rsidRDefault="001A3B8C">
          <w:pPr>
            <w:pStyle w:val="TOC2"/>
            <w:rPr>
              <w:del w:id="204" w:author="Nate Bachmeier [AWS-SA]" w:date="2023-02-25T22:00:00Z"/>
              <w:rFonts w:asciiTheme="minorHAnsi" w:eastAsiaTheme="minorEastAsia" w:hAnsiTheme="minorHAnsi" w:cstheme="minorBidi"/>
              <w:noProof/>
              <w:sz w:val="22"/>
              <w:szCs w:val="22"/>
            </w:rPr>
          </w:pPr>
          <w:del w:id="205" w:author="Nate Bachmeier [AWS-SA]" w:date="2023-02-25T22:00:00Z">
            <w:r w:rsidRPr="00F53DD4" w:rsidDel="00F53DD4">
              <w:rPr>
                <w:noProof/>
                <w:rPrChange w:id="206" w:author="Nate Bachmeier [AWS-SA]" w:date="2023-02-25T22:00:00Z">
                  <w:rPr>
                    <w:rStyle w:val="Hyperlink"/>
                    <w:noProof/>
                  </w:rPr>
                </w:rPrChange>
              </w:rPr>
              <w:delText>How does intelligent agent modeling work</w:delText>
            </w:r>
            <w:r w:rsidDel="00F53DD4">
              <w:rPr>
                <w:noProof/>
                <w:webHidden/>
              </w:rPr>
              <w:tab/>
              <w:delText>33</w:delText>
            </w:r>
          </w:del>
        </w:p>
        <w:p w14:paraId="6E477E36" w14:textId="46C8FE7F" w:rsidR="001A3B8C" w:rsidDel="00F53DD4" w:rsidRDefault="001A3B8C">
          <w:pPr>
            <w:pStyle w:val="TOC2"/>
            <w:rPr>
              <w:del w:id="207" w:author="Nate Bachmeier [AWS-SA]" w:date="2023-02-25T22:00:00Z"/>
              <w:rFonts w:asciiTheme="minorHAnsi" w:eastAsiaTheme="minorEastAsia" w:hAnsiTheme="minorHAnsi" w:cstheme="minorBidi"/>
              <w:noProof/>
              <w:sz w:val="22"/>
              <w:szCs w:val="22"/>
            </w:rPr>
          </w:pPr>
          <w:del w:id="208" w:author="Nate Bachmeier [AWS-SA]" w:date="2023-02-25T22:00:00Z">
            <w:r w:rsidRPr="00F53DD4" w:rsidDel="00F53DD4">
              <w:rPr>
                <w:noProof/>
                <w:rPrChange w:id="209" w:author="Nate Bachmeier [AWS-SA]" w:date="2023-02-25T22:00:00Z">
                  <w:rPr>
                    <w:rStyle w:val="Hyperlink"/>
                    <w:noProof/>
                  </w:rPr>
                </w:rPrChange>
              </w:rPr>
              <w:delText>How does neural network training work</w:delText>
            </w:r>
            <w:r w:rsidDel="00F53DD4">
              <w:rPr>
                <w:noProof/>
                <w:webHidden/>
              </w:rPr>
              <w:tab/>
              <w:delText>37</w:delText>
            </w:r>
          </w:del>
        </w:p>
        <w:p w14:paraId="47C1C23F" w14:textId="18D7D0B1" w:rsidR="001A3B8C" w:rsidDel="00F53DD4" w:rsidRDefault="001A3B8C">
          <w:pPr>
            <w:pStyle w:val="TOC2"/>
            <w:rPr>
              <w:del w:id="210" w:author="Nate Bachmeier [AWS-SA]" w:date="2023-02-25T22:00:00Z"/>
              <w:rFonts w:asciiTheme="minorHAnsi" w:eastAsiaTheme="minorEastAsia" w:hAnsiTheme="minorHAnsi" w:cstheme="minorBidi"/>
              <w:noProof/>
              <w:sz w:val="22"/>
              <w:szCs w:val="22"/>
            </w:rPr>
          </w:pPr>
          <w:del w:id="211" w:author="Nate Bachmeier [AWS-SA]" w:date="2023-02-25T22:00:00Z">
            <w:r w:rsidRPr="00F53DD4" w:rsidDel="00F53DD4">
              <w:rPr>
                <w:noProof/>
                <w:rPrChange w:id="212" w:author="Nate Bachmeier [AWS-SA]" w:date="2023-02-25T22:00:00Z">
                  <w:rPr>
                    <w:rStyle w:val="Hyperlink"/>
                    <w:noProof/>
                  </w:rPr>
                </w:rPrChange>
              </w:rPr>
              <w:delText>What is autoencoding</w:delText>
            </w:r>
            <w:r w:rsidDel="00F53DD4">
              <w:rPr>
                <w:noProof/>
                <w:webHidden/>
              </w:rPr>
              <w:tab/>
              <w:delText>47</w:delText>
            </w:r>
          </w:del>
        </w:p>
        <w:p w14:paraId="6F45C2A0" w14:textId="4C5A7EA4" w:rsidR="001A3B8C" w:rsidDel="00F53DD4" w:rsidRDefault="001A3B8C">
          <w:pPr>
            <w:pStyle w:val="TOC2"/>
            <w:rPr>
              <w:del w:id="213" w:author="Nate Bachmeier [AWS-SA]" w:date="2023-02-25T22:00:00Z"/>
              <w:rFonts w:asciiTheme="minorHAnsi" w:eastAsiaTheme="minorEastAsia" w:hAnsiTheme="minorHAnsi" w:cstheme="minorBidi"/>
              <w:noProof/>
              <w:sz w:val="22"/>
              <w:szCs w:val="22"/>
            </w:rPr>
          </w:pPr>
          <w:del w:id="214" w:author="Nate Bachmeier [AWS-SA]" w:date="2023-02-25T22:00:00Z">
            <w:r w:rsidRPr="00F53DD4" w:rsidDel="00F53DD4">
              <w:rPr>
                <w:noProof/>
                <w:rPrChange w:id="215" w:author="Nate Bachmeier [AWS-SA]" w:date="2023-02-25T22:00:00Z">
                  <w:rPr>
                    <w:rStyle w:val="Hyperlink"/>
                    <w:noProof/>
                  </w:rPr>
                </w:rPrChange>
              </w:rPr>
              <w:delText>How does sequence analysis work</w:delText>
            </w:r>
            <w:r w:rsidDel="00F53DD4">
              <w:rPr>
                <w:noProof/>
                <w:webHidden/>
              </w:rPr>
              <w:tab/>
              <w:delText>48</w:delText>
            </w:r>
          </w:del>
        </w:p>
        <w:p w14:paraId="624868DD" w14:textId="7EA52701" w:rsidR="001A3B8C" w:rsidDel="00F53DD4" w:rsidRDefault="001A3B8C">
          <w:pPr>
            <w:pStyle w:val="TOC2"/>
            <w:rPr>
              <w:del w:id="216" w:author="Nate Bachmeier [AWS-SA]" w:date="2023-02-25T22:00:00Z"/>
              <w:rFonts w:asciiTheme="minorHAnsi" w:eastAsiaTheme="minorEastAsia" w:hAnsiTheme="minorHAnsi" w:cstheme="minorBidi"/>
              <w:noProof/>
              <w:sz w:val="22"/>
              <w:szCs w:val="22"/>
            </w:rPr>
          </w:pPr>
          <w:del w:id="217" w:author="Nate Bachmeier [AWS-SA]" w:date="2023-02-25T22:00:00Z">
            <w:r w:rsidRPr="00F53DD4" w:rsidDel="00F53DD4">
              <w:rPr>
                <w:noProof/>
                <w:rPrChange w:id="218" w:author="Nate Bachmeier [AWS-SA]" w:date="2023-02-25T22:00:00Z">
                  <w:rPr>
                    <w:rStyle w:val="Hyperlink"/>
                    <w:noProof/>
                  </w:rPr>
                </w:rPrChange>
              </w:rPr>
              <w:delText>How does recognizing human activities work</w:delText>
            </w:r>
            <w:r w:rsidDel="00F53DD4">
              <w:rPr>
                <w:noProof/>
                <w:webHidden/>
              </w:rPr>
              <w:tab/>
              <w:delText>52</w:delText>
            </w:r>
          </w:del>
        </w:p>
        <w:p w14:paraId="0EEBC021" w14:textId="14839A0A" w:rsidR="001A3B8C" w:rsidDel="00F53DD4" w:rsidRDefault="001A3B8C">
          <w:pPr>
            <w:pStyle w:val="TOC2"/>
            <w:rPr>
              <w:del w:id="219" w:author="Nate Bachmeier [AWS-SA]" w:date="2023-02-25T22:00:00Z"/>
              <w:rFonts w:asciiTheme="minorHAnsi" w:eastAsiaTheme="minorEastAsia" w:hAnsiTheme="minorHAnsi" w:cstheme="minorBidi"/>
              <w:noProof/>
              <w:sz w:val="22"/>
              <w:szCs w:val="22"/>
            </w:rPr>
          </w:pPr>
          <w:del w:id="220" w:author="Nate Bachmeier [AWS-SA]" w:date="2023-02-25T22:00:00Z">
            <w:r w:rsidRPr="00F53DD4" w:rsidDel="00F53DD4">
              <w:rPr>
                <w:noProof/>
                <w:rPrChange w:id="221" w:author="Nate Bachmeier [AWS-SA]" w:date="2023-02-25T22:00:00Z">
                  <w:rPr>
                    <w:rStyle w:val="Hyperlink"/>
                    <w:noProof/>
                  </w:rPr>
                </w:rPrChange>
              </w:rPr>
              <w:delText>How do dynamic environment simulations work</w:delText>
            </w:r>
            <w:r w:rsidDel="00F53DD4">
              <w:rPr>
                <w:noProof/>
                <w:webHidden/>
              </w:rPr>
              <w:tab/>
              <w:delText>54</w:delText>
            </w:r>
          </w:del>
        </w:p>
        <w:p w14:paraId="05365D4D" w14:textId="714BFAB0" w:rsidR="001A3B8C" w:rsidDel="00F53DD4" w:rsidRDefault="001A3B8C">
          <w:pPr>
            <w:pStyle w:val="TOC2"/>
            <w:rPr>
              <w:del w:id="222" w:author="Nate Bachmeier [AWS-SA]" w:date="2023-02-25T22:00:00Z"/>
              <w:rFonts w:asciiTheme="minorHAnsi" w:eastAsiaTheme="minorEastAsia" w:hAnsiTheme="minorHAnsi" w:cstheme="minorBidi"/>
              <w:noProof/>
              <w:sz w:val="22"/>
              <w:szCs w:val="22"/>
            </w:rPr>
          </w:pPr>
          <w:del w:id="223" w:author="Nate Bachmeier [AWS-SA]" w:date="2023-02-25T22:00:00Z">
            <w:r w:rsidRPr="00F53DD4" w:rsidDel="00F53DD4">
              <w:rPr>
                <w:noProof/>
                <w:rPrChange w:id="224" w:author="Nate Bachmeier [AWS-SA]" w:date="2023-02-25T22:00:00Z">
                  <w:rPr>
                    <w:rStyle w:val="Hyperlink"/>
                    <w:noProof/>
                  </w:rPr>
                </w:rPrChange>
              </w:rPr>
              <w:delText>Computer vision and autonomous driving</w:delText>
            </w:r>
            <w:r w:rsidDel="00F53DD4">
              <w:rPr>
                <w:noProof/>
                <w:webHidden/>
              </w:rPr>
              <w:tab/>
              <w:delText>55</w:delText>
            </w:r>
          </w:del>
        </w:p>
        <w:p w14:paraId="11A60601" w14:textId="09BD382A" w:rsidR="001A3B8C" w:rsidDel="00F53DD4" w:rsidRDefault="001A3B8C">
          <w:pPr>
            <w:pStyle w:val="TOC2"/>
            <w:rPr>
              <w:del w:id="225" w:author="Nate Bachmeier [AWS-SA]" w:date="2023-02-25T22:00:00Z"/>
              <w:rFonts w:asciiTheme="minorHAnsi" w:eastAsiaTheme="minorEastAsia" w:hAnsiTheme="minorHAnsi" w:cstheme="minorBidi"/>
              <w:noProof/>
              <w:sz w:val="22"/>
              <w:szCs w:val="22"/>
            </w:rPr>
          </w:pPr>
          <w:del w:id="226" w:author="Nate Bachmeier [AWS-SA]" w:date="2023-02-25T22:00:00Z">
            <w:r w:rsidRPr="00F53DD4" w:rsidDel="00F53DD4">
              <w:rPr>
                <w:noProof/>
                <w:rPrChange w:id="227" w:author="Nate Bachmeier [AWS-SA]" w:date="2023-02-25T22:00:00Z">
                  <w:rPr>
                    <w:rStyle w:val="Hyperlink"/>
                    <w:noProof/>
                  </w:rPr>
                </w:rPrChange>
              </w:rPr>
              <w:delText>How does the reproducibility crisis impact ML design</w:delText>
            </w:r>
            <w:r w:rsidDel="00F53DD4">
              <w:rPr>
                <w:noProof/>
                <w:webHidden/>
              </w:rPr>
              <w:tab/>
              <w:delText>63</w:delText>
            </w:r>
          </w:del>
        </w:p>
        <w:p w14:paraId="2940FC3A" w14:textId="6AA42BF1" w:rsidR="001A3B8C" w:rsidDel="00F53DD4" w:rsidRDefault="001A3B8C">
          <w:pPr>
            <w:pStyle w:val="TOC2"/>
            <w:rPr>
              <w:del w:id="228" w:author="Nate Bachmeier [AWS-SA]" w:date="2023-02-25T22:00:00Z"/>
              <w:rFonts w:asciiTheme="minorHAnsi" w:eastAsiaTheme="minorEastAsia" w:hAnsiTheme="minorHAnsi" w:cstheme="minorBidi"/>
              <w:noProof/>
              <w:sz w:val="22"/>
              <w:szCs w:val="22"/>
            </w:rPr>
          </w:pPr>
          <w:del w:id="229" w:author="Nate Bachmeier [AWS-SA]" w:date="2023-02-25T22:00:00Z">
            <w:r w:rsidRPr="00F53DD4" w:rsidDel="00F53DD4">
              <w:rPr>
                <w:noProof/>
                <w:rPrChange w:id="230" w:author="Nate Bachmeier [AWS-SA]" w:date="2023-02-25T22:00:00Z">
                  <w:rPr>
                    <w:rStyle w:val="Hyperlink"/>
                    <w:noProof/>
                  </w:rPr>
                </w:rPrChange>
              </w:rPr>
              <w:delText>Ethical considerations of AI</w:delText>
            </w:r>
            <w:r w:rsidDel="00F53DD4">
              <w:rPr>
                <w:noProof/>
                <w:webHidden/>
              </w:rPr>
              <w:tab/>
              <w:delText>69</w:delText>
            </w:r>
          </w:del>
        </w:p>
        <w:p w14:paraId="3D1908D3" w14:textId="6FCA623A" w:rsidR="001A3B8C" w:rsidDel="00F53DD4" w:rsidRDefault="001A3B8C">
          <w:pPr>
            <w:pStyle w:val="TOC2"/>
            <w:rPr>
              <w:del w:id="231" w:author="Nate Bachmeier [AWS-SA]" w:date="2023-02-25T22:00:00Z"/>
              <w:rFonts w:asciiTheme="minorHAnsi" w:eastAsiaTheme="minorEastAsia" w:hAnsiTheme="minorHAnsi" w:cstheme="minorBidi"/>
              <w:noProof/>
              <w:sz w:val="22"/>
              <w:szCs w:val="22"/>
            </w:rPr>
          </w:pPr>
          <w:del w:id="232" w:author="Nate Bachmeier [AWS-SA]" w:date="2023-02-25T22:00:00Z">
            <w:r w:rsidRPr="00F53DD4" w:rsidDel="00F53DD4">
              <w:rPr>
                <w:noProof/>
                <w:rPrChange w:id="233" w:author="Nate Bachmeier [AWS-SA]" w:date="2023-02-25T22:00:00Z">
                  <w:rPr>
                    <w:rStyle w:val="Hyperlink"/>
                    <w:noProof/>
                  </w:rPr>
                </w:rPrChange>
              </w:rPr>
              <w:delText>Summary</w:delText>
            </w:r>
            <w:r w:rsidDel="00F53DD4">
              <w:rPr>
                <w:noProof/>
                <w:webHidden/>
              </w:rPr>
              <w:tab/>
              <w:delText>75</w:delText>
            </w:r>
          </w:del>
        </w:p>
        <w:p w14:paraId="047452A2" w14:textId="08E8613B" w:rsidR="001A3B8C" w:rsidDel="00F53DD4" w:rsidRDefault="001A3B8C">
          <w:pPr>
            <w:pStyle w:val="TOC1"/>
            <w:rPr>
              <w:del w:id="234" w:author="Nate Bachmeier [AWS-SA]" w:date="2023-02-25T22:00:00Z"/>
              <w:rFonts w:asciiTheme="minorHAnsi" w:eastAsiaTheme="minorEastAsia" w:hAnsiTheme="minorHAnsi" w:cstheme="minorBidi"/>
              <w:noProof/>
              <w:sz w:val="22"/>
            </w:rPr>
          </w:pPr>
          <w:del w:id="235" w:author="Nate Bachmeier [AWS-SA]" w:date="2023-02-25T22:00:00Z">
            <w:r w:rsidRPr="00F53DD4" w:rsidDel="00F53DD4">
              <w:rPr>
                <w:noProof/>
                <w:rPrChange w:id="236" w:author="Nate Bachmeier [AWS-SA]" w:date="2023-02-25T22:00:00Z">
                  <w:rPr>
                    <w:rStyle w:val="Hyperlink"/>
                    <w:noProof/>
                  </w:rPr>
                </w:rPrChange>
              </w:rPr>
              <w:delText>Chapter 3: Research Method</w:delText>
            </w:r>
            <w:r w:rsidDel="00F53DD4">
              <w:rPr>
                <w:noProof/>
                <w:webHidden/>
              </w:rPr>
              <w:tab/>
              <w:delText>77</w:delText>
            </w:r>
          </w:del>
        </w:p>
        <w:p w14:paraId="7D92CB5E" w14:textId="5F90ACB2" w:rsidR="001A3B8C" w:rsidDel="00F53DD4" w:rsidRDefault="001A3B8C">
          <w:pPr>
            <w:pStyle w:val="TOC2"/>
            <w:rPr>
              <w:del w:id="237" w:author="Nate Bachmeier [AWS-SA]" w:date="2023-02-25T22:00:00Z"/>
              <w:rFonts w:asciiTheme="minorHAnsi" w:eastAsiaTheme="minorEastAsia" w:hAnsiTheme="minorHAnsi" w:cstheme="minorBidi"/>
              <w:noProof/>
              <w:sz w:val="22"/>
              <w:szCs w:val="22"/>
            </w:rPr>
          </w:pPr>
          <w:del w:id="238" w:author="Nate Bachmeier [AWS-SA]" w:date="2023-02-25T22:00:00Z">
            <w:r w:rsidRPr="00F53DD4" w:rsidDel="00F53DD4">
              <w:rPr>
                <w:noProof/>
                <w:rPrChange w:id="239" w:author="Nate Bachmeier [AWS-SA]" w:date="2023-02-25T22:00:00Z">
                  <w:rPr>
                    <w:rStyle w:val="Hyperlink"/>
                    <w:noProof/>
                  </w:rPr>
                </w:rPrChange>
              </w:rPr>
              <w:delText>Research Methodology and Design</w:delText>
            </w:r>
            <w:r w:rsidDel="00F53DD4">
              <w:rPr>
                <w:noProof/>
                <w:webHidden/>
              </w:rPr>
              <w:tab/>
              <w:delText>77</w:delText>
            </w:r>
          </w:del>
        </w:p>
        <w:p w14:paraId="0390D009" w14:textId="3EF0F713" w:rsidR="001A3B8C" w:rsidDel="00F53DD4" w:rsidRDefault="001A3B8C">
          <w:pPr>
            <w:pStyle w:val="TOC2"/>
            <w:rPr>
              <w:del w:id="240" w:author="Nate Bachmeier [AWS-SA]" w:date="2023-02-25T22:00:00Z"/>
              <w:rFonts w:asciiTheme="minorHAnsi" w:eastAsiaTheme="minorEastAsia" w:hAnsiTheme="minorHAnsi" w:cstheme="minorBidi"/>
              <w:noProof/>
              <w:sz w:val="22"/>
              <w:szCs w:val="22"/>
            </w:rPr>
          </w:pPr>
          <w:del w:id="241" w:author="Nate Bachmeier [AWS-SA]" w:date="2023-02-25T22:00:00Z">
            <w:r w:rsidRPr="00F53DD4" w:rsidDel="00F53DD4">
              <w:rPr>
                <w:noProof/>
                <w:rPrChange w:id="242" w:author="Nate Bachmeier [AWS-SA]" w:date="2023-02-25T22:00:00Z">
                  <w:rPr>
                    <w:rStyle w:val="Hyperlink"/>
                    <w:noProof/>
                  </w:rPr>
                </w:rPrChange>
              </w:rPr>
              <w:delText>Population and Sample</w:delText>
            </w:r>
            <w:r w:rsidDel="00F53DD4">
              <w:rPr>
                <w:noProof/>
                <w:webHidden/>
              </w:rPr>
              <w:tab/>
              <w:delText>78</w:delText>
            </w:r>
          </w:del>
        </w:p>
        <w:p w14:paraId="6589988C" w14:textId="75DCC2D1" w:rsidR="001A3B8C" w:rsidDel="00F53DD4" w:rsidRDefault="001A3B8C">
          <w:pPr>
            <w:pStyle w:val="TOC2"/>
            <w:rPr>
              <w:del w:id="243" w:author="Nate Bachmeier [AWS-SA]" w:date="2023-02-25T22:00:00Z"/>
              <w:rFonts w:asciiTheme="minorHAnsi" w:eastAsiaTheme="minorEastAsia" w:hAnsiTheme="minorHAnsi" w:cstheme="minorBidi"/>
              <w:noProof/>
              <w:sz w:val="22"/>
              <w:szCs w:val="22"/>
            </w:rPr>
          </w:pPr>
          <w:del w:id="244" w:author="Nate Bachmeier [AWS-SA]" w:date="2023-02-25T22:00:00Z">
            <w:r w:rsidRPr="00F53DD4" w:rsidDel="00F53DD4">
              <w:rPr>
                <w:noProof/>
                <w:rPrChange w:id="245" w:author="Nate Bachmeier [AWS-SA]" w:date="2023-02-25T22:00:00Z">
                  <w:rPr>
                    <w:rStyle w:val="Hyperlink"/>
                    <w:noProof/>
                  </w:rPr>
                </w:rPrChange>
              </w:rPr>
              <w:delText>Instrumentation</w:delText>
            </w:r>
            <w:r w:rsidDel="00F53DD4">
              <w:rPr>
                <w:noProof/>
                <w:webHidden/>
              </w:rPr>
              <w:tab/>
              <w:delText>80</w:delText>
            </w:r>
          </w:del>
        </w:p>
        <w:p w14:paraId="6AAE244C" w14:textId="18E71FDE" w:rsidR="001A3B8C" w:rsidDel="00F53DD4" w:rsidRDefault="001A3B8C">
          <w:pPr>
            <w:pStyle w:val="TOC2"/>
            <w:rPr>
              <w:del w:id="246" w:author="Nate Bachmeier [AWS-SA]" w:date="2023-02-25T22:00:00Z"/>
              <w:rFonts w:asciiTheme="minorHAnsi" w:eastAsiaTheme="minorEastAsia" w:hAnsiTheme="minorHAnsi" w:cstheme="minorBidi"/>
              <w:noProof/>
              <w:sz w:val="22"/>
              <w:szCs w:val="22"/>
            </w:rPr>
          </w:pPr>
          <w:del w:id="247" w:author="Nate Bachmeier [AWS-SA]" w:date="2023-02-25T22:00:00Z">
            <w:r w:rsidRPr="00F53DD4" w:rsidDel="00F53DD4">
              <w:rPr>
                <w:noProof/>
                <w:rPrChange w:id="248" w:author="Nate Bachmeier [AWS-SA]" w:date="2023-02-25T22:00:00Z">
                  <w:rPr>
                    <w:rStyle w:val="Hyperlink"/>
                    <w:noProof/>
                  </w:rPr>
                </w:rPrChange>
              </w:rPr>
              <w:delText>Study Procedures</w:delText>
            </w:r>
            <w:r w:rsidDel="00F53DD4">
              <w:rPr>
                <w:noProof/>
                <w:webHidden/>
              </w:rPr>
              <w:tab/>
              <w:delText>80</w:delText>
            </w:r>
          </w:del>
        </w:p>
        <w:p w14:paraId="35B377F6" w14:textId="492280E6" w:rsidR="001A3B8C" w:rsidDel="00F53DD4" w:rsidRDefault="001A3B8C">
          <w:pPr>
            <w:pStyle w:val="TOC2"/>
            <w:rPr>
              <w:del w:id="249" w:author="Nate Bachmeier [AWS-SA]" w:date="2023-02-25T22:00:00Z"/>
              <w:rFonts w:asciiTheme="minorHAnsi" w:eastAsiaTheme="minorEastAsia" w:hAnsiTheme="minorHAnsi" w:cstheme="minorBidi"/>
              <w:noProof/>
              <w:sz w:val="22"/>
              <w:szCs w:val="22"/>
            </w:rPr>
          </w:pPr>
          <w:del w:id="250" w:author="Nate Bachmeier [AWS-SA]" w:date="2023-02-25T22:00:00Z">
            <w:r w:rsidRPr="00F53DD4" w:rsidDel="00F53DD4">
              <w:rPr>
                <w:noProof/>
                <w:rPrChange w:id="251" w:author="Nate Bachmeier [AWS-SA]" w:date="2023-02-25T22:00:00Z">
                  <w:rPr>
                    <w:rStyle w:val="Hyperlink"/>
                    <w:noProof/>
                  </w:rPr>
                </w:rPrChange>
              </w:rPr>
              <w:delText>Data Analysis</w:delText>
            </w:r>
            <w:r w:rsidDel="00F53DD4">
              <w:rPr>
                <w:noProof/>
                <w:webHidden/>
              </w:rPr>
              <w:tab/>
              <w:delText>84</w:delText>
            </w:r>
          </w:del>
        </w:p>
        <w:p w14:paraId="410DF7FA" w14:textId="40859FC0" w:rsidR="001A3B8C" w:rsidDel="00F53DD4" w:rsidRDefault="001A3B8C">
          <w:pPr>
            <w:pStyle w:val="TOC2"/>
            <w:rPr>
              <w:del w:id="252" w:author="Nate Bachmeier [AWS-SA]" w:date="2023-02-25T22:00:00Z"/>
              <w:rFonts w:asciiTheme="minorHAnsi" w:eastAsiaTheme="minorEastAsia" w:hAnsiTheme="minorHAnsi" w:cstheme="minorBidi"/>
              <w:noProof/>
              <w:sz w:val="22"/>
              <w:szCs w:val="22"/>
            </w:rPr>
          </w:pPr>
          <w:del w:id="253" w:author="Nate Bachmeier [AWS-SA]" w:date="2023-02-25T22:00:00Z">
            <w:r w:rsidRPr="00F53DD4" w:rsidDel="00F53DD4">
              <w:rPr>
                <w:noProof/>
                <w:rPrChange w:id="254" w:author="Nate Bachmeier [AWS-SA]" w:date="2023-02-25T22:00:00Z">
                  <w:rPr>
                    <w:rStyle w:val="Hyperlink"/>
                    <w:noProof/>
                  </w:rPr>
                </w:rPrChange>
              </w:rPr>
              <w:delText>Assumptions</w:delText>
            </w:r>
            <w:r w:rsidDel="00F53DD4">
              <w:rPr>
                <w:noProof/>
                <w:webHidden/>
              </w:rPr>
              <w:tab/>
              <w:delText>85</w:delText>
            </w:r>
          </w:del>
        </w:p>
        <w:p w14:paraId="4FEF02F8" w14:textId="13234D90" w:rsidR="001A3B8C" w:rsidDel="00F53DD4" w:rsidRDefault="001A3B8C">
          <w:pPr>
            <w:pStyle w:val="TOC2"/>
            <w:rPr>
              <w:del w:id="255" w:author="Nate Bachmeier [AWS-SA]" w:date="2023-02-25T22:00:00Z"/>
              <w:rFonts w:asciiTheme="minorHAnsi" w:eastAsiaTheme="minorEastAsia" w:hAnsiTheme="minorHAnsi" w:cstheme="minorBidi"/>
              <w:noProof/>
              <w:sz w:val="22"/>
              <w:szCs w:val="22"/>
            </w:rPr>
          </w:pPr>
          <w:del w:id="256" w:author="Nate Bachmeier [AWS-SA]" w:date="2023-02-25T22:00:00Z">
            <w:r w:rsidRPr="00F53DD4" w:rsidDel="00F53DD4">
              <w:rPr>
                <w:noProof/>
                <w:rPrChange w:id="257" w:author="Nate Bachmeier [AWS-SA]" w:date="2023-02-25T22:00:00Z">
                  <w:rPr>
                    <w:rStyle w:val="Hyperlink"/>
                    <w:noProof/>
                  </w:rPr>
                </w:rPrChange>
              </w:rPr>
              <w:delText>Limitations</w:delText>
            </w:r>
            <w:r w:rsidDel="00F53DD4">
              <w:rPr>
                <w:noProof/>
                <w:webHidden/>
              </w:rPr>
              <w:tab/>
              <w:delText>86</w:delText>
            </w:r>
          </w:del>
        </w:p>
        <w:p w14:paraId="1F51B312" w14:textId="2634989B" w:rsidR="001A3B8C" w:rsidDel="00F53DD4" w:rsidRDefault="001A3B8C">
          <w:pPr>
            <w:pStyle w:val="TOC2"/>
            <w:rPr>
              <w:del w:id="258" w:author="Nate Bachmeier [AWS-SA]" w:date="2023-02-25T22:00:00Z"/>
              <w:rFonts w:asciiTheme="minorHAnsi" w:eastAsiaTheme="minorEastAsia" w:hAnsiTheme="minorHAnsi" w:cstheme="minorBidi"/>
              <w:noProof/>
              <w:sz w:val="22"/>
              <w:szCs w:val="22"/>
            </w:rPr>
          </w:pPr>
          <w:del w:id="259" w:author="Nate Bachmeier [AWS-SA]" w:date="2023-02-25T22:00:00Z">
            <w:r w:rsidRPr="00F53DD4" w:rsidDel="00F53DD4">
              <w:rPr>
                <w:noProof/>
                <w:rPrChange w:id="260" w:author="Nate Bachmeier [AWS-SA]" w:date="2023-02-25T22:00:00Z">
                  <w:rPr>
                    <w:rStyle w:val="Hyperlink"/>
                    <w:noProof/>
                  </w:rPr>
                </w:rPrChange>
              </w:rPr>
              <w:delText>Delimitations</w:delText>
            </w:r>
            <w:r w:rsidDel="00F53DD4">
              <w:rPr>
                <w:noProof/>
                <w:webHidden/>
              </w:rPr>
              <w:tab/>
              <w:delText>86</w:delText>
            </w:r>
          </w:del>
        </w:p>
        <w:p w14:paraId="1C4F7E40" w14:textId="57FB6248" w:rsidR="001A3B8C" w:rsidDel="00F53DD4" w:rsidRDefault="001A3B8C">
          <w:pPr>
            <w:pStyle w:val="TOC2"/>
            <w:rPr>
              <w:del w:id="261" w:author="Nate Bachmeier [AWS-SA]" w:date="2023-02-25T22:00:00Z"/>
              <w:rFonts w:asciiTheme="minorHAnsi" w:eastAsiaTheme="minorEastAsia" w:hAnsiTheme="minorHAnsi" w:cstheme="minorBidi"/>
              <w:noProof/>
              <w:sz w:val="22"/>
              <w:szCs w:val="22"/>
            </w:rPr>
          </w:pPr>
          <w:del w:id="262" w:author="Nate Bachmeier [AWS-SA]" w:date="2023-02-25T22:00:00Z">
            <w:r w:rsidRPr="00F53DD4" w:rsidDel="00F53DD4">
              <w:rPr>
                <w:noProof/>
                <w:rPrChange w:id="263" w:author="Nate Bachmeier [AWS-SA]" w:date="2023-02-25T22:00:00Z">
                  <w:rPr>
                    <w:rStyle w:val="Hyperlink"/>
                    <w:noProof/>
                  </w:rPr>
                </w:rPrChange>
              </w:rPr>
              <w:delText>Ethical Assurances</w:delText>
            </w:r>
            <w:r w:rsidDel="00F53DD4">
              <w:rPr>
                <w:noProof/>
                <w:webHidden/>
              </w:rPr>
              <w:tab/>
              <w:delText>87</w:delText>
            </w:r>
          </w:del>
        </w:p>
        <w:p w14:paraId="30AB2662" w14:textId="6E5C255B" w:rsidR="001A3B8C" w:rsidDel="00F53DD4" w:rsidRDefault="001A3B8C">
          <w:pPr>
            <w:pStyle w:val="TOC2"/>
            <w:rPr>
              <w:del w:id="264" w:author="Nate Bachmeier [AWS-SA]" w:date="2023-02-25T22:00:00Z"/>
              <w:rFonts w:asciiTheme="minorHAnsi" w:eastAsiaTheme="minorEastAsia" w:hAnsiTheme="minorHAnsi" w:cstheme="minorBidi"/>
              <w:noProof/>
              <w:sz w:val="22"/>
              <w:szCs w:val="22"/>
            </w:rPr>
          </w:pPr>
          <w:del w:id="265" w:author="Nate Bachmeier [AWS-SA]" w:date="2023-02-25T22:00:00Z">
            <w:r w:rsidRPr="00F53DD4" w:rsidDel="00F53DD4">
              <w:rPr>
                <w:noProof/>
                <w:rPrChange w:id="266" w:author="Nate Bachmeier [AWS-SA]" w:date="2023-02-25T22:00:00Z">
                  <w:rPr>
                    <w:rStyle w:val="Hyperlink"/>
                    <w:noProof/>
                  </w:rPr>
                </w:rPrChange>
              </w:rPr>
              <w:delText>Summary</w:delText>
            </w:r>
            <w:r w:rsidDel="00F53DD4">
              <w:rPr>
                <w:noProof/>
                <w:webHidden/>
              </w:rPr>
              <w:tab/>
              <w:delText>89</w:delText>
            </w:r>
          </w:del>
        </w:p>
        <w:p w14:paraId="30EC3BDE" w14:textId="3533E97D" w:rsidR="001A3B8C" w:rsidDel="00F53DD4" w:rsidRDefault="001A3B8C">
          <w:pPr>
            <w:pStyle w:val="TOC1"/>
            <w:rPr>
              <w:del w:id="267" w:author="Nate Bachmeier [AWS-SA]" w:date="2023-02-25T22:00:00Z"/>
              <w:rFonts w:asciiTheme="minorHAnsi" w:eastAsiaTheme="minorEastAsia" w:hAnsiTheme="minorHAnsi" w:cstheme="minorBidi"/>
              <w:noProof/>
              <w:sz w:val="22"/>
            </w:rPr>
          </w:pPr>
          <w:del w:id="268" w:author="Nate Bachmeier [AWS-SA]" w:date="2023-02-25T22:00:00Z">
            <w:r w:rsidRPr="00F53DD4" w:rsidDel="00F53DD4">
              <w:rPr>
                <w:noProof/>
                <w:rPrChange w:id="269" w:author="Nate Bachmeier [AWS-SA]" w:date="2023-02-25T22:00:00Z">
                  <w:rPr>
                    <w:rStyle w:val="Hyperlink"/>
                    <w:noProof/>
                  </w:rPr>
                </w:rPrChange>
              </w:rPr>
              <w:delText>References</w:delText>
            </w:r>
            <w:r w:rsidDel="00F53DD4">
              <w:rPr>
                <w:noProof/>
                <w:webHidden/>
              </w:rPr>
              <w:tab/>
              <w:delText>91</w:delText>
            </w:r>
          </w:del>
        </w:p>
        <w:p w14:paraId="56197E2F" w14:textId="7EDFFE86" w:rsidR="00F53DD4" w:rsidRDefault="0098329E" w:rsidP="00AA2846">
          <w:pPr>
            <w:ind w:firstLine="0"/>
            <w:jc w:val="center"/>
            <w:rPr>
              <w:ins w:id="270" w:author="Nate Bachmeier [AWS-SA]" w:date="2023-02-25T22:01:00Z"/>
              <w:b/>
              <w:bCs/>
            </w:rPr>
          </w:pPr>
          <w:r>
            <w:rPr>
              <w:rFonts w:cs="Times New Roman"/>
            </w:rPr>
            <w:fldChar w:fldCharType="end"/>
          </w:r>
          <w:del w:id="271" w:author="Nate Bachmeier [AWS-SA]" w:date="2023-02-25T22:02:00Z">
            <w:r w:rsidR="00AA2846" w:rsidRPr="00AA2846" w:rsidDel="00F53DD4">
              <w:rPr>
                <w:b/>
                <w:bCs/>
              </w:rPr>
              <w:delText xml:space="preserve"> </w:delText>
            </w:r>
          </w:del>
        </w:p>
        <w:p w14:paraId="4FF8C2C7" w14:textId="3146DF75" w:rsidR="0098329E" w:rsidRPr="00AA2846" w:rsidRDefault="00AA2846" w:rsidP="00AA2846">
          <w:pPr>
            <w:ind w:firstLine="0"/>
            <w:jc w:val="center"/>
            <w:rPr>
              <w:b/>
              <w:bCs/>
            </w:rPr>
          </w:pPr>
          <w:del w:id="272" w:author="Nate Bachmeier [AWS-SA]" w:date="2023-02-25T22:02:00Z">
            <w:r w:rsidRPr="00B43C8C" w:rsidDel="00F53DD4">
              <w:rPr>
                <w:b/>
                <w:bCs/>
              </w:rPr>
              <w:delText>List of Tables</w:delText>
            </w:r>
          </w:del>
        </w:p>
      </w:sdtContent>
    </w:sdt>
    <w:bookmarkStart w:id="273" w:name="_Toc251423627" w:displacedByCustomXml="prev"/>
    <w:p w14:paraId="0C39B1B1" w14:textId="77777777" w:rsidR="00F53DD4" w:rsidRDefault="00F53DD4">
      <w:pPr>
        <w:pStyle w:val="TableofFigures"/>
        <w:tabs>
          <w:tab w:val="right" w:leader="dot" w:pos="9350"/>
        </w:tabs>
        <w:rPr>
          <w:ins w:id="274" w:author="Nate Bachmeier [AWS-SA]" w:date="2023-02-25T22:02:00Z"/>
          <w:rFonts w:cs="Arial"/>
        </w:rPr>
      </w:pPr>
      <w:bookmarkStart w:id="275" w:name="_Toc251423628"/>
      <w:bookmarkEnd w:id="273"/>
    </w:p>
    <w:p w14:paraId="40CD7C01" w14:textId="77777777" w:rsidR="00F53DD4" w:rsidRDefault="00F53DD4">
      <w:pPr>
        <w:spacing w:after="160" w:line="259" w:lineRule="auto"/>
        <w:ind w:firstLine="0"/>
        <w:rPr>
          <w:ins w:id="276" w:author="Nate Bachmeier [AWS-SA]" w:date="2023-02-25T22:02:00Z"/>
          <w:rFonts w:cs="Arial"/>
        </w:rPr>
      </w:pPr>
      <w:ins w:id="277" w:author="Nate Bachmeier [AWS-SA]" w:date="2023-02-25T22:02:00Z">
        <w:r>
          <w:rPr>
            <w:rFonts w:cs="Arial"/>
          </w:rPr>
          <w:br w:type="page"/>
        </w:r>
      </w:ins>
    </w:p>
    <w:p w14:paraId="3187FB2F" w14:textId="634C5440" w:rsidR="00F53DD4" w:rsidRPr="00F53DD4" w:rsidRDefault="00F53DD4" w:rsidP="00F53DD4">
      <w:pPr>
        <w:pStyle w:val="TableofFigures"/>
        <w:tabs>
          <w:tab w:val="right" w:leader="dot" w:pos="9350"/>
        </w:tabs>
        <w:jc w:val="center"/>
        <w:rPr>
          <w:ins w:id="278" w:author="Nate Bachmeier [AWS-SA]" w:date="2023-02-25T22:03:00Z"/>
          <w:rFonts w:cs="Arial"/>
          <w:b/>
          <w:bCs/>
          <w:rPrChange w:id="279" w:author="Nate Bachmeier [AWS-SA]" w:date="2023-02-25T22:04:00Z">
            <w:rPr>
              <w:ins w:id="280" w:author="Nate Bachmeier [AWS-SA]" w:date="2023-02-25T22:03:00Z"/>
              <w:rFonts w:cs="Arial"/>
            </w:rPr>
          </w:rPrChange>
        </w:rPr>
        <w:pPrChange w:id="281" w:author="Nate Bachmeier [AWS-SA]" w:date="2023-02-25T22:04:00Z">
          <w:pPr>
            <w:pStyle w:val="TableofFigures"/>
            <w:tabs>
              <w:tab w:val="right" w:leader="dot" w:pos="9350"/>
            </w:tabs>
          </w:pPr>
        </w:pPrChange>
      </w:pPr>
      <w:ins w:id="282" w:author="Nate Bachmeier [AWS-SA]" w:date="2023-02-25T22:04:00Z">
        <w:r>
          <w:rPr>
            <w:rFonts w:cs="Arial"/>
            <w:b/>
            <w:bCs/>
          </w:rPr>
          <w:lastRenderedPageBreak/>
          <w:t>List of Tables</w:t>
        </w:r>
      </w:ins>
    </w:p>
    <w:p w14:paraId="0DD3AE8B" w14:textId="049B0427" w:rsidR="00AA2846" w:rsidDel="00F53DD4" w:rsidRDefault="00AA2846">
      <w:pPr>
        <w:pStyle w:val="TableofFigures"/>
        <w:tabs>
          <w:tab w:val="right" w:leader="dot" w:pos="9350"/>
        </w:tabs>
        <w:rPr>
          <w:del w:id="283" w:author="Nate Bachmeier [AWS-SA]" w:date="2023-02-25T22:04:00Z"/>
          <w:rFonts w:asciiTheme="minorHAnsi" w:eastAsiaTheme="minorEastAsia" w:hAnsiTheme="minorHAnsi"/>
          <w:noProof/>
          <w:sz w:val="22"/>
        </w:rPr>
      </w:pPr>
      <w:del w:id="284" w:author="Nate Bachmeier [AWS-SA]" w:date="2023-02-25T22:04:00Z">
        <w:r w:rsidDel="00F53DD4">
          <w:rPr>
            <w:rFonts w:cs="Arial"/>
          </w:rPr>
          <w:fldChar w:fldCharType="begin"/>
        </w:r>
        <w:r w:rsidDel="00F53DD4">
          <w:rPr>
            <w:rFonts w:cs="Arial"/>
          </w:rPr>
          <w:delInstrText xml:space="preserve"> TOC \h \z \c "Table" </w:delInstrText>
        </w:r>
        <w:r w:rsidDel="00F53DD4">
          <w:rPr>
            <w:rFonts w:cs="Arial"/>
          </w:rPr>
          <w:fldChar w:fldCharType="separate"/>
        </w:r>
        <w:r w:rsidR="00000000" w:rsidDel="00F53DD4">
          <w:fldChar w:fldCharType="begin"/>
        </w:r>
        <w:r w:rsidR="00000000" w:rsidDel="00F53DD4">
          <w:delInstrText>HYPERLINK \l "_Toc117887981"</w:delInstrText>
        </w:r>
        <w:r w:rsidR="00000000" w:rsidDel="00F53DD4">
          <w:fldChar w:fldCharType="separate"/>
        </w:r>
        <w:r w:rsidRPr="00682692" w:rsidDel="00F53DD4">
          <w:rPr>
            <w:rStyle w:val="Hyperlink"/>
            <w:b/>
            <w:bCs/>
            <w:noProof/>
          </w:rPr>
          <w:delText>Table 1</w:delText>
        </w:r>
        <w:r w:rsidRPr="00682692" w:rsidDel="00F53DD4">
          <w:rPr>
            <w:rStyle w:val="Hyperlink"/>
            <w:noProof/>
          </w:rPr>
          <w:delText xml:space="preserve"> Design-science Guidelines (Hevner et al. 2004)</w:delText>
        </w:r>
        <w:r w:rsidDel="00F53DD4">
          <w:rPr>
            <w:noProof/>
            <w:webHidden/>
          </w:rPr>
          <w:tab/>
        </w:r>
        <w:r w:rsidDel="00F53DD4">
          <w:rPr>
            <w:noProof/>
            <w:webHidden/>
          </w:rPr>
          <w:fldChar w:fldCharType="begin"/>
        </w:r>
        <w:r w:rsidDel="00F53DD4">
          <w:rPr>
            <w:noProof/>
            <w:webHidden/>
          </w:rPr>
          <w:delInstrText xml:space="preserve"> PAGEREF _Toc117887981 \h </w:delInstrText>
        </w:r>
        <w:r w:rsidDel="00F53DD4">
          <w:rPr>
            <w:noProof/>
            <w:webHidden/>
          </w:rPr>
        </w:r>
        <w:r w:rsidDel="00F53DD4">
          <w:rPr>
            <w:noProof/>
            <w:webHidden/>
          </w:rPr>
          <w:fldChar w:fldCharType="separate"/>
        </w:r>
        <w:r w:rsidDel="00F53DD4">
          <w:rPr>
            <w:noProof/>
            <w:webHidden/>
          </w:rPr>
          <w:delText>5</w:delText>
        </w:r>
        <w:r w:rsidDel="00F53DD4">
          <w:rPr>
            <w:noProof/>
            <w:webHidden/>
          </w:rPr>
          <w:fldChar w:fldCharType="end"/>
        </w:r>
        <w:r w:rsidR="00000000" w:rsidDel="00F53DD4">
          <w:rPr>
            <w:noProof/>
          </w:rPr>
          <w:fldChar w:fldCharType="end"/>
        </w:r>
      </w:del>
    </w:p>
    <w:p w14:paraId="0CDBC8C4" w14:textId="4C286402" w:rsidR="00AA2846" w:rsidDel="00F53DD4" w:rsidRDefault="00000000">
      <w:pPr>
        <w:pStyle w:val="TableofFigures"/>
        <w:tabs>
          <w:tab w:val="right" w:leader="dot" w:pos="9350"/>
        </w:tabs>
        <w:rPr>
          <w:del w:id="285" w:author="Nate Bachmeier [AWS-SA]" w:date="2023-02-25T22:04:00Z"/>
          <w:rFonts w:asciiTheme="minorHAnsi" w:eastAsiaTheme="minorEastAsia" w:hAnsiTheme="minorHAnsi"/>
          <w:noProof/>
          <w:sz w:val="22"/>
        </w:rPr>
      </w:pPr>
      <w:del w:id="286" w:author="Nate Bachmeier [AWS-SA]" w:date="2023-02-25T22:04:00Z">
        <w:r w:rsidDel="00F53DD4">
          <w:fldChar w:fldCharType="begin"/>
        </w:r>
        <w:r w:rsidDel="00F53DD4">
          <w:delInstrText>HYPERLINK \l "_Toc117887982"</w:delInstrText>
        </w:r>
        <w:r w:rsidDel="00F53DD4">
          <w:fldChar w:fldCharType="separate"/>
        </w:r>
        <w:r w:rsidR="00AA2846" w:rsidRPr="00682692" w:rsidDel="00F53DD4">
          <w:rPr>
            <w:rStyle w:val="Hyperlink"/>
            <w:b/>
            <w:bCs/>
            <w:noProof/>
          </w:rPr>
          <w:delText xml:space="preserve">Table 2 </w:delText>
        </w:r>
        <w:r w:rsidR="00AA2846" w:rsidRPr="00682692" w:rsidDel="00F53DD4">
          <w:rPr>
            <w:rStyle w:val="Hyperlink"/>
            <w:i/>
            <w:noProof/>
          </w:rPr>
          <w:delText>Survey search terms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_Toc117887982 \h </w:delInstrText>
        </w:r>
        <w:r w:rsidR="00AA2846" w:rsidDel="00F53DD4">
          <w:rPr>
            <w:noProof/>
            <w:webHidden/>
          </w:rPr>
        </w:r>
        <w:r w:rsidR="00AA2846" w:rsidDel="00F53DD4">
          <w:rPr>
            <w:noProof/>
            <w:webHidden/>
          </w:rPr>
          <w:fldChar w:fldCharType="separate"/>
        </w:r>
        <w:r w:rsidR="00AA2846" w:rsidDel="00F53DD4">
          <w:rPr>
            <w:noProof/>
            <w:webHidden/>
          </w:rPr>
          <w:delText>11</w:delText>
        </w:r>
        <w:r w:rsidR="00AA2846" w:rsidDel="00F53DD4">
          <w:rPr>
            <w:noProof/>
            <w:webHidden/>
          </w:rPr>
          <w:fldChar w:fldCharType="end"/>
        </w:r>
        <w:r w:rsidDel="00F53DD4">
          <w:rPr>
            <w:noProof/>
          </w:rPr>
          <w:fldChar w:fldCharType="end"/>
        </w:r>
      </w:del>
    </w:p>
    <w:p w14:paraId="66B1B881" w14:textId="2867BA61" w:rsidR="00AA2846" w:rsidDel="00F53DD4" w:rsidRDefault="00000000">
      <w:pPr>
        <w:pStyle w:val="TableofFigures"/>
        <w:tabs>
          <w:tab w:val="right" w:leader="dot" w:pos="9350"/>
        </w:tabs>
        <w:rPr>
          <w:del w:id="287" w:author="Nate Bachmeier [AWS-SA]" w:date="2023-02-25T22:04:00Z"/>
          <w:rFonts w:asciiTheme="minorHAnsi" w:eastAsiaTheme="minorEastAsia" w:hAnsiTheme="minorHAnsi"/>
          <w:noProof/>
          <w:sz w:val="22"/>
        </w:rPr>
      </w:pPr>
      <w:del w:id="288" w:author="Nate Bachmeier [AWS-SA]" w:date="2023-02-25T22:04:00Z">
        <w:r w:rsidDel="00F53DD4">
          <w:fldChar w:fldCharType="begin"/>
        </w:r>
        <w:r w:rsidDel="00F53DD4">
          <w:delInstrText>HYPERLINK \l "_Toc117887983"</w:delInstrText>
        </w:r>
        <w:r w:rsidDel="00F53DD4">
          <w:fldChar w:fldCharType="separate"/>
        </w:r>
        <w:r w:rsidR="00AA2846" w:rsidRPr="00682692" w:rsidDel="00F53DD4">
          <w:rPr>
            <w:rStyle w:val="Hyperlink"/>
            <w:b/>
            <w:bCs/>
            <w:noProof/>
          </w:rPr>
          <w:delText xml:space="preserve">Table 3 </w:delText>
        </w:r>
        <w:r w:rsidR="00AA2846" w:rsidRPr="00682692" w:rsidDel="00F53DD4">
          <w:rPr>
            <w:rStyle w:val="Hyperlink"/>
            <w:noProof/>
          </w:rPr>
          <w:delText xml:space="preserve"> </w:delText>
        </w:r>
        <w:r w:rsidR="00AA2846" w:rsidRPr="00682692" w:rsidDel="00F53DD4">
          <w:rPr>
            <w:rStyle w:val="Hyperlink"/>
            <w:i/>
            <w:noProof/>
          </w:rPr>
          <w:delText>Example Research Strategies for Classifying Movement in Video</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_Toc117887983 \h </w:delInstrText>
        </w:r>
        <w:r w:rsidR="00AA2846" w:rsidDel="00F53DD4">
          <w:rPr>
            <w:noProof/>
            <w:webHidden/>
          </w:rPr>
        </w:r>
        <w:r w:rsidR="00AA2846" w:rsidDel="00F53DD4">
          <w:rPr>
            <w:noProof/>
            <w:webHidden/>
          </w:rPr>
          <w:fldChar w:fldCharType="separate"/>
        </w:r>
        <w:r w:rsidR="00AA2846" w:rsidDel="00F53DD4">
          <w:rPr>
            <w:noProof/>
            <w:webHidden/>
          </w:rPr>
          <w:delText>13</w:delText>
        </w:r>
        <w:r w:rsidR="00AA2846" w:rsidDel="00F53DD4">
          <w:rPr>
            <w:noProof/>
            <w:webHidden/>
          </w:rPr>
          <w:fldChar w:fldCharType="end"/>
        </w:r>
        <w:r w:rsidDel="00F53DD4">
          <w:rPr>
            <w:noProof/>
          </w:rPr>
          <w:fldChar w:fldCharType="end"/>
        </w:r>
      </w:del>
    </w:p>
    <w:p w14:paraId="4B001AA2" w14:textId="45A48695" w:rsidR="00AA2846" w:rsidDel="00F53DD4" w:rsidRDefault="00000000">
      <w:pPr>
        <w:pStyle w:val="TableofFigures"/>
        <w:tabs>
          <w:tab w:val="right" w:leader="dot" w:pos="9350"/>
        </w:tabs>
        <w:rPr>
          <w:del w:id="289" w:author="Nate Bachmeier [AWS-SA]" w:date="2023-02-25T22:04:00Z"/>
          <w:rFonts w:asciiTheme="minorHAnsi" w:eastAsiaTheme="minorEastAsia" w:hAnsiTheme="minorHAnsi"/>
          <w:noProof/>
          <w:sz w:val="22"/>
        </w:rPr>
      </w:pPr>
      <w:del w:id="290" w:author="Nate Bachmeier [AWS-SA]" w:date="2023-02-25T22:04:00Z">
        <w:r w:rsidDel="00F53DD4">
          <w:fldChar w:fldCharType="begin"/>
        </w:r>
        <w:r w:rsidDel="00F53DD4">
          <w:delInstrText>HYPERLINK \l "_Toc117887984"</w:delInstrText>
        </w:r>
        <w:r w:rsidDel="00F53DD4">
          <w:fldChar w:fldCharType="separate"/>
        </w:r>
        <w:r w:rsidR="00AA2846" w:rsidRPr="00682692" w:rsidDel="00F53DD4">
          <w:rPr>
            <w:rStyle w:val="Hyperlink"/>
            <w:b/>
            <w:bCs/>
            <w:noProof/>
          </w:rPr>
          <w:delText xml:space="preserve">Table 4 </w:delText>
        </w:r>
        <w:r w:rsidR="00AA2846" w:rsidRPr="00682692" w:rsidDel="00F53DD4">
          <w:rPr>
            <w:rStyle w:val="Hyperlink"/>
            <w:i/>
            <w:noProof/>
          </w:rPr>
          <w:delText>Activation Functions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_Toc117887984 \h </w:delInstrText>
        </w:r>
        <w:r w:rsidR="00AA2846" w:rsidDel="00F53DD4">
          <w:rPr>
            <w:noProof/>
            <w:webHidden/>
          </w:rPr>
        </w:r>
        <w:r w:rsidR="00AA2846" w:rsidDel="00F53DD4">
          <w:rPr>
            <w:noProof/>
            <w:webHidden/>
          </w:rPr>
          <w:fldChar w:fldCharType="separate"/>
        </w:r>
        <w:r w:rsidR="00AA2846" w:rsidDel="00F53DD4">
          <w:rPr>
            <w:noProof/>
            <w:webHidden/>
          </w:rPr>
          <w:delText>30</w:delText>
        </w:r>
        <w:r w:rsidR="00AA2846" w:rsidDel="00F53DD4">
          <w:rPr>
            <w:noProof/>
            <w:webHidden/>
          </w:rPr>
          <w:fldChar w:fldCharType="end"/>
        </w:r>
        <w:r w:rsidDel="00F53DD4">
          <w:rPr>
            <w:noProof/>
          </w:rPr>
          <w:fldChar w:fldCharType="end"/>
        </w:r>
      </w:del>
    </w:p>
    <w:p w14:paraId="5E0A96A9" w14:textId="6943B58E" w:rsidR="00AA2846" w:rsidDel="00F53DD4" w:rsidRDefault="00000000">
      <w:pPr>
        <w:pStyle w:val="TableofFigures"/>
        <w:tabs>
          <w:tab w:val="right" w:leader="dot" w:pos="9350"/>
        </w:tabs>
        <w:rPr>
          <w:del w:id="291" w:author="Nate Bachmeier [AWS-SA]" w:date="2023-02-25T22:04:00Z"/>
          <w:rFonts w:asciiTheme="minorHAnsi" w:eastAsiaTheme="minorEastAsia" w:hAnsiTheme="minorHAnsi"/>
          <w:noProof/>
          <w:sz w:val="22"/>
        </w:rPr>
      </w:pPr>
      <w:del w:id="292" w:author="Nate Bachmeier [AWS-SA]" w:date="2023-02-25T22:04:00Z">
        <w:r w:rsidDel="00F53DD4">
          <w:fldChar w:fldCharType="begin"/>
        </w:r>
        <w:r w:rsidDel="00F53DD4">
          <w:delInstrText>HYPERLINK \l "_Toc117887985"</w:delInstrText>
        </w:r>
        <w:r w:rsidDel="00F53DD4">
          <w:fldChar w:fldCharType="separate"/>
        </w:r>
        <w:r w:rsidR="00AA2846" w:rsidRPr="00682692" w:rsidDel="00F53DD4">
          <w:rPr>
            <w:rStyle w:val="Hyperlink"/>
            <w:b/>
            <w:bCs/>
            <w:noProof/>
          </w:rPr>
          <w:delText xml:space="preserve">Table 5 </w:delText>
        </w:r>
        <w:r w:rsidR="00AA2846" w:rsidRPr="00682692" w:rsidDel="00F53DD4">
          <w:rPr>
            <w:rStyle w:val="Hyperlink"/>
            <w:i/>
            <w:noProof/>
          </w:rPr>
          <w:delText>Principal Components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_Toc117887985 \h </w:delInstrText>
        </w:r>
        <w:r w:rsidR="00AA2846" w:rsidDel="00F53DD4">
          <w:rPr>
            <w:noProof/>
            <w:webHidden/>
          </w:rPr>
        </w:r>
        <w:r w:rsidR="00AA2846" w:rsidDel="00F53DD4">
          <w:rPr>
            <w:noProof/>
            <w:webHidden/>
          </w:rPr>
          <w:fldChar w:fldCharType="separate"/>
        </w:r>
        <w:r w:rsidR="00AA2846" w:rsidDel="00F53DD4">
          <w:rPr>
            <w:noProof/>
            <w:webHidden/>
          </w:rPr>
          <w:delText>33</w:delText>
        </w:r>
        <w:r w:rsidR="00AA2846" w:rsidDel="00F53DD4">
          <w:rPr>
            <w:noProof/>
            <w:webHidden/>
          </w:rPr>
          <w:fldChar w:fldCharType="end"/>
        </w:r>
        <w:r w:rsidDel="00F53DD4">
          <w:rPr>
            <w:noProof/>
          </w:rPr>
          <w:fldChar w:fldCharType="end"/>
        </w:r>
      </w:del>
    </w:p>
    <w:p w14:paraId="5742BB1E" w14:textId="166932B9" w:rsidR="00AA2846" w:rsidDel="00F53DD4" w:rsidRDefault="00000000">
      <w:pPr>
        <w:pStyle w:val="TableofFigures"/>
        <w:tabs>
          <w:tab w:val="right" w:leader="dot" w:pos="9350"/>
        </w:tabs>
        <w:rPr>
          <w:del w:id="293" w:author="Nate Bachmeier [AWS-SA]" w:date="2023-02-25T22:04:00Z"/>
          <w:rFonts w:asciiTheme="minorHAnsi" w:eastAsiaTheme="minorEastAsia" w:hAnsiTheme="minorHAnsi"/>
          <w:noProof/>
          <w:sz w:val="22"/>
        </w:rPr>
      </w:pPr>
      <w:del w:id="294" w:author="Nate Bachmeier [AWS-SA]" w:date="2023-02-25T22:04:00Z">
        <w:r w:rsidDel="00F53DD4">
          <w:fldChar w:fldCharType="begin"/>
        </w:r>
        <w:r w:rsidDel="00F53DD4">
          <w:delInstrText>HYPERLINK \l "_Toc117887986"</w:delInstrText>
        </w:r>
        <w:r w:rsidDel="00F53DD4">
          <w:fldChar w:fldCharType="separate"/>
        </w:r>
        <w:r w:rsidR="00AA2846" w:rsidRPr="00682692" w:rsidDel="00F53DD4">
          <w:rPr>
            <w:rStyle w:val="Hyperlink"/>
            <w:b/>
            <w:bCs/>
            <w:noProof/>
          </w:rPr>
          <w:delText>Table 6</w:delText>
        </w:r>
        <w:r w:rsidR="00AA2846" w:rsidRPr="00682692" w:rsidDel="00F53DD4">
          <w:rPr>
            <w:rStyle w:val="Hyperlink"/>
            <w:noProof/>
          </w:rPr>
          <w:delText xml:space="preserve">  </w:delText>
        </w:r>
        <w:r w:rsidR="00AA2846" w:rsidRPr="00682692" w:rsidDel="00F53DD4">
          <w:rPr>
            <w:rStyle w:val="Hyperlink"/>
            <w:i/>
            <w:noProof/>
          </w:rPr>
          <w:delText>Mean Time to Recover</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_Toc117887986 \h </w:delInstrText>
        </w:r>
        <w:r w:rsidR="00AA2846" w:rsidDel="00F53DD4">
          <w:rPr>
            <w:noProof/>
            <w:webHidden/>
          </w:rPr>
        </w:r>
        <w:r w:rsidR="00AA2846" w:rsidDel="00F53DD4">
          <w:rPr>
            <w:noProof/>
            <w:webHidden/>
          </w:rPr>
          <w:fldChar w:fldCharType="separate"/>
        </w:r>
        <w:r w:rsidR="00AA2846" w:rsidDel="00F53DD4">
          <w:rPr>
            <w:noProof/>
            <w:webHidden/>
          </w:rPr>
          <w:delText>40</w:delText>
        </w:r>
        <w:r w:rsidR="00AA2846" w:rsidDel="00F53DD4">
          <w:rPr>
            <w:noProof/>
            <w:webHidden/>
          </w:rPr>
          <w:fldChar w:fldCharType="end"/>
        </w:r>
        <w:r w:rsidDel="00F53DD4">
          <w:rPr>
            <w:noProof/>
          </w:rPr>
          <w:fldChar w:fldCharType="end"/>
        </w:r>
      </w:del>
    </w:p>
    <w:p w14:paraId="3611530D" w14:textId="50A6FA0F" w:rsidR="00AA2846" w:rsidDel="00F53DD4" w:rsidRDefault="00000000">
      <w:pPr>
        <w:pStyle w:val="TableofFigures"/>
        <w:tabs>
          <w:tab w:val="right" w:leader="dot" w:pos="9350"/>
        </w:tabs>
        <w:rPr>
          <w:del w:id="295" w:author="Nate Bachmeier [AWS-SA]" w:date="2023-02-25T22:04:00Z"/>
          <w:rFonts w:asciiTheme="minorHAnsi" w:eastAsiaTheme="minorEastAsia" w:hAnsiTheme="minorHAnsi"/>
          <w:noProof/>
          <w:sz w:val="22"/>
        </w:rPr>
      </w:pPr>
      <w:del w:id="296" w:author="Nate Bachmeier [AWS-SA]" w:date="2023-02-25T22:04:00Z">
        <w:r w:rsidDel="00F53DD4">
          <w:fldChar w:fldCharType="begin"/>
        </w:r>
        <w:r w:rsidDel="00F53DD4">
          <w:delInstrText>HYPERLINK \l "_Toc117887987"</w:delInstrText>
        </w:r>
        <w:r w:rsidDel="00F53DD4">
          <w:fldChar w:fldCharType="separate"/>
        </w:r>
        <w:r w:rsidR="00AA2846" w:rsidRPr="00682692" w:rsidDel="00F53DD4">
          <w:rPr>
            <w:rStyle w:val="Hyperlink"/>
            <w:b/>
            <w:bCs/>
            <w:noProof/>
          </w:rPr>
          <w:delText>Table 7</w:delText>
        </w:r>
        <w:r w:rsidR="00AA2846" w:rsidRPr="00682692" w:rsidDel="00F53DD4">
          <w:rPr>
            <w:rStyle w:val="Hyperlink"/>
            <w:noProof/>
          </w:rPr>
          <w:delText xml:space="preserve"> </w:delText>
        </w:r>
        <w:r w:rsidR="00AA2846" w:rsidRPr="00682692" w:rsidDel="00F53DD4">
          <w:rPr>
            <w:rStyle w:val="Hyperlink"/>
            <w:i/>
            <w:noProof/>
          </w:rPr>
          <w:delText>Example progressions of N.N. architecture complexity</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_Toc117887987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51ABFBCE" w14:textId="78D63DAE" w:rsidR="00AA2846" w:rsidDel="00F53DD4" w:rsidRDefault="00000000">
      <w:pPr>
        <w:pStyle w:val="TableofFigures"/>
        <w:tabs>
          <w:tab w:val="right" w:leader="dot" w:pos="9350"/>
        </w:tabs>
        <w:rPr>
          <w:del w:id="297" w:author="Nate Bachmeier [AWS-SA]" w:date="2023-02-25T22:04:00Z"/>
          <w:rFonts w:asciiTheme="minorHAnsi" w:eastAsiaTheme="minorEastAsia" w:hAnsiTheme="minorHAnsi"/>
          <w:noProof/>
          <w:sz w:val="22"/>
        </w:rPr>
      </w:pPr>
      <w:del w:id="298" w:author="Nate Bachmeier [AWS-SA]" w:date="2023-02-25T22:04:00Z">
        <w:r w:rsidDel="00F53DD4">
          <w:fldChar w:fldCharType="begin"/>
        </w:r>
        <w:r w:rsidDel="00F53DD4">
          <w:delInstrText>HYPERLINK \l "_Toc117887988"</w:delInstrText>
        </w:r>
        <w:r w:rsidDel="00F53DD4">
          <w:fldChar w:fldCharType="separate"/>
        </w:r>
        <w:r w:rsidR="00AA2846" w:rsidRPr="00682692" w:rsidDel="00F53DD4">
          <w:rPr>
            <w:rStyle w:val="Hyperlink"/>
            <w:b/>
            <w:bCs/>
            <w:noProof/>
          </w:rPr>
          <w:delText>Table 8</w:delText>
        </w:r>
        <w:r w:rsidR="00AA2846" w:rsidRPr="00682692" w:rsidDel="00F53DD4">
          <w:rPr>
            <w:rStyle w:val="Hyperlink"/>
            <w:noProof/>
          </w:rPr>
          <w:delText xml:space="preserve"> </w:delText>
        </w:r>
        <w:r w:rsidR="00AA2846" w:rsidRPr="00682692" w:rsidDel="00F53DD4">
          <w:rPr>
            <w:rStyle w:val="Hyperlink"/>
            <w:i/>
            <w:noProof/>
          </w:rPr>
          <w:delText>Ongoing Fees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_Toc117887988 \h </w:delInstrText>
        </w:r>
        <w:r w:rsidR="00AA2846" w:rsidDel="00F53DD4">
          <w:rPr>
            <w:noProof/>
            <w:webHidden/>
          </w:rPr>
        </w:r>
        <w:r w:rsidR="00AA2846" w:rsidDel="00F53DD4">
          <w:rPr>
            <w:noProof/>
            <w:webHidden/>
          </w:rPr>
          <w:fldChar w:fldCharType="separate"/>
        </w:r>
        <w:r w:rsidR="00AA2846" w:rsidDel="00F53DD4">
          <w:rPr>
            <w:noProof/>
            <w:webHidden/>
          </w:rPr>
          <w:delText>60</w:delText>
        </w:r>
        <w:r w:rsidR="00AA2846" w:rsidDel="00F53DD4">
          <w:rPr>
            <w:noProof/>
            <w:webHidden/>
          </w:rPr>
          <w:fldChar w:fldCharType="end"/>
        </w:r>
        <w:r w:rsidDel="00F53DD4">
          <w:rPr>
            <w:noProof/>
          </w:rPr>
          <w:fldChar w:fldCharType="end"/>
        </w:r>
      </w:del>
    </w:p>
    <w:p w14:paraId="4DE7DEC2" w14:textId="344C4E57" w:rsidR="00AA2846" w:rsidDel="00F53DD4" w:rsidRDefault="00000000">
      <w:pPr>
        <w:pStyle w:val="TableofFigures"/>
        <w:tabs>
          <w:tab w:val="right" w:leader="dot" w:pos="9350"/>
        </w:tabs>
        <w:rPr>
          <w:del w:id="299" w:author="Nate Bachmeier [AWS-SA]" w:date="2023-02-25T22:04:00Z"/>
          <w:rFonts w:asciiTheme="minorHAnsi" w:eastAsiaTheme="minorEastAsia" w:hAnsiTheme="minorHAnsi"/>
          <w:noProof/>
          <w:sz w:val="22"/>
        </w:rPr>
      </w:pPr>
      <w:del w:id="300" w:author="Nate Bachmeier [AWS-SA]" w:date="2023-02-25T22:04:00Z">
        <w:r w:rsidDel="00F53DD4">
          <w:fldChar w:fldCharType="begin"/>
        </w:r>
        <w:r w:rsidDel="00F53DD4">
          <w:delInstrText>HYPERLINK \l "_Toc117887989"</w:delInstrText>
        </w:r>
        <w:r w:rsidDel="00F53DD4">
          <w:fldChar w:fldCharType="separate"/>
        </w:r>
        <w:r w:rsidR="00AA2846" w:rsidRPr="00682692" w:rsidDel="00F53DD4">
          <w:rPr>
            <w:rStyle w:val="Hyperlink"/>
            <w:b/>
            <w:bCs/>
            <w:noProof/>
          </w:rPr>
          <w:delText xml:space="preserve">Table 9 </w:delText>
        </w:r>
        <w:r w:rsidR="00AA2846" w:rsidRPr="00682692" w:rsidDel="00F53DD4">
          <w:rPr>
            <w:rStyle w:val="Hyperlink"/>
            <w:i/>
            <w:noProof/>
          </w:rPr>
          <w:delText>Threat Sources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_Toc117887989 \h </w:delInstrText>
        </w:r>
        <w:r w:rsidR="00AA2846" w:rsidDel="00F53DD4">
          <w:rPr>
            <w:noProof/>
            <w:webHidden/>
          </w:rPr>
        </w:r>
        <w:r w:rsidR="00AA2846" w:rsidDel="00F53DD4">
          <w:rPr>
            <w:noProof/>
            <w:webHidden/>
          </w:rPr>
          <w:fldChar w:fldCharType="separate"/>
        </w:r>
        <w:r w:rsidR="00AA2846" w:rsidDel="00F53DD4">
          <w:rPr>
            <w:noProof/>
            <w:webHidden/>
          </w:rPr>
          <w:delText>66</w:delText>
        </w:r>
        <w:r w:rsidR="00AA2846" w:rsidDel="00F53DD4">
          <w:rPr>
            <w:noProof/>
            <w:webHidden/>
          </w:rPr>
          <w:fldChar w:fldCharType="end"/>
        </w:r>
        <w:r w:rsidDel="00F53DD4">
          <w:rPr>
            <w:noProof/>
          </w:rPr>
          <w:fldChar w:fldCharType="end"/>
        </w:r>
      </w:del>
    </w:p>
    <w:p w14:paraId="535998E9" w14:textId="0351DFFA" w:rsidR="00AA2846" w:rsidDel="00F53DD4" w:rsidRDefault="00000000">
      <w:pPr>
        <w:pStyle w:val="TableofFigures"/>
        <w:tabs>
          <w:tab w:val="right" w:leader="dot" w:pos="9350"/>
        </w:tabs>
        <w:rPr>
          <w:del w:id="301" w:author="Nate Bachmeier [AWS-SA]" w:date="2023-02-25T22:04:00Z"/>
          <w:rFonts w:asciiTheme="minorHAnsi" w:eastAsiaTheme="minorEastAsia" w:hAnsiTheme="minorHAnsi"/>
          <w:noProof/>
          <w:sz w:val="22"/>
        </w:rPr>
      </w:pPr>
      <w:del w:id="302" w:author="Nate Bachmeier [AWS-SA]" w:date="2023-02-25T22:04:00Z">
        <w:r w:rsidDel="00F53DD4">
          <w:fldChar w:fldCharType="begin"/>
        </w:r>
        <w:r w:rsidDel="00F53DD4">
          <w:delInstrText>HYPERLINK \l "_Toc117887990"</w:delInstrText>
        </w:r>
        <w:r w:rsidDel="00F53DD4">
          <w:fldChar w:fldCharType="separate"/>
        </w:r>
        <w:r w:rsidR="00AA2846" w:rsidRPr="00682692" w:rsidDel="00F53DD4">
          <w:rPr>
            <w:rStyle w:val="Hyperlink"/>
            <w:b/>
            <w:bCs/>
            <w:noProof/>
          </w:rPr>
          <w:delText>Table 10</w:delText>
        </w:r>
        <w:r w:rsidR="00AA2846" w:rsidRPr="00682692" w:rsidDel="00F53DD4">
          <w:rPr>
            <w:rStyle w:val="Hyperlink"/>
            <w:noProof/>
          </w:rPr>
          <w:delText xml:space="preserve"> </w:delText>
        </w:r>
        <w:r w:rsidR="00AA2846" w:rsidRPr="00682692" w:rsidDel="00F53DD4">
          <w:rPr>
            <w:rStyle w:val="Hyperlink"/>
            <w:i/>
            <w:iCs/>
            <w:noProof/>
          </w:rPr>
          <w:delText xml:space="preserve">Alternative </w:delText>
        </w:r>
        <w:r w:rsidR="00AA2846" w:rsidRPr="00682692" w:rsidDel="00F53DD4">
          <w:rPr>
            <w:rStyle w:val="Hyperlink"/>
            <w:i/>
            <w:noProof/>
          </w:rPr>
          <w:delText>Research Approaches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_Toc117887990 \h </w:delInstrText>
        </w:r>
        <w:r w:rsidR="00AA2846" w:rsidDel="00F53DD4">
          <w:rPr>
            <w:noProof/>
            <w:webHidden/>
          </w:rPr>
        </w:r>
        <w:r w:rsidR="00AA2846" w:rsidDel="00F53DD4">
          <w:rPr>
            <w:noProof/>
            <w:webHidden/>
          </w:rPr>
          <w:fldChar w:fldCharType="separate"/>
        </w:r>
        <w:r w:rsidR="00AA2846" w:rsidDel="00F53DD4">
          <w:rPr>
            <w:noProof/>
            <w:webHidden/>
          </w:rPr>
          <w:delText>77</w:delText>
        </w:r>
        <w:r w:rsidR="00AA2846" w:rsidDel="00F53DD4">
          <w:rPr>
            <w:noProof/>
            <w:webHidden/>
          </w:rPr>
          <w:fldChar w:fldCharType="end"/>
        </w:r>
        <w:r w:rsidDel="00F53DD4">
          <w:rPr>
            <w:noProof/>
          </w:rPr>
          <w:fldChar w:fldCharType="end"/>
        </w:r>
      </w:del>
    </w:p>
    <w:p w14:paraId="0ADBEFF9" w14:textId="21EB76FE" w:rsidR="00F53DD4" w:rsidRDefault="00AA2846">
      <w:pPr>
        <w:pStyle w:val="TableofFigures"/>
        <w:tabs>
          <w:tab w:val="right" w:leader="dot" w:pos="9350"/>
        </w:tabs>
        <w:rPr>
          <w:ins w:id="303" w:author="Nate Bachmeier [AWS-SA]" w:date="2023-02-25T22:04:00Z"/>
          <w:rFonts w:asciiTheme="minorHAnsi" w:eastAsiaTheme="minorEastAsia" w:hAnsiTheme="minorHAnsi"/>
          <w:noProof/>
          <w:sz w:val="22"/>
        </w:rPr>
      </w:pPr>
      <w:del w:id="304" w:author="Nate Bachmeier [AWS-SA]" w:date="2023-02-25T22:04:00Z">
        <w:r w:rsidDel="00F53DD4">
          <w:rPr>
            <w:rFonts w:cs="Arial"/>
          </w:rPr>
          <w:fldChar w:fldCharType="end"/>
        </w:r>
      </w:del>
      <w:ins w:id="305" w:author="Nate Bachmeier [AWS-SA]" w:date="2023-02-25T22:04:00Z">
        <w:r w:rsidR="00F53DD4">
          <w:rPr>
            <w:rFonts w:cs="Arial"/>
          </w:rPr>
          <w:fldChar w:fldCharType="begin"/>
        </w:r>
        <w:r w:rsidR="00F53DD4">
          <w:rPr>
            <w:rFonts w:cs="Arial"/>
          </w:rPr>
          <w:instrText xml:space="preserve"> TOC \h \z \c "Table" </w:instrText>
        </w:r>
      </w:ins>
      <w:r w:rsidR="00F53DD4">
        <w:rPr>
          <w:rFonts w:cs="Arial"/>
        </w:rPr>
        <w:fldChar w:fldCharType="separate"/>
      </w:r>
      <w:ins w:id="306" w:author="Nate Bachmeier [AWS-SA]" w:date="2023-02-25T22:04:00Z">
        <w:r w:rsidR="00F53DD4" w:rsidRPr="00F543CC">
          <w:rPr>
            <w:rStyle w:val="Hyperlink"/>
            <w:noProof/>
          </w:rPr>
          <w:fldChar w:fldCharType="begin"/>
        </w:r>
        <w:r w:rsidR="00F53DD4" w:rsidRPr="00F543CC">
          <w:rPr>
            <w:rStyle w:val="Hyperlink"/>
            <w:noProof/>
          </w:rPr>
          <w:instrText xml:space="preserve"> </w:instrText>
        </w:r>
        <w:r w:rsidR="00F53DD4">
          <w:rPr>
            <w:noProof/>
          </w:rPr>
          <w:instrText>HYPERLINK \l "_Toc128255078"</w:instrText>
        </w:r>
        <w:r w:rsidR="00F53DD4" w:rsidRPr="00F543CC">
          <w:rPr>
            <w:rStyle w:val="Hyperlink"/>
            <w:noProof/>
          </w:rPr>
          <w:instrText xml:space="preserve"> </w:instrText>
        </w:r>
        <w:r w:rsidR="00F53DD4" w:rsidRPr="00F543CC">
          <w:rPr>
            <w:rStyle w:val="Hyperlink"/>
            <w:noProof/>
          </w:rPr>
        </w:r>
        <w:r w:rsidR="00F53DD4" w:rsidRPr="00F543CC">
          <w:rPr>
            <w:rStyle w:val="Hyperlink"/>
            <w:noProof/>
          </w:rPr>
          <w:fldChar w:fldCharType="separate"/>
        </w:r>
        <w:r w:rsidR="00F53DD4" w:rsidRPr="00F543CC">
          <w:rPr>
            <w:rStyle w:val="Hyperlink"/>
            <w:b/>
            <w:bCs/>
            <w:noProof/>
          </w:rPr>
          <w:t>Table 1</w:t>
        </w:r>
        <w:r w:rsidR="00F53DD4" w:rsidRPr="00F543CC">
          <w:rPr>
            <w:rStyle w:val="Hyperlink"/>
            <w:noProof/>
          </w:rPr>
          <w:t xml:space="preserve"> Design-science Guidelines (Hevner et al. 2004)</w:t>
        </w:r>
        <w:r w:rsidR="00F53DD4">
          <w:rPr>
            <w:noProof/>
            <w:webHidden/>
          </w:rPr>
          <w:tab/>
        </w:r>
        <w:r w:rsidR="00F53DD4">
          <w:rPr>
            <w:noProof/>
            <w:webHidden/>
          </w:rPr>
          <w:fldChar w:fldCharType="begin"/>
        </w:r>
        <w:r w:rsidR="00F53DD4">
          <w:rPr>
            <w:noProof/>
            <w:webHidden/>
          </w:rPr>
          <w:instrText xml:space="preserve"> PAGEREF _Toc128255078 \h </w:instrText>
        </w:r>
        <w:r w:rsidR="00F53DD4">
          <w:rPr>
            <w:noProof/>
            <w:webHidden/>
          </w:rPr>
        </w:r>
      </w:ins>
      <w:r w:rsidR="00F53DD4">
        <w:rPr>
          <w:noProof/>
          <w:webHidden/>
        </w:rPr>
        <w:fldChar w:fldCharType="separate"/>
      </w:r>
      <w:ins w:id="307" w:author="Nate Bachmeier [AWS-SA]" w:date="2023-02-25T22:04:00Z">
        <w:r w:rsidR="00F53DD4">
          <w:rPr>
            <w:noProof/>
            <w:webHidden/>
          </w:rPr>
          <w:t>5</w:t>
        </w:r>
        <w:r w:rsidR="00F53DD4">
          <w:rPr>
            <w:noProof/>
            <w:webHidden/>
          </w:rPr>
          <w:fldChar w:fldCharType="end"/>
        </w:r>
        <w:r w:rsidR="00F53DD4" w:rsidRPr="00F543CC">
          <w:rPr>
            <w:rStyle w:val="Hyperlink"/>
            <w:noProof/>
          </w:rPr>
          <w:fldChar w:fldCharType="end"/>
        </w:r>
      </w:ins>
    </w:p>
    <w:p w14:paraId="3291E7CB" w14:textId="059E5CCD" w:rsidR="00F53DD4" w:rsidRDefault="00F53DD4">
      <w:pPr>
        <w:pStyle w:val="TableofFigures"/>
        <w:tabs>
          <w:tab w:val="right" w:leader="dot" w:pos="9350"/>
        </w:tabs>
        <w:rPr>
          <w:ins w:id="308" w:author="Nate Bachmeier [AWS-SA]" w:date="2023-02-25T22:04:00Z"/>
          <w:rFonts w:asciiTheme="minorHAnsi" w:eastAsiaTheme="minorEastAsia" w:hAnsiTheme="minorHAnsi"/>
          <w:noProof/>
          <w:sz w:val="22"/>
        </w:rPr>
      </w:pPr>
      <w:ins w:id="309"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"_Toc128255079"</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2 </w:t>
        </w:r>
        <w:r w:rsidRPr="00F543CC">
          <w:rPr>
            <w:rStyle w:val="Hyperlink"/>
            <w:i/>
            <w:noProof/>
          </w:rPr>
          <w:t>Survey search terms</w:t>
        </w:r>
        <w:r>
          <w:rPr>
            <w:noProof/>
            <w:webHidden/>
          </w:rPr>
          <w:tab/>
        </w:r>
        <w:r>
          <w:rPr>
            <w:noProof/>
            <w:webHidden/>
          </w:rPr>
          <w:fldChar w:fldCharType="begin"/>
        </w:r>
        <w:r>
          <w:rPr>
            <w:noProof/>
            <w:webHidden/>
          </w:rPr>
          <w:instrText xml:space="preserve"> PAGEREF _Toc128255079 \h </w:instrText>
        </w:r>
        <w:r>
          <w:rPr>
            <w:noProof/>
            <w:webHidden/>
          </w:rPr>
        </w:r>
      </w:ins>
      <w:r>
        <w:rPr>
          <w:noProof/>
          <w:webHidden/>
        </w:rPr>
        <w:fldChar w:fldCharType="separate"/>
      </w:r>
      <w:ins w:id="310" w:author="Nate Bachmeier [AWS-SA]" w:date="2023-02-25T22:04:00Z">
        <w:r>
          <w:rPr>
            <w:noProof/>
            <w:webHidden/>
          </w:rPr>
          <w:t>12</w:t>
        </w:r>
        <w:r>
          <w:rPr>
            <w:noProof/>
            <w:webHidden/>
          </w:rPr>
          <w:fldChar w:fldCharType="end"/>
        </w:r>
        <w:r w:rsidRPr="00F543CC">
          <w:rPr>
            <w:rStyle w:val="Hyperlink"/>
            <w:noProof/>
          </w:rPr>
          <w:fldChar w:fldCharType="end"/>
        </w:r>
      </w:ins>
    </w:p>
    <w:p w14:paraId="22762366" w14:textId="1AD29569" w:rsidR="00F53DD4" w:rsidRDefault="00F53DD4">
      <w:pPr>
        <w:pStyle w:val="TableofFigures"/>
        <w:tabs>
          <w:tab w:val="right" w:leader="dot" w:pos="9350"/>
        </w:tabs>
        <w:rPr>
          <w:ins w:id="311" w:author="Nate Bachmeier [AWS-SA]" w:date="2023-02-25T22:04:00Z"/>
          <w:rFonts w:asciiTheme="minorHAnsi" w:eastAsiaTheme="minorEastAsia" w:hAnsiTheme="minorHAnsi"/>
          <w:noProof/>
          <w:sz w:val="22"/>
        </w:rPr>
      </w:pPr>
      <w:ins w:id="312"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"_Toc128255080"</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3 </w:t>
        </w:r>
        <w:r w:rsidRPr="00F543CC">
          <w:rPr>
            <w:rStyle w:val="Hyperlink"/>
            <w:noProof/>
          </w:rPr>
          <w:t xml:space="preserve"> </w:t>
        </w:r>
        <w:r w:rsidRPr="00F543CC">
          <w:rPr>
            <w:rStyle w:val="Hyperlink"/>
            <w:i/>
            <w:noProof/>
          </w:rPr>
          <w:t>Example Research Strategies for Classifying Movement in Video</w:t>
        </w:r>
        <w:r>
          <w:rPr>
            <w:noProof/>
            <w:webHidden/>
          </w:rPr>
          <w:tab/>
        </w:r>
        <w:r>
          <w:rPr>
            <w:noProof/>
            <w:webHidden/>
          </w:rPr>
          <w:fldChar w:fldCharType="begin"/>
        </w:r>
        <w:r>
          <w:rPr>
            <w:noProof/>
            <w:webHidden/>
          </w:rPr>
          <w:instrText xml:space="preserve"> PAGEREF _Toc128255080 \h </w:instrText>
        </w:r>
        <w:r>
          <w:rPr>
            <w:noProof/>
            <w:webHidden/>
          </w:rPr>
        </w:r>
      </w:ins>
      <w:r>
        <w:rPr>
          <w:noProof/>
          <w:webHidden/>
        </w:rPr>
        <w:fldChar w:fldCharType="separate"/>
      </w:r>
      <w:ins w:id="313" w:author="Nate Bachmeier [AWS-SA]" w:date="2023-02-25T22:04:00Z">
        <w:r>
          <w:rPr>
            <w:noProof/>
            <w:webHidden/>
          </w:rPr>
          <w:t>14</w:t>
        </w:r>
        <w:r>
          <w:rPr>
            <w:noProof/>
            <w:webHidden/>
          </w:rPr>
          <w:fldChar w:fldCharType="end"/>
        </w:r>
        <w:r w:rsidRPr="00F543CC">
          <w:rPr>
            <w:rStyle w:val="Hyperlink"/>
            <w:noProof/>
          </w:rPr>
          <w:fldChar w:fldCharType="end"/>
        </w:r>
      </w:ins>
    </w:p>
    <w:p w14:paraId="2938D2ED" w14:textId="37EBFA59" w:rsidR="00F53DD4" w:rsidRDefault="00F53DD4">
      <w:pPr>
        <w:pStyle w:val="TableofFigures"/>
        <w:tabs>
          <w:tab w:val="right" w:leader="dot" w:pos="9350"/>
        </w:tabs>
        <w:rPr>
          <w:ins w:id="314" w:author="Nate Bachmeier [AWS-SA]" w:date="2023-02-25T22:04:00Z"/>
          <w:rFonts w:asciiTheme="minorHAnsi" w:eastAsiaTheme="minorEastAsia" w:hAnsiTheme="minorHAnsi"/>
          <w:noProof/>
          <w:sz w:val="22"/>
        </w:rPr>
      </w:pPr>
      <w:ins w:id="315"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"_Toc128255081"</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4 </w:t>
        </w:r>
        <w:r w:rsidRPr="00F543CC">
          <w:rPr>
            <w:rStyle w:val="Hyperlink"/>
            <w:i/>
            <w:noProof/>
          </w:rPr>
          <w:t>Activation Functions</w:t>
        </w:r>
        <w:r>
          <w:rPr>
            <w:noProof/>
            <w:webHidden/>
          </w:rPr>
          <w:tab/>
        </w:r>
        <w:r>
          <w:rPr>
            <w:noProof/>
            <w:webHidden/>
          </w:rPr>
          <w:fldChar w:fldCharType="begin"/>
        </w:r>
        <w:r>
          <w:rPr>
            <w:noProof/>
            <w:webHidden/>
          </w:rPr>
          <w:instrText xml:space="preserve"> PAGEREF _Toc128255081 \h </w:instrText>
        </w:r>
        <w:r>
          <w:rPr>
            <w:noProof/>
            <w:webHidden/>
          </w:rPr>
        </w:r>
      </w:ins>
      <w:r>
        <w:rPr>
          <w:noProof/>
          <w:webHidden/>
        </w:rPr>
        <w:fldChar w:fldCharType="separate"/>
      </w:r>
      <w:ins w:id="316" w:author="Nate Bachmeier [AWS-SA]" w:date="2023-02-25T22:04:00Z">
        <w:r>
          <w:rPr>
            <w:noProof/>
            <w:webHidden/>
          </w:rPr>
          <w:t>31</w:t>
        </w:r>
        <w:r>
          <w:rPr>
            <w:noProof/>
            <w:webHidden/>
          </w:rPr>
          <w:fldChar w:fldCharType="end"/>
        </w:r>
        <w:r w:rsidRPr="00F543CC">
          <w:rPr>
            <w:rStyle w:val="Hyperlink"/>
            <w:noProof/>
          </w:rPr>
          <w:fldChar w:fldCharType="end"/>
        </w:r>
      </w:ins>
    </w:p>
    <w:p w14:paraId="0400A3E5" w14:textId="39768490" w:rsidR="00F53DD4" w:rsidRDefault="00F53DD4">
      <w:pPr>
        <w:pStyle w:val="TableofFigures"/>
        <w:tabs>
          <w:tab w:val="right" w:leader="dot" w:pos="9350"/>
        </w:tabs>
        <w:rPr>
          <w:ins w:id="317" w:author="Nate Bachmeier [AWS-SA]" w:date="2023-02-25T22:04:00Z"/>
          <w:rFonts w:asciiTheme="minorHAnsi" w:eastAsiaTheme="minorEastAsia" w:hAnsiTheme="minorHAnsi"/>
          <w:noProof/>
          <w:sz w:val="22"/>
        </w:rPr>
      </w:pPr>
      <w:ins w:id="318"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"_Toc128255082"</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5 </w:t>
        </w:r>
        <w:r w:rsidRPr="00F543CC">
          <w:rPr>
            <w:rStyle w:val="Hyperlink"/>
            <w:i/>
            <w:noProof/>
          </w:rPr>
          <w:t>Principal Components</w:t>
        </w:r>
        <w:r>
          <w:rPr>
            <w:noProof/>
            <w:webHidden/>
          </w:rPr>
          <w:tab/>
        </w:r>
        <w:r>
          <w:rPr>
            <w:noProof/>
            <w:webHidden/>
          </w:rPr>
          <w:fldChar w:fldCharType="begin"/>
        </w:r>
        <w:r>
          <w:rPr>
            <w:noProof/>
            <w:webHidden/>
          </w:rPr>
          <w:instrText xml:space="preserve"> PAGEREF _Toc128255082 \h </w:instrText>
        </w:r>
        <w:r>
          <w:rPr>
            <w:noProof/>
            <w:webHidden/>
          </w:rPr>
        </w:r>
      </w:ins>
      <w:r>
        <w:rPr>
          <w:noProof/>
          <w:webHidden/>
        </w:rPr>
        <w:fldChar w:fldCharType="separate"/>
      </w:r>
      <w:ins w:id="319" w:author="Nate Bachmeier [AWS-SA]" w:date="2023-02-25T22:04:00Z">
        <w:r>
          <w:rPr>
            <w:noProof/>
            <w:webHidden/>
          </w:rPr>
          <w:t>34</w:t>
        </w:r>
        <w:r>
          <w:rPr>
            <w:noProof/>
            <w:webHidden/>
          </w:rPr>
          <w:fldChar w:fldCharType="end"/>
        </w:r>
        <w:r w:rsidRPr="00F543CC">
          <w:rPr>
            <w:rStyle w:val="Hyperlink"/>
            <w:noProof/>
          </w:rPr>
          <w:fldChar w:fldCharType="end"/>
        </w:r>
      </w:ins>
    </w:p>
    <w:p w14:paraId="279C3AD8" w14:textId="3F36688D" w:rsidR="00F53DD4" w:rsidRDefault="00F53DD4">
      <w:pPr>
        <w:pStyle w:val="TableofFigures"/>
        <w:tabs>
          <w:tab w:val="right" w:leader="dot" w:pos="9350"/>
        </w:tabs>
        <w:rPr>
          <w:ins w:id="320" w:author="Nate Bachmeier [AWS-SA]" w:date="2023-02-25T22:04:00Z"/>
          <w:rFonts w:asciiTheme="minorHAnsi" w:eastAsiaTheme="minorEastAsia" w:hAnsiTheme="minorHAnsi"/>
          <w:noProof/>
          <w:sz w:val="22"/>
        </w:rPr>
      </w:pPr>
      <w:ins w:id="321"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"_Toc128255083"</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6</w:t>
        </w:r>
        <w:r w:rsidRPr="00F543CC">
          <w:rPr>
            <w:rStyle w:val="Hyperlink"/>
            <w:noProof/>
          </w:rPr>
          <w:t xml:space="preserve">  </w:t>
        </w:r>
        <w:r w:rsidRPr="00F543CC">
          <w:rPr>
            <w:rStyle w:val="Hyperlink"/>
            <w:i/>
            <w:noProof/>
          </w:rPr>
          <w:t>Mean Time to Recover</w:t>
        </w:r>
        <w:r>
          <w:rPr>
            <w:noProof/>
            <w:webHidden/>
          </w:rPr>
          <w:tab/>
        </w:r>
        <w:r>
          <w:rPr>
            <w:noProof/>
            <w:webHidden/>
          </w:rPr>
          <w:fldChar w:fldCharType="begin"/>
        </w:r>
        <w:r>
          <w:rPr>
            <w:noProof/>
            <w:webHidden/>
          </w:rPr>
          <w:instrText xml:space="preserve"> PAGEREF _Toc128255083 \h </w:instrText>
        </w:r>
        <w:r>
          <w:rPr>
            <w:noProof/>
            <w:webHidden/>
          </w:rPr>
        </w:r>
      </w:ins>
      <w:r>
        <w:rPr>
          <w:noProof/>
          <w:webHidden/>
        </w:rPr>
        <w:fldChar w:fldCharType="separate"/>
      </w:r>
      <w:ins w:id="322" w:author="Nate Bachmeier [AWS-SA]" w:date="2023-02-25T22:04:00Z">
        <w:r>
          <w:rPr>
            <w:noProof/>
            <w:webHidden/>
          </w:rPr>
          <w:t>41</w:t>
        </w:r>
        <w:r>
          <w:rPr>
            <w:noProof/>
            <w:webHidden/>
          </w:rPr>
          <w:fldChar w:fldCharType="end"/>
        </w:r>
        <w:r w:rsidRPr="00F543CC">
          <w:rPr>
            <w:rStyle w:val="Hyperlink"/>
            <w:noProof/>
          </w:rPr>
          <w:fldChar w:fldCharType="end"/>
        </w:r>
      </w:ins>
    </w:p>
    <w:p w14:paraId="2F8A4238" w14:textId="4E93F7B1" w:rsidR="00F53DD4" w:rsidRDefault="00F53DD4">
      <w:pPr>
        <w:pStyle w:val="TableofFigures"/>
        <w:tabs>
          <w:tab w:val="right" w:leader="dot" w:pos="9350"/>
        </w:tabs>
        <w:rPr>
          <w:ins w:id="323" w:author="Nate Bachmeier [AWS-SA]" w:date="2023-02-25T22:04:00Z"/>
          <w:rFonts w:asciiTheme="minorHAnsi" w:eastAsiaTheme="minorEastAsia" w:hAnsiTheme="minorHAnsi"/>
          <w:noProof/>
          <w:sz w:val="22"/>
        </w:rPr>
      </w:pPr>
      <w:ins w:id="324"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"_Toc128255084"</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7</w:t>
        </w:r>
        <w:r w:rsidRPr="00F543CC">
          <w:rPr>
            <w:rStyle w:val="Hyperlink"/>
            <w:noProof/>
          </w:rPr>
          <w:t xml:space="preserve"> </w:t>
        </w:r>
        <w:r w:rsidRPr="00F543CC">
          <w:rPr>
            <w:rStyle w:val="Hyperlink"/>
            <w:i/>
            <w:noProof/>
          </w:rPr>
          <w:t>Example progressions of N.N. architecture complexity</w:t>
        </w:r>
        <w:r>
          <w:rPr>
            <w:noProof/>
            <w:webHidden/>
          </w:rPr>
          <w:tab/>
        </w:r>
        <w:r>
          <w:rPr>
            <w:noProof/>
            <w:webHidden/>
          </w:rPr>
          <w:fldChar w:fldCharType="begin"/>
        </w:r>
        <w:r>
          <w:rPr>
            <w:noProof/>
            <w:webHidden/>
          </w:rPr>
          <w:instrText xml:space="preserve"> PAGEREF _Toc128255084 \h </w:instrText>
        </w:r>
        <w:r>
          <w:rPr>
            <w:noProof/>
            <w:webHidden/>
          </w:rPr>
        </w:r>
      </w:ins>
      <w:r>
        <w:rPr>
          <w:noProof/>
          <w:webHidden/>
        </w:rPr>
        <w:fldChar w:fldCharType="separate"/>
      </w:r>
      <w:ins w:id="325" w:author="Nate Bachmeier [AWS-SA]" w:date="2023-02-25T22:04:00Z">
        <w:r>
          <w:rPr>
            <w:noProof/>
            <w:webHidden/>
          </w:rPr>
          <w:t>50</w:t>
        </w:r>
        <w:r>
          <w:rPr>
            <w:noProof/>
            <w:webHidden/>
          </w:rPr>
          <w:fldChar w:fldCharType="end"/>
        </w:r>
        <w:r w:rsidRPr="00F543CC">
          <w:rPr>
            <w:rStyle w:val="Hyperlink"/>
            <w:noProof/>
          </w:rPr>
          <w:fldChar w:fldCharType="end"/>
        </w:r>
      </w:ins>
    </w:p>
    <w:p w14:paraId="661B1856" w14:textId="399AEB6E" w:rsidR="00F53DD4" w:rsidRDefault="00F53DD4">
      <w:pPr>
        <w:pStyle w:val="TableofFigures"/>
        <w:tabs>
          <w:tab w:val="right" w:leader="dot" w:pos="9350"/>
        </w:tabs>
        <w:rPr>
          <w:ins w:id="326" w:author="Nate Bachmeier [AWS-SA]" w:date="2023-02-25T22:04:00Z"/>
          <w:rFonts w:asciiTheme="minorHAnsi" w:eastAsiaTheme="minorEastAsia" w:hAnsiTheme="minorHAnsi"/>
          <w:noProof/>
          <w:sz w:val="22"/>
        </w:rPr>
      </w:pPr>
      <w:ins w:id="327"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"_Toc128255085"</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8</w:t>
        </w:r>
        <w:r w:rsidRPr="00F543CC">
          <w:rPr>
            <w:rStyle w:val="Hyperlink"/>
            <w:noProof/>
          </w:rPr>
          <w:t xml:space="preserve"> </w:t>
        </w:r>
        <w:r w:rsidRPr="00F543CC">
          <w:rPr>
            <w:rStyle w:val="Hyperlink"/>
            <w:i/>
            <w:noProof/>
          </w:rPr>
          <w:t>Ongoing Fees</w:t>
        </w:r>
        <w:r>
          <w:rPr>
            <w:noProof/>
            <w:webHidden/>
          </w:rPr>
          <w:tab/>
        </w:r>
        <w:r>
          <w:rPr>
            <w:noProof/>
            <w:webHidden/>
          </w:rPr>
          <w:fldChar w:fldCharType="begin"/>
        </w:r>
        <w:r>
          <w:rPr>
            <w:noProof/>
            <w:webHidden/>
          </w:rPr>
          <w:instrText xml:space="preserve"> PAGEREF _Toc128255085 \h </w:instrText>
        </w:r>
        <w:r>
          <w:rPr>
            <w:noProof/>
            <w:webHidden/>
          </w:rPr>
        </w:r>
      </w:ins>
      <w:r>
        <w:rPr>
          <w:noProof/>
          <w:webHidden/>
        </w:rPr>
        <w:fldChar w:fldCharType="separate"/>
      </w:r>
      <w:ins w:id="328" w:author="Nate Bachmeier [AWS-SA]" w:date="2023-02-25T22:04:00Z">
        <w:r>
          <w:rPr>
            <w:noProof/>
            <w:webHidden/>
          </w:rPr>
          <w:t>61</w:t>
        </w:r>
        <w:r>
          <w:rPr>
            <w:noProof/>
            <w:webHidden/>
          </w:rPr>
          <w:fldChar w:fldCharType="end"/>
        </w:r>
        <w:r w:rsidRPr="00F543CC">
          <w:rPr>
            <w:rStyle w:val="Hyperlink"/>
            <w:noProof/>
          </w:rPr>
          <w:fldChar w:fldCharType="end"/>
        </w:r>
      </w:ins>
    </w:p>
    <w:p w14:paraId="38818BB6" w14:textId="0A4C9631" w:rsidR="00F53DD4" w:rsidRDefault="00F53DD4">
      <w:pPr>
        <w:pStyle w:val="TableofFigures"/>
        <w:tabs>
          <w:tab w:val="right" w:leader="dot" w:pos="9350"/>
        </w:tabs>
        <w:rPr>
          <w:ins w:id="329" w:author="Nate Bachmeier [AWS-SA]" w:date="2023-02-25T22:04:00Z"/>
          <w:rFonts w:asciiTheme="minorHAnsi" w:eastAsiaTheme="minorEastAsia" w:hAnsiTheme="minorHAnsi"/>
          <w:noProof/>
          <w:sz w:val="22"/>
        </w:rPr>
      </w:pPr>
      <w:ins w:id="330"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"_Toc128255086"</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9 </w:t>
        </w:r>
        <w:r w:rsidRPr="00F543CC">
          <w:rPr>
            <w:rStyle w:val="Hyperlink"/>
            <w:i/>
            <w:noProof/>
          </w:rPr>
          <w:t>Threat Sources</w:t>
        </w:r>
        <w:r>
          <w:rPr>
            <w:noProof/>
            <w:webHidden/>
          </w:rPr>
          <w:tab/>
        </w:r>
        <w:r>
          <w:rPr>
            <w:noProof/>
            <w:webHidden/>
          </w:rPr>
          <w:fldChar w:fldCharType="begin"/>
        </w:r>
        <w:r>
          <w:rPr>
            <w:noProof/>
            <w:webHidden/>
          </w:rPr>
          <w:instrText xml:space="preserve"> PAGEREF _Toc128255086 \h </w:instrText>
        </w:r>
        <w:r>
          <w:rPr>
            <w:noProof/>
            <w:webHidden/>
          </w:rPr>
        </w:r>
      </w:ins>
      <w:r>
        <w:rPr>
          <w:noProof/>
          <w:webHidden/>
        </w:rPr>
        <w:fldChar w:fldCharType="separate"/>
      </w:r>
      <w:ins w:id="331" w:author="Nate Bachmeier [AWS-SA]" w:date="2023-02-25T22:04:00Z">
        <w:r>
          <w:rPr>
            <w:noProof/>
            <w:webHidden/>
          </w:rPr>
          <w:t>67</w:t>
        </w:r>
        <w:r>
          <w:rPr>
            <w:noProof/>
            <w:webHidden/>
          </w:rPr>
          <w:fldChar w:fldCharType="end"/>
        </w:r>
        <w:r w:rsidRPr="00F543CC">
          <w:rPr>
            <w:rStyle w:val="Hyperlink"/>
            <w:noProof/>
          </w:rPr>
          <w:fldChar w:fldCharType="end"/>
        </w:r>
      </w:ins>
    </w:p>
    <w:p w14:paraId="5CD9913E" w14:textId="1B5B1460" w:rsidR="00F53DD4" w:rsidRDefault="00F53DD4">
      <w:pPr>
        <w:pStyle w:val="TableofFigures"/>
        <w:tabs>
          <w:tab w:val="right" w:leader="dot" w:pos="9350"/>
        </w:tabs>
        <w:rPr>
          <w:ins w:id="332" w:author="Nate Bachmeier [AWS-SA]" w:date="2023-02-25T22:04:00Z"/>
          <w:rFonts w:asciiTheme="minorHAnsi" w:eastAsiaTheme="minorEastAsia" w:hAnsiTheme="minorHAnsi"/>
          <w:noProof/>
          <w:sz w:val="22"/>
        </w:rPr>
      </w:pPr>
      <w:ins w:id="333"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"_Toc128255087"</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10</w:t>
        </w:r>
        <w:r w:rsidRPr="00F543CC">
          <w:rPr>
            <w:rStyle w:val="Hyperlink"/>
            <w:noProof/>
          </w:rPr>
          <w:t xml:space="preserve"> </w:t>
        </w:r>
        <w:r w:rsidRPr="00F543CC">
          <w:rPr>
            <w:rStyle w:val="Hyperlink"/>
            <w:i/>
            <w:iCs/>
            <w:noProof/>
          </w:rPr>
          <w:t xml:space="preserve">Alternative </w:t>
        </w:r>
        <w:r w:rsidRPr="00F543CC">
          <w:rPr>
            <w:rStyle w:val="Hyperlink"/>
            <w:i/>
            <w:noProof/>
          </w:rPr>
          <w:t>Research Approaches</w:t>
        </w:r>
        <w:r>
          <w:rPr>
            <w:noProof/>
            <w:webHidden/>
          </w:rPr>
          <w:tab/>
        </w:r>
        <w:r>
          <w:rPr>
            <w:noProof/>
            <w:webHidden/>
          </w:rPr>
          <w:fldChar w:fldCharType="begin"/>
        </w:r>
        <w:r>
          <w:rPr>
            <w:noProof/>
            <w:webHidden/>
          </w:rPr>
          <w:instrText xml:space="preserve"> PAGEREF _Toc128255087 \h </w:instrText>
        </w:r>
        <w:r>
          <w:rPr>
            <w:noProof/>
            <w:webHidden/>
          </w:rPr>
        </w:r>
      </w:ins>
      <w:r>
        <w:rPr>
          <w:noProof/>
          <w:webHidden/>
        </w:rPr>
        <w:fldChar w:fldCharType="separate"/>
      </w:r>
      <w:ins w:id="334" w:author="Nate Bachmeier [AWS-SA]" w:date="2023-02-25T22:04:00Z">
        <w:r>
          <w:rPr>
            <w:noProof/>
            <w:webHidden/>
          </w:rPr>
          <w:t>78</w:t>
        </w:r>
        <w:r>
          <w:rPr>
            <w:noProof/>
            <w:webHidden/>
          </w:rPr>
          <w:fldChar w:fldCharType="end"/>
        </w:r>
        <w:r w:rsidRPr="00F543CC">
          <w:rPr>
            <w:rStyle w:val="Hyperlink"/>
            <w:noProof/>
          </w:rPr>
          <w:fldChar w:fldCharType="end"/>
        </w:r>
      </w:ins>
    </w:p>
    <w:p w14:paraId="21A5E658" w14:textId="1CD2DF26" w:rsidR="00F53DD4" w:rsidRDefault="00F53DD4">
      <w:pPr>
        <w:pStyle w:val="TableofFigures"/>
        <w:tabs>
          <w:tab w:val="right" w:leader="dot" w:pos="9350"/>
        </w:tabs>
        <w:rPr>
          <w:ins w:id="335" w:author="Nate Bachmeier [AWS-SA]" w:date="2023-02-25T22:04:00Z"/>
          <w:rFonts w:asciiTheme="minorHAnsi" w:eastAsiaTheme="minorEastAsia" w:hAnsiTheme="minorHAnsi"/>
          <w:noProof/>
          <w:sz w:val="22"/>
        </w:rPr>
      </w:pPr>
      <w:ins w:id="336"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"_Toc128255088"</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11 </w:t>
        </w:r>
        <w:r w:rsidRPr="00F543CC">
          <w:rPr>
            <w:rStyle w:val="Hyperlink"/>
            <w:i/>
            <w:noProof/>
          </w:rPr>
          <w:t>Processed Video Category Statistics</w:t>
        </w:r>
        <w:r>
          <w:rPr>
            <w:noProof/>
            <w:webHidden/>
          </w:rPr>
          <w:tab/>
        </w:r>
        <w:r>
          <w:rPr>
            <w:noProof/>
            <w:webHidden/>
          </w:rPr>
          <w:fldChar w:fldCharType="begin"/>
        </w:r>
        <w:r>
          <w:rPr>
            <w:noProof/>
            <w:webHidden/>
          </w:rPr>
          <w:instrText xml:space="preserve"> PAGEREF _Toc128255088 \h </w:instrText>
        </w:r>
        <w:r>
          <w:rPr>
            <w:noProof/>
            <w:webHidden/>
          </w:rPr>
        </w:r>
      </w:ins>
      <w:r>
        <w:rPr>
          <w:noProof/>
          <w:webHidden/>
        </w:rPr>
        <w:fldChar w:fldCharType="separate"/>
      </w:r>
      <w:ins w:id="337" w:author="Nate Bachmeier [AWS-SA]" w:date="2023-02-25T22:04:00Z">
        <w:r>
          <w:rPr>
            <w:noProof/>
            <w:webHidden/>
          </w:rPr>
          <w:t>93</w:t>
        </w:r>
        <w:r>
          <w:rPr>
            <w:noProof/>
            <w:webHidden/>
          </w:rPr>
          <w:fldChar w:fldCharType="end"/>
        </w:r>
        <w:r w:rsidRPr="00F543CC">
          <w:rPr>
            <w:rStyle w:val="Hyperlink"/>
            <w:noProof/>
          </w:rPr>
          <w:fldChar w:fldCharType="end"/>
        </w:r>
      </w:ins>
    </w:p>
    <w:p w14:paraId="4E040260" w14:textId="74828A3E" w:rsidR="00F53DD4" w:rsidDel="00F53DD4" w:rsidRDefault="00F53DD4" w:rsidP="002029F2">
      <w:pPr>
        <w:jc w:val="center"/>
        <w:rPr>
          <w:del w:id="338" w:author="Nate Bachmeier [AWS-SA]" w:date="2023-02-25T22:04:00Z"/>
          <w:noProof/>
        </w:rPr>
      </w:pPr>
    </w:p>
    <w:p w14:paraId="28EBDE94" w14:textId="4C0DF1D9" w:rsidR="00887A22" w:rsidRPr="002029F2" w:rsidRDefault="00F53DD4" w:rsidP="002029F2">
      <w:pPr>
        <w:jc w:val="center"/>
        <w:rPr>
          <w:b/>
          <w:bCs/>
        </w:rPr>
      </w:pPr>
      <w:ins w:id="339" w:author="Nate Bachmeier [AWS-SA]" w:date="2023-02-25T22:04:00Z">
        <w:r>
          <w:rPr>
            <w:rFonts w:cs="Arial"/>
          </w:rPr>
          <w:fldChar w:fldCharType="end"/>
        </w:r>
      </w:ins>
      <w:r w:rsidR="00887A22" w:rsidRPr="00887A22">
        <w:rPr>
          <w:rFonts w:cs="Arial"/>
        </w:rPr>
        <w:br w:type="page"/>
      </w:r>
      <w:r w:rsidR="00887A22" w:rsidRPr="002029F2">
        <w:rPr>
          <w:b/>
          <w:bCs/>
        </w:rPr>
        <w:lastRenderedPageBreak/>
        <w:t>List of Figures</w:t>
      </w:r>
      <w:bookmarkEnd w:id="275"/>
    </w:p>
    <w:p w14:paraId="267FA02D" w14:textId="6D9D9DB1" w:rsidR="00AA2846" w:rsidDel="00F53DD4" w:rsidRDefault="00AA2846">
      <w:pPr>
        <w:pStyle w:val="TableofFigures"/>
        <w:tabs>
          <w:tab w:val="right" w:leader="dot" w:pos="9350"/>
        </w:tabs>
        <w:rPr>
          <w:del w:id="340" w:author="Nate Bachmeier [AWS-SA]" w:date="2023-02-25T22:03:00Z"/>
          <w:rFonts w:asciiTheme="minorHAnsi" w:eastAsiaTheme="minorEastAsia" w:hAnsiTheme="minorHAnsi"/>
          <w:noProof/>
          <w:sz w:val="22"/>
        </w:rPr>
      </w:pPr>
      <w:del w:id="341" w:author="Nate Bachmeier [AWS-SA]" w:date="2023-02-25T22:03:00Z">
        <w:r w:rsidDel="00F53DD4">
          <w:fldChar w:fldCharType="begin"/>
        </w:r>
        <w:r w:rsidDel="00F53DD4">
          <w:delInstrText xml:space="preserve"> TOC \h \z \c "Figure" </w:delInstrText>
        </w:r>
        <w:r w:rsidDel="00F53DD4">
          <w:fldChar w:fldCharType="separate"/>
        </w:r>
        <w:r w:rsidR="00000000" w:rsidDel="00F53DD4">
          <w:fldChar w:fldCharType="begin"/>
        </w:r>
        <w:r w:rsidR="00000000" w:rsidDel="00F53DD4">
          <w:delInstrText>HYPERLINK \l "_Toc117888007"</w:delInstrText>
        </w:r>
        <w:r w:rsidR="00000000" w:rsidDel="00F53DD4">
          <w:fldChar w:fldCharType="separate"/>
        </w:r>
        <w:r w:rsidRPr="00475EBE" w:rsidDel="00F53DD4">
          <w:rPr>
            <w:rStyle w:val="Hyperlink"/>
            <w:b/>
            <w:bCs/>
            <w:noProof/>
          </w:rPr>
          <w:delText>Figure 1</w:delText>
        </w:r>
        <w:r w:rsidRPr="00475EBE" w:rsidDel="00F53DD4">
          <w:rPr>
            <w:rStyle w:val="Hyperlink"/>
            <w:noProof/>
          </w:rPr>
          <w:delText xml:space="preserve"> </w:delText>
        </w:r>
        <w:r w:rsidRPr="00475EBE" w:rsidDel="00F53DD4">
          <w:rPr>
            <w:rStyle w:val="Hyperlink"/>
            <w:i/>
            <w:iCs/>
            <w:noProof/>
          </w:rPr>
          <w:delText>Should you purchase more stocks model</w:delText>
        </w:r>
        <w:r w:rsidDel="00F53DD4">
          <w:rPr>
            <w:noProof/>
            <w:webHidden/>
          </w:rPr>
          <w:tab/>
        </w:r>
        <w:r w:rsidDel="00F53DD4">
          <w:rPr>
            <w:noProof/>
            <w:webHidden/>
          </w:rPr>
          <w:fldChar w:fldCharType="begin"/>
        </w:r>
        <w:r w:rsidDel="00F53DD4">
          <w:rPr>
            <w:noProof/>
            <w:webHidden/>
          </w:rPr>
          <w:delInstrText xml:space="preserve"> PAGEREF _Toc117888007 \h </w:delInstrText>
        </w:r>
        <w:r w:rsidDel="00F53DD4">
          <w:rPr>
            <w:noProof/>
            <w:webHidden/>
          </w:rPr>
        </w:r>
        <w:r w:rsidDel="00F53DD4">
          <w:rPr>
            <w:noProof/>
            <w:webHidden/>
          </w:rPr>
          <w:fldChar w:fldCharType="separate"/>
        </w:r>
        <w:r w:rsidDel="00F53DD4">
          <w:rPr>
            <w:noProof/>
            <w:webHidden/>
          </w:rPr>
          <w:delText>24</w:delText>
        </w:r>
        <w:r w:rsidDel="00F53DD4">
          <w:rPr>
            <w:noProof/>
            <w:webHidden/>
          </w:rPr>
          <w:fldChar w:fldCharType="end"/>
        </w:r>
        <w:r w:rsidR="00000000" w:rsidDel="00F53DD4">
          <w:rPr>
            <w:noProof/>
          </w:rPr>
          <w:fldChar w:fldCharType="end"/>
        </w:r>
      </w:del>
    </w:p>
    <w:p w14:paraId="0930ABC1" w14:textId="4250965F" w:rsidR="00AA2846" w:rsidDel="00F53DD4" w:rsidRDefault="00000000">
      <w:pPr>
        <w:pStyle w:val="TableofFigures"/>
        <w:tabs>
          <w:tab w:val="right" w:leader="dot" w:pos="9350"/>
        </w:tabs>
        <w:rPr>
          <w:del w:id="342" w:author="Nate Bachmeier [AWS-SA]" w:date="2023-02-25T22:03:00Z"/>
          <w:rFonts w:asciiTheme="minorHAnsi" w:eastAsiaTheme="minorEastAsia" w:hAnsiTheme="minorHAnsi"/>
          <w:noProof/>
          <w:sz w:val="22"/>
        </w:rPr>
      </w:pPr>
      <w:del w:id="343" w:author="Nate Bachmeier [AWS-SA]" w:date="2023-02-25T22:03:00Z">
        <w:r w:rsidDel="00F53DD4">
          <w:fldChar w:fldCharType="begin"/>
        </w:r>
        <w:r w:rsidDel="00F53DD4">
          <w:delInstrText>HYPERLINK \l "_Toc117888008"</w:delInstrText>
        </w:r>
        <w:r w:rsidDel="00F53DD4">
          <w:fldChar w:fldCharType="separate"/>
        </w:r>
        <w:r w:rsidR="00AA2846" w:rsidRPr="00475EBE" w:rsidDel="00F53DD4">
          <w:rPr>
            <w:rStyle w:val="Hyperlink"/>
            <w:b/>
            <w:bCs/>
            <w:noProof/>
          </w:rPr>
          <w:delText xml:space="preserve">Figure 2 </w:delText>
        </w:r>
        <w:r w:rsidR="00AA2846" w:rsidRPr="00475EBE" w:rsidDel="00F53DD4">
          <w:rPr>
            <w:rStyle w:val="Hyperlink"/>
            <w:i/>
            <w:noProof/>
          </w:rPr>
          <w:delText>n-gram Examples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_Toc117888008 \h </w:delInstrText>
        </w:r>
        <w:r w:rsidR="00AA2846" w:rsidDel="00F53DD4">
          <w:rPr>
            <w:noProof/>
            <w:webHidden/>
          </w:rPr>
        </w:r>
        <w:r w:rsidR="00AA2846" w:rsidDel="00F53DD4">
          <w:rPr>
            <w:noProof/>
            <w:webHidden/>
          </w:rPr>
          <w:fldChar w:fldCharType="separate"/>
        </w:r>
        <w:r w:rsidR="00AA2846" w:rsidDel="00F53DD4">
          <w:rPr>
            <w:noProof/>
            <w:webHidden/>
          </w:rPr>
          <w:delText>25</w:delText>
        </w:r>
        <w:r w:rsidR="00AA2846" w:rsidDel="00F53DD4">
          <w:rPr>
            <w:noProof/>
            <w:webHidden/>
          </w:rPr>
          <w:fldChar w:fldCharType="end"/>
        </w:r>
        <w:r w:rsidDel="00F53DD4">
          <w:rPr>
            <w:noProof/>
          </w:rPr>
          <w:fldChar w:fldCharType="end"/>
        </w:r>
      </w:del>
    </w:p>
    <w:p w14:paraId="2B39B094" w14:textId="69C4187F" w:rsidR="00AA2846" w:rsidDel="00F53DD4" w:rsidRDefault="00000000">
      <w:pPr>
        <w:pStyle w:val="TableofFigures"/>
        <w:tabs>
          <w:tab w:val="right" w:leader="dot" w:pos="9350"/>
        </w:tabs>
        <w:rPr>
          <w:del w:id="344" w:author="Nate Bachmeier [AWS-SA]" w:date="2023-02-25T22:03:00Z"/>
          <w:rFonts w:asciiTheme="minorHAnsi" w:eastAsiaTheme="minorEastAsia" w:hAnsiTheme="minorHAnsi"/>
          <w:noProof/>
          <w:sz w:val="22"/>
        </w:rPr>
      </w:pPr>
      <w:del w:id="345" w:author="Nate Bachmeier [AWS-SA]" w:date="2023-02-25T22:03:00Z">
        <w:r w:rsidDel="00F53DD4">
          <w:fldChar w:fldCharType="begin"/>
        </w:r>
        <w:r w:rsidDel="00F53DD4">
          <w:delInstrText>HYPERLINK \l "_Toc117888009"</w:delInstrText>
        </w:r>
        <w:r w:rsidDel="00F53DD4">
          <w:fldChar w:fldCharType="separate"/>
        </w:r>
        <w:r w:rsidR="00AA2846" w:rsidRPr="00475EBE" w:rsidDel="00F53DD4">
          <w:rPr>
            <w:rStyle w:val="Hyperlink"/>
            <w:b/>
            <w:bCs/>
            <w:noProof/>
          </w:rPr>
          <w:delText>Figure 3</w:delText>
        </w:r>
        <w:r w:rsidR="00AA2846" w:rsidRPr="00475EBE" w:rsidDel="00F53DD4">
          <w:rPr>
            <w:rStyle w:val="Hyperlink"/>
            <w:noProof/>
          </w:rPr>
          <w:delText xml:space="preserve"> </w:delText>
        </w:r>
        <w:r w:rsidR="00AA2846" w:rsidRPr="00475EBE" w:rsidDel="00F53DD4">
          <w:rPr>
            <w:rStyle w:val="Hyperlink"/>
            <w:i/>
            <w:iCs/>
            <w:noProof/>
          </w:rPr>
          <w:delText>3 GANN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_Toc117888009 \h </w:delInstrText>
        </w:r>
        <w:r w:rsidR="00AA2846" w:rsidDel="00F53DD4">
          <w:rPr>
            <w:noProof/>
            <w:webHidden/>
          </w:rPr>
        </w:r>
        <w:r w:rsidR="00AA2846" w:rsidDel="00F53DD4">
          <w:rPr>
            <w:noProof/>
            <w:webHidden/>
          </w:rPr>
          <w:fldChar w:fldCharType="separate"/>
        </w:r>
        <w:r w:rsidR="00AA2846" w:rsidDel="00F53DD4">
          <w:rPr>
            <w:noProof/>
            <w:webHidden/>
          </w:rPr>
          <w:delText>26</w:delText>
        </w:r>
        <w:r w:rsidR="00AA2846" w:rsidDel="00F53DD4">
          <w:rPr>
            <w:noProof/>
            <w:webHidden/>
          </w:rPr>
          <w:fldChar w:fldCharType="end"/>
        </w:r>
        <w:r w:rsidDel="00F53DD4">
          <w:rPr>
            <w:noProof/>
          </w:rPr>
          <w:fldChar w:fldCharType="end"/>
        </w:r>
      </w:del>
    </w:p>
    <w:p w14:paraId="5F37F0B6" w14:textId="0F7252A1" w:rsidR="00AA2846" w:rsidDel="00F53DD4" w:rsidRDefault="00000000">
      <w:pPr>
        <w:pStyle w:val="TableofFigures"/>
        <w:tabs>
          <w:tab w:val="right" w:leader="dot" w:pos="9350"/>
        </w:tabs>
        <w:rPr>
          <w:del w:id="346" w:author="Nate Bachmeier [AWS-SA]" w:date="2023-02-25T22:03:00Z"/>
          <w:rFonts w:asciiTheme="minorHAnsi" w:eastAsiaTheme="minorEastAsia" w:hAnsiTheme="minorHAnsi"/>
          <w:noProof/>
          <w:sz w:val="22"/>
        </w:rPr>
      </w:pPr>
      <w:del w:id="347" w:author="Nate Bachmeier [AWS-SA]" w:date="2023-02-25T22:03:00Z">
        <w:r w:rsidDel="00F53DD4">
          <w:fldChar w:fldCharType="begin"/>
        </w:r>
        <w:r w:rsidDel="00F53DD4">
          <w:delInstrText>HYPERLINK \l "_Toc117888010"</w:delInstrText>
        </w:r>
        <w:r w:rsidDel="00F53DD4">
          <w:fldChar w:fldCharType="separate"/>
        </w:r>
        <w:r w:rsidR="00AA2846" w:rsidRPr="00475EBE" w:rsidDel="00F53DD4">
          <w:rPr>
            <w:rStyle w:val="Hyperlink"/>
            <w:b/>
            <w:bCs/>
            <w:noProof/>
          </w:rPr>
          <w:delText>Figure 4</w:delText>
        </w:r>
        <w:r w:rsidR="00AA2846" w:rsidRPr="00475EBE" w:rsidDel="00F53DD4">
          <w:rPr>
            <w:rStyle w:val="Hyperlink"/>
            <w:noProof/>
          </w:rPr>
          <w:delText xml:space="preserve"> </w:delText>
        </w:r>
        <w:r w:rsidR="00AA2846" w:rsidRPr="00475EBE" w:rsidDel="00F53DD4">
          <w:rPr>
            <w:rStyle w:val="Hyperlink"/>
            <w:i/>
            <w:noProof/>
          </w:rPr>
          <w:delText>TensorFlow Architecture for MNIST Analysis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_Toc117888010 \h </w:delInstrText>
        </w:r>
        <w:r w:rsidR="00AA2846" w:rsidDel="00F53DD4">
          <w:rPr>
            <w:noProof/>
            <w:webHidden/>
          </w:rPr>
        </w:r>
        <w:r w:rsidR="00AA2846" w:rsidDel="00F53DD4">
          <w:rPr>
            <w:noProof/>
            <w:webHidden/>
          </w:rPr>
          <w:fldChar w:fldCharType="separate"/>
        </w:r>
        <w:r w:rsidR="00AA2846" w:rsidDel="00F53DD4">
          <w:rPr>
            <w:noProof/>
            <w:webHidden/>
          </w:rPr>
          <w:delText>27</w:delText>
        </w:r>
        <w:r w:rsidR="00AA2846" w:rsidDel="00F53DD4">
          <w:rPr>
            <w:noProof/>
            <w:webHidden/>
          </w:rPr>
          <w:fldChar w:fldCharType="end"/>
        </w:r>
        <w:r w:rsidDel="00F53DD4">
          <w:rPr>
            <w:noProof/>
          </w:rPr>
          <w:fldChar w:fldCharType="end"/>
        </w:r>
      </w:del>
    </w:p>
    <w:p w14:paraId="001A52E2" w14:textId="07AD95F4" w:rsidR="00AA2846" w:rsidDel="00F53DD4" w:rsidRDefault="00000000">
      <w:pPr>
        <w:pStyle w:val="TableofFigures"/>
        <w:tabs>
          <w:tab w:val="right" w:leader="dot" w:pos="9350"/>
        </w:tabs>
        <w:rPr>
          <w:del w:id="348" w:author="Nate Bachmeier [AWS-SA]" w:date="2023-02-25T22:03:00Z"/>
          <w:rFonts w:asciiTheme="minorHAnsi" w:eastAsiaTheme="minorEastAsia" w:hAnsiTheme="minorHAnsi"/>
          <w:noProof/>
          <w:sz w:val="22"/>
        </w:rPr>
      </w:pPr>
      <w:del w:id="349" w:author="Nate Bachmeier [AWS-SA]" w:date="2023-02-25T22:03:00Z">
        <w:r w:rsidDel="00F53DD4">
          <w:fldChar w:fldCharType="begin"/>
        </w:r>
        <w:r w:rsidDel="00F53DD4">
          <w:delInstrText>HYPERLINK \l "_Toc117888011"</w:delInstrText>
        </w:r>
        <w:r w:rsidDel="00F53DD4">
          <w:fldChar w:fldCharType="separate"/>
        </w:r>
        <w:r w:rsidR="00AA2846" w:rsidRPr="00475EBE" w:rsidDel="00F53DD4">
          <w:rPr>
            <w:rStyle w:val="Hyperlink"/>
            <w:b/>
            <w:bCs/>
            <w:noProof/>
          </w:rPr>
          <w:delText>Figure 5</w:delText>
        </w:r>
        <w:r w:rsidR="00AA2846" w:rsidRPr="00475EBE" w:rsidDel="00F53DD4">
          <w:rPr>
            <w:rStyle w:val="Hyperlink"/>
            <w:noProof/>
          </w:rPr>
          <w:delText xml:space="preserve"> </w:delText>
        </w:r>
        <w:r w:rsidR="00AA2846" w:rsidRPr="00475EBE" w:rsidDel="00F53DD4">
          <w:rPr>
            <w:rStyle w:val="Hyperlink"/>
            <w:i/>
            <w:noProof/>
          </w:rPr>
          <w:delText>Multi-dimensional convergence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_Toc117888011 \h </w:delInstrText>
        </w:r>
        <w:r w:rsidR="00AA2846" w:rsidDel="00F53DD4">
          <w:rPr>
            <w:noProof/>
            <w:webHidden/>
          </w:rPr>
        </w:r>
        <w:r w:rsidR="00AA2846" w:rsidDel="00F53DD4">
          <w:rPr>
            <w:noProof/>
            <w:webHidden/>
          </w:rPr>
          <w:fldChar w:fldCharType="separate"/>
        </w:r>
        <w:r w:rsidR="00AA2846" w:rsidDel="00F53DD4">
          <w:rPr>
            <w:noProof/>
            <w:webHidden/>
          </w:rPr>
          <w:delText>31</w:delText>
        </w:r>
        <w:r w:rsidR="00AA2846" w:rsidDel="00F53DD4">
          <w:rPr>
            <w:noProof/>
            <w:webHidden/>
          </w:rPr>
          <w:fldChar w:fldCharType="end"/>
        </w:r>
        <w:r w:rsidDel="00F53DD4">
          <w:rPr>
            <w:noProof/>
          </w:rPr>
          <w:fldChar w:fldCharType="end"/>
        </w:r>
      </w:del>
    </w:p>
    <w:p w14:paraId="0CEA56A3" w14:textId="06844AE4" w:rsidR="00AA2846" w:rsidDel="00F53DD4" w:rsidRDefault="00000000">
      <w:pPr>
        <w:pStyle w:val="TableofFigures"/>
        <w:tabs>
          <w:tab w:val="right" w:leader="dot" w:pos="9350"/>
        </w:tabs>
        <w:rPr>
          <w:del w:id="350" w:author="Nate Bachmeier [AWS-SA]" w:date="2023-02-25T22:03:00Z"/>
          <w:rFonts w:asciiTheme="minorHAnsi" w:eastAsiaTheme="minorEastAsia" w:hAnsiTheme="minorHAnsi"/>
          <w:noProof/>
          <w:sz w:val="22"/>
        </w:rPr>
      </w:pPr>
      <w:del w:id="351" w:author="Nate Bachmeier [AWS-SA]" w:date="2023-02-25T22:03:00Z">
        <w:r w:rsidDel="00F53DD4">
          <w:fldChar w:fldCharType="begin"/>
        </w:r>
        <w:r w:rsidDel="00F53DD4">
          <w:delInstrText>HYPERLINK \l "_Toc117888012"</w:delInstrText>
        </w:r>
        <w:r w:rsidDel="00F53DD4">
          <w:fldChar w:fldCharType="separate"/>
        </w:r>
        <w:r w:rsidR="00AA2846" w:rsidRPr="00475EBE" w:rsidDel="00F53DD4">
          <w:rPr>
            <w:rStyle w:val="Hyperlink"/>
            <w:b/>
            <w:bCs/>
            <w:noProof/>
          </w:rPr>
          <w:delText>Figure 6</w:delText>
        </w:r>
        <w:r w:rsidR="00AA2846" w:rsidRPr="00475EBE" w:rsidDel="00F53DD4">
          <w:rPr>
            <w:rStyle w:val="Hyperlink"/>
            <w:noProof/>
          </w:rPr>
          <w:delText xml:space="preserve"> </w:delText>
        </w:r>
        <w:r w:rsidR="00AA2846" w:rsidRPr="00475EBE" w:rsidDel="00F53DD4">
          <w:rPr>
            <w:rStyle w:val="Hyperlink"/>
            <w:i/>
            <w:noProof/>
          </w:rPr>
          <w:delText>BeeSmart Simulation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_Toc117888012 \h </w:delInstrText>
        </w:r>
        <w:r w:rsidR="00AA2846" w:rsidDel="00F53DD4">
          <w:rPr>
            <w:noProof/>
            <w:webHidden/>
          </w:rPr>
        </w:r>
        <w:r w:rsidR="00AA2846" w:rsidDel="00F53DD4">
          <w:rPr>
            <w:noProof/>
            <w:webHidden/>
          </w:rPr>
          <w:fldChar w:fldCharType="separate"/>
        </w:r>
        <w:r w:rsidR="00AA2846" w:rsidDel="00F53DD4">
          <w:rPr>
            <w:noProof/>
            <w:webHidden/>
          </w:rPr>
          <w:delText>34</w:delText>
        </w:r>
        <w:r w:rsidR="00AA2846" w:rsidDel="00F53DD4">
          <w:rPr>
            <w:noProof/>
            <w:webHidden/>
          </w:rPr>
          <w:fldChar w:fldCharType="end"/>
        </w:r>
        <w:r w:rsidDel="00F53DD4">
          <w:rPr>
            <w:noProof/>
          </w:rPr>
          <w:fldChar w:fldCharType="end"/>
        </w:r>
      </w:del>
    </w:p>
    <w:p w14:paraId="150A56FA" w14:textId="514FA681" w:rsidR="00AA2846" w:rsidDel="00F53DD4" w:rsidRDefault="00000000">
      <w:pPr>
        <w:pStyle w:val="TableofFigures"/>
        <w:tabs>
          <w:tab w:val="right" w:leader="dot" w:pos="9350"/>
        </w:tabs>
        <w:rPr>
          <w:del w:id="352" w:author="Nate Bachmeier [AWS-SA]" w:date="2023-02-25T22:03:00Z"/>
          <w:rFonts w:asciiTheme="minorHAnsi" w:eastAsiaTheme="minorEastAsia" w:hAnsiTheme="minorHAnsi"/>
          <w:noProof/>
          <w:sz w:val="22"/>
        </w:rPr>
      </w:pPr>
      <w:del w:id="353" w:author="Nate Bachmeier [AWS-SA]" w:date="2023-02-25T22:03:00Z">
        <w:r w:rsidDel="00F53DD4">
          <w:fldChar w:fldCharType="begin"/>
        </w:r>
        <w:r w:rsidDel="00F53DD4">
          <w:delInstrText>HYPERLINK \l "_Toc117888013"</w:delInstrText>
        </w:r>
        <w:r w:rsidDel="00F53DD4">
          <w:fldChar w:fldCharType="separate"/>
        </w:r>
        <w:r w:rsidR="00AA2846" w:rsidRPr="00475EBE" w:rsidDel="00F53DD4">
          <w:rPr>
            <w:rStyle w:val="Hyperlink"/>
            <w:b/>
            <w:bCs/>
            <w:noProof/>
          </w:rPr>
          <w:delText>Figure 7</w:delText>
        </w:r>
        <w:r w:rsidR="00AA2846" w:rsidRPr="00475EBE" w:rsidDel="00F53DD4">
          <w:rPr>
            <w:rStyle w:val="Hyperlink"/>
            <w:noProof/>
          </w:rPr>
          <w:delText xml:space="preserve"> </w:delText>
        </w:r>
        <w:r w:rsidR="00AA2846" w:rsidRPr="00475EBE" w:rsidDel="00F53DD4">
          <w:rPr>
            <w:rStyle w:val="Hyperlink"/>
            <w:i/>
            <w:noProof/>
          </w:rPr>
          <w:delText>Genetic Algorithm Process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_Toc117888013 \h </w:delInstrText>
        </w:r>
        <w:r w:rsidR="00AA2846" w:rsidDel="00F53DD4">
          <w:rPr>
            <w:noProof/>
            <w:webHidden/>
          </w:rPr>
        </w:r>
        <w:r w:rsidR="00AA2846" w:rsidDel="00F53DD4">
          <w:rPr>
            <w:noProof/>
            <w:webHidden/>
          </w:rPr>
          <w:fldChar w:fldCharType="separate"/>
        </w:r>
        <w:r w:rsidR="00AA2846" w:rsidDel="00F53DD4">
          <w:rPr>
            <w:noProof/>
            <w:webHidden/>
          </w:rPr>
          <w:delText>35</w:delText>
        </w:r>
        <w:r w:rsidR="00AA2846" w:rsidDel="00F53DD4">
          <w:rPr>
            <w:noProof/>
            <w:webHidden/>
          </w:rPr>
          <w:fldChar w:fldCharType="end"/>
        </w:r>
        <w:r w:rsidDel="00F53DD4">
          <w:rPr>
            <w:noProof/>
          </w:rPr>
          <w:fldChar w:fldCharType="end"/>
        </w:r>
      </w:del>
    </w:p>
    <w:p w14:paraId="48B779AB" w14:textId="752E6A1B" w:rsidR="00AA2846" w:rsidDel="00F53DD4" w:rsidRDefault="00000000">
      <w:pPr>
        <w:pStyle w:val="TableofFigures"/>
        <w:tabs>
          <w:tab w:val="right" w:leader="dot" w:pos="9350"/>
        </w:tabs>
        <w:rPr>
          <w:del w:id="354" w:author="Nate Bachmeier [AWS-SA]" w:date="2023-02-25T22:03:00Z"/>
          <w:rFonts w:asciiTheme="minorHAnsi" w:eastAsiaTheme="minorEastAsia" w:hAnsiTheme="minorHAnsi"/>
          <w:noProof/>
          <w:sz w:val="22"/>
        </w:rPr>
      </w:pPr>
      <w:del w:id="355" w:author="Nate Bachmeier [AWS-SA]" w:date="2023-02-25T22:03:00Z">
        <w:r w:rsidDel="00F53DD4">
          <w:fldChar w:fldCharType="begin"/>
        </w:r>
        <w:r w:rsidDel="00F53DD4">
          <w:delInstrText>HYPERLINK \l "_Toc117888014"</w:delInstrText>
        </w:r>
        <w:r w:rsidDel="00F53DD4">
          <w:fldChar w:fldCharType="separate"/>
        </w:r>
        <w:r w:rsidR="00AA2846" w:rsidRPr="00475EBE" w:rsidDel="00F53DD4">
          <w:rPr>
            <w:rStyle w:val="Hyperlink"/>
            <w:b/>
            <w:bCs/>
            <w:noProof/>
          </w:rPr>
          <w:delText>Figure 8</w:delText>
        </w:r>
        <w:r w:rsidR="00AA2846" w:rsidRPr="00475EBE" w:rsidDel="00F53DD4">
          <w:rPr>
            <w:rStyle w:val="Hyperlink"/>
            <w:noProof/>
          </w:rPr>
          <w:delText xml:space="preserve"> </w:delText>
        </w:r>
        <w:r w:rsidR="00AA2846" w:rsidRPr="00475EBE" w:rsidDel="00F53DD4">
          <w:rPr>
            <w:rStyle w:val="Hyperlink"/>
            <w:i/>
            <w:noProof/>
          </w:rPr>
          <w:delText xml:space="preserve">Multi-Region Deployment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_Toc117888014 \h </w:delInstrText>
        </w:r>
        <w:r w:rsidR="00AA2846" w:rsidDel="00F53DD4">
          <w:rPr>
            <w:noProof/>
            <w:webHidden/>
          </w:rPr>
        </w:r>
        <w:r w:rsidR="00AA2846" w:rsidDel="00F53DD4">
          <w:rPr>
            <w:noProof/>
            <w:webHidden/>
          </w:rPr>
          <w:fldChar w:fldCharType="separate"/>
        </w:r>
        <w:r w:rsidR="00AA2846" w:rsidDel="00F53DD4">
          <w:rPr>
            <w:noProof/>
            <w:webHidden/>
          </w:rPr>
          <w:delText>41</w:delText>
        </w:r>
        <w:r w:rsidR="00AA2846" w:rsidDel="00F53DD4">
          <w:rPr>
            <w:noProof/>
            <w:webHidden/>
          </w:rPr>
          <w:fldChar w:fldCharType="end"/>
        </w:r>
        <w:r w:rsidDel="00F53DD4">
          <w:rPr>
            <w:noProof/>
          </w:rPr>
          <w:fldChar w:fldCharType="end"/>
        </w:r>
      </w:del>
    </w:p>
    <w:p w14:paraId="41C3834E" w14:textId="71088181" w:rsidR="00AA2846" w:rsidDel="00F53DD4" w:rsidRDefault="00000000">
      <w:pPr>
        <w:pStyle w:val="TableofFigures"/>
        <w:tabs>
          <w:tab w:val="right" w:leader="dot" w:pos="9350"/>
        </w:tabs>
        <w:rPr>
          <w:del w:id="356" w:author="Nate Bachmeier [AWS-SA]" w:date="2023-02-25T22:03:00Z"/>
          <w:rFonts w:asciiTheme="minorHAnsi" w:eastAsiaTheme="minorEastAsia" w:hAnsiTheme="minorHAnsi"/>
          <w:noProof/>
          <w:sz w:val="22"/>
        </w:rPr>
      </w:pPr>
      <w:del w:id="357" w:author="Nate Bachmeier [AWS-SA]" w:date="2023-02-25T22:03:00Z">
        <w:r w:rsidDel="00F53DD4">
          <w:fldChar w:fldCharType="begin"/>
        </w:r>
        <w:r w:rsidDel="00F53DD4">
          <w:delInstrText>HYPERLINK \l "_Toc117888015"</w:delInstrText>
        </w:r>
        <w:r w:rsidDel="00F53DD4">
          <w:fldChar w:fldCharType="separate"/>
        </w:r>
        <w:r w:rsidR="00AA2846" w:rsidRPr="00475EBE" w:rsidDel="00F53DD4">
          <w:rPr>
            <w:rStyle w:val="Hyperlink"/>
            <w:b/>
            <w:bCs/>
            <w:noProof/>
          </w:rPr>
          <w:delText xml:space="preserve">Figure 9 </w:delText>
        </w:r>
        <w:r w:rsidR="00AA2846" w:rsidRPr="00475EBE" w:rsidDel="00F53DD4">
          <w:rPr>
            <w:rStyle w:val="Hyperlink"/>
            <w:i/>
            <w:noProof/>
          </w:rPr>
          <w:delText>Paxos Consensus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_Toc117888015 \h </w:delInstrText>
        </w:r>
        <w:r w:rsidR="00AA2846" w:rsidDel="00F53DD4">
          <w:rPr>
            <w:noProof/>
            <w:webHidden/>
          </w:rPr>
        </w:r>
        <w:r w:rsidR="00AA2846" w:rsidDel="00F53DD4">
          <w:rPr>
            <w:noProof/>
            <w:webHidden/>
          </w:rPr>
          <w:fldChar w:fldCharType="separate"/>
        </w:r>
        <w:r w:rsidR="00AA2846" w:rsidDel="00F53DD4">
          <w:rPr>
            <w:noProof/>
            <w:webHidden/>
          </w:rPr>
          <w:delText>42</w:delText>
        </w:r>
        <w:r w:rsidR="00AA2846" w:rsidDel="00F53DD4">
          <w:rPr>
            <w:noProof/>
            <w:webHidden/>
          </w:rPr>
          <w:fldChar w:fldCharType="end"/>
        </w:r>
        <w:r w:rsidDel="00F53DD4">
          <w:rPr>
            <w:noProof/>
          </w:rPr>
          <w:fldChar w:fldCharType="end"/>
        </w:r>
      </w:del>
    </w:p>
    <w:p w14:paraId="049111F8" w14:textId="38F90974" w:rsidR="00AA2846" w:rsidDel="00F53DD4" w:rsidRDefault="00000000">
      <w:pPr>
        <w:pStyle w:val="TableofFigures"/>
        <w:tabs>
          <w:tab w:val="right" w:leader="dot" w:pos="9350"/>
        </w:tabs>
        <w:rPr>
          <w:del w:id="358" w:author="Nate Bachmeier [AWS-SA]" w:date="2023-02-25T22:03:00Z"/>
          <w:rFonts w:asciiTheme="minorHAnsi" w:eastAsiaTheme="minorEastAsia" w:hAnsiTheme="minorHAnsi"/>
          <w:noProof/>
          <w:sz w:val="22"/>
        </w:rPr>
      </w:pPr>
      <w:del w:id="359" w:author="Nate Bachmeier [AWS-SA]" w:date="2023-02-25T22:03:00Z">
        <w:r w:rsidDel="00F53DD4">
          <w:fldChar w:fldCharType="begin"/>
        </w:r>
        <w:r w:rsidDel="00F53DD4">
          <w:delInstrText>HYPERLINK \l "_Toc117888016"</w:delInstrText>
        </w:r>
        <w:r w:rsidDel="00F53DD4">
          <w:fldChar w:fldCharType="separate"/>
        </w:r>
        <w:r w:rsidR="00AA2846" w:rsidRPr="00475EBE" w:rsidDel="00F53DD4">
          <w:rPr>
            <w:rStyle w:val="Hyperlink"/>
            <w:b/>
            <w:bCs/>
            <w:noProof/>
          </w:rPr>
          <w:delText>Figure 10</w:delText>
        </w:r>
        <w:r w:rsidR="00AA2846" w:rsidRPr="00475EBE" w:rsidDel="00F53DD4">
          <w:rPr>
            <w:rStyle w:val="Hyperlink"/>
            <w:noProof/>
          </w:rPr>
          <w:delText xml:space="preserve"> </w:delText>
        </w:r>
        <w:r w:rsidR="00AA2846" w:rsidRPr="00475EBE" w:rsidDel="00F53DD4">
          <w:rPr>
            <w:rStyle w:val="Hyperlink"/>
            <w:i/>
            <w:noProof/>
          </w:rPr>
          <w:delText>Durable Command Queue Pattern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_Toc117888016 \h </w:delInstrText>
        </w:r>
        <w:r w:rsidR="00AA2846" w:rsidDel="00F53DD4">
          <w:rPr>
            <w:noProof/>
            <w:webHidden/>
          </w:rPr>
        </w:r>
        <w:r w:rsidR="00AA2846" w:rsidDel="00F53DD4">
          <w:rPr>
            <w:noProof/>
            <w:webHidden/>
          </w:rPr>
          <w:fldChar w:fldCharType="separate"/>
        </w:r>
        <w:r w:rsidR="00AA2846" w:rsidDel="00F53DD4">
          <w:rPr>
            <w:noProof/>
            <w:webHidden/>
          </w:rPr>
          <w:delText>43</w:delText>
        </w:r>
        <w:r w:rsidR="00AA2846" w:rsidDel="00F53DD4">
          <w:rPr>
            <w:noProof/>
            <w:webHidden/>
          </w:rPr>
          <w:fldChar w:fldCharType="end"/>
        </w:r>
        <w:r w:rsidDel="00F53DD4">
          <w:rPr>
            <w:noProof/>
          </w:rPr>
          <w:fldChar w:fldCharType="end"/>
        </w:r>
      </w:del>
    </w:p>
    <w:p w14:paraId="4C6B0746" w14:textId="08179411" w:rsidR="00AA2846" w:rsidDel="00F53DD4" w:rsidRDefault="00000000">
      <w:pPr>
        <w:pStyle w:val="TableofFigures"/>
        <w:tabs>
          <w:tab w:val="right" w:leader="dot" w:pos="9350"/>
        </w:tabs>
        <w:rPr>
          <w:del w:id="360" w:author="Nate Bachmeier [AWS-SA]" w:date="2023-02-25T22:03:00Z"/>
          <w:rFonts w:asciiTheme="minorHAnsi" w:eastAsiaTheme="minorEastAsia" w:hAnsiTheme="minorHAnsi"/>
          <w:noProof/>
          <w:sz w:val="22"/>
        </w:rPr>
      </w:pPr>
      <w:del w:id="361" w:author="Nate Bachmeier [AWS-SA]" w:date="2023-02-25T22:03:00Z">
        <w:r w:rsidDel="00F53DD4">
          <w:fldChar w:fldCharType="begin"/>
        </w:r>
        <w:r w:rsidDel="00F53DD4">
          <w:delInstrText>HYPERLINK \l "_Toc117888017"</w:delInstrText>
        </w:r>
        <w:r w:rsidDel="00F53DD4">
          <w:fldChar w:fldCharType="separate"/>
        </w:r>
        <w:r w:rsidR="00AA2846" w:rsidRPr="00475EBE" w:rsidDel="00F53DD4">
          <w:rPr>
            <w:rStyle w:val="Hyperlink"/>
            <w:b/>
            <w:bCs/>
            <w:noProof/>
          </w:rPr>
          <w:delText>Figure 11</w:delText>
        </w:r>
        <w:r w:rsidR="00AA2846" w:rsidRPr="00475EBE" w:rsidDel="00F53DD4">
          <w:rPr>
            <w:rStyle w:val="Hyperlink"/>
            <w:noProof/>
          </w:rPr>
          <w:delText xml:space="preserve"> </w:delText>
        </w:r>
        <w:r w:rsidR="00AA2846" w:rsidRPr="00475EBE" w:rsidDel="00F53DD4">
          <w:rPr>
            <w:rStyle w:val="Hyperlink"/>
            <w:i/>
            <w:noProof/>
          </w:rPr>
          <w:delText>On-device training architectures</w:delText>
        </w:r>
        <w:r w:rsidR="00AA2846" w:rsidRPr="00475EBE" w:rsidDel="00F53DD4">
          <w:rPr>
            <w:rStyle w:val="Hyperlink"/>
            <w:noProof/>
          </w:rPr>
          <w:delText xml:space="preserve">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_Toc117888017 \h </w:delInstrText>
        </w:r>
        <w:r w:rsidR="00AA2846" w:rsidDel="00F53DD4">
          <w:rPr>
            <w:noProof/>
            <w:webHidden/>
          </w:rPr>
        </w:r>
        <w:r w:rsidR="00AA2846" w:rsidDel="00F53DD4">
          <w:rPr>
            <w:noProof/>
            <w:webHidden/>
          </w:rPr>
          <w:fldChar w:fldCharType="separate"/>
        </w:r>
        <w:r w:rsidR="00AA2846" w:rsidDel="00F53DD4">
          <w:rPr>
            <w:noProof/>
            <w:webHidden/>
          </w:rPr>
          <w:delText>45</w:delText>
        </w:r>
        <w:r w:rsidR="00AA2846" w:rsidDel="00F53DD4">
          <w:rPr>
            <w:noProof/>
            <w:webHidden/>
          </w:rPr>
          <w:fldChar w:fldCharType="end"/>
        </w:r>
        <w:r w:rsidDel="00F53DD4">
          <w:rPr>
            <w:noProof/>
          </w:rPr>
          <w:fldChar w:fldCharType="end"/>
        </w:r>
      </w:del>
    </w:p>
    <w:p w14:paraId="4102DA67" w14:textId="375D6842" w:rsidR="00AA2846" w:rsidDel="00F53DD4" w:rsidRDefault="00000000">
      <w:pPr>
        <w:pStyle w:val="TableofFigures"/>
        <w:tabs>
          <w:tab w:val="right" w:leader="dot" w:pos="9350"/>
        </w:tabs>
        <w:rPr>
          <w:del w:id="362" w:author="Nate Bachmeier [AWS-SA]" w:date="2023-02-25T22:03:00Z"/>
          <w:rFonts w:asciiTheme="minorHAnsi" w:eastAsiaTheme="minorEastAsia" w:hAnsiTheme="minorHAnsi"/>
          <w:noProof/>
          <w:sz w:val="22"/>
        </w:rPr>
      </w:pPr>
      <w:del w:id="363" w:author="Nate Bachmeier [AWS-SA]" w:date="2023-02-25T22:03:00Z">
        <w:r w:rsidDel="00F53DD4">
          <w:fldChar w:fldCharType="begin"/>
        </w:r>
        <w:r w:rsidDel="00F53DD4">
          <w:delInstrText>HYPERLINK \l "_Toc117888018"</w:delInstrText>
        </w:r>
        <w:r w:rsidDel="00F53DD4">
          <w:fldChar w:fldCharType="separate"/>
        </w:r>
        <w:r w:rsidR="00AA2846" w:rsidRPr="00475EBE" w:rsidDel="00F53DD4">
          <w:rPr>
            <w:rStyle w:val="Hyperlink"/>
            <w:b/>
            <w:bCs/>
            <w:noProof/>
          </w:rPr>
          <w:delText xml:space="preserve">Figure 12 </w:delText>
        </w:r>
        <w:r w:rsidR="00AA2846" w:rsidRPr="00475EBE" w:rsidDel="00F53DD4">
          <w:rPr>
            <w:rStyle w:val="Hyperlink"/>
            <w:i/>
            <w:noProof/>
          </w:rPr>
          <w:delText>Autoencoding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_Toc117888018 \h </w:delInstrText>
        </w:r>
        <w:r w:rsidR="00AA2846" w:rsidDel="00F53DD4">
          <w:rPr>
            <w:noProof/>
            <w:webHidden/>
          </w:rPr>
        </w:r>
        <w:r w:rsidR="00AA2846" w:rsidDel="00F53DD4">
          <w:rPr>
            <w:noProof/>
            <w:webHidden/>
          </w:rPr>
          <w:fldChar w:fldCharType="separate"/>
        </w:r>
        <w:r w:rsidR="00AA2846" w:rsidDel="00F53DD4">
          <w:rPr>
            <w:noProof/>
            <w:webHidden/>
          </w:rPr>
          <w:delText>46</w:delText>
        </w:r>
        <w:r w:rsidR="00AA2846" w:rsidDel="00F53DD4">
          <w:rPr>
            <w:noProof/>
            <w:webHidden/>
          </w:rPr>
          <w:fldChar w:fldCharType="end"/>
        </w:r>
        <w:r w:rsidDel="00F53DD4">
          <w:rPr>
            <w:noProof/>
          </w:rPr>
          <w:fldChar w:fldCharType="end"/>
        </w:r>
      </w:del>
    </w:p>
    <w:p w14:paraId="25817052" w14:textId="7A173F3E" w:rsidR="00AA2846" w:rsidDel="00F53DD4" w:rsidRDefault="00000000">
      <w:pPr>
        <w:pStyle w:val="TableofFigures"/>
        <w:tabs>
          <w:tab w:val="right" w:leader="dot" w:pos="9350"/>
        </w:tabs>
        <w:rPr>
          <w:del w:id="364" w:author="Nate Bachmeier [AWS-SA]" w:date="2023-02-25T22:03:00Z"/>
          <w:rFonts w:asciiTheme="minorHAnsi" w:eastAsiaTheme="minorEastAsia" w:hAnsiTheme="minorHAnsi"/>
          <w:noProof/>
          <w:sz w:val="22"/>
        </w:rPr>
      </w:pPr>
      <w:del w:id="365" w:author="Nate Bachmeier [AWS-SA]" w:date="2023-02-25T22:03:00Z">
        <w:r w:rsidDel="00F53DD4">
          <w:fldChar w:fldCharType="begin"/>
        </w:r>
        <w:r w:rsidDel="00F53DD4">
          <w:delInstrText>HYPERLINK \l "_Toc117888019"</w:delInstrText>
        </w:r>
        <w:r w:rsidDel="00F53DD4">
          <w:fldChar w:fldCharType="separate"/>
        </w:r>
        <w:r w:rsidR="00AA2846" w:rsidRPr="00475EBE" w:rsidDel="00F53DD4">
          <w:rPr>
            <w:rStyle w:val="Hyperlink"/>
            <w:b/>
            <w:bCs/>
            <w:noProof/>
          </w:rPr>
          <w:delText xml:space="preserve">Figure 13 </w:delText>
        </w:r>
        <w:r w:rsidR="00AA2846" w:rsidRPr="00475EBE" w:rsidDel="00F53DD4">
          <w:rPr>
            <w:rStyle w:val="Hyperlink"/>
            <w:i/>
            <w:noProof/>
          </w:rPr>
          <w:delText>NLP Analysis Procedure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_Toc117888019 \h </w:delInstrText>
        </w:r>
        <w:r w:rsidR="00AA2846" w:rsidDel="00F53DD4">
          <w:rPr>
            <w:noProof/>
            <w:webHidden/>
          </w:rPr>
        </w:r>
        <w:r w:rsidR="00AA2846" w:rsidDel="00F53DD4">
          <w:rPr>
            <w:noProof/>
            <w:webHidden/>
          </w:rPr>
          <w:fldChar w:fldCharType="separate"/>
        </w:r>
        <w:r w:rsidR="00AA2846" w:rsidDel="00F53DD4">
          <w:rPr>
            <w:noProof/>
            <w:webHidden/>
          </w:rPr>
          <w:delText>48</w:delText>
        </w:r>
        <w:r w:rsidR="00AA2846" w:rsidDel="00F53DD4">
          <w:rPr>
            <w:noProof/>
            <w:webHidden/>
          </w:rPr>
          <w:fldChar w:fldCharType="end"/>
        </w:r>
        <w:r w:rsidDel="00F53DD4">
          <w:rPr>
            <w:noProof/>
          </w:rPr>
          <w:fldChar w:fldCharType="end"/>
        </w:r>
      </w:del>
    </w:p>
    <w:p w14:paraId="71BEB787" w14:textId="605AD3D0" w:rsidR="00AA2846" w:rsidDel="00F53DD4" w:rsidRDefault="00000000">
      <w:pPr>
        <w:pStyle w:val="TableofFigures"/>
        <w:tabs>
          <w:tab w:val="right" w:leader="dot" w:pos="9350"/>
        </w:tabs>
        <w:rPr>
          <w:del w:id="366" w:author="Nate Bachmeier [AWS-SA]" w:date="2023-02-25T22:03:00Z"/>
          <w:rFonts w:asciiTheme="minorHAnsi" w:eastAsiaTheme="minorEastAsia" w:hAnsiTheme="minorHAnsi"/>
          <w:noProof/>
          <w:sz w:val="22"/>
        </w:rPr>
      </w:pPr>
      <w:del w:id="367" w:author="Nate Bachmeier [AWS-SA]" w:date="2023-02-25T22:03:00Z">
        <w:r w:rsidDel="00F53DD4">
          <w:fldChar w:fldCharType="begin"/>
        </w:r>
        <w:r w:rsidDel="00F53DD4">
          <w:delInstrText>HYPERLINK \l "_Toc117888020"</w:delInstrText>
        </w:r>
        <w:r w:rsidDel="00F53DD4">
          <w:fldChar w:fldCharType="separate"/>
        </w:r>
        <w:r w:rsidR="00AA2846" w:rsidRPr="00475EBE" w:rsidDel="00F53DD4">
          <w:rPr>
            <w:rStyle w:val="Hyperlink"/>
            <w:b/>
            <w:bCs/>
            <w:noProof/>
          </w:rPr>
          <w:delText xml:space="preserve">Figure 14  </w:delText>
        </w:r>
        <w:r w:rsidR="00AA2846" w:rsidRPr="00475EBE" w:rsidDel="00F53DD4">
          <w:rPr>
            <w:rStyle w:val="Hyperlink"/>
            <w:i/>
            <w:noProof/>
          </w:rPr>
          <w:delText>Abstract Diagram of Differences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_Toc117888020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3C93A9A8" w14:textId="2749E766" w:rsidR="00AA2846" w:rsidDel="00F53DD4" w:rsidRDefault="00000000">
      <w:pPr>
        <w:pStyle w:val="TableofFigures"/>
        <w:tabs>
          <w:tab w:val="right" w:leader="dot" w:pos="9350"/>
        </w:tabs>
        <w:rPr>
          <w:del w:id="368" w:author="Nate Bachmeier [AWS-SA]" w:date="2023-02-25T22:03:00Z"/>
          <w:rFonts w:asciiTheme="minorHAnsi" w:eastAsiaTheme="minorEastAsia" w:hAnsiTheme="minorHAnsi"/>
          <w:noProof/>
          <w:sz w:val="22"/>
        </w:rPr>
      </w:pPr>
      <w:del w:id="369" w:author="Nate Bachmeier [AWS-SA]" w:date="2023-02-25T22:03:00Z">
        <w:r w:rsidDel="00F53DD4">
          <w:fldChar w:fldCharType="begin"/>
        </w:r>
        <w:r w:rsidDel="00F53DD4">
          <w:delInstrText>HYPERLINK \l "_Toc117888021"</w:delInstrText>
        </w:r>
        <w:r w:rsidDel="00F53DD4">
          <w:fldChar w:fldCharType="separate"/>
        </w:r>
        <w:r w:rsidR="00AA2846" w:rsidRPr="00475EBE" w:rsidDel="00F53DD4">
          <w:rPr>
            <w:rStyle w:val="Hyperlink"/>
            <w:b/>
            <w:bCs/>
            <w:noProof/>
          </w:rPr>
          <w:delText xml:space="preserve">Figure 15 </w:delText>
        </w:r>
        <w:r w:rsidR="00AA2846" w:rsidRPr="00475EBE" w:rsidDel="00F53DD4">
          <w:rPr>
            <w:rStyle w:val="Hyperlink"/>
            <w:i/>
            <w:noProof/>
          </w:rPr>
          <w:delText>GAN 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_Toc117888021 \h </w:delInstrText>
        </w:r>
        <w:r w:rsidR="00AA2846" w:rsidDel="00F53DD4">
          <w:rPr>
            <w:noProof/>
            <w:webHidden/>
          </w:rPr>
        </w:r>
        <w:r w:rsidR="00AA2846" w:rsidDel="00F53DD4">
          <w:rPr>
            <w:noProof/>
            <w:webHidden/>
          </w:rPr>
          <w:fldChar w:fldCharType="separate"/>
        </w:r>
        <w:r w:rsidR="00AA2846" w:rsidDel="00F53DD4">
          <w:rPr>
            <w:noProof/>
            <w:webHidden/>
          </w:rPr>
          <w:delText>51</w:delText>
        </w:r>
        <w:r w:rsidR="00AA2846" w:rsidDel="00F53DD4">
          <w:rPr>
            <w:noProof/>
            <w:webHidden/>
          </w:rPr>
          <w:fldChar w:fldCharType="end"/>
        </w:r>
        <w:r w:rsidDel="00F53DD4">
          <w:rPr>
            <w:noProof/>
          </w:rPr>
          <w:fldChar w:fldCharType="end"/>
        </w:r>
      </w:del>
    </w:p>
    <w:p w14:paraId="07E0765D" w14:textId="28E3645A" w:rsidR="00AA2846" w:rsidDel="00F53DD4" w:rsidRDefault="00000000">
      <w:pPr>
        <w:pStyle w:val="TableofFigures"/>
        <w:tabs>
          <w:tab w:val="right" w:leader="dot" w:pos="9350"/>
        </w:tabs>
        <w:rPr>
          <w:del w:id="370" w:author="Nate Bachmeier [AWS-SA]" w:date="2023-02-25T22:03:00Z"/>
          <w:rFonts w:asciiTheme="minorHAnsi" w:eastAsiaTheme="minorEastAsia" w:hAnsiTheme="minorHAnsi"/>
          <w:noProof/>
          <w:sz w:val="22"/>
        </w:rPr>
      </w:pPr>
      <w:del w:id="371" w:author="Nate Bachmeier [AWS-SA]" w:date="2023-02-25T22:03:00Z">
        <w:r w:rsidDel="00F53DD4">
          <w:fldChar w:fldCharType="begin"/>
        </w:r>
        <w:r w:rsidDel="00F53DD4">
          <w:delInstrText>HYPERLINK \l "_Toc117888022"</w:delInstrText>
        </w:r>
        <w:r w:rsidDel="00F53DD4">
          <w:fldChar w:fldCharType="separate"/>
        </w:r>
        <w:r w:rsidR="00AA2846" w:rsidRPr="00475EBE" w:rsidDel="00F53DD4">
          <w:rPr>
            <w:rStyle w:val="Hyperlink"/>
            <w:b/>
            <w:bCs/>
            <w:noProof/>
          </w:rPr>
          <w:delText xml:space="preserve">Figure 16 </w:delText>
        </w:r>
        <w:r w:rsidR="00AA2846" w:rsidRPr="00475EBE" w:rsidDel="00F53DD4">
          <w:rPr>
            <w:rStyle w:val="Hyperlink"/>
            <w:i/>
            <w:noProof/>
          </w:rPr>
          <w:delText>Network Structure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_Toc117888022 \h </w:delInstrText>
        </w:r>
        <w:r w:rsidR="00AA2846" w:rsidDel="00F53DD4">
          <w:rPr>
            <w:noProof/>
            <w:webHidden/>
          </w:rPr>
        </w:r>
        <w:r w:rsidR="00AA2846" w:rsidDel="00F53DD4">
          <w:rPr>
            <w:noProof/>
            <w:webHidden/>
          </w:rPr>
          <w:fldChar w:fldCharType="separate"/>
        </w:r>
        <w:r w:rsidR="00AA2846" w:rsidDel="00F53DD4">
          <w:rPr>
            <w:noProof/>
            <w:webHidden/>
          </w:rPr>
          <w:delText>53</w:delText>
        </w:r>
        <w:r w:rsidR="00AA2846" w:rsidDel="00F53DD4">
          <w:rPr>
            <w:noProof/>
            <w:webHidden/>
          </w:rPr>
          <w:fldChar w:fldCharType="end"/>
        </w:r>
        <w:r w:rsidDel="00F53DD4">
          <w:rPr>
            <w:noProof/>
          </w:rPr>
          <w:fldChar w:fldCharType="end"/>
        </w:r>
      </w:del>
    </w:p>
    <w:p w14:paraId="49298994" w14:textId="72B10E9C" w:rsidR="00AA2846" w:rsidDel="00F53DD4" w:rsidRDefault="00000000">
      <w:pPr>
        <w:pStyle w:val="TableofFigures"/>
        <w:tabs>
          <w:tab w:val="right" w:leader="dot" w:pos="9350"/>
        </w:tabs>
        <w:rPr>
          <w:del w:id="372" w:author="Nate Bachmeier [AWS-SA]" w:date="2023-02-25T22:03:00Z"/>
          <w:rFonts w:asciiTheme="minorHAnsi" w:eastAsiaTheme="minorEastAsia" w:hAnsiTheme="minorHAnsi"/>
          <w:noProof/>
          <w:sz w:val="22"/>
        </w:rPr>
      </w:pPr>
      <w:del w:id="373" w:author="Nate Bachmeier [AWS-SA]" w:date="2023-02-25T22:03:00Z">
        <w:r w:rsidDel="00F53DD4">
          <w:fldChar w:fldCharType="begin"/>
        </w:r>
        <w:r w:rsidDel="00F53DD4">
          <w:delInstrText>HYPERLINK \l "_Toc117888023"</w:delInstrText>
        </w:r>
        <w:r w:rsidDel="00F53DD4">
          <w:fldChar w:fldCharType="separate"/>
        </w:r>
        <w:r w:rsidR="00AA2846" w:rsidRPr="00475EBE" w:rsidDel="00F53DD4">
          <w:rPr>
            <w:rStyle w:val="Hyperlink"/>
            <w:b/>
            <w:bCs/>
            <w:noProof/>
          </w:rPr>
          <w:delText>Figure 17</w:delText>
        </w:r>
        <w:r w:rsidR="00AA2846" w:rsidRPr="00475EBE" w:rsidDel="00F53DD4">
          <w:rPr>
            <w:rStyle w:val="Hyperlink"/>
            <w:noProof/>
          </w:rPr>
          <w:delText xml:space="preserve"> </w:delText>
        </w:r>
        <w:r w:rsidR="00AA2846" w:rsidRPr="00475EBE" w:rsidDel="00F53DD4">
          <w:rPr>
            <w:rStyle w:val="Hyperlink"/>
            <w:i/>
            <w:noProof/>
          </w:rPr>
          <w:delText>Taxonomy of Example Use-Cases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_Toc117888023 \h </w:delInstrText>
        </w:r>
        <w:r w:rsidR="00AA2846" w:rsidDel="00F53DD4">
          <w:rPr>
            <w:noProof/>
            <w:webHidden/>
          </w:rPr>
        </w:r>
        <w:r w:rsidR="00AA2846" w:rsidDel="00F53DD4">
          <w:rPr>
            <w:noProof/>
            <w:webHidden/>
          </w:rPr>
          <w:fldChar w:fldCharType="separate"/>
        </w:r>
        <w:r w:rsidR="00AA2846" w:rsidDel="00F53DD4">
          <w:rPr>
            <w:noProof/>
            <w:webHidden/>
          </w:rPr>
          <w:delText>54</w:delText>
        </w:r>
        <w:r w:rsidR="00AA2846" w:rsidDel="00F53DD4">
          <w:rPr>
            <w:noProof/>
            <w:webHidden/>
          </w:rPr>
          <w:fldChar w:fldCharType="end"/>
        </w:r>
        <w:r w:rsidDel="00F53DD4">
          <w:rPr>
            <w:noProof/>
          </w:rPr>
          <w:fldChar w:fldCharType="end"/>
        </w:r>
      </w:del>
    </w:p>
    <w:p w14:paraId="598FCAA8" w14:textId="2362263B" w:rsidR="00AA2846" w:rsidDel="00F53DD4" w:rsidRDefault="00000000">
      <w:pPr>
        <w:pStyle w:val="TableofFigures"/>
        <w:tabs>
          <w:tab w:val="right" w:leader="dot" w:pos="9350"/>
        </w:tabs>
        <w:rPr>
          <w:del w:id="374" w:author="Nate Bachmeier [AWS-SA]" w:date="2023-02-25T22:03:00Z"/>
          <w:rFonts w:asciiTheme="minorHAnsi" w:eastAsiaTheme="minorEastAsia" w:hAnsiTheme="minorHAnsi"/>
          <w:noProof/>
          <w:sz w:val="22"/>
        </w:rPr>
      </w:pPr>
      <w:del w:id="375" w:author="Nate Bachmeier [AWS-SA]" w:date="2023-02-25T22:03:00Z">
        <w:r w:rsidDel="00F53DD4">
          <w:fldChar w:fldCharType="begin"/>
        </w:r>
        <w:r w:rsidDel="00F53DD4">
          <w:delInstrText>HYPERLINK \l "_Toc117888024"</w:delInstrText>
        </w:r>
        <w:r w:rsidDel="00F53DD4">
          <w:fldChar w:fldCharType="separate"/>
        </w:r>
        <w:r w:rsidR="00AA2846" w:rsidRPr="00475EBE" w:rsidDel="00F53DD4">
          <w:rPr>
            <w:rStyle w:val="Hyperlink"/>
            <w:b/>
            <w:bCs/>
            <w:noProof/>
          </w:rPr>
          <w:delText xml:space="preserve">Figure 18 </w:delText>
        </w:r>
        <w:r w:rsidR="00AA2846" w:rsidRPr="00475EBE" w:rsidDel="00F53DD4">
          <w:rPr>
            <w:rStyle w:val="Hyperlink"/>
            <w:i/>
            <w:noProof/>
          </w:rPr>
          <w:delText>System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_Toc117888024 \h </w:delInstrText>
        </w:r>
        <w:r w:rsidR="00AA2846" w:rsidDel="00F53DD4">
          <w:rPr>
            <w:noProof/>
            <w:webHidden/>
          </w:rPr>
        </w:r>
        <w:r w:rsidR="00AA2846" w:rsidDel="00F53DD4">
          <w:rPr>
            <w:noProof/>
            <w:webHidden/>
          </w:rPr>
          <w:fldChar w:fldCharType="separate"/>
        </w:r>
        <w:r w:rsidR="00AA2846" w:rsidDel="00F53DD4">
          <w:rPr>
            <w:noProof/>
            <w:webHidden/>
          </w:rPr>
          <w:delText>55</w:delText>
        </w:r>
        <w:r w:rsidR="00AA2846" w:rsidDel="00F53DD4">
          <w:rPr>
            <w:noProof/>
            <w:webHidden/>
          </w:rPr>
          <w:fldChar w:fldCharType="end"/>
        </w:r>
        <w:r w:rsidDel="00F53DD4">
          <w:rPr>
            <w:noProof/>
          </w:rPr>
          <w:fldChar w:fldCharType="end"/>
        </w:r>
      </w:del>
    </w:p>
    <w:p w14:paraId="7C5E6B57" w14:textId="29B3063B" w:rsidR="00AA2846" w:rsidDel="00F53DD4" w:rsidRDefault="00000000">
      <w:pPr>
        <w:pStyle w:val="TableofFigures"/>
        <w:tabs>
          <w:tab w:val="right" w:leader="dot" w:pos="9350"/>
        </w:tabs>
        <w:rPr>
          <w:del w:id="376" w:author="Nate Bachmeier [AWS-SA]" w:date="2023-02-25T22:03:00Z"/>
          <w:rFonts w:asciiTheme="minorHAnsi" w:eastAsiaTheme="minorEastAsia" w:hAnsiTheme="minorHAnsi"/>
          <w:noProof/>
          <w:sz w:val="22"/>
        </w:rPr>
      </w:pPr>
      <w:del w:id="377" w:author="Nate Bachmeier [AWS-SA]" w:date="2023-02-25T22:03:00Z">
        <w:r w:rsidDel="00F53DD4">
          <w:fldChar w:fldCharType="begin"/>
        </w:r>
        <w:r w:rsidDel="00F53DD4">
          <w:delInstrText>HYPERLINK \l "_Toc117888025"</w:delInstrText>
        </w:r>
        <w:r w:rsidDel="00F53DD4">
          <w:fldChar w:fldCharType="separate"/>
        </w:r>
        <w:r w:rsidR="00AA2846" w:rsidRPr="00475EBE" w:rsidDel="00F53DD4">
          <w:rPr>
            <w:rStyle w:val="Hyperlink"/>
            <w:b/>
            <w:bCs/>
            <w:noProof/>
          </w:rPr>
          <w:delText>Figure 19</w:delText>
        </w:r>
        <w:r w:rsidR="00AA2846" w:rsidRPr="00475EBE" w:rsidDel="00F53DD4">
          <w:rPr>
            <w:rStyle w:val="Hyperlink"/>
            <w:noProof/>
          </w:rPr>
          <w:delText xml:space="preserve"> </w:delText>
        </w:r>
        <w:r w:rsidR="00AA2846" w:rsidRPr="00475EBE" w:rsidDel="00F53DD4">
          <w:rPr>
            <w:rStyle w:val="Hyperlink"/>
            <w:i/>
            <w:noProof/>
          </w:rPr>
          <w:delText>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_Toc117888025 \h </w:delInstrText>
        </w:r>
        <w:r w:rsidR="00AA2846" w:rsidDel="00F53DD4">
          <w:rPr>
            <w:noProof/>
            <w:webHidden/>
          </w:rPr>
        </w:r>
        <w:r w:rsidR="00AA2846" w:rsidDel="00F53DD4">
          <w:rPr>
            <w:noProof/>
            <w:webHidden/>
          </w:rPr>
          <w:fldChar w:fldCharType="separate"/>
        </w:r>
        <w:r w:rsidR="00AA2846" w:rsidDel="00F53DD4">
          <w:rPr>
            <w:noProof/>
            <w:webHidden/>
          </w:rPr>
          <w:delText>56</w:delText>
        </w:r>
        <w:r w:rsidR="00AA2846" w:rsidDel="00F53DD4">
          <w:rPr>
            <w:noProof/>
            <w:webHidden/>
          </w:rPr>
          <w:fldChar w:fldCharType="end"/>
        </w:r>
        <w:r w:rsidDel="00F53DD4">
          <w:rPr>
            <w:noProof/>
          </w:rPr>
          <w:fldChar w:fldCharType="end"/>
        </w:r>
      </w:del>
    </w:p>
    <w:p w14:paraId="4D48E06A" w14:textId="28794FE6" w:rsidR="00AA2846" w:rsidDel="00F53DD4" w:rsidRDefault="00000000">
      <w:pPr>
        <w:pStyle w:val="TableofFigures"/>
        <w:tabs>
          <w:tab w:val="right" w:leader="dot" w:pos="9350"/>
        </w:tabs>
        <w:rPr>
          <w:del w:id="378" w:author="Nate Bachmeier [AWS-SA]" w:date="2023-02-25T22:03:00Z"/>
          <w:rFonts w:asciiTheme="minorHAnsi" w:eastAsiaTheme="minorEastAsia" w:hAnsiTheme="minorHAnsi"/>
          <w:noProof/>
          <w:sz w:val="22"/>
        </w:rPr>
      </w:pPr>
      <w:del w:id="379" w:author="Nate Bachmeier [AWS-SA]" w:date="2023-02-25T22:03:00Z">
        <w:r w:rsidDel="00F53DD4">
          <w:fldChar w:fldCharType="begin"/>
        </w:r>
        <w:r w:rsidDel="00F53DD4">
          <w:delInstrText>HYPERLINK \l "_Toc117888026"</w:delInstrText>
        </w:r>
        <w:r w:rsidDel="00F53DD4">
          <w:fldChar w:fldCharType="separate"/>
        </w:r>
        <w:r w:rsidR="00AA2846" w:rsidRPr="00475EBE" w:rsidDel="00F53DD4">
          <w:rPr>
            <w:rStyle w:val="Hyperlink"/>
            <w:b/>
            <w:bCs/>
            <w:noProof/>
          </w:rPr>
          <w:delText>Figure 20</w:delText>
        </w:r>
        <w:r w:rsidR="00AA2846" w:rsidRPr="00475EBE" w:rsidDel="00F53DD4">
          <w:rPr>
            <w:rStyle w:val="Hyperlink"/>
            <w:noProof/>
          </w:rPr>
          <w:delText xml:space="preserve"> </w:delText>
        </w:r>
        <w:r w:rsidR="00AA2846" w:rsidRPr="00475EBE" w:rsidDel="00F53DD4">
          <w:rPr>
            <w:rStyle w:val="Hyperlink"/>
            <w:i/>
            <w:noProof/>
          </w:rPr>
          <w:delText>Taxonomy of Participants and Example Challenges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_Toc117888026 \h </w:delInstrText>
        </w:r>
        <w:r w:rsidR="00AA2846" w:rsidDel="00F53DD4">
          <w:rPr>
            <w:noProof/>
            <w:webHidden/>
          </w:rPr>
        </w:r>
        <w:r w:rsidR="00AA2846" w:rsidDel="00F53DD4">
          <w:rPr>
            <w:noProof/>
            <w:webHidden/>
          </w:rPr>
          <w:fldChar w:fldCharType="separate"/>
        </w:r>
        <w:r w:rsidR="00AA2846" w:rsidDel="00F53DD4">
          <w:rPr>
            <w:noProof/>
            <w:webHidden/>
          </w:rPr>
          <w:delText>57</w:delText>
        </w:r>
        <w:r w:rsidR="00AA2846" w:rsidDel="00F53DD4">
          <w:rPr>
            <w:noProof/>
            <w:webHidden/>
          </w:rPr>
          <w:fldChar w:fldCharType="end"/>
        </w:r>
        <w:r w:rsidDel="00F53DD4">
          <w:rPr>
            <w:noProof/>
          </w:rPr>
          <w:fldChar w:fldCharType="end"/>
        </w:r>
      </w:del>
    </w:p>
    <w:p w14:paraId="7FD62D6D" w14:textId="6CC980CC" w:rsidR="00AA2846" w:rsidDel="00F53DD4" w:rsidRDefault="00000000">
      <w:pPr>
        <w:pStyle w:val="TableofFigures"/>
        <w:tabs>
          <w:tab w:val="right" w:leader="dot" w:pos="9350"/>
        </w:tabs>
        <w:rPr>
          <w:del w:id="380" w:author="Nate Bachmeier [AWS-SA]" w:date="2023-02-25T22:03:00Z"/>
          <w:rFonts w:asciiTheme="minorHAnsi" w:eastAsiaTheme="minorEastAsia" w:hAnsiTheme="minorHAnsi"/>
          <w:noProof/>
          <w:sz w:val="22"/>
        </w:rPr>
      </w:pPr>
      <w:del w:id="381" w:author="Nate Bachmeier [AWS-SA]" w:date="2023-02-25T22:03:00Z">
        <w:r w:rsidDel="00F53DD4">
          <w:fldChar w:fldCharType="begin"/>
        </w:r>
        <w:r w:rsidDel="00F53DD4">
          <w:delInstrText>HYPERLINK \l "_Toc117888027"</w:delInstrText>
        </w:r>
        <w:r w:rsidDel="00F53DD4">
          <w:fldChar w:fldCharType="separate"/>
        </w:r>
        <w:r w:rsidR="00AA2846" w:rsidRPr="00475EBE" w:rsidDel="00F53DD4">
          <w:rPr>
            <w:rStyle w:val="Hyperlink"/>
            <w:b/>
            <w:bCs/>
            <w:noProof/>
          </w:rPr>
          <w:delText>Figure 21</w:delText>
        </w:r>
        <w:r w:rsidR="00AA2846" w:rsidRPr="00475EBE" w:rsidDel="00F53DD4">
          <w:rPr>
            <w:rStyle w:val="Hyperlink"/>
            <w:noProof/>
          </w:rPr>
          <w:delText xml:space="preserve"> </w:delText>
        </w:r>
        <w:r w:rsidR="00AA2846" w:rsidRPr="00475EBE" w:rsidDel="00F53DD4">
          <w:rPr>
            <w:rStyle w:val="Hyperlink"/>
            <w:i/>
            <w:noProof/>
          </w:rPr>
          <w:delText>Example Microservice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_Toc117888027 \h </w:delInstrText>
        </w:r>
        <w:r w:rsidR="00AA2846" w:rsidDel="00F53DD4">
          <w:rPr>
            <w:noProof/>
            <w:webHidden/>
          </w:rPr>
        </w:r>
        <w:r w:rsidR="00AA2846" w:rsidDel="00F53DD4">
          <w:rPr>
            <w:noProof/>
            <w:webHidden/>
          </w:rPr>
          <w:fldChar w:fldCharType="separate"/>
        </w:r>
        <w:r w:rsidR="00AA2846" w:rsidDel="00F53DD4">
          <w:rPr>
            <w:noProof/>
            <w:webHidden/>
          </w:rPr>
          <w:delText>59</w:delText>
        </w:r>
        <w:r w:rsidR="00AA2846" w:rsidDel="00F53DD4">
          <w:rPr>
            <w:noProof/>
            <w:webHidden/>
          </w:rPr>
          <w:fldChar w:fldCharType="end"/>
        </w:r>
        <w:r w:rsidDel="00F53DD4">
          <w:rPr>
            <w:noProof/>
          </w:rPr>
          <w:fldChar w:fldCharType="end"/>
        </w:r>
      </w:del>
    </w:p>
    <w:p w14:paraId="5699B684" w14:textId="388247C6" w:rsidR="00AA2846" w:rsidDel="00F53DD4" w:rsidRDefault="00000000">
      <w:pPr>
        <w:pStyle w:val="TableofFigures"/>
        <w:tabs>
          <w:tab w:val="right" w:leader="dot" w:pos="9350"/>
        </w:tabs>
        <w:rPr>
          <w:del w:id="382" w:author="Nate Bachmeier [AWS-SA]" w:date="2023-02-25T22:03:00Z"/>
          <w:rFonts w:asciiTheme="minorHAnsi" w:eastAsiaTheme="minorEastAsia" w:hAnsiTheme="minorHAnsi"/>
          <w:noProof/>
          <w:sz w:val="22"/>
        </w:rPr>
      </w:pPr>
      <w:del w:id="383" w:author="Nate Bachmeier [AWS-SA]" w:date="2023-02-25T22:03:00Z">
        <w:r w:rsidDel="00F53DD4">
          <w:fldChar w:fldCharType="begin"/>
        </w:r>
        <w:r w:rsidDel="00F53DD4">
          <w:delInstrText>HYPERLINK \l "_Toc117888028"</w:delInstrText>
        </w:r>
        <w:r w:rsidDel="00F53DD4">
          <w:fldChar w:fldCharType="separate"/>
        </w:r>
        <w:r w:rsidR="00AA2846" w:rsidRPr="00475EBE" w:rsidDel="00F53DD4">
          <w:rPr>
            <w:rStyle w:val="Hyperlink"/>
            <w:b/>
            <w:bCs/>
            <w:noProof/>
          </w:rPr>
          <w:delText>Figure 22</w:delText>
        </w:r>
        <w:r w:rsidR="00AA2846" w:rsidRPr="00475EBE" w:rsidDel="00F53DD4">
          <w:rPr>
            <w:rStyle w:val="Hyperlink"/>
            <w:noProof/>
          </w:rPr>
          <w:delText xml:space="preserve"> </w:delText>
        </w:r>
        <w:r w:rsidR="00AA2846" w:rsidRPr="00475EBE" w:rsidDel="00F53DD4">
          <w:rPr>
            <w:rStyle w:val="Hyperlink"/>
            <w:i/>
            <w:noProof/>
          </w:rPr>
          <w:delText xml:space="preserve">Preventative Maintenance System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_Toc117888028 \h </w:delInstrText>
        </w:r>
        <w:r w:rsidR="00AA2846" w:rsidDel="00F53DD4">
          <w:rPr>
            <w:noProof/>
            <w:webHidden/>
          </w:rPr>
        </w:r>
        <w:r w:rsidR="00AA2846" w:rsidDel="00F53DD4">
          <w:rPr>
            <w:noProof/>
            <w:webHidden/>
          </w:rPr>
          <w:fldChar w:fldCharType="separate"/>
        </w:r>
        <w:r w:rsidR="00AA2846" w:rsidDel="00F53DD4">
          <w:rPr>
            <w:noProof/>
            <w:webHidden/>
          </w:rPr>
          <w:delText>61</w:delText>
        </w:r>
        <w:r w:rsidR="00AA2846" w:rsidDel="00F53DD4">
          <w:rPr>
            <w:noProof/>
            <w:webHidden/>
          </w:rPr>
          <w:fldChar w:fldCharType="end"/>
        </w:r>
        <w:r w:rsidDel="00F53DD4">
          <w:rPr>
            <w:noProof/>
          </w:rPr>
          <w:fldChar w:fldCharType="end"/>
        </w:r>
      </w:del>
    </w:p>
    <w:p w14:paraId="61FBD2F9" w14:textId="03824DDF" w:rsidR="00AA2846" w:rsidDel="00F53DD4" w:rsidRDefault="00000000">
      <w:pPr>
        <w:pStyle w:val="TableofFigures"/>
        <w:tabs>
          <w:tab w:val="right" w:leader="dot" w:pos="9350"/>
        </w:tabs>
        <w:rPr>
          <w:del w:id="384" w:author="Nate Bachmeier [AWS-SA]" w:date="2023-02-25T22:03:00Z"/>
          <w:rFonts w:asciiTheme="minorHAnsi" w:eastAsiaTheme="minorEastAsia" w:hAnsiTheme="minorHAnsi"/>
          <w:noProof/>
          <w:sz w:val="22"/>
        </w:rPr>
      </w:pPr>
      <w:del w:id="385" w:author="Nate Bachmeier [AWS-SA]" w:date="2023-02-25T22:03:00Z">
        <w:r w:rsidDel="00F53DD4">
          <w:fldChar w:fldCharType="begin"/>
        </w:r>
        <w:r w:rsidDel="00F53DD4">
          <w:delInstrText>HYPERLINK \l "_Toc117888029"</w:delInstrText>
        </w:r>
        <w:r w:rsidDel="00F53DD4">
          <w:fldChar w:fldCharType="separate"/>
        </w:r>
        <w:r w:rsidR="00AA2846" w:rsidRPr="00475EBE" w:rsidDel="00F53DD4">
          <w:rPr>
            <w:rStyle w:val="Hyperlink"/>
            <w:b/>
            <w:bCs/>
            <w:noProof/>
          </w:rPr>
          <w:delText>Figure 23</w:delText>
        </w:r>
        <w:r w:rsidR="00AA2846" w:rsidRPr="00475EBE" w:rsidDel="00F53DD4">
          <w:rPr>
            <w:rStyle w:val="Hyperlink"/>
            <w:noProof/>
          </w:rPr>
          <w:delText xml:space="preserve"> </w:delText>
        </w:r>
        <w:r w:rsidR="00AA2846" w:rsidRPr="00475EBE" w:rsidDel="00F53DD4">
          <w:rPr>
            <w:rStyle w:val="Hyperlink"/>
            <w:i/>
            <w:noProof/>
          </w:rPr>
          <w:delText>Simulation Instance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_Toc117888029 \h </w:delInstrText>
        </w:r>
        <w:r w:rsidR="00AA2846" w:rsidDel="00F53DD4">
          <w:rPr>
            <w:noProof/>
            <w:webHidden/>
          </w:rPr>
        </w:r>
        <w:r w:rsidR="00AA2846" w:rsidDel="00F53DD4">
          <w:rPr>
            <w:noProof/>
            <w:webHidden/>
          </w:rPr>
          <w:fldChar w:fldCharType="separate"/>
        </w:r>
        <w:r w:rsidR="00AA2846" w:rsidDel="00F53DD4">
          <w:rPr>
            <w:noProof/>
            <w:webHidden/>
          </w:rPr>
          <w:delText>80</w:delText>
        </w:r>
        <w:r w:rsidR="00AA2846" w:rsidDel="00F53DD4">
          <w:rPr>
            <w:noProof/>
            <w:webHidden/>
          </w:rPr>
          <w:fldChar w:fldCharType="end"/>
        </w:r>
        <w:r w:rsidDel="00F53DD4">
          <w:rPr>
            <w:noProof/>
          </w:rPr>
          <w:fldChar w:fldCharType="end"/>
        </w:r>
      </w:del>
    </w:p>
    <w:p w14:paraId="14D97F50" w14:textId="115D2748" w:rsidR="00AA2846" w:rsidDel="00F53DD4" w:rsidRDefault="00000000">
      <w:pPr>
        <w:pStyle w:val="TableofFigures"/>
        <w:tabs>
          <w:tab w:val="right" w:leader="dot" w:pos="9350"/>
        </w:tabs>
        <w:rPr>
          <w:del w:id="386" w:author="Nate Bachmeier [AWS-SA]" w:date="2023-02-25T22:03:00Z"/>
          <w:rFonts w:asciiTheme="minorHAnsi" w:eastAsiaTheme="minorEastAsia" w:hAnsiTheme="minorHAnsi"/>
          <w:noProof/>
          <w:sz w:val="22"/>
        </w:rPr>
      </w:pPr>
      <w:del w:id="387" w:author="Nate Bachmeier [AWS-SA]" w:date="2023-02-25T22:03:00Z">
        <w:r w:rsidDel="00F53DD4">
          <w:fldChar w:fldCharType="begin"/>
        </w:r>
        <w:r w:rsidDel="00F53DD4">
          <w:delInstrText>HYPERLINK \l "_Toc117888030"</w:delInstrText>
        </w:r>
        <w:r w:rsidDel="00F53DD4">
          <w:fldChar w:fldCharType="separate"/>
        </w:r>
        <w:r w:rsidR="00AA2846" w:rsidRPr="00475EBE" w:rsidDel="00F53DD4">
          <w:rPr>
            <w:rStyle w:val="Hyperlink"/>
            <w:b/>
            <w:bCs/>
            <w:noProof/>
          </w:rPr>
          <w:delText>Figure 24</w:delText>
        </w:r>
        <w:r w:rsidR="00AA2846" w:rsidRPr="00475EBE" w:rsidDel="00F53DD4">
          <w:rPr>
            <w:rStyle w:val="Hyperlink"/>
            <w:noProof/>
          </w:rPr>
          <w:delText xml:space="preserve"> </w:delText>
        </w:r>
        <w:r w:rsidR="00AA2846" w:rsidRPr="00475EBE" w:rsidDel="00F53DD4">
          <w:rPr>
            <w:rStyle w:val="Hyperlink"/>
            <w:i/>
            <w:noProof/>
          </w:rPr>
          <w:delText>Characters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_Toc117888030 \h </w:delInstrText>
        </w:r>
        <w:r w:rsidR="00AA2846" w:rsidDel="00F53DD4">
          <w:rPr>
            <w:noProof/>
            <w:webHidden/>
          </w:rPr>
        </w:r>
        <w:r w:rsidR="00AA2846" w:rsidDel="00F53DD4">
          <w:rPr>
            <w:noProof/>
            <w:webHidden/>
          </w:rPr>
          <w:fldChar w:fldCharType="separate"/>
        </w:r>
        <w:r w:rsidR="00AA2846" w:rsidDel="00F53DD4">
          <w:rPr>
            <w:noProof/>
            <w:webHidden/>
          </w:rPr>
          <w:delText>81</w:delText>
        </w:r>
        <w:r w:rsidR="00AA2846" w:rsidDel="00F53DD4">
          <w:rPr>
            <w:noProof/>
            <w:webHidden/>
          </w:rPr>
          <w:fldChar w:fldCharType="end"/>
        </w:r>
        <w:r w:rsidDel="00F53DD4">
          <w:rPr>
            <w:noProof/>
          </w:rPr>
          <w:fldChar w:fldCharType="end"/>
        </w:r>
      </w:del>
    </w:p>
    <w:p w14:paraId="76F5E644" w14:textId="5C4F0D4E" w:rsidR="00AA2846" w:rsidDel="00F53DD4" w:rsidRDefault="00000000">
      <w:pPr>
        <w:pStyle w:val="TableofFigures"/>
        <w:tabs>
          <w:tab w:val="right" w:leader="dot" w:pos="9350"/>
        </w:tabs>
        <w:rPr>
          <w:del w:id="388" w:author="Nate Bachmeier [AWS-SA]" w:date="2023-02-25T22:03:00Z"/>
          <w:rFonts w:asciiTheme="minorHAnsi" w:eastAsiaTheme="minorEastAsia" w:hAnsiTheme="minorHAnsi"/>
          <w:noProof/>
          <w:sz w:val="22"/>
        </w:rPr>
      </w:pPr>
      <w:del w:id="389" w:author="Nate Bachmeier [AWS-SA]" w:date="2023-02-25T22:03:00Z">
        <w:r w:rsidDel="00F53DD4">
          <w:fldChar w:fldCharType="begin"/>
        </w:r>
        <w:r w:rsidDel="00F53DD4">
          <w:delInstrText>HYPERLINK \l "_Toc117888031"</w:delInstrText>
        </w:r>
        <w:r w:rsidDel="00F53DD4">
          <w:fldChar w:fldCharType="separate"/>
        </w:r>
        <w:r w:rsidR="00AA2846" w:rsidRPr="00475EBE" w:rsidDel="00F53DD4">
          <w:rPr>
            <w:rStyle w:val="Hyperlink"/>
            <w:b/>
            <w:bCs/>
            <w:noProof/>
          </w:rPr>
          <w:delText>Figure 25</w:delText>
        </w:r>
        <w:r w:rsidR="00AA2846" w:rsidRPr="00475EBE" w:rsidDel="00F53DD4">
          <w:rPr>
            <w:rStyle w:val="Hyperlink"/>
            <w:noProof/>
          </w:rPr>
          <w:delText xml:space="preserve"> </w:delText>
        </w:r>
        <w:r w:rsidR="00AA2846" w:rsidRPr="00475EBE" w:rsidDel="00F53DD4">
          <w:rPr>
            <w:rStyle w:val="Hyperlink"/>
            <w:i/>
            <w:noProof/>
          </w:rPr>
          <w:delText>Experiment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_Toc117888031 \h </w:delInstrText>
        </w:r>
        <w:r w:rsidR="00AA2846" w:rsidDel="00F53DD4">
          <w:rPr>
            <w:noProof/>
            <w:webHidden/>
          </w:rPr>
        </w:r>
        <w:r w:rsidR="00AA2846" w:rsidDel="00F53DD4">
          <w:rPr>
            <w:noProof/>
            <w:webHidden/>
          </w:rPr>
          <w:fldChar w:fldCharType="separate"/>
        </w:r>
        <w:r w:rsidR="00AA2846" w:rsidDel="00F53DD4">
          <w:rPr>
            <w:noProof/>
            <w:webHidden/>
          </w:rPr>
          <w:delText>82</w:delText>
        </w:r>
        <w:r w:rsidR="00AA2846" w:rsidDel="00F53DD4">
          <w:rPr>
            <w:noProof/>
            <w:webHidden/>
          </w:rPr>
          <w:fldChar w:fldCharType="end"/>
        </w:r>
        <w:r w:rsidDel="00F53DD4">
          <w:rPr>
            <w:noProof/>
          </w:rPr>
          <w:fldChar w:fldCharType="end"/>
        </w:r>
      </w:del>
    </w:p>
    <w:p w14:paraId="1646F26E" w14:textId="433EFF0A" w:rsidR="00F53DD4" w:rsidRDefault="00AA2846">
      <w:pPr>
        <w:pStyle w:val="TableofFigures"/>
        <w:tabs>
          <w:tab w:val="right" w:leader="dot" w:pos="9350"/>
        </w:tabs>
        <w:rPr>
          <w:ins w:id="390" w:author="Nate Bachmeier [AWS-SA]" w:date="2023-02-25T22:03:00Z"/>
          <w:rFonts w:asciiTheme="minorHAnsi" w:eastAsiaTheme="minorEastAsia" w:hAnsiTheme="minorHAnsi"/>
          <w:noProof/>
          <w:sz w:val="22"/>
        </w:rPr>
      </w:pPr>
      <w:del w:id="391" w:author="Nate Bachmeier [AWS-SA]" w:date="2023-02-25T22:03:00Z">
        <w:r w:rsidDel="00F53DD4">
          <w:fldChar w:fldCharType="end"/>
        </w:r>
      </w:del>
      <w:ins w:id="392" w:author="Nate Bachmeier [AWS-SA]" w:date="2023-02-25T22:03:00Z">
        <w:r w:rsidR="00F53DD4">
          <w:fldChar w:fldCharType="begin"/>
        </w:r>
        <w:r w:rsidR="00F53DD4">
          <w:instrText xml:space="preserve"> TOC \h \z \c "Figure" </w:instrText>
        </w:r>
      </w:ins>
      <w:r w:rsidR="00F53DD4">
        <w:fldChar w:fldCharType="separate"/>
      </w:r>
      <w:ins w:id="393" w:author="Nate Bachmeier [AWS-SA]" w:date="2023-02-25T22:03:00Z">
        <w:r w:rsidR="00F53DD4" w:rsidRPr="00961ADF">
          <w:rPr>
            <w:rStyle w:val="Hyperlink"/>
            <w:noProof/>
          </w:rPr>
          <w:fldChar w:fldCharType="begin"/>
        </w:r>
        <w:r w:rsidR="00F53DD4" w:rsidRPr="00961ADF">
          <w:rPr>
            <w:rStyle w:val="Hyperlink"/>
            <w:noProof/>
          </w:rPr>
          <w:instrText xml:space="preserve"> </w:instrText>
        </w:r>
        <w:r w:rsidR="00F53DD4">
          <w:rPr>
            <w:noProof/>
          </w:rPr>
          <w:instrText>HYPERLINK \l "_Toc128255034"</w:instrText>
        </w:r>
        <w:r w:rsidR="00F53DD4" w:rsidRPr="00961ADF">
          <w:rPr>
            <w:rStyle w:val="Hyperlink"/>
            <w:noProof/>
          </w:rPr>
          <w:instrText xml:space="preserve"> </w:instrText>
        </w:r>
        <w:r w:rsidR="00F53DD4" w:rsidRPr="00961ADF">
          <w:rPr>
            <w:rStyle w:val="Hyperlink"/>
            <w:noProof/>
          </w:rPr>
        </w:r>
        <w:r w:rsidR="00F53DD4" w:rsidRPr="00961ADF">
          <w:rPr>
            <w:rStyle w:val="Hyperlink"/>
            <w:noProof/>
          </w:rPr>
          <w:fldChar w:fldCharType="separate"/>
        </w:r>
        <w:r w:rsidR="00F53DD4" w:rsidRPr="00961ADF">
          <w:rPr>
            <w:rStyle w:val="Hyperlink"/>
            <w:b/>
            <w:bCs/>
            <w:noProof/>
          </w:rPr>
          <w:t>Figure 1</w:t>
        </w:r>
        <w:r w:rsidR="00F53DD4" w:rsidRPr="00961ADF">
          <w:rPr>
            <w:rStyle w:val="Hyperlink"/>
            <w:noProof/>
          </w:rPr>
          <w:t xml:space="preserve"> </w:t>
        </w:r>
        <w:r w:rsidR="00F53DD4" w:rsidRPr="00961ADF">
          <w:rPr>
            <w:rStyle w:val="Hyperlink"/>
            <w:i/>
            <w:iCs/>
            <w:noProof/>
          </w:rPr>
          <w:t>Should you purchase more stocks model</w:t>
        </w:r>
        <w:r w:rsidR="00F53DD4">
          <w:rPr>
            <w:noProof/>
            <w:webHidden/>
          </w:rPr>
          <w:tab/>
        </w:r>
        <w:r w:rsidR="00F53DD4">
          <w:rPr>
            <w:noProof/>
            <w:webHidden/>
          </w:rPr>
          <w:fldChar w:fldCharType="begin"/>
        </w:r>
        <w:r w:rsidR="00F53DD4">
          <w:rPr>
            <w:noProof/>
            <w:webHidden/>
          </w:rPr>
          <w:instrText xml:space="preserve"> PAGEREF _Toc128255034 \h </w:instrText>
        </w:r>
        <w:r w:rsidR="00F53DD4">
          <w:rPr>
            <w:noProof/>
            <w:webHidden/>
          </w:rPr>
        </w:r>
      </w:ins>
      <w:r w:rsidR="00F53DD4">
        <w:rPr>
          <w:noProof/>
          <w:webHidden/>
        </w:rPr>
        <w:fldChar w:fldCharType="separate"/>
      </w:r>
      <w:ins w:id="394" w:author="Nate Bachmeier [AWS-SA]" w:date="2023-02-25T22:03:00Z">
        <w:r w:rsidR="00F53DD4">
          <w:rPr>
            <w:noProof/>
            <w:webHidden/>
          </w:rPr>
          <w:t>25</w:t>
        </w:r>
        <w:r w:rsidR="00F53DD4">
          <w:rPr>
            <w:noProof/>
            <w:webHidden/>
          </w:rPr>
          <w:fldChar w:fldCharType="end"/>
        </w:r>
        <w:r w:rsidR="00F53DD4" w:rsidRPr="00961ADF">
          <w:rPr>
            <w:rStyle w:val="Hyperlink"/>
            <w:noProof/>
          </w:rPr>
          <w:fldChar w:fldCharType="end"/>
        </w:r>
      </w:ins>
    </w:p>
    <w:p w14:paraId="3ACF2BA5" w14:textId="09F3E6BF" w:rsidR="00F53DD4" w:rsidRDefault="00F53DD4">
      <w:pPr>
        <w:pStyle w:val="TableofFigures"/>
        <w:tabs>
          <w:tab w:val="right" w:leader="dot" w:pos="9350"/>
        </w:tabs>
        <w:rPr>
          <w:ins w:id="395" w:author="Nate Bachmeier [AWS-SA]" w:date="2023-02-25T22:03:00Z"/>
          <w:rFonts w:asciiTheme="minorHAnsi" w:eastAsiaTheme="minorEastAsia" w:hAnsiTheme="minorHAnsi"/>
          <w:noProof/>
          <w:sz w:val="22"/>
        </w:rPr>
      </w:pPr>
      <w:ins w:id="39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 </w:t>
        </w:r>
        <w:r w:rsidRPr="00961ADF">
          <w:rPr>
            <w:rStyle w:val="Hyperlink"/>
            <w:i/>
            <w:noProof/>
          </w:rPr>
          <w:t>n-gram Examples</w:t>
        </w:r>
        <w:r>
          <w:rPr>
            <w:noProof/>
            <w:webHidden/>
          </w:rPr>
          <w:tab/>
        </w:r>
        <w:r>
          <w:rPr>
            <w:noProof/>
            <w:webHidden/>
          </w:rPr>
          <w:fldChar w:fldCharType="begin"/>
        </w:r>
        <w:r>
          <w:rPr>
            <w:noProof/>
            <w:webHidden/>
          </w:rPr>
          <w:instrText xml:space="preserve"> PAGEREF _Toc128255035 \h </w:instrText>
        </w:r>
        <w:r>
          <w:rPr>
            <w:noProof/>
            <w:webHidden/>
          </w:rPr>
        </w:r>
      </w:ins>
      <w:r>
        <w:rPr>
          <w:noProof/>
          <w:webHidden/>
        </w:rPr>
        <w:fldChar w:fldCharType="separate"/>
      </w:r>
      <w:ins w:id="397" w:author="Nate Bachmeier [AWS-SA]" w:date="2023-02-25T22:03:00Z">
        <w:r>
          <w:rPr>
            <w:noProof/>
            <w:webHidden/>
          </w:rPr>
          <w:t>26</w:t>
        </w:r>
        <w:r>
          <w:rPr>
            <w:noProof/>
            <w:webHidden/>
          </w:rPr>
          <w:fldChar w:fldCharType="end"/>
        </w:r>
        <w:r w:rsidRPr="00961ADF">
          <w:rPr>
            <w:rStyle w:val="Hyperlink"/>
            <w:noProof/>
          </w:rPr>
          <w:fldChar w:fldCharType="end"/>
        </w:r>
      </w:ins>
    </w:p>
    <w:p w14:paraId="38CA2FEF" w14:textId="4BFEFEB8" w:rsidR="00F53DD4" w:rsidRDefault="00F53DD4">
      <w:pPr>
        <w:pStyle w:val="TableofFigures"/>
        <w:tabs>
          <w:tab w:val="right" w:leader="dot" w:pos="9350"/>
        </w:tabs>
        <w:rPr>
          <w:ins w:id="398" w:author="Nate Bachmeier [AWS-SA]" w:date="2023-02-25T22:03:00Z"/>
          <w:rFonts w:asciiTheme="minorHAnsi" w:eastAsiaTheme="minorEastAsia" w:hAnsiTheme="minorHAnsi"/>
          <w:noProof/>
          <w:sz w:val="22"/>
        </w:rPr>
      </w:pPr>
      <w:ins w:id="399"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w:t>
        </w:r>
        <w:r w:rsidRPr="00961ADF">
          <w:rPr>
            <w:rStyle w:val="Hyperlink"/>
            <w:noProof/>
          </w:rPr>
          <w:t xml:space="preserve"> </w:t>
        </w:r>
        <w:r w:rsidRPr="00961ADF">
          <w:rPr>
            <w:rStyle w:val="Hyperlink"/>
            <w:i/>
            <w:iCs/>
            <w:noProof/>
          </w:rPr>
          <w:t>3 GANN Architecture (de Waal &amp; du Toit, 2011, p. 399)</w:t>
        </w:r>
        <w:r>
          <w:rPr>
            <w:noProof/>
            <w:webHidden/>
          </w:rPr>
          <w:tab/>
        </w:r>
        <w:r>
          <w:rPr>
            <w:noProof/>
            <w:webHidden/>
          </w:rPr>
          <w:fldChar w:fldCharType="begin"/>
        </w:r>
        <w:r>
          <w:rPr>
            <w:noProof/>
            <w:webHidden/>
          </w:rPr>
          <w:instrText xml:space="preserve"> PAGEREF _Toc128255036 \h </w:instrText>
        </w:r>
        <w:r>
          <w:rPr>
            <w:noProof/>
            <w:webHidden/>
          </w:rPr>
        </w:r>
      </w:ins>
      <w:r>
        <w:rPr>
          <w:noProof/>
          <w:webHidden/>
        </w:rPr>
        <w:fldChar w:fldCharType="separate"/>
      </w:r>
      <w:ins w:id="400" w:author="Nate Bachmeier [AWS-SA]" w:date="2023-02-25T22:03:00Z">
        <w:r>
          <w:rPr>
            <w:noProof/>
            <w:webHidden/>
          </w:rPr>
          <w:t>27</w:t>
        </w:r>
        <w:r>
          <w:rPr>
            <w:noProof/>
            <w:webHidden/>
          </w:rPr>
          <w:fldChar w:fldCharType="end"/>
        </w:r>
        <w:r w:rsidRPr="00961ADF">
          <w:rPr>
            <w:rStyle w:val="Hyperlink"/>
            <w:noProof/>
          </w:rPr>
          <w:fldChar w:fldCharType="end"/>
        </w:r>
      </w:ins>
    </w:p>
    <w:p w14:paraId="3F9DB93E" w14:textId="2143A435" w:rsidR="00F53DD4" w:rsidRDefault="00F53DD4">
      <w:pPr>
        <w:pStyle w:val="TableofFigures"/>
        <w:tabs>
          <w:tab w:val="right" w:leader="dot" w:pos="9350"/>
        </w:tabs>
        <w:rPr>
          <w:ins w:id="401" w:author="Nate Bachmeier [AWS-SA]" w:date="2023-02-25T22:03:00Z"/>
          <w:rFonts w:asciiTheme="minorHAnsi" w:eastAsiaTheme="minorEastAsia" w:hAnsiTheme="minorHAnsi"/>
          <w:noProof/>
          <w:sz w:val="22"/>
        </w:rPr>
      </w:pPr>
      <w:ins w:id="40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4</w:t>
        </w:r>
        <w:r w:rsidRPr="00961ADF">
          <w:rPr>
            <w:rStyle w:val="Hyperlink"/>
            <w:noProof/>
          </w:rPr>
          <w:t xml:space="preserve"> </w:t>
        </w:r>
        <w:r w:rsidRPr="00961ADF">
          <w:rPr>
            <w:rStyle w:val="Hyperlink"/>
            <w:i/>
            <w:noProof/>
          </w:rPr>
          <w:t>TensorFlow Architecture for MNIST Analysis</w:t>
        </w:r>
        <w:r>
          <w:rPr>
            <w:noProof/>
            <w:webHidden/>
          </w:rPr>
          <w:tab/>
        </w:r>
        <w:r>
          <w:rPr>
            <w:noProof/>
            <w:webHidden/>
          </w:rPr>
          <w:fldChar w:fldCharType="begin"/>
        </w:r>
        <w:r>
          <w:rPr>
            <w:noProof/>
            <w:webHidden/>
          </w:rPr>
          <w:instrText xml:space="preserve"> PAGEREF _Toc128255037 \h </w:instrText>
        </w:r>
        <w:r>
          <w:rPr>
            <w:noProof/>
            <w:webHidden/>
          </w:rPr>
        </w:r>
      </w:ins>
      <w:r>
        <w:rPr>
          <w:noProof/>
          <w:webHidden/>
        </w:rPr>
        <w:fldChar w:fldCharType="separate"/>
      </w:r>
      <w:ins w:id="403" w:author="Nate Bachmeier [AWS-SA]" w:date="2023-02-25T22:03:00Z">
        <w:r>
          <w:rPr>
            <w:noProof/>
            <w:webHidden/>
          </w:rPr>
          <w:t>28</w:t>
        </w:r>
        <w:r>
          <w:rPr>
            <w:noProof/>
            <w:webHidden/>
          </w:rPr>
          <w:fldChar w:fldCharType="end"/>
        </w:r>
        <w:r w:rsidRPr="00961ADF">
          <w:rPr>
            <w:rStyle w:val="Hyperlink"/>
            <w:noProof/>
          </w:rPr>
          <w:fldChar w:fldCharType="end"/>
        </w:r>
      </w:ins>
    </w:p>
    <w:p w14:paraId="20D85C10" w14:textId="58B4E757" w:rsidR="00F53DD4" w:rsidRDefault="00F53DD4">
      <w:pPr>
        <w:pStyle w:val="TableofFigures"/>
        <w:tabs>
          <w:tab w:val="right" w:leader="dot" w:pos="9350"/>
        </w:tabs>
        <w:rPr>
          <w:ins w:id="404" w:author="Nate Bachmeier [AWS-SA]" w:date="2023-02-25T22:03:00Z"/>
          <w:rFonts w:asciiTheme="minorHAnsi" w:eastAsiaTheme="minorEastAsia" w:hAnsiTheme="minorHAnsi"/>
          <w:noProof/>
          <w:sz w:val="22"/>
        </w:rPr>
      </w:pPr>
      <w:ins w:id="40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5</w:t>
        </w:r>
        <w:r w:rsidRPr="00961ADF">
          <w:rPr>
            <w:rStyle w:val="Hyperlink"/>
            <w:noProof/>
          </w:rPr>
          <w:t xml:space="preserve"> </w:t>
        </w:r>
        <w:r w:rsidRPr="00961ADF">
          <w:rPr>
            <w:rStyle w:val="Hyperlink"/>
            <w:i/>
            <w:noProof/>
          </w:rPr>
          <w:t>Multi-dimensional convergence (Kim &amp; Cho, 2008, p. 1605)</w:t>
        </w:r>
        <w:r>
          <w:rPr>
            <w:noProof/>
            <w:webHidden/>
          </w:rPr>
          <w:tab/>
        </w:r>
        <w:r>
          <w:rPr>
            <w:noProof/>
            <w:webHidden/>
          </w:rPr>
          <w:fldChar w:fldCharType="begin"/>
        </w:r>
        <w:r>
          <w:rPr>
            <w:noProof/>
            <w:webHidden/>
          </w:rPr>
          <w:instrText xml:space="preserve"> PAGEREF _Toc128255038 \h </w:instrText>
        </w:r>
        <w:r>
          <w:rPr>
            <w:noProof/>
            <w:webHidden/>
          </w:rPr>
        </w:r>
      </w:ins>
      <w:r>
        <w:rPr>
          <w:noProof/>
          <w:webHidden/>
        </w:rPr>
        <w:fldChar w:fldCharType="separate"/>
      </w:r>
      <w:ins w:id="406" w:author="Nate Bachmeier [AWS-SA]" w:date="2023-02-25T22:03:00Z">
        <w:r>
          <w:rPr>
            <w:noProof/>
            <w:webHidden/>
          </w:rPr>
          <w:t>32</w:t>
        </w:r>
        <w:r>
          <w:rPr>
            <w:noProof/>
            <w:webHidden/>
          </w:rPr>
          <w:fldChar w:fldCharType="end"/>
        </w:r>
        <w:r w:rsidRPr="00961ADF">
          <w:rPr>
            <w:rStyle w:val="Hyperlink"/>
            <w:noProof/>
          </w:rPr>
          <w:fldChar w:fldCharType="end"/>
        </w:r>
      </w:ins>
    </w:p>
    <w:p w14:paraId="275091CE" w14:textId="1C8C3E05" w:rsidR="00F53DD4" w:rsidRDefault="00F53DD4">
      <w:pPr>
        <w:pStyle w:val="TableofFigures"/>
        <w:tabs>
          <w:tab w:val="right" w:leader="dot" w:pos="9350"/>
        </w:tabs>
        <w:rPr>
          <w:ins w:id="407" w:author="Nate Bachmeier [AWS-SA]" w:date="2023-02-25T22:03:00Z"/>
          <w:rFonts w:asciiTheme="minorHAnsi" w:eastAsiaTheme="minorEastAsia" w:hAnsiTheme="minorHAnsi"/>
          <w:noProof/>
          <w:sz w:val="22"/>
        </w:rPr>
      </w:pPr>
      <w:ins w:id="40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6</w:t>
        </w:r>
        <w:r w:rsidRPr="00961ADF">
          <w:rPr>
            <w:rStyle w:val="Hyperlink"/>
            <w:noProof/>
          </w:rPr>
          <w:t xml:space="preserve"> </w:t>
        </w:r>
        <w:r w:rsidRPr="00961ADF">
          <w:rPr>
            <w:rStyle w:val="Hyperlink"/>
            <w:i/>
            <w:noProof/>
          </w:rPr>
          <w:t>BeeSmart Simulation (Wilensky, 2014)</w:t>
        </w:r>
        <w:r>
          <w:rPr>
            <w:noProof/>
            <w:webHidden/>
          </w:rPr>
          <w:tab/>
        </w:r>
        <w:r>
          <w:rPr>
            <w:noProof/>
            <w:webHidden/>
          </w:rPr>
          <w:fldChar w:fldCharType="begin"/>
        </w:r>
        <w:r>
          <w:rPr>
            <w:noProof/>
            <w:webHidden/>
          </w:rPr>
          <w:instrText xml:space="preserve"> PAGEREF _Toc128255039 \h </w:instrText>
        </w:r>
        <w:r>
          <w:rPr>
            <w:noProof/>
            <w:webHidden/>
          </w:rPr>
        </w:r>
      </w:ins>
      <w:r>
        <w:rPr>
          <w:noProof/>
          <w:webHidden/>
        </w:rPr>
        <w:fldChar w:fldCharType="separate"/>
      </w:r>
      <w:ins w:id="409" w:author="Nate Bachmeier [AWS-SA]" w:date="2023-02-25T22:03:00Z">
        <w:r>
          <w:rPr>
            <w:noProof/>
            <w:webHidden/>
          </w:rPr>
          <w:t>35</w:t>
        </w:r>
        <w:r>
          <w:rPr>
            <w:noProof/>
            <w:webHidden/>
          </w:rPr>
          <w:fldChar w:fldCharType="end"/>
        </w:r>
        <w:r w:rsidRPr="00961ADF">
          <w:rPr>
            <w:rStyle w:val="Hyperlink"/>
            <w:noProof/>
          </w:rPr>
          <w:fldChar w:fldCharType="end"/>
        </w:r>
      </w:ins>
    </w:p>
    <w:p w14:paraId="58F643F5" w14:textId="5F6F28D9" w:rsidR="00F53DD4" w:rsidRDefault="00F53DD4">
      <w:pPr>
        <w:pStyle w:val="TableofFigures"/>
        <w:tabs>
          <w:tab w:val="right" w:leader="dot" w:pos="9350"/>
        </w:tabs>
        <w:rPr>
          <w:ins w:id="410" w:author="Nate Bachmeier [AWS-SA]" w:date="2023-02-25T22:03:00Z"/>
          <w:rFonts w:asciiTheme="minorHAnsi" w:eastAsiaTheme="minorEastAsia" w:hAnsiTheme="minorHAnsi"/>
          <w:noProof/>
          <w:sz w:val="22"/>
        </w:rPr>
      </w:pPr>
      <w:ins w:id="41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7</w:t>
        </w:r>
        <w:r w:rsidRPr="00961ADF">
          <w:rPr>
            <w:rStyle w:val="Hyperlink"/>
            <w:noProof/>
          </w:rPr>
          <w:t xml:space="preserve"> </w:t>
        </w:r>
        <w:r w:rsidRPr="00961ADF">
          <w:rPr>
            <w:rStyle w:val="Hyperlink"/>
            <w:i/>
            <w:noProof/>
          </w:rPr>
          <w:t>Genetic Algorithm Process</w:t>
        </w:r>
        <w:r>
          <w:rPr>
            <w:noProof/>
            <w:webHidden/>
          </w:rPr>
          <w:tab/>
        </w:r>
        <w:r>
          <w:rPr>
            <w:noProof/>
            <w:webHidden/>
          </w:rPr>
          <w:fldChar w:fldCharType="begin"/>
        </w:r>
        <w:r>
          <w:rPr>
            <w:noProof/>
            <w:webHidden/>
          </w:rPr>
          <w:instrText xml:space="preserve"> PAGEREF _Toc128255040 \h </w:instrText>
        </w:r>
        <w:r>
          <w:rPr>
            <w:noProof/>
            <w:webHidden/>
          </w:rPr>
        </w:r>
      </w:ins>
      <w:r>
        <w:rPr>
          <w:noProof/>
          <w:webHidden/>
        </w:rPr>
        <w:fldChar w:fldCharType="separate"/>
      </w:r>
      <w:ins w:id="412" w:author="Nate Bachmeier [AWS-SA]" w:date="2023-02-25T22:03:00Z">
        <w:r>
          <w:rPr>
            <w:noProof/>
            <w:webHidden/>
          </w:rPr>
          <w:t>36</w:t>
        </w:r>
        <w:r>
          <w:rPr>
            <w:noProof/>
            <w:webHidden/>
          </w:rPr>
          <w:fldChar w:fldCharType="end"/>
        </w:r>
        <w:r w:rsidRPr="00961ADF">
          <w:rPr>
            <w:rStyle w:val="Hyperlink"/>
            <w:noProof/>
          </w:rPr>
          <w:fldChar w:fldCharType="end"/>
        </w:r>
      </w:ins>
    </w:p>
    <w:p w14:paraId="7A99E9B6" w14:textId="5C7D21B6" w:rsidR="00F53DD4" w:rsidRDefault="00F53DD4">
      <w:pPr>
        <w:pStyle w:val="TableofFigures"/>
        <w:tabs>
          <w:tab w:val="right" w:leader="dot" w:pos="9350"/>
        </w:tabs>
        <w:rPr>
          <w:ins w:id="413" w:author="Nate Bachmeier [AWS-SA]" w:date="2023-02-25T22:03:00Z"/>
          <w:rFonts w:asciiTheme="minorHAnsi" w:eastAsiaTheme="minorEastAsia" w:hAnsiTheme="minorHAnsi"/>
          <w:noProof/>
          <w:sz w:val="22"/>
        </w:rPr>
      </w:pPr>
      <w:ins w:id="41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8</w:t>
        </w:r>
        <w:r w:rsidRPr="00961ADF">
          <w:rPr>
            <w:rStyle w:val="Hyperlink"/>
            <w:noProof/>
          </w:rPr>
          <w:t xml:space="preserve"> </w:t>
        </w:r>
        <w:r w:rsidRPr="00961ADF">
          <w:rPr>
            <w:rStyle w:val="Hyperlink"/>
            <w:i/>
            <w:noProof/>
          </w:rPr>
          <w:t xml:space="preserve">Multi-Region Deployment </w:t>
        </w:r>
        <w:r>
          <w:rPr>
            <w:noProof/>
            <w:webHidden/>
          </w:rPr>
          <w:tab/>
        </w:r>
        <w:r>
          <w:rPr>
            <w:noProof/>
            <w:webHidden/>
          </w:rPr>
          <w:fldChar w:fldCharType="begin"/>
        </w:r>
        <w:r>
          <w:rPr>
            <w:noProof/>
            <w:webHidden/>
          </w:rPr>
          <w:instrText xml:space="preserve"> PAGEREF _Toc128255041 \h </w:instrText>
        </w:r>
        <w:r>
          <w:rPr>
            <w:noProof/>
            <w:webHidden/>
          </w:rPr>
        </w:r>
      </w:ins>
      <w:r>
        <w:rPr>
          <w:noProof/>
          <w:webHidden/>
        </w:rPr>
        <w:fldChar w:fldCharType="separate"/>
      </w:r>
      <w:ins w:id="415" w:author="Nate Bachmeier [AWS-SA]" w:date="2023-02-25T22:03:00Z">
        <w:r>
          <w:rPr>
            <w:noProof/>
            <w:webHidden/>
          </w:rPr>
          <w:t>42</w:t>
        </w:r>
        <w:r>
          <w:rPr>
            <w:noProof/>
            <w:webHidden/>
          </w:rPr>
          <w:fldChar w:fldCharType="end"/>
        </w:r>
        <w:r w:rsidRPr="00961ADF">
          <w:rPr>
            <w:rStyle w:val="Hyperlink"/>
            <w:noProof/>
          </w:rPr>
          <w:fldChar w:fldCharType="end"/>
        </w:r>
      </w:ins>
    </w:p>
    <w:p w14:paraId="7DA7F7E7" w14:textId="2CB6B0AB" w:rsidR="00F53DD4" w:rsidRDefault="00F53DD4">
      <w:pPr>
        <w:pStyle w:val="TableofFigures"/>
        <w:tabs>
          <w:tab w:val="right" w:leader="dot" w:pos="9350"/>
        </w:tabs>
        <w:rPr>
          <w:ins w:id="416" w:author="Nate Bachmeier [AWS-SA]" w:date="2023-02-25T22:03:00Z"/>
          <w:rFonts w:asciiTheme="minorHAnsi" w:eastAsiaTheme="minorEastAsia" w:hAnsiTheme="minorHAnsi"/>
          <w:noProof/>
          <w:sz w:val="22"/>
        </w:rPr>
      </w:pPr>
      <w:ins w:id="41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9 </w:t>
        </w:r>
        <w:r w:rsidRPr="00961ADF">
          <w:rPr>
            <w:rStyle w:val="Hyperlink"/>
            <w:i/>
            <w:noProof/>
          </w:rPr>
          <w:t>Paxos Consensus (Zhao, 2014, p. 196)</w:t>
        </w:r>
        <w:r>
          <w:rPr>
            <w:noProof/>
            <w:webHidden/>
          </w:rPr>
          <w:tab/>
        </w:r>
        <w:r>
          <w:rPr>
            <w:noProof/>
            <w:webHidden/>
          </w:rPr>
          <w:fldChar w:fldCharType="begin"/>
        </w:r>
        <w:r>
          <w:rPr>
            <w:noProof/>
            <w:webHidden/>
          </w:rPr>
          <w:instrText xml:space="preserve"> PAGEREF _Toc128255042 \h </w:instrText>
        </w:r>
        <w:r>
          <w:rPr>
            <w:noProof/>
            <w:webHidden/>
          </w:rPr>
        </w:r>
      </w:ins>
      <w:r>
        <w:rPr>
          <w:noProof/>
          <w:webHidden/>
        </w:rPr>
        <w:fldChar w:fldCharType="separate"/>
      </w:r>
      <w:ins w:id="418" w:author="Nate Bachmeier [AWS-SA]" w:date="2023-02-25T22:03:00Z">
        <w:r>
          <w:rPr>
            <w:noProof/>
            <w:webHidden/>
          </w:rPr>
          <w:t>43</w:t>
        </w:r>
        <w:r>
          <w:rPr>
            <w:noProof/>
            <w:webHidden/>
          </w:rPr>
          <w:fldChar w:fldCharType="end"/>
        </w:r>
        <w:r w:rsidRPr="00961ADF">
          <w:rPr>
            <w:rStyle w:val="Hyperlink"/>
            <w:noProof/>
          </w:rPr>
          <w:fldChar w:fldCharType="end"/>
        </w:r>
      </w:ins>
    </w:p>
    <w:p w14:paraId="2FDE64CF" w14:textId="6296788F" w:rsidR="00F53DD4" w:rsidRDefault="00F53DD4">
      <w:pPr>
        <w:pStyle w:val="TableofFigures"/>
        <w:tabs>
          <w:tab w:val="right" w:leader="dot" w:pos="9350"/>
        </w:tabs>
        <w:rPr>
          <w:ins w:id="419" w:author="Nate Bachmeier [AWS-SA]" w:date="2023-02-25T22:03:00Z"/>
          <w:rFonts w:asciiTheme="minorHAnsi" w:eastAsiaTheme="minorEastAsia" w:hAnsiTheme="minorHAnsi"/>
          <w:noProof/>
          <w:sz w:val="22"/>
        </w:rPr>
      </w:pPr>
      <w:ins w:id="42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10</w:t>
        </w:r>
        <w:r w:rsidRPr="00961ADF">
          <w:rPr>
            <w:rStyle w:val="Hyperlink"/>
            <w:noProof/>
          </w:rPr>
          <w:t xml:space="preserve"> </w:t>
        </w:r>
        <w:r w:rsidRPr="00961ADF">
          <w:rPr>
            <w:rStyle w:val="Hyperlink"/>
            <w:i/>
            <w:noProof/>
          </w:rPr>
          <w:t>Durable Command Queue Pattern</w:t>
        </w:r>
        <w:r>
          <w:rPr>
            <w:noProof/>
            <w:webHidden/>
          </w:rPr>
          <w:tab/>
        </w:r>
        <w:r>
          <w:rPr>
            <w:noProof/>
            <w:webHidden/>
          </w:rPr>
          <w:fldChar w:fldCharType="begin"/>
        </w:r>
        <w:r>
          <w:rPr>
            <w:noProof/>
            <w:webHidden/>
          </w:rPr>
          <w:instrText xml:space="preserve"> PAGEREF _Toc128255043 \h </w:instrText>
        </w:r>
        <w:r>
          <w:rPr>
            <w:noProof/>
            <w:webHidden/>
          </w:rPr>
        </w:r>
      </w:ins>
      <w:r>
        <w:rPr>
          <w:noProof/>
          <w:webHidden/>
        </w:rPr>
        <w:fldChar w:fldCharType="separate"/>
      </w:r>
      <w:ins w:id="421" w:author="Nate Bachmeier [AWS-SA]" w:date="2023-02-25T22:03:00Z">
        <w:r>
          <w:rPr>
            <w:noProof/>
            <w:webHidden/>
          </w:rPr>
          <w:t>44</w:t>
        </w:r>
        <w:r>
          <w:rPr>
            <w:noProof/>
            <w:webHidden/>
          </w:rPr>
          <w:fldChar w:fldCharType="end"/>
        </w:r>
        <w:r w:rsidRPr="00961ADF">
          <w:rPr>
            <w:rStyle w:val="Hyperlink"/>
            <w:noProof/>
          </w:rPr>
          <w:fldChar w:fldCharType="end"/>
        </w:r>
      </w:ins>
    </w:p>
    <w:p w14:paraId="01CE37D6" w14:textId="35384BD8" w:rsidR="00F53DD4" w:rsidRDefault="00F53DD4">
      <w:pPr>
        <w:pStyle w:val="TableofFigures"/>
        <w:tabs>
          <w:tab w:val="right" w:leader="dot" w:pos="9350"/>
        </w:tabs>
        <w:rPr>
          <w:ins w:id="422" w:author="Nate Bachmeier [AWS-SA]" w:date="2023-02-25T22:03:00Z"/>
          <w:rFonts w:asciiTheme="minorHAnsi" w:eastAsiaTheme="minorEastAsia" w:hAnsiTheme="minorHAnsi"/>
          <w:noProof/>
          <w:sz w:val="22"/>
        </w:rPr>
      </w:pPr>
      <w:ins w:id="42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11</w:t>
        </w:r>
        <w:r w:rsidRPr="00961ADF">
          <w:rPr>
            <w:rStyle w:val="Hyperlink"/>
            <w:noProof/>
          </w:rPr>
          <w:t xml:space="preserve"> </w:t>
        </w:r>
        <w:r w:rsidRPr="00961ADF">
          <w:rPr>
            <w:rStyle w:val="Hyperlink"/>
            <w:i/>
            <w:noProof/>
          </w:rPr>
          <w:t>On-device training architectures</w:t>
        </w:r>
        <w:r w:rsidRPr="00961ADF">
          <w:rPr>
            <w:rStyle w:val="Hyperlink"/>
            <w:noProof/>
          </w:rPr>
          <w:t xml:space="preserve"> </w:t>
        </w:r>
        <w:r>
          <w:rPr>
            <w:noProof/>
            <w:webHidden/>
          </w:rPr>
          <w:tab/>
        </w:r>
        <w:r>
          <w:rPr>
            <w:noProof/>
            <w:webHidden/>
          </w:rPr>
          <w:fldChar w:fldCharType="begin"/>
        </w:r>
        <w:r>
          <w:rPr>
            <w:noProof/>
            <w:webHidden/>
          </w:rPr>
          <w:instrText xml:space="preserve"> PAGEREF _Toc128255044 \h </w:instrText>
        </w:r>
        <w:r>
          <w:rPr>
            <w:noProof/>
            <w:webHidden/>
          </w:rPr>
        </w:r>
      </w:ins>
      <w:r>
        <w:rPr>
          <w:noProof/>
          <w:webHidden/>
        </w:rPr>
        <w:fldChar w:fldCharType="separate"/>
      </w:r>
      <w:ins w:id="424" w:author="Nate Bachmeier [AWS-SA]" w:date="2023-02-25T22:03:00Z">
        <w:r>
          <w:rPr>
            <w:noProof/>
            <w:webHidden/>
          </w:rPr>
          <w:t>46</w:t>
        </w:r>
        <w:r>
          <w:rPr>
            <w:noProof/>
            <w:webHidden/>
          </w:rPr>
          <w:fldChar w:fldCharType="end"/>
        </w:r>
        <w:r w:rsidRPr="00961ADF">
          <w:rPr>
            <w:rStyle w:val="Hyperlink"/>
            <w:noProof/>
          </w:rPr>
          <w:fldChar w:fldCharType="end"/>
        </w:r>
      </w:ins>
    </w:p>
    <w:p w14:paraId="5F40D007" w14:textId="1C478C69" w:rsidR="00F53DD4" w:rsidRDefault="00F53DD4">
      <w:pPr>
        <w:pStyle w:val="TableofFigures"/>
        <w:tabs>
          <w:tab w:val="right" w:leader="dot" w:pos="9350"/>
        </w:tabs>
        <w:rPr>
          <w:ins w:id="425" w:author="Nate Bachmeier [AWS-SA]" w:date="2023-02-25T22:03:00Z"/>
          <w:rFonts w:asciiTheme="minorHAnsi" w:eastAsiaTheme="minorEastAsia" w:hAnsiTheme="minorHAnsi"/>
          <w:noProof/>
          <w:sz w:val="22"/>
        </w:rPr>
      </w:pPr>
      <w:ins w:id="42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12 </w:t>
        </w:r>
        <w:r w:rsidRPr="00961ADF">
          <w:rPr>
            <w:rStyle w:val="Hyperlink"/>
            <w:i/>
            <w:noProof/>
          </w:rPr>
          <w:t>Autoencoding architecture</w:t>
        </w:r>
        <w:r>
          <w:rPr>
            <w:noProof/>
            <w:webHidden/>
          </w:rPr>
          <w:tab/>
        </w:r>
        <w:r>
          <w:rPr>
            <w:noProof/>
            <w:webHidden/>
          </w:rPr>
          <w:fldChar w:fldCharType="begin"/>
        </w:r>
        <w:r>
          <w:rPr>
            <w:noProof/>
            <w:webHidden/>
          </w:rPr>
          <w:instrText xml:space="preserve"> PAGEREF _Toc128255045 \h </w:instrText>
        </w:r>
        <w:r>
          <w:rPr>
            <w:noProof/>
            <w:webHidden/>
          </w:rPr>
        </w:r>
      </w:ins>
      <w:r>
        <w:rPr>
          <w:noProof/>
          <w:webHidden/>
        </w:rPr>
        <w:fldChar w:fldCharType="separate"/>
      </w:r>
      <w:ins w:id="427" w:author="Nate Bachmeier [AWS-SA]" w:date="2023-02-25T22:03:00Z">
        <w:r>
          <w:rPr>
            <w:noProof/>
            <w:webHidden/>
          </w:rPr>
          <w:t>47</w:t>
        </w:r>
        <w:r>
          <w:rPr>
            <w:noProof/>
            <w:webHidden/>
          </w:rPr>
          <w:fldChar w:fldCharType="end"/>
        </w:r>
        <w:r w:rsidRPr="00961ADF">
          <w:rPr>
            <w:rStyle w:val="Hyperlink"/>
            <w:noProof/>
          </w:rPr>
          <w:fldChar w:fldCharType="end"/>
        </w:r>
      </w:ins>
    </w:p>
    <w:p w14:paraId="54797ABB" w14:textId="2A43860F" w:rsidR="00F53DD4" w:rsidRDefault="00F53DD4">
      <w:pPr>
        <w:pStyle w:val="TableofFigures"/>
        <w:tabs>
          <w:tab w:val="right" w:leader="dot" w:pos="9350"/>
        </w:tabs>
        <w:rPr>
          <w:ins w:id="428" w:author="Nate Bachmeier [AWS-SA]" w:date="2023-02-25T22:03:00Z"/>
          <w:rFonts w:asciiTheme="minorHAnsi" w:eastAsiaTheme="minorEastAsia" w:hAnsiTheme="minorHAnsi"/>
          <w:noProof/>
          <w:sz w:val="22"/>
        </w:rPr>
      </w:pPr>
      <w:ins w:id="429"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13 </w:t>
        </w:r>
        <w:r w:rsidRPr="00961ADF">
          <w:rPr>
            <w:rStyle w:val="Hyperlink"/>
            <w:i/>
            <w:noProof/>
          </w:rPr>
          <w:t>NLP Analysis Procedure</w:t>
        </w:r>
        <w:r>
          <w:rPr>
            <w:noProof/>
            <w:webHidden/>
          </w:rPr>
          <w:tab/>
        </w:r>
        <w:r>
          <w:rPr>
            <w:noProof/>
            <w:webHidden/>
          </w:rPr>
          <w:fldChar w:fldCharType="begin"/>
        </w:r>
        <w:r>
          <w:rPr>
            <w:noProof/>
            <w:webHidden/>
          </w:rPr>
          <w:instrText xml:space="preserve"> PAGEREF _Toc128255046 \h </w:instrText>
        </w:r>
        <w:r>
          <w:rPr>
            <w:noProof/>
            <w:webHidden/>
          </w:rPr>
        </w:r>
      </w:ins>
      <w:r>
        <w:rPr>
          <w:noProof/>
          <w:webHidden/>
        </w:rPr>
        <w:fldChar w:fldCharType="separate"/>
      </w:r>
      <w:ins w:id="430" w:author="Nate Bachmeier [AWS-SA]" w:date="2023-02-25T22:03:00Z">
        <w:r>
          <w:rPr>
            <w:noProof/>
            <w:webHidden/>
          </w:rPr>
          <w:t>49</w:t>
        </w:r>
        <w:r>
          <w:rPr>
            <w:noProof/>
            <w:webHidden/>
          </w:rPr>
          <w:fldChar w:fldCharType="end"/>
        </w:r>
        <w:r w:rsidRPr="00961ADF">
          <w:rPr>
            <w:rStyle w:val="Hyperlink"/>
            <w:noProof/>
          </w:rPr>
          <w:fldChar w:fldCharType="end"/>
        </w:r>
      </w:ins>
    </w:p>
    <w:p w14:paraId="53662EC6" w14:textId="41D44702" w:rsidR="00F53DD4" w:rsidRDefault="00F53DD4">
      <w:pPr>
        <w:pStyle w:val="TableofFigures"/>
        <w:tabs>
          <w:tab w:val="right" w:leader="dot" w:pos="9350"/>
        </w:tabs>
        <w:rPr>
          <w:ins w:id="431" w:author="Nate Bachmeier [AWS-SA]" w:date="2023-02-25T22:03:00Z"/>
          <w:rFonts w:asciiTheme="minorHAnsi" w:eastAsiaTheme="minorEastAsia" w:hAnsiTheme="minorHAnsi"/>
          <w:noProof/>
          <w:sz w:val="22"/>
        </w:rPr>
      </w:pPr>
      <w:ins w:id="43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14  </w:t>
        </w:r>
        <w:r w:rsidRPr="00961ADF">
          <w:rPr>
            <w:rStyle w:val="Hyperlink"/>
            <w:i/>
            <w:noProof/>
          </w:rPr>
          <w:t>Abstract Diagram of Differences</w:t>
        </w:r>
        <w:r>
          <w:rPr>
            <w:noProof/>
            <w:webHidden/>
          </w:rPr>
          <w:tab/>
        </w:r>
        <w:r>
          <w:rPr>
            <w:noProof/>
            <w:webHidden/>
          </w:rPr>
          <w:fldChar w:fldCharType="begin"/>
        </w:r>
        <w:r>
          <w:rPr>
            <w:noProof/>
            <w:webHidden/>
          </w:rPr>
          <w:instrText xml:space="preserve"> PAGEREF _Toc128255047 \h </w:instrText>
        </w:r>
        <w:r>
          <w:rPr>
            <w:noProof/>
            <w:webHidden/>
          </w:rPr>
        </w:r>
      </w:ins>
      <w:r>
        <w:rPr>
          <w:noProof/>
          <w:webHidden/>
        </w:rPr>
        <w:fldChar w:fldCharType="separate"/>
      </w:r>
      <w:ins w:id="433" w:author="Nate Bachmeier [AWS-SA]" w:date="2023-02-25T22:03:00Z">
        <w:r>
          <w:rPr>
            <w:noProof/>
            <w:webHidden/>
          </w:rPr>
          <w:t>50</w:t>
        </w:r>
        <w:r>
          <w:rPr>
            <w:noProof/>
            <w:webHidden/>
          </w:rPr>
          <w:fldChar w:fldCharType="end"/>
        </w:r>
        <w:r w:rsidRPr="00961ADF">
          <w:rPr>
            <w:rStyle w:val="Hyperlink"/>
            <w:noProof/>
          </w:rPr>
          <w:fldChar w:fldCharType="end"/>
        </w:r>
      </w:ins>
    </w:p>
    <w:p w14:paraId="121D4FC7" w14:textId="54C54D19" w:rsidR="00F53DD4" w:rsidRDefault="00F53DD4">
      <w:pPr>
        <w:pStyle w:val="TableofFigures"/>
        <w:tabs>
          <w:tab w:val="right" w:leader="dot" w:pos="9350"/>
        </w:tabs>
        <w:rPr>
          <w:ins w:id="434" w:author="Nate Bachmeier [AWS-SA]" w:date="2023-02-25T22:03:00Z"/>
          <w:rFonts w:asciiTheme="minorHAnsi" w:eastAsiaTheme="minorEastAsia" w:hAnsiTheme="minorHAnsi"/>
          <w:noProof/>
          <w:sz w:val="22"/>
        </w:rPr>
      </w:pPr>
      <w:ins w:id="43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15 </w:t>
        </w:r>
        <w:r w:rsidRPr="00961ADF">
          <w:rPr>
            <w:rStyle w:val="Hyperlink"/>
            <w:i/>
            <w:noProof/>
          </w:rPr>
          <w:t>GAN Training Configuration</w:t>
        </w:r>
        <w:r>
          <w:rPr>
            <w:noProof/>
            <w:webHidden/>
          </w:rPr>
          <w:tab/>
        </w:r>
        <w:r>
          <w:rPr>
            <w:noProof/>
            <w:webHidden/>
          </w:rPr>
          <w:fldChar w:fldCharType="begin"/>
        </w:r>
        <w:r>
          <w:rPr>
            <w:noProof/>
            <w:webHidden/>
          </w:rPr>
          <w:instrText xml:space="preserve"> PAGEREF _Toc128255048 \h </w:instrText>
        </w:r>
        <w:r>
          <w:rPr>
            <w:noProof/>
            <w:webHidden/>
          </w:rPr>
        </w:r>
      </w:ins>
      <w:r>
        <w:rPr>
          <w:noProof/>
          <w:webHidden/>
        </w:rPr>
        <w:fldChar w:fldCharType="separate"/>
      </w:r>
      <w:ins w:id="436" w:author="Nate Bachmeier [AWS-SA]" w:date="2023-02-25T22:03:00Z">
        <w:r>
          <w:rPr>
            <w:noProof/>
            <w:webHidden/>
          </w:rPr>
          <w:t>52</w:t>
        </w:r>
        <w:r>
          <w:rPr>
            <w:noProof/>
            <w:webHidden/>
          </w:rPr>
          <w:fldChar w:fldCharType="end"/>
        </w:r>
        <w:r w:rsidRPr="00961ADF">
          <w:rPr>
            <w:rStyle w:val="Hyperlink"/>
            <w:noProof/>
          </w:rPr>
          <w:fldChar w:fldCharType="end"/>
        </w:r>
      </w:ins>
    </w:p>
    <w:p w14:paraId="098A43B6" w14:textId="59279F85" w:rsidR="00F53DD4" w:rsidRDefault="00F53DD4">
      <w:pPr>
        <w:pStyle w:val="TableofFigures"/>
        <w:tabs>
          <w:tab w:val="right" w:leader="dot" w:pos="9350"/>
        </w:tabs>
        <w:rPr>
          <w:ins w:id="437" w:author="Nate Bachmeier [AWS-SA]" w:date="2023-02-25T22:03:00Z"/>
          <w:rFonts w:asciiTheme="minorHAnsi" w:eastAsiaTheme="minorEastAsia" w:hAnsiTheme="minorHAnsi"/>
          <w:noProof/>
          <w:sz w:val="22"/>
        </w:rPr>
      </w:pPr>
      <w:ins w:id="43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16 </w:t>
        </w:r>
        <w:r w:rsidRPr="00961ADF">
          <w:rPr>
            <w:rStyle w:val="Hyperlink"/>
            <w:i/>
            <w:noProof/>
          </w:rPr>
          <w:t>Network Structure</w:t>
        </w:r>
        <w:r>
          <w:rPr>
            <w:noProof/>
            <w:webHidden/>
          </w:rPr>
          <w:tab/>
        </w:r>
        <w:r>
          <w:rPr>
            <w:noProof/>
            <w:webHidden/>
          </w:rPr>
          <w:fldChar w:fldCharType="begin"/>
        </w:r>
        <w:r>
          <w:rPr>
            <w:noProof/>
            <w:webHidden/>
          </w:rPr>
          <w:instrText xml:space="preserve"> PAGEREF _Toc128255049 \h </w:instrText>
        </w:r>
        <w:r>
          <w:rPr>
            <w:noProof/>
            <w:webHidden/>
          </w:rPr>
        </w:r>
      </w:ins>
      <w:r>
        <w:rPr>
          <w:noProof/>
          <w:webHidden/>
        </w:rPr>
        <w:fldChar w:fldCharType="separate"/>
      </w:r>
      <w:ins w:id="439" w:author="Nate Bachmeier [AWS-SA]" w:date="2023-02-25T22:03:00Z">
        <w:r>
          <w:rPr>
            <w:noProof/>
            <w:webHidden/>
          </w:rPr>
          <w:t>54</w:t>
        </w:r>
        <w:r>
          <w:rPr>
            <w:noProof/>
            <w:webHidden/>
          </w:rPr>
          <w:fldChar w:fldCharType="end"/>
        </w:r>
        <w:r w:rsidRPr="00961ADF">
          <w:rPr>
            <w:rStyle w:val="Hyperlink"/>
            <w:noProof/>
          </w:rPr>
          <w:fldChar w:fldCharType="end"/>
        </w:r>
      </w:ins>
    </w:p>
    <w:p w14:paraId="18545C5C" w14:textId="56816664" w:rsidR="00F53DD4" w:rsidRDefault="00F53DD4">
      <w:pPr>
        <w:pStyle w:val="TableofFigures"/>
        <w:tabs>
          <w:tab w:val="right" w:leader="dot" w:pos="9350"/>
        </w:tabs>
        <w:rPr>
          <w:ins w:id="440" w:author="Nate Bachmeier [AWS-SA]" w:date="2023-02-25T22:03:00Z"/>
          <w:rFonts w:asciiTheme="minorHAnsi" w:eastAsiaTheme="minorEastAsia" w:hAnsiTheme="minorHAnsi"/>
          <w:noProof/>
          <w:sz w:val="22"/>
        </w:rPr>
      </w:pPr>
      <w:ins w:id="44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17</w:t>
        </w:r>
        <w:r w:rsidRPr="00961ADF">
          <w:rPr>
            <w:rStyle w:val="Hyperlink"/>
            <w:noProof/>
          </w:rPr>
          <w:t xml:space="preserve"> </w:t>
        </w:r>
        <w:r w:rsidRPr="00961ADF">
          <w:rPr>
            <w:rStyle w:val="Hyperlink"/>
            <w:i/>
            <w:noProof/>
          </w:rPr>
          <w:t>Taxonomy of Example Use-Cases</w:t>
        </w:r>
        <w:r>
          <w:rPr>
            <w:noProof/>
            <w:webHidden/>
          </w:rPr>
          <w:tab/>
        </w:r>
        <w:r>
          <w:rPr>
            <w:noProof/>
            <w:webHidden/>
          </w:rPr>
          <w:fldChar w:fldCharType="begin"/>
        </w:r>
        <w:r>
          <w:rPr>
            <w:noProof/>
            <w:webHidden/>
          </w:rPr>
          <w:instrText xml:space="preserve"> PAGEREF _Toc128255050 \h </w:instrText>
        </w:r>
        <w:r>
          <w:rPr>
            <w:noProof/>
            <w:webHidden/>
          </w:rPr>
        </w:r>
      </w:ins>
      <w:r>
        <w:rPr>
          <w:noProof/>
          <w:webHidden/>
        </w:rPr>
        <w:fldChar w:fldCharType="separate"/>
      </w:r>
      <w:ins w:id="442" w:author="Nate Bachmeier [AWS-SA]" w:date="2023-02-25T22:03:00Z">
        <w:r>
          <w:rPr>
            <w:noProof/>
            <w:webHidden/>
          </w:rPr>
          <w:t>55</w:t>
        </w:r>
        <w:r>
          <w:rPr>
            <w:noProof/>
            <w:webHidden/>
          </w:rPr>
          <w:fldChar w:fldCharType="end"/>
        </w:r>
        <w:r w:rsidRPr="00961ADF">
          <w:rPr>
            <w:rStyle w:val="Hyperlink"/>
            <w:noProof/>
          </w:rPr>
          <w:fldChar w:fldCharType="end"/>
        </w:r>
      </w:ins>
    </w:p>
    <w:p w14:paraId="7767F495" w14:textId="131BA025" w:rsidR="00F53DD4" w:rsidRDefault="00F53DD4">
      <w:pPr>
        <w:pStyle w:val="TableofFigures"/>
        <w:tabs>
          <w:tab w:val="right" w:leader="dot" w:pos="9350"/>
        </w:tabs>
        <w:rPr>
          <w:ins w:id="443" w:author="Nate Bachmeier [AWS-SA]" w:date="2023-02-25T22:03:00Z"/>
          <w:rFonts w:asciiTheme="minorHAnsi" w:eastAsiaTheme="minorEastAsia" w:hAnsiTheme="minorHAnsi"/>
          <w:noProof/>
          <w:sz w:val="22"/>
        </w:rPr>
      </w:pPr>
      <w:ins w:id="44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18 </w:t>
        </w:r>
        <w:r w:rsidRPr="00961ADF">
          <w:rPr>
            <w:rStyle w:val="Hyperlink"/>
            <w:i/>
            <w:noProof/>
          </w:rPr>
          <w:t>System Design</w:t>
        </w:r>
        <w:r>
          <w:rPr>
            <w:noProof/>
            <w:webHidden/>
          </w:rPr>
          <w:tab/>
        </w:r>
        <w:r>
          <w:rPr>
            <w:noProof/>
            <w:webHidden/>
          </w:rPr>
          <w:fldChar w:fldCharType="begin"/>
        </w:r>
        <w:r>
          <w:rPr>
            <w:noProof/>
            <w:webHidden/>
          </w:rPr>
          <w:instrText xml:space="preserve"> PAGEREF _Toc128255051 \h </w:instrText>
        </w:r>
        <w:r>
          <w:rPr>
            <w:noProof/>
            <w:webHidden/>
          </w:rPr>
        </w:r>
      </w:ins>
      <w:r>
        <w:rPr>
          <w:noProof/>
          <w:webHidden/>
        </w:rPr>
        <w:fldChar w:fldCharType="separate"/>
      </w:r>
      <w:ins w:id="445" w:author="Nate Bachmeier [AWS-SA]" w:date="2023-02-25T22:03:00Z">
        <w:r>
          <w:rPr>
            <w:noProof/>
            <w:webHidden/>
          </w:rPr>
          <w:t>56</w:t>
        </w:r>
        <w:r>
          <w:rPr>
            <w:noProof/>
            <w:webHidden/>
          </w:rPr>
          <w:fldChar w:fldCharType="end"/>
        </w:r>
        <w:r w:rsidRPr="00961ADF">
          <w:rPr>
            <w:rStyle w:val="Hyperlink"/>
            <w:noProof/>
          </w:rPr>
          <w:fldChar w:fldCharType="end"/>
        </w:r>
      </w:ins>
    </w:p>
    <w:p w14:paraId="6A1EFD0D" w14:textId="370F95D8" w:rsidR="00F53DD4" w:rsidRDefault="00F53DD4">
      <w:pPr>
        <w:pStyle w:val="TableofFigures"/>
        <w:tabs>
          <w:tab w:val="right" w:leader="dot" w:pos="9350"/>
        </w:tabs>
        <w:rPr>
          <w:ins w:id="446" w:author="Nate Bachmeier [AWS-SA]" w:date="2023-02-25T22:03:00Z"/>
          <w:rFonts w:asciiTheme="minorHAnsi" w:eastAsiaTheme="minorEastAsia" w:hAnsiTheme="minorHAnsi"/>
          <w:noProof/>
          <w:sz w:val="22"/>
        </w:rPr>
      </w:pPr>
      <w:ins w:id="44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19</w:t>
        </w:r>
        <w:r w:rsidRPr="00961ADF">
          <w:rPr>
            <w:rStyle w:val="Hyperlink"/>
            <w:noProof/>
          </w:rPr>
          <w:t xml:space="preserve"> </w:t>
        </w:r>
        <w:r w:rsidRPr="00961ADF">
          <w:rPr>
            <w:rStyle w:val="Hyperlink"/>
            <w:i/>
            <w:noProof/>
          </w:rPr>
          <w:t>Training Configuration</w:t>
        </w:r>
        <w:r>
          <w:rPr>
            <w:noProof/>
            <w:webHidden/>
          </w:rPr>
          <w:tab/>
        </w:r>
        <w:r>
          <w:rPr>
            <w:noProof/>
            <w:webHidden/>
          </w:rPr>
          <w:fldChar w:fldCharType="begin"/>
        </w:r>
        <w:r>
          <w:rPr>
            <w:noProof/>
            <w:webHidden/>
          </w:rPr>
          <w:instrText xml:space="preserve"> PAGEREF _Toc128255052 \h </w:instrText>
        </w:r>
        <w:r>
          <w:rPr>
            <w:noProof/>
            <w:webHidden/>
          </w:rPr>
        </w:r>
      </w:ins>
      <w:r>
        <w:rPr>
          <w:noProof/>
          <w:webHidden/>
        </w:rPr>
        <w:fldChar w:fldCharType="separate"/>
      </w:r>
      <w:ins w:id="448" w:author="Nate Bachmeier [AWS-SA]" w:date="2023-02-25T22:03:00Z">
        <w:r>
          <w:rPr>
            <w:noProof/>
            <w:webHidden/>
          </w:rPr>
          <w:t>57</w:t>
        </w:r>
        <w:r>
          <w:rPr>
            <w:noProof/>
            <w:webHidden/>
          </w:rPr>
          <w:fldChar w:fldCharType="end"/>
        </w:r>
        <w:r w:rsidRPr="00961ADF">
          <w:rPr>
            <w:rStyle w:val="Hyperlink"/>
            <w:noProof/>
          </w:rPr>
          <w:fldChar w:fldCharType="end"/>
        </w:r>
      </w:ins>
    </w:p>
    <w:p w14:paraId="41DEBE8E" w14:textId="2B8EFF0D" w:rsidR="00F53DD4" w:rsidRDefault="00F53DD4">
      <w:pPr>
        <w:pStyle w:val="TableofFigures"/>
        <w:tabs>
          <w:tab w:val="right" w:leader="dot" w:pos="9350"/>
        </w:tabs>
        <w:rPr>
          <w:ins w:id="449" w:author="Nate Bachmeier [AWS-SA]" w:date="2023-02-25T22:03:00Z"/>
          <w:rFonts w:asciiTheme="minorHAnsi" w:eastAsiaTheme="minorEastAsia" w:hAnsiTheme="minorHAnsi"/>
          <w:noProof/>
          <w:sz w:val="22"/>
        </w:rPr>
      </w:pPr>
      <w:ins w:id="45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20</w:t>
        </w:r>
        <w:r w:rsidRPr="00961ADF">
          <w:rPr>
            <w:rStyle w:val="Hyperlink"/>
            <w:noProof/>
          </w:rPr>
          <w:t xml:space="preserve"> </w:t>
        </w:r>
        <w:r w:rsidRPr="00961ADF">
          <w:rPr>
            <w:rStyle w:val="Hyperlink"/>
            <w:i/>
            <w:noProof/>
          </w:rPr>
          <w:t>Taxonomy of Participants and Example Challenges</w:t>
        </w:r>
        <w:r>
          <w:rPr>
            <w:noProof/>
            <w:webHidden/>
          </w:rPr>
          <w:tab/>
        </w:r>
        <w:r>
          <w:rPr>
            <w:noProof/>
            <w:webHidden/>
          </w:rPr>
          <w:fldChar w:fldCharType="begin"/>
        </w:r>
        <w:r>
          <w:rPr>
            <w:noProof/>
            <w:webHidden/>
          </w:rPr>
          <w:instrText xml:space="preserve"> PAGEREF _Toc128255053 \h </w:instrText>
        </w:r>
        <w:r>
          <w:rPr>
            <w:noProof/>
            <w:webHidden/>
          </w:rPr>
        </w:r>
      </w:ins>
      <w:r>
        <w:rPr>
          <w:noProof/>
          <w:webHidden/>
        </w:rPr>
        <w:fldChar w:fldCharType="separate"/>
      </w:r>
      <w:ins w:id="451" w:author="Nate Bachmeier [AWS-SA]" w:date="2023-02-25T22:03:00Z">
        <w:r>
          <w:rPr>
            <w:noProof/>
            <w:webHidden/>
          </w:rPr>
          <w:t>58</w:t>
        </w:r>
        <w:r>
          <w:rPr>
            <w:noProof/>
            <w:webHidden/>
          </w:rPr>
          <w:fldChar w:fldCharType="end"/>
        </w:r>
        <w:r w:rsidRPr="00961ADF">
          <w:rPr>
            <w:rStyle w:val="Hyperlink"/>
            <w:noProof/>
          </w:rPr>
          <w:fldChar w:fldCharType="end"/>
        </w:r>
      </w:ins>
    </w:p>
    <w:p w14:paraId="19411778" w14:textId="0973478D" w:rsidR="00F53DD4" w:rsidRDefault="00F53DD4">
      <w:pPr>
        <w:pStyle w:val="TableofFigures"/>
        <w:tabs>
          <w:tab w:val="right" w:leader="dot" w:pos="9350"/>
        </w:tabs>
        <w:rPr>
          <w:ins w:id="452" w:author="Nate Bachmeier [AWS-SA]" w:date="2023-02-25T22:03:00Z"/>
          <w:rFonts w:asciiTheme="minorHAnsi" w:eastAsiaTheme="minorEastAsia" w:hAnsiTheme="minorHAnsi"/>
          <w:noProof/>
          <w:sz w:val="22"/>
        </w:rPr>
      </w:pPr>
      <w:ins w:id="45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21</w:t>
        </w:r>
        <w:r w:rsidRPr="00961ADF">
          <w:rPr>
            <w:rStyle w:val="Hyperlink"/>
            <w:noProof/>
          </w:rPr>
          <w:t xml:space="preserve"> </w:t>
        </w:r>
        <w:r w:rsidRPr="00961ADF">
          <w:rPr>
            <w:rStyle w:val="Hyperlink"/>
            <w:i/>
            <w:noProof/>
          </w:rPr>
          <w:t>Example Microservice Architecture</w:t>
        </w:r>
        <w:r>
          <w:rPr>
            <w:noProof/>
            <w:webHidden/>
          </w:rPr>
          <w:tab/>
        </w:r>
        <w:r>
          <w:rPr>
            <w:noProof/>
            <w:webHidden/>
          </w:rPr>
          <w:fldChar w:fldCharType="begin"/>
        </w:r>
        <w:r>
          <w:rPr>
            <w:noProof/>
            <w:webHidden/>
          </w:rPr>
          <w:instrText xml:space="preserve"> PAGEREF _Toc128255054 \h </w:instrText>
        </w:r>
        <w:r>
          <w:rPr>
            <w:noProof/>
            <w:webHidden/>
          </w:rPr>
        </w:r>
      </w:ins>
      <w:r>
        <w:rPr>
          <w:noProof/>
          <w:webHidden/>
        </w:rPr>
        <w:fldChar w:fldCharType="separate"/>
      </w:r>
      <w:ins w:id="454" w:author="Nate Bachmeier [AWS-SA]" w:date="2023-02-25T22:03:00Z">
        <w:r>
          <w:rPr>
            <w:noProof/>
            <w:webHidden/>
          </w:rPr>
          <w:t>60</w:t>
        </w:r>
        <w:r>
          <w:rPr>
            <w:noProof/>
            <w:webHidden/>
          </w:rPr>
          <w:fldChar w:fldCharType="end"/>
        </w:r>
        <w:r w:rsidRPr="00961ADF">
          <w:rPr>
            <w:rStyle w:val="Hyperlink"/>
            <w:noProof/>
          </w:rPr>
          <w:fldChar w:fldCharType="end"/>
        </w:r>
      </w:ins>
    </w:p>
    <w:p w14:paraId="712E0DD0" w14:textId="793ACCFC" w:rsidR="00F53DD4" w:rsidRDefault="00F53DD4">
      <w:pPr>
        <w:pStyle w:val="TableofFigures"/>
        <w:tabs>
          <w:tab w:val="right" w:leader="dot" w:pos="9350"/>
        </w:tabs>
        <w:rPr>
          <w:ins w:id="455" w:author="Nate Bachmeier [AWS-SA]" w:date="2023-02-25T22:03:00Z"/>
          <w:rFonts w:asciiTheme="minorHAnsi" w:eastAsiaTheme="minorEastAsia" w:hAnsiTheme="minorHAnsi"/>
          <w:noProof/>
          <w:sz w:val="22"/>
        </w:rPr>
      </w:pPr>
      <w:ins w:id="45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22</w:t>
        </w:r>
        <w:r w:rsidRPr="00961ADF">
          <w:rPr>
            <w:rStyle w:val="Hyperlink"/>
            <w:noProof/>
          </w:rPr>
          <w:t xml:space="preserve"> </w:t>
        </w:r>
        <w:r w:rsidRPr="00961ADF">
          <w:rPr>
            <w:rStyle w:val="Hyperlink"/>
            <w:i/>
            <w:noProof/>
          </w:rPr>
          <w:t xml:space="preserve">Preventative Maintenance System </w:t>
        </w:r>
        <w:r>
          <w:rPr>
            <w:noProof/>
            <w:webHidden/>
          </w:rPr>
          <w:tab/>
        </w:r>
        <w:r>
          <w:rPr>
            <w:noProof/>
            <w:webHidden/>
          </w:rPr>
          <w:fldChar w:fldCharType="begin"/>
        </w:r>
        <w:r>
          <w:rPr>
            <w:noProof/>
            <w:webHidden/>
          </w:rPr>
          <w:instrText xml:space="preserve"> PAGEREF _Toc128255055 \h </w:instrText>
        </w:r>
        <w:r>
          <w:rPr>
            <w:noProof/>
            <w:webHidden/>
          </w:rPr>
        </w:r>
      </w:ins>
      <w:r>
        <w:rPr>
          <w:noProof/>
          <w:webHidden/>
        </w:rPr>
        <w:fldChar w:fldCharType="separate"/>
      </w:r>
      <w:ins w:id="457" w:author="Nate Bachmeier [AWS-SA]" w:date="2023-02-25T22:03:00Z">
        <w:r>
          <w:rPr>
            <w:noProof/>
            <w:webHidden/>
          </w:rPr>
          <w:t>62</w:t>
        </w:r>
        <w:r>
          <w:rPr>
            <w:noProof/>
            <w:webHidden/>
          </w:rPr>
          <w:fldChar w:fldCharType="end"/>
        </w:r>
        <w:r w:rsidRPr="00961ADF">
          <w:rPr>
            <w:rStyle w:val="Hyperlink"/>
            <w:noProof/>
          </w:rPr>
          <w:fldChar w:fldCharType="end"/>
        </w:r>
      </w:ins>
    </w:p>
    <w:p w14:paraId="0ED4DFBF" w14:textId="3FC3AB9C" w:rsidR="00F53DD4" w:rsidRDefault="00F53DD4">
      <w:pPr>
        <w:pStyle w:val="TableofFigures"/>
        <w:tabs>
          <w:tab w:val="right" w:leader="dot" w:pos="9350"/>
        </w:tabs>
        <w:rPr>
          <w:ins w:id="458" w:author="Nate Bachmeier [AWS-SA]" w:date="2023-02-25T22:03:00Z"/>
          <w:rFonts w:asciiTheme="minorHAnsi" w:eastAsiaTheme="minorEastAsia" w:hAnsiTheme="minorHAnsi"/>
          <w:noProof/>
          <w:sz w:val="22"/>
        </w:rPr>
      </w:pPr>
      <w:ins w:id="459" w:author="Nate Bachmeier [AWS-SA]" w:date="2023-02-25T22:03:00Z">
        <w:r w:rsidRPr="00961ADF">
          <w:rPr>
            <w:rStyle w:val="Hyperlink"/>
            <w:noProof/>
          </w:rPr>
          <w:lastRenderedPageBreak/>
          <w:fldChar w:fldCharType="begin"/>
        </w:r>
        <w:r w:rsidRPr="00961ADF">
          <w:rPr>
            <w:rStyle w:val="Hyperlink"/>
            <w:noProof/>
          </w:rPr>
          <w:instrText xml:space="preserve"> </w:instrText>
        </w:r>
        <w:r>
          <w:rPr>
            <w:noProof/>
          </w:rPr>
          <w:instrText>HYPERLINK \l "_Toc128255056"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23</w:t>
        </w:r>
        <w:r w:rsidRPr="00961ADF">
          <w:rPr>
            <w:rStyle w:val="Hyperlink"/>
            <w:noProof/>
          </w:rPr>
          <w:t xml:space="preserve"> </w:t>
        </w:r>
        <w:r w:rsidRPr="00961ADF">
          <w:rPr>
            <w:rStyle w:val="Hyperlink"/>
            <w:i/>
            <w:noProof/>
          </w:rPr>
          <w:t>Simulation Instance</w:t>
        </w:r>
        <w:r>
          <w:rPr>
            <w:noProof/>
            <w:webHidden/>
          </w:rPr>
          <w:tab/>
        </w:r>
        <w:r>
          <w:rPr>
            <w:noProof/>
            <w:webHidden/>
          </w:rPr>
          <w:fldChar w:fldCharType="begin"/>
        </w:r>
        <w:r>
          <w:rPr>
            <w:noProof/>
            <w:webHidden/>
          </w:rPr>
          <w:instrText xml:space="preserve"> PAGEREF _Toc128255056 \h </w:instrText>
        </w:r>
        <w:r>
          <w:rPr>
            <w:noProof/>
            <w:webHidden/>
          </w:rPr>
        </w:r>
      </w:ins>
      <w:r>
        <w:rPr>
          <w:noProof/>
          <w:webHidden/>
        </w:rPr>
        <w:fldChar w:fldCharType="separate"/>
      </w:r>
      <w:ins w:id="460" w:author="Nate Bachmeier [AWS-SA]" w:date="2023-02-25T22:03:00Z">
        <w:r>
          <w:rPr>
            <w:noProof/>
            <w:webHidden/>
          </w:rPr>
          <w:t>81</w:t>
        </w:r>
        <w:r>
          <w:rPr>
            <w:noProof/>
            <w:webHidden/>
          </w:rPr>
          <w:fldChar w:fldCharType="end"/>
        </w:r>
        <w:r w:rsidRPr="00961ADF">
          <w:rPr>
            <w:rStyle w:val="Hyperlink"/>
            <w:noProof/>
          </w:rPr>
          <w:fldChar w:fldCharType="end"/>
        </w:r>
      </w:ins>
    </w:p>
    <w:p w14:paraId="17986D8B" w14:textId="4DDB7EE8" w:rsidR="00F53DD4" w:rsidRDefault="00F53DD4">
      <w:pPr>
        <w:pStyle w:val="TableofFigures"/>
        <w:tabs>
          <w:tab w:val="right" w:leader="dot" w:pos="9350"/>
        </w:tabs>
        <w:rPr>
          <w:ins w:id="461" w:author="Nate Bachmeier [AWS-SA]" w:date="2023-02-25T22:03:00Z"/>
          <w:rFonts w:asciiTheme="minorHAnsi" w:eastAsiaTheme="minorEastAsia" w:hAnsiTheme="minorHAnsi"/>
          <w:noProof/>
          <w:sz w:val="22"/>
        </w:rPr>
      </w:pPr>
      <w:ins w:id="46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24</w:t>
        </w:r>
        <w:r w:rsidRPr="00961ADF">
          <w:rPr>
            <w:rStyle w:val="Hyperlink"/>
            <w:noProof/>
          </w:rPr>
          <w:t xml:space="preserve"> </w:t>
        </w:r>
        <w:r w:rsidRPr="00961ADF">
          <w:rPr>
            <w:rStyle w:val="Hyperlink"/>
            <w:i/>
            <w:noProof/>
          </w:rPr>
          <w:t>Characters</w:t>
        </w:r>
        <w:r>
          <w:rPr>
            <w:noProof/>
            <w:webHidden/>
          </w:rPr>
          <w:tab/>
        </w:r>
        <w:r>
          <w:rPr>
            <w:noProof/>
            <w:webHidden/>
          </w:rPr>
          <w:fldChar w:fldCharType="begin"/>
        </w:r>
        <w:r>
          <w:rPr>
            <w:noProof/>
            <w:webHidden/>
          </w:rPr>
          <w:instrText xml:space="preserve"> PAGEREF _Toc128255057 \h </w:instrText>
        </w:r>
        <w:r>
          <w:rPr>
            <w:noProof/>
            <w:webHidden/>
          </w:rPr>
        </w:r>
      </w:ins>
      <w:r>
        <w:rPr>
          <w:noProof/>
          <w:webHidden/>
        </w:rPr>
        <w:fldChar w:fldCharType="separate"/>
      </w:r>
      <w:ins w:id="463" w:author="Nate Bachmeier [AWS-SA]" w:date="2023-02-25T22:03:00Z">
        <w:r>
          <w:rPr>
            <w:noProof/>
            <w:webHidden/>
          </w:rPr>
          <w:t>82</w:t>
        </w:r>
        <w:r>
          <w:rPr>
            <w:noProof/>
            <w:webHidden/>
          </w:rPr>
          <w:fldChar w:fldCharType="end"/>
        </w:r>
        <w:r w:rsidRPr="00961ADF">
          <w:rPr>
            <w:rStyle w:val="Hyperlink"/>
            <w:noProof/>
          </w:rPr>
          <w:fldChar w:fldCharType="end"/>
        </w:r>
      </w:ins>
    </w:p>
    <w:p w14:paraId="4DAF2817" w14:textId="2C7FE72C" w:rsidR="00F53DD4" w:rsidRDefault="00F53DD4">
      <w:pPr>
        <w:pStyle w:val="TableofFigures"/>
        <w:tabs>
          <w:tab w:val="right" w:leader="dot" w:pos="9350"/>
        </w:tabs>
        <w:rPr>
          <w:ins w:id="464" w:author="Nate Bachmeier [AWS-SA]" w:date="2023-02-25T22:03:00Z"/>
          <w:rFonts w:asciiTheme="minorHAnsi" w:eastAsiaTheme="minorEastAsia" w:hAnsiTheme="minorHAnsi"/>
          <w:noProof/>
          <w:sz w:val="22"/>
        </w:rPr>
      </w:pPr>
      <w:ins w:id="46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25</w:t>
        </w:r>
        <w:r w:rsidRPr="00961ADF">
          <w:rPr>
            <w:rStyle w:val="Hyperlink"/>
            <w:noProof/>
          </w:rPr>
          <w:t xml:space="preserve"> </w:t>
        </w:r>
        <w:r w:rsidRPr="00961ADF">
          <w:rPr>
            <w:rStyle w:val="Hyperlink"/>
            <w:i/>
            <w:noProof/>
          </w:rPr>
          <w:t>Experiment Design</w:t>
        </w:r>
        <w:r>
          <w:rPr>
            <w:noProof/>
            <w:webHidden/>
          </w:rPr>
          <w:tab/>
        </w:r>
        <w:r>
          <w:rPr>
            <w:noProof/>
            <w:webHidden/>
          </w:rPr>
          <w:fldChar w:fldCharType="begin"/>
        </w:r>
        <w:r>
          <w:rPr>
            <w:noProof/>
            <w:webHidden/>
          </w:rPr>
          <w:instrText xml:space="preserve"> PAGEREF _Toc128255058 \h </w:instrText>
        </w:r>
        <w:r>
          <w:rPr>
            <w:noProof/>
            <w:webHidden/>
          </w:rPr>
        </w:r>
      </w:ins>
      <w:r>
        <w:rPr>
          <w:noProof/>
          <w:webHidden/>
        </w:rPr>
        <w:fldChar w:fldCharType="separate"/>
      </w:r>
      <w:ins w:id="466" w:author="Nate Bachmeier [AWS-SA]" w:date="2023-02-25T22:03:00Z">
        <w:r>
          <w:rPr>
            <w:noProof/>
            <w:webHidden/>
          </w:rPr>
          <w:t>83</w:t>
        </w:r>
        <w:r>
          <w:rPr>
            <w:noProof/>
            <w:webHidden/>
          </w:rPr>
          <w:fldChar w:fldCharType="end"/>
        </w:r>
        <w:r w:rsidRPr="00961ADF">
          <w:rPr>
            <w:rStyle w:val="Hyperlink"/>
            <w:noProof/>
          </w:rPr>
          <w:fldChar w:fldCharType="end"/>
        </w:r>
      </w:ins>
    </w:p>
    <w:p w14:paraId="53A1D5D8" w14:textId="21551634" w:rsidR="00F53DD4" w:rsidRDefault="00F53DD4">
      <w:pPr>
        <w:pStyle w:val="TableofFigures"/>
        <w:tabs>
          <w:tab w:val="right" w:leader="dot" w:pos="9350"/>
        </w:tabs>
        <w:rPr>
          <w:ins w:id="467" w:author="Nate Bachmeier [AWS-SA]" w:date="2023-02-25T22:03:00Z"/>
          <w:rFonts w:asciiTheme="minorHAnsi" w:eastAsiaTheme="minorEastAsia" w:hAnsiTheme="minorHAnsi"/>
          <w:noProof/>
          <w:sz w:val="22"/>
        </w:rPr>
      </w:pPr>
      <w:ins w:id="46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26 </w:t>
        </w:r>
        <w:r w:rsidRPr="00961ADF">
          <w:rPr>
            <w:rStyle w:val="Hyperlink"/>
            <w:i/>
            <w:noProof/>
          </w:rPr>
          <w:t>High-Level Analysis Process</w:t>
        </w:r>
        <w:r>
          <w:rPr>
            <w:noProof/>
            <w:webHidden/>
          </w:rPr>
          <w:tab/>
        </w:r>
        <w:r>
          <w:rPr>
            <w:noProof/>
            <w:webHidden/>
          </w:rPr>
          <w:fldChar w:fldCharType="begin"/>
        </w:r>
        <w:r>
          <w:rPr>
            <w:noProof/>
            <w:webHidden/>
          </w:rPr>
          <w:instrText xml:space="preserve"> PAGEREF _Toc128255059 \h </w:instrText>
        </w:r>
        <w:r>
          <w:rPr>
            <w:noProof/>
            <w:webHidden/>
          </w:rPr>
        </w:r>
      </w:ins>
      <w:r>
        <w:rPr>
          <w:noProof/>
          <w:webHidden/>
        </w:rPr>
        <w:fldChar w:fldCharType="separate"/>
      </w:r>
      <w:ins w:id="469" w:author="Nate Bachmeier [AWS-SA]" w:date="2023-02-25T22:03:00Z">
        <w:r>
          <w:rPr>
            <w:noProof/>
            <w:webHidden/>
          </w:rPr>
          <w:t>93</w:t>
        </w:r>
        <w:r>
          <w:rPr>
            <w:noProof/>
            <w:webHidden/>
          </w:rPr>
          <w:fldChar w:fldCharType="end"/>
        </w:r>
        <w:r w:rsidRPr="00961ADF">
          <w:rPr>
            <w:rStyle w:val="Hyperlink"/>
            <w:noProof/>
          </w:rPr>
          <w:fldChar w:fldCharType="end"/>
        </w:r>
      </w:ins>
    </w:p>
    <w:p w14:paraId="029590FF" w14:textId="46E9FF01" w:rsidR="00F53DD4" w:rsidRDefault="00F53DD4">
      <w:pPr>
        <w:pStyle w:val="TableofFigures"/>
        <w:tabs>
          <w:tab w:val="right" w:leader="dot" w:pos="9350"/>
        </w:tabs>
        <w:rPr>
          <w:ins w:id="470" w:author="Nate Bachmeier [AWS-SA]" w:date="2023-02-25T22:03:00Z"/>
          <w:rFonts w:asciiTheme="minorHAnsi" w:eastAsiaTheme="minorEastAsia" w:hAnsiTheme="minorHAnsi"/>
          <w:noProof/>
          <w:sz w:val="22"/>
        </w:rPr>
      </w:pPr>
      <w:ins w:id="47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27 </w:t>
        </w:r>
        <w:r w:rsidRPr="00961ADF">
          <w:rPr>
            <w:rStyle w:val="Hyperlink"/>
            <w:i/>
            <w:noProof/>
          </w:rPr>
          <w:t>Pose Output Format Body-25</w:t>
        </w:r>
        <w:r>
          <w:rPr>
            <w:noProof/>
            <w:webHidden/>
          </w:rPr>
          <w:tab/>
        </w:r>
        <w:r>
          <w:rPr>
            <w:noProof/>
            <w:webHidden/>
          </w:rPr>
          <w:fldChar w:fldCharType="begin"/>
        </w:r>
        <w:r>
          <w:rPr>
            <w:noProof/>
            <w:webHidden/>
          </w:rPr>
          <w:instrText xml:space="preserve"> PAGEREF _Toc128255060 \h </w:instrText>
        </w:r>
        <w:r>
          <w:rPr>
            <w:noProof/>
            <w:webHidden/>
          </w:rPr>
        </w:r>
      </w:ins>
      <w:r>
        <w:rPr>
          <w:noProof/>
          <w:webHidden/>
        </w:rPr>
        <w:fldChar w:fldCharType="separate"/>
      </w:r>
      <w:ins w:id="472" w:author="Nate Bachmeier [AWS-SA]" w:date="2023-02-25T22:03:00Z">
        <w:r>
          <w:rPr>
            <w:noProof/>
            <w:webHidden/>
          </w:rPr>
          <w:t>95</w:t>
        </w:r>
        <w:r>
          <w:rPr>
            <w:noProof/>
            <w:webHidden/>
          </w:rPr>
          <w:fldChar w:fldCharType="end"/>
        </w:r>
        <w:r w:rsidRPr="00961ADF">
          <w:rPr>
            <w:rStyle w:val="Hyperlink"/>
            <w:noProof/>
          </w:rPr>
          <w:fldChar w:fldCharType="end"/>
        </w:r>
      </w:ins>
    </w:p>
    <w:p w14:paraId="3EE82BBA" w14:textId="2A3D9F37" w:rsidR="00F53DD4" w:rsidRDefault="00F53DD4">
      <w:pPr>
        <w:pStyle w:val="TableofFigures"/>
        <w:tabs>
          <w:tab w:val="right" w:leader="dot" w:pos="9350"/>
        </w:tabs>
        <w:rPr>
          <w:ins w:id="473" w:author="Nate Bachmeier [AWS-SA]" w:date="2023-02-25T22:03:00Z"/>
          <w:rFonts w:asciiTheme="minorHAnsi" w:eastAsiaTheme="minorEastAsia" w:hAnsiTheme="minorHAnsi"/>
          <w:noProof/>
          <w:sz w:val="22"/>
        </w:rPr>
      </w:pPr>
      <w:ins w:id="47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28 </w:t>
        </w:r>
        <w:r w:rsidRPr="00961ADF">
          <w:rPr>
            <w:rStyle w:val="Hyperlink"/>
            <w:i/>
            <w:noProof/>
          </w:rPr>
          <w:t>Playing the cello (-23ykna85DI)</w:t>
        </w:r>
        <w:r>
          <w:rPr>
            <w:noProof/>
            <w:webHidden/>
          </w:rPr>
          <w:tab/>
        </w:r>
        <w:r>
          <w:rPr>
            <w:noProof/>
            <w:webHidden/>
          </w:rPr>
          <w:fldChar w:fldCharType="begin"/>
        </w:r>
        <w:r>
          <w:rPr>
            <w:noProof/>
            <w:webHidden/>
          </w:rPr>
          <w:instrText xml:space="preserve"> PAGEREF _Toc128255061 \h </w:instrText>
        </w:r>
        <w:r>
          <w:rPr>
            <w:noProof/>
            <w:webHidden/>
          </w:rPr>
        </w:r>
      </w:ins>
      <w:r>
        <w:rPr>
          <w:noProof/>
          <w:webHidden/>
        </w:rPr>
        <w:fldChar w:fldCharType="separate"/>
      </w:r>
      <w:ins w:id="475" w:author="Nate Bachmeier [AWS-SA]" w:date="2023-02-25T22:03:00Z">
        <w:r>
          <w:rPr>
            <w:noProof/>
            <w:webHidden/>
          </w:rPr>
          <w:t>96</w:t>
        </w:r>
        <w:r>
          <w:rPr>
            <w:noProof/>
            <w:webHidden/>
          </w:rPr>
          <w:fldChar w:fldCharType="end"/>
        </w:r>
        <w:r w:rsidRPr="00961ADF">
          <w:rPr>
            <w:rStyle w:val="Hyperlink"/>
            <w:noProof/>
          </w:rPr>
          <w:fldChar w:fldCharType="end"/>
        </w:r>
      </w:ins>
    </w:p>
    <w:p w14:paraId="6BE2550A" w14:textId="1E9BC546" w:rsidR="00F53DD4" w:rsidRDefault="00F53DD4">
      <w:pPr>
        <w:pStyle w:val="TableofFigures"/>
        <w:tabs>
          <w:tab w:val="right" w:leader="dot" w:pos="9350"/>
        </w:tabs>
        <w:rPr>
          <w:ins w:id="476" w:author="Nate Bachmeier [AWS-SA]" w:date="2023-02-25T22:03:00Z"/>
          <w:rFonts w:asciiTheme="minorHAnsi" w:eastAsiaTheme="minorEastAsia" w:hAnsiTheme="minorHAnsi"/>
          <w:noProof/>
          <w:sz w:val="22"/>
        </w:rPr>
      </w:pPr>
      <w:ins w:id="47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29</w:t>
        </w:r>
        <w:r w:rsidRPr="00961ADF">
          <w:rPr>
            <w:rStyle w:val="Hyperlink"/>
            <w:b/>
            <w:bCs/>
            <w:i/>
            <w:noProof/>
          </w:rPr>
          <w:t xml:space="preserve"> </w:t>
        </w:r>
        <w:r w:rsidRPr="00961ADF">
          <w:rPr>
            <w:rStyle w:val="Hyperlink"/>
            <w:i/>
            <w:noProof/>
          </w:rPr>
          <w:t>Playing hand-clapping games</w:t>
        </w:r>
        <w:r>
          <w:rPr>
            <w:noProof/>
            <w:webHidden/>
          </w:rPr>
          <w:tab/>
        </w:r>
        <w:r>
          <w:rPr>
            <w:noProof/>
            <w:webHidden/>
          </w:rPr>
          <w:fldChar w:fldCharType="begin"/>
        </w:r>
        <w:r>
          <w:rPr>
            <w:noProof/>
            <w:webHidden/>
          </w:rPr>
          <w:instrText xml:space="preserve"> PAGEREF _Toc128255062 \h </w:instrText>
        </w:r>
        <w:r>
          <w:rPr>
            <w:noProof/>
            <w:webHidden/>
          </w:rPr>
        </w:r>
      </w:ins>
      <w:r>
        <w:rPr>
          <w:noProof/>
          <w:webHidden/>
        </w:rPr>
        <w:fldChar w:fldCharType="separate"/>
      </w:r>
      <w:ins w:id="478" w:author="Nate Bachmeier [AWS-SA]" w:date="2023-02-25T22:03:00Z">
        <w:r>
          <w:rPr>
            <w:noProof/>
            <w:webHidden/>
          </w:rPr>
          <w:t>97</w:t>
        </w:r>
        <w:r>
          <w:rPr>
            <w:noProof/>
            <w:webHidden/>
          </w:rPr>
          <w:fldChar w:fldCharType="end"/>
        </w:r>
        <w:r w:rsidRPr="00961ADF">
          <w:rPr>
            <w:rStyle w:val="Hyperlink"/>
            <w:noProof/>
          </w:rPr>
          <w:fldChar w:fldCharType="end"/>
        </w:r>
      </w:ins>
    </w:p>
    <w:p w14:paraId="64E542A3" w14:textId="2D55BCA8" w:rsidR="00F53DD4" w:rsidRDefault="00F53DD4">
      <w:pPr>
        <w:pStyle w:val="TableofFigures"/>
        <w:tabs>
          <w:tab w:val="right" w:leader="dot" w:pos="9350"/>
        </w:tabs>
        <w:rPr>
          <w:ins w:id="479" w:author="Nate Bachmeier [AWS-SA]" w:date="2023-02-25T22:03:00Z"/>
          <w:rFonts w:asciiTheme="minorHAnsi" w:eastAsiaTheme="minorEastAsia" w:hAnsiTheme="minorHAnsi"/>
          <w:noProof/>
          <w:sz w:val="22"/>
        </w:rPr>
      </w:pPr>
      <w:ins w:id="48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30 </w:t>
        </w:r>
        <w:r w:rsidRPr="00961ADF">
          <w:rPr>
            <w:rStyle w:val="Hyperlink"/>
            <w:i/>
            <w:noProof/>
          </w:rPr>
          <w:t>Cello with label annotations</w:t>
        </w:r>
        <w:r>
          <w:rPr>
            <w:noProof/>
            <w:webHidden/>
          </w:rPr>
          <w:tab/>
        </w:r>
        <w:r>
          <w:rPr>
            <w:noProof/>
            <w:webHidden/>
          </w:rPr>
          <w:fldChar w:fldCharType="begin"/>
        </w:r>
        <w:r>
          <w:rPr>
            <w:noProof/>
            <w:webHidden/>
          </w:rPr>
          <w:instrText xml:space="preserve"> PAGEREF _Toc128255063 \h </w:instrText>
        </w:r>
        <w:r>
          <w:rPr>
            <w:noProof/>
            <w:webHidden/>
          </w:rPr>
        </w:r>
      </w:ins>
      <w:r>
        <w:rPr>
          <w:noProof/>
          <w:webHidden/>
        </w:rPr>
        <w:fldChar w:fldCharType="separate"/>
      </w:r>
      <w:ins w:id="481" w:author="Nate Bachmeier [AWS-SA]" w:date="2023-02-25T22:03:00Z">
        <w:r>
          <w:rPr>
            <w:noProof/>
            <w:webHidden/>
          </w:rPr>
          <w:t>98</w:t>
        </w:r>
        <w:r>
          <w:rPr>
            <w:noProof/>
            <w:webHidden/>
          </w:rPr>
          <w:fldChar w:fldCharType="end"/>
        </w:r>
        <w:r w:rsidRPr="00961ADF">
          <w:rPr>
            <w:rStyle w:val="Hyperlink"/>
            <w:noProof/>
          </w:rPr>
          <w:fldChar w:fldCharType="end"/>
        </w:r>
      </w:ins>
    </w:p>
    <w:p w14:paraId="4A3A5788" w14:textId="637B4EF5" w:rsidR="00F53DD4" w:rsidRDefault="00F53DD4">
      <w:pPr>
        <w:pStyle w:val="TableofFigures"/>
        <w:tabs>
          <w:tab w:val="right" w:leader="dot" w:pos="9350"/>
        </w:tabs>
        <w:rPr>
          <w:ins w:id="482" w:author="Nate Bachmeier [AWS-SA]" w:date="2023-02-25T22:03:00Z"/>
          <w:rFonts w:asciiTheme="minorHAnsi" w:eastAsiaTheme="minorEastAsia" w:hAnsiTheme="minorHAnsi"/>
          <w:noProof/>
          <w:sz w:val="22"/>
        </w:rPr>
      </w:pPr>
      <w:ins w:id="48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31</w:t>
        </w:r>
        <w:r w:rsidRPr="00961ADF">
          <w:rPr>
            <w:rStyle w:val="Hyperlink"/>
            <w:noProof/>
          </w:rPr>
          <w:t xml:space="preserve"> </w:t>
        </w:r>
        <w:r w:rsidRPr="00961ADF">
          <w:rPr>
            <w:rStyle w:val="Hyperlink"/>
            <w:i/>
            <w:noProof/>
          </w:rPr>
          <w:t>Javelin Throwing (zVlBFLFkUNk)</w:t>
        </w:r>
        <w:r>
          <w:rPr>
            <w:noProof/>
            <w:webHidden/>
          </w:rPr>
          <w:tab/>
        </w:r>
        <w:r>
          <w:rPr>
            <w:noProof/>
            <w:webHidden/>
          </w:rPr>
          <w:fldChar w:fldCharType="begin"/>
        </w:r>
        <w:r>
          <w:rPr>
            <w:noProof/>
            <w:webHidden/>
          </w:rPr>
          <w:instrText xml:space="preserve"> PAGEREF _Toc128255064 \h </w:instrText>
        </w:r>
        <w:r>
          <w:rPr>
            <w:noProof/>
            <w:webHidden/>
          </w:rPr>
        </w:r>
      </w:ins>
      <w:r>
        <w:rPr>
          <w:noProof/>
          <w:webHidden/>
        </w:rPr>
        <w:fldChar w:fldCharType="separate"/>
      </w:r>
      <w:ins w:id="484" w:author="Nate Bachmeier [AWS-SA]" w:date="2023-02-25T22:03:00Z">
        <w:r>
          <w:rPr>
            <w:noProof/>
            <w:webHidden/>
          </w:rPr>
          <w:t>100</w:t>
        </w:r>
        <w:r>
          <w:rPr>
            <w:noProof/>
            <w:webHidden/>
          </w:rPr>
          <w:fldChar w:fldCharType="end"/>
        </w:r>
        <w:r w:rsidRPr="00961ADF">
          <w:rPr>
            <w:rStyle w:val="Hyperlink"/>
            <w:noProof/>
          </w:rPr>
          <w:fldChar w:fldCharType="end"/>
        </w:r>
      </w:ins>
    </w:p>
    <w:p w14:paraId="3B3CE0F6" w14:textId="493EE1E8" w:rsidR="00F53DD4" w:rsidRDefault="00F53DD4">
      <w:pPr>
        <w:pStyle w:val="TableofFigures"/>
        <w:tabs>
          <w:tab w:val="right" w:leader="dot" w:pos="9350"/>
        </w:tabs>
        <w:rPr>
          <w:ins w:id="485" w:author="Nate Bachmeier [AWS-SA]" w:date="2023-02-25T22:03:00Z"/>
          <w:rFonts w:asciiTheme="minorHAnsi" w:eastAsiaTheme="minorEastAsia" w:hAnsiTheme="minorHAnsi"/>
          <w:noProof/>
          <w:sz w:val="22"/>
        </w:rPr>
      </w:pPr>
      <w:ins w:id="48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32</w:t>
        </w:r>
      </w:ins>
      <w:ins w:id="487" w:author="Nate Bachmeier [AWS-SA]" w:date="2023-02-25T22:05:00Z">
        <w:r w:rsidR="00C11D70" w:rsidRPr="00C11D70">
          <w:t xml:space="preserve"> </w:t>
        </w:r>
        <w:r w:rsidR="00C11D70" w:rsidRPr="00C11D70">
          <w:rPr>
            <w:rStyle w:val="Hyperlink"/>
            <w:i/>
            <w:iCs/>
            <w:noProof/>
            <w:rPrChange w:id="488" w:author="Nate Bachmeier [AWS-SA]" w:date="2023-02-25T22:05:00Z">
              <w:rPr>
                <w:rStyle w:val="Hyperlink"/>
                <w:b/>
                <w:bCs/>
                <w:noProof/>
              </w:rPr>
            </w:rPrChange>
          </w:rPr>
          <w:t>Pouring beer (-5HJWCQ02Ds)</w:t>
        </w:r>
      </w:ins>
      <w:ins w:id="489" w:author="Nate Bachmeier [AWS-SA]" w:date="2023-02-25T22:03:00Z">
        <w:r>
          <w:rPr>
            <w:noProof/>
            <w:webHidden/>
          </w:rPr>
          <w:tab/>
        </w:r>
        <w:r>
          <w:rPr>
            <w:noProof/>
            <w:webHidden/>
          </w:rPr>
          <w:fldChar w:fldCharType="begin"/>
        </w:r>
        <w:r>
          <w:rPr>
            <w:noProof/>
            <w:webHidden/>
          </w:rPr>
          <w:instrText xml:space="preserve"> PAGEREF _Toc128255065 \h </w:instrText>
        </w:r>
        <w:r>
          <w:rPr>
            <w:noProof/>
            <w:webHidden/>
          </w:rPr>
        </w:r>
      </w:ins>
      <w:r>
        <w:rPr>
          <w:noProof/>
          <w:webHidden/>
        </w:rPr>
        <w:fldChar w:fldCharType="separate"/>
      </w:r>
      <w:ins w:id="490" w:author="Nate Bachmeier [AWS-SA]" w:date="2023-02-25T22:03:00Z">
        <w:r>
          <w:rPr>
            <w:noProof/>
            <w:webHidden/>
          </w:rPr>
          <w:t>104</w:t>
        </w:r>
        <w:r>
          <w:rPr>
            <w:noProof/>
            <w:webHidden/>
          </w:rPr>
          <w:fldChar w:fldCharType="end"/>
        </w:r>
        <w:r w:rsidRPr="00961ADF">
          <w:rPr>
            <w:rStyle w:val="Hyperlink"/>
            <w:noProof/>
          </w:rPr>
          <w:fldChar w:fldCharType="end"/>
        </w:r>
      </w:ins>
    </w:p>
    <w:p w14:paraId="298F0E11" w14:textId="39CEFDA5" w:rsidR="00F53DD4" w:rsidRDefault="00F53DD4">
      <w:pPr>
        <w:pStyle w:val="TableofFigures"/>
        <w:tabs>
          <w:tab w:val="right" w:leader="dot" w:pos="9350"/>
        </w:tabs>
        <w:rPr>
          <w:ins w:id="491" w:author="Nate Bachmeier [AWS-SA]" w:date="2023-02-25T22:03:00Z"/>
          <w:rFonts w:asciiTheme="minorHAnsi" w:eastAsiaTheme="minorEastAsia" w:hAnsiTheme="minorHAnsi"/>
          <w:noProof/>
          <w:sz w:val="22"/>
        </w:rPr>
      </w:pPr>
      <w:ins w:id="49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33</w:t>
        </w:r>
      </w:ins>
      <w:ins w:id="493" w:author="Nate Bachmeier [AWS-SA]" w:date="2023-02-25T22:05:00Z">
        <w:r w:rsidR="00C11D70">
          <w:rPr>
            <w:rStyle w:val="Hyperlink"/>
            <w:b/>
            <w:bCs/>
            <w:noProof/>
          </w:rPr>
          <w:t xml:space="preserve"> </w:t>
        </w:r>
        <w:r w:rsidR="00C11D70" w:rsidRPr="00C11D70">
          <w:rPr>
            <w:rStyle w:val="Hyperlink"/>
            <w:i/>
            <w:iCs/>
            <w:noProof/>
            <w:rPrChange w:id="494" w:author="Nate Bachmeier [AWS-SA]" w:date="2023-02-25T22:05:00Z">
              <w:rPr>
                <w:rStyle w:val="Hyperlink"/>
                <w:b/>
                <w:bCs/>
                <w:noProof/>
              </w:rPr>
            </w:rPrChange>
          </w:rPr>
          <w:t>Pouring milk (KRNkMLe-j6M)</w:t>
        </w:r>
      </w:ins>
      <w:ins w:id="495" w:author="Nate Bachmeier [AWS-SA]" w:date="2023-02-25T22:03:00Z">
        <w:r>
          <w:rPr>
            <w:noProof/>
            <w:webHidden/>
          </w:rPr>
          <w:tab/>
        </w:r>
        <w:r>
          <w:rPr>
            <w:noProof/>
            <w:webHidden/>
          </w:rPr>
          <w:fldChar w:fldCharType="begin"/>
        </w:r>
        <w:r>
          <w:rPr>
            <w:noProof/>
            <w:webHidden/>
          </w:rPr>
          <w:instrText xml:space="preserve"> PAGEREF _Toc128255066 \h </w:instrText>
        </w:r>
        <w:r>
          <w:rPr>
            <w:noProof/>
            <w:webHidden/>
          </w:rPr>
        </w:r>
      </w:ins>
      <w:r>
        <w:rPr>
          <w:noProof/>
          <w:webHidden/>
        </w:rPr>
        <w:fldChar w:fldCharType="separate"/>
      </w:r>
      <w:ins w:id="496" w:author="Nate Bachmeier [AWS-SA]" w:date="2023-02-25T22:03:00Z">
        <w:r>
          <w:rPr>
            <w:noProof/>
            <w:webHidden/>
          </w:rPr>
          <w:t>104</w:t>
        </w:r>
        <w:r>
          <w:rPr>
            <w:noProof/>
            <w:webHidden/>
          </w:rPr>
          <w:fldChar w:fldCharType="end"/>
        </w:r>
        <w:r w:rsidRPr="00961ADF">
          <w:rPr>
            <w:rStyle w:val="Hyperlink"/>
            <w:noProof/>
          </w:rPr>
          <w:fldChar w:fldCharType="end"/>
        </w:r>
      </w:ins>
    </w:p>
    <w:p w14:paraId="2D544E27" w14:textId="701B6DB3" w:rsidR="00F53DD4" w:rsidDel="00F53DD4" w:rsidRDefault="00F53DD4" w:rsidP="00DA5CF7">
      <w:pPr>
        <w:rPr>
          <w:del w:id="497" w:author="Nate Bachmeier [AWS-SA]" w:date="2023-02-25T22:03:00Z"/>
          <w:noProof/>
        </w:rPr>
      </w:pPr>
    </w:p>
    <w:p w14:paraId="484E3713" w14:textId="41C7E977" w:rsidR="00887A22" w:rsidRDefault="00F53DD4" w:rsidP="00DA5CF7">
      <w:ins w:id="498" w:author="Nate Bachmeier [AWS-SA]" w:date="2023-02-25T22:03:00Z">
        <w:r>
          <w:fldChar w:fldCharType="end"/>
        </w:r>
      </w:ins>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499" w:name="_Toc145748762"/>
    </w:p>
    <w:p w14:paraId="3AD0FC62" w14:textId="77777777" w:rsidR="00CC3790" w:rsidRDefault="00CC3790" w:rsidP="00DA5CF7">
      <w:pPr>
        <w:pStyle w:val="Heading1"/>
      </w:pPr>
      <w:bookmarkStart w:id="500" w:name="_Toc128254902"/>
      <w:bookmarkEnd w:id="499"/>
      <w:r>
        <w:lastRenderedPageBreak/>
        <w:t>Chapter 1: Introduction</w:t>
      </w:r>
      <w:bookmarkEnd w:id="500"/>
    </w:p>
    <w:p w14:paraId="7E6F1E21" w14:textId="3881BCEF" w:rsidR="00CC3790" w:rsidRPr="00DA5CF7" w:rsidRDefault="00CC3790" w:rsidP="00DA5CF7">
      <w:r w:rsidRPr="00DA5CF7">
        <w:t xml:space="preserve">A demographic change will </w:t>
      </w:r>
      <w:del w:id="501" w:author="Nate Bachmeier [AWS-SA]" w:date="2023-02-24T20:37:00Z">
        <w:r w:rsidRPr="00DA5CF7" w:rsidDel="009F5716">
          <w:delText>create significant pressure on the global health care system</w:delText>
        </w:r>
      </w:del>
      <w:ins w:id="502" w:author="Nate Bachmeier [AWS-SA]" w:date="2023-02-24T20:37:00Z">
        <w:r w:rsidR="009F5716">
          <w:t>significantly pressure the global healthcare system</w:t>
        </w:r>
      </w:ins>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(Mushsin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EDB517E"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del w:id="503" w:author="Nate Bachmeier [AWS-SA]" w:date="2023-02-25T22:05:00Z">
        <w:r w:rsidDel="00C11D70">
          <w:delText>monitoring</w:delText>
        </w:r>
      </w:del>
      <w:ins w:id="504" w:author="Nate Bachmeier [AWS-SA]" w:date="2023-02-25T22:05:00Z">
        <w:r w:rsidR="00C11D70">
          <w:t>monitoring,</w:t>
        </w:r>
      </w:ins>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505" w:name="_Toc128254903"/>
      <w:r>
        <w:t>Statement of the Problem</w:t>
      </w:r>
      <w:bookmarkEnd w:id="505"/>
    </w:p>
    <w:p w14:paraId="4875B0EF" w14:textId="73A3E387"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06" w:author="Nate Bachmeier [AWS-SA]" w:date="2023-02-24T20:37:00Z">
        <w:r w:rsidR="009F5716">
          <w:t xml:space="preserve">the </w:t>
        </w:r>
      </w:ins>
      <w:del w:id="507" w:author="Nate Bachmeier [AWS-SA]" w:date="2023-02-11T13:43:00Z">
        <w:r w:rsidDel="0021511C">
          <w:delText>hemodialysis</w:delText>
        </w:r>
      </w:del>
      <w:ins w:id="508" w:author="Nate Bachmeier [AWS-SA]" w:date="2023-02-11T13:43:00Z">
        <w:r w:rsidR="0021511C">
          <w:t>episodic falling syndrome</w:t>
        </w:r>
      </w:ins>
      <w:r w:rsidRPr="005C1EEB">
        <w:t xml:space="preserve"> </w:t>
      </w:r>
      <w:r>
        <w:t>(</w:t>
      </w:r>
      <w:r w:rsidR="00DA5CF7">
        <w:t xml:space="preserve">Blackhurn,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09" w:name="_Toc128254904"/>
      <w:r>
        <w:t>Purpose of the Study</w:t>
      </w:r>
      <w:bookmarkEnd w:id="509"/>
    </w:p>
    <w:p w14:paraId="5E69E5D8" w14:textId="74D21657"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del w:id="510" w:author="Nate Bachmeier [AWS-SA]" w:date="2023-02-11T13:43:00Z">
        <w:r w:rsidRPr="00C23676" w:rsidDel="0021511C">
          <w:delText>hemodialysis</w:delText>
        </w:r>
      </w:del>
      <w:ins w:id="511" w:author="Nate Bachmeier [AWS-SA]" w:date="2023-02-11T13:43:00Z">
        <w:r w:rsidR="0021511C">
          <w:t>episodic falling syndrome</w:t>
        </w:r>
      </w:ins>
      <w:r w:rsidRPr="00C23676">
        <w:t xml:space="preserve"> in elderly and special needs care organizations</w:t>
      </w:r>
      <w:r>
        <w:t xml:space="preserve">. </w:t>
      </w:r>
      <w:del w:id="512" w:author="Nate Bachmeier [AWS-SA]" w:date="2023-02-11T13:43:00Z">
        <w:r w:rsidDel="0021511C">
          <w:delText>Hemodialysis</w:delText>
        </w:r>
      </w:del>
      <w:ins w:id="513" w:author="Nate Bachmeier [AWS-SA]" w:date="2023-02-11T13:43:00Z">
        <w:r w:rsidR="0021511C">
          <w:t>Episodic falling syndrome</w:t>
        </w:r>
      </w:ins>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514"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514"/>
      <w:r>
        <w:t xml:space="preserve"> like PhysX or Gazebo (Bipin, 2018; Unreal, 2021). These engines support replaying specific motion-capture animations (MoCAP)  under varying character properties such as weight, flexibility, and dexterity</w:t>
      </w:r>
      <w:bookmarkStart w:id="515"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515"/>
    </w:p>
    <w:p w14:paraId="1FA3797F" w14:textId="3AAFFB85" w:rsidR="00CC3790" w:rsidRDefault="00CC3790" w:rsidP="00DA5CF7">
      <w:r>
        <w:t xml:space="preserve">The study focuses on a finite action space like </w:t>
      </w:r>
      <w:del w:id="516" w:author="Nate Bachmeier [AWS-SA]" w:date="2023-02-11T13:43:00Z">
        <w:r w:rsidDel="0021511C">
          <w:delText>hemodialysis</w:delText>
        </w:r>
      </w:del>
      <w:ins w:id="517" w:author="Nate Bachmeier [AWS-SA]" w:date="2023-02-11T13:43:00Z">
        <w:r w:rsidR="0021511C">
          <w:t>episodic falling syndrome</w:t>
        </w:r>
      </w:ins>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(Aihara et al., 2021). In contrast, humanoids are well-suited for these experiments.</w:t>
      </w:r>
      <w:r>
        <w:tab/>
      </w:r>
    </w:p>
    <w:p w14:paraId="5D78B16F" w14:textId="0D0CF649" w:rsidR="00CC3790" w:rsidRDefault="00CC3790" w:rsidP="0044671E">
      <w:pPr>
        <w:pStyle w:val="Heading2"/>
        <w:ind w:firstLine="0"/>
      </w:pPr>
      <w:bookmarkStart w:id="518" w:name="_Toc128254905"/>
      <w:r>
        <w:t>Introduction to Theoretical Framework</w:t>
      </w:r>
      <w:bookmarkEnd w:id="51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519"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(Hevner et al. 2004)</w:t>
      </w:r>
      <w:bookmarkEnd w:id="51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520" w:name="_Toc128254906"/>
      <w:r>
        <w:t>Research Questions</w:t>
      </w:r>
      <w:bookmarkEnd w:id="52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0EBE867" w:rsidR="00CC3790" w:rsidRPr="00B15984" w:rsidRDefault="00B15984" w:rsidP="00B15984">
      <w:pPr>
        <w:rPr>
          <w:rPrChange w:id="521" w:author="Nate Bachmeier [AWS-SA]" w:date="2023-02-25T15:06:00Z">
            <w:rPr>
              <w:b/>
              <w:bCs/>
            </w:rPr>
          </w:rPrChange>
        </w:rPr>
      </w:pPr>
      <w:ins w:id="522" w:author="Nate Bachmeier [AWS-SA]" w:date="2023-02-25T15:06:00Z">
        <w:r w:rsidRPr="00B15984">
          <w:rPr>
            <w:rPrChange w:id="523" w:author="Nate Bachmeier [AWS-SA]" w:date="2023-02-25T15:06:00Z">
              <w:rPr>
                <w:i/>
                <w:iCs/>
              </w:rPr>
            </w:rPrChange>
          </w:rPr>
          <w:t xml:space="preserve">What is the </w:t>
        </w:r>
        <w:r>
          <w:t xml:space="preserve">effectiveness </w:t>
        </w:r>
        <w:r w:rsidRPr="00B15984">
          <w:rPr>
            <w:rPrChange w:id="524" w:author="Nate Bachmeier [AWS-SA]" w:date="2023-02-25T15:06:00Z">
              <w:rPr>
                <w:i/>
                <w:iCs/>
              </w:rPr>
            </w:rPrChange>
          </w:rPr>
          <w:t>of autonomous assistance for classifying behaviors of elderly and special needs patients for care organizations?</w:t>
        </w:r>
      </w:ins>
      <w:del w:id="525" w:author="Nate Bachmeier [AWS-SA]" w:date="2023-02-25T15:06:00Z">
        <w:r w:rsidR="00CC3790" w:rsidRPr="00B15984" w:rsidDel="00B15984">
          <w:rPr>
            <w:rStyle w:val="cf01"/>
            <w:rFonts w:ascii="Times New Roman" w:hAnsi="Times New Roman" w:cs="Times New Roman"/>
            <w:iCs w:val="0"/>
            <w:sz w:val="24"/>
            <w:szCs w:val="24"/>
            <w:rPrChange w:id="526" w:author="Nate Bachmeier [AWS-SA]" w:date="2023-02-25T15:06:00Z">
              <w:rPr>
                <w:rStyle w:val="cf01"/>
                <w:rFonts w:ascii="Times New Roman" w:hAnsi="Times New Roman" w:cs="Times New Roman"/>
                <w:i w:val="0"/>
                <w:iCs w:val="0"/>
                <w:sz w:val="24"/>
                <w:szCs w:val="24"/>
              </w:rPr>
            </w:rPrChange>
          </w:rPr>
          <w:delText xml:space="preserve">What is </w:delText>
        </w:r>
        <w:r w:rsidR="00CC3790" w:rsidRPr="00B15984" w:rsidDel="00B15984">
          <w:rPr>
            <w:rStyle w:val="cf11"/>
            <w:rFonts w:ascii="Times New Roman" w:hAnsi="Times New Roman" w:cs="Times New Roman"/>
            <w:b w:val="0"/>
            <w:bCs w:val="0"/>
            <w:iCs w:val="0"/>
            <w:sz w:val="24"/>
            <w:szCs w:val="24"/>
            <w:rPrChange w:id="527" w:author="Nate Bachmeier [AWS-SA]" w:date="2023-02-25T15:06:00Z">
              <w:rPr>
                <w:rStyle w:val="cf11"/>
                <w:rFonts w:ascii="Times New Roman" w:hAnsi="Times New Roman" w:cs="Times New Roman"/>
                <w:b w:val="0"/>
                <w:bCs w:val="0"/>
                <w:i w:val="0"/>
                <w:iCs w:val="0"/>
                <w:sz w:val="24"/>
                <w:szCs w:val="24"/>
              </w:rPr>
            </w:rPrChange>
          </w:rPr>
          <w:delText xml:space="preserve">the effectiveness of autonomous assistants for </w:delText>
        </w:r>
      </w:del>
      <w:del w:id="528" w:author="Nate Bachmeier [AWS-SA]" w:date="2023-02-11T13:43:00Z">
        <w:r w:rsidR="00CC3790" w:rsidRPr="00B15984" w:rsidDel="0021511C">
          <w:rPr>
            <w:rStyle w:val="cf11"/>
            <w:rFonts w:ascii="Times New Roman" w:hAnsi="Times New Roman" w:cs="Times New Roman"/>
            <w:b w:val="0"/>
            <w:bCs w:val="0"/>
            <w:iCs w:val="0"/>
            <w:sz w:val="24"/>
            <w:szCs w:val="24"/>
            <w:rPrChange w:id="529" w:author="Nate Bachmeier [AWS-SA]" w:date="2023-02-25T15:06:00Z">
              <w:rPr>
                <w:rStyle w:val="cf11"/>
                <w:rFonts w:ascii="Times New Roman" w:hAnsi="Times New Roman" w:cs="Times New Roman"/>
                <w:b w:val="0"/>
                <w:bCs w:val="0"/>
                <w:i w:val="0"/>
                <w:iCs w:val="0"/>
                <w:sz w:val="24"/>
                <w:szCs w:val="24"/>
              </w:rPr>
            </w:rPrChange>
          </w:rPr>
          <w:delText>hemodialysis</w:delText>
        </w:r>
      </w:del>
      <w:del w:id="530" w:author="Nate Bachmeier [AWS-SA]" w:date="2023-02-25T15:06:00Z">
        <w:r w:rsidR="00CC3790" w:rsidRPr="00B15984" w:rsidDel="00B15984">
          <w:rPr>
            <w:rStyle w:val="cf11"/>
            <w:rFonts w:ascii="Times New Roman" w:hAnsi="Times New Roman" w:cs="Times New Roman"/>
            <w:b w:val="0"/>
            <w:bCs w:val="0"/>
            <w:iCs w:val="0"/>
            <w:sz w:val="24"/>
            <w:szCs w:val="24"/>
            <w:rPrChange w:id="531" w:author="Nate Bachmeier [AWS-SA]" w:date="2023-02-25T15:06:00Z">
              <w:rPr>
                <w:rStyle w:val="cf11"/>
                <w:rFonts w:ascii="Times New Roman" w:hAnsi="Times New Roman" w:cs="Times New Roman"/>
                <w:b w:val="0"/>
                <w:bCs w:val="0"/>
                <w:i w:val="0"/>
                <w:iCs w:val="0"/>
                <w:sz w:val="24"/>
                <w:szCs w:val="24"/>
              </w:rPr>
            </w:rPrChange>
          </w:rPr>
          <w:delText xml:space="preserve"> in elderly and special needs care organizations</w:delText>
        </w:r>
        <w:r w:rsidR="00CC3790" w:rsidRPr="00B15984" w:rsidDel="00B15984">
          <w:rPr>
            <w:rStyle w:val="cf01"/>
            <w:rFonts w:ascii="Times New Roman" w:hAnsi="Times New Roman" w:cs="Times New Roman"/>
            <w:b/>
            <w:bCs/>
            <w:iCs w:val="0"/>
            <w:sz w:val="24"/>
            <w:szCs w:val="24"/>
            <w:rPrChange w:id="532" w:author="Nate Bachmeier [AWS-SA]" w:date="2023-02-25T15:06:00Z">
              <w:rPr>
                <w:rStyle w:val="cf01"/>
                <w:rFonts w:ascii="Times New Roman" w:hAnsi="Times New Roman" w:cs="Times New Roman"/>
                <w:b/>
                <w:bCs/>
                <w:i w:val="0"/>
                <w:iCs w:val="0"/>
                <w:sz w:val="24"/>
                <w:szCs w:val="24"/>
              </w:rPr>
            </w:rPrChange>
          </w:rPr>
          <w:delText>?</w:delText>
        </w:r>
      </w:del>
    </w:p>
    <w:p w14:paraId="60BFF5E7" w14:textId="77777777" w:rsidR="00CC3790" w:rsidRPr="002B01DC" w:rsidRDefault="00CC3790" w:rsidP="00DA5CF7">
      <w:pPr>
        <w:pStyle w:val="Heading3"/>
        <w:ind w:firstLine="0"/>
      </w:pPr>
      <w:r>
        <w:t>RQ2</w:t>
      </w:r>
    </w:p>
    <w:p w14:paraId="4C13D052" w14:textId="77777777" w:rsidR="00B15984" w:rsidRPr="00B15984" w:rsidRDefault="00B15984" w:rsidP="00B15984">
      <w:pPr>
        <w:rPr>
          <w:ins w:id="533" w:author="Nate Bachmeier [AWS-SA]" w:date="2023-02-25T15:06:00Z"/>
          <w:rPrChange w:id="534" w:author="Nate Bachmeier [AWS-SA]" w:date="2023-02-25T15:06:00Z">
            <w:rPr>
              <w:ins w:id="535" w:author="Nate Bachmeier [AWS-SA]" w:date="2023-02-25T15:06:00Z"/>
              <w:i/>
              <w:iCs/>
            </w:rPr>
          </w:rPrChange>
        </w:rPr>
      </w:pPr>
      <w:ins w:id="536" w:author="Nate Bachmeier [AWS-SA]" w:date="2023-02-25T15:06:00Z">
        <w:r w:rsidRPr="00B15984">
          <w:rPr>
            <w:rPrChange w:id="537" w:author="Nate Bachmeier [AWS-SA]" w:date="2023-02-25T15:06:00Z">
              <w:rPr>
                <w:i/>
                <w:iCs/>
              </w:rPr>
            </w:rPrChange>
          </w:rPr>
          <w:t>What is the efficiency of autonomous assistance for classifying behaviors of elderly and special needs patients for care organizations?</w:t>
        </w:r>
      </w:ins>
    </w:p>
    <w:p w14:paraId="3F4978D5" w14:textId="7DD76A3E" w:rsidR="00CC3790" w:rsidRPr="00CC3790" w:rsidDel="00B15984" w:rsidRDefault="00CC3790" w:rsidP="00DA5CF7">
      <w:pPr>
        <w:rPr>
          <w:del w:id="538" w:author="Nate Bachmeier [AWS-SA]" w:date="2023-02-25T15:06:00Z"/>
          <w:b/>
          <w:bCs/>
        </w:rPr>
      </w:pPr>
      <w:del w:id="539" w:author="Nate Bachmeier [AWS-SA]" w:date="2023-02-25T15:06:00Z">
        <w:r w:rsidDel="00B15984">
          <w:delText xml:space="preserve">What is </w:delText>
        </w:r>
        <w:r w:rsidRPr="00CC3790" w:rsidDel="00B15984">
          <w:delText xml:space="preserve">the efficiency of autonomous assistance for </w:delText>
        </w:r>
      </w:del>
      <w:del w:id="540" w:author="Nate Bachmeier [AWS-SA]" w:date="2023-02-11T13:43:00Z">
        <w:r w:rsidRPr="00CC3790" w:rsidDel="0021511C">
          <w:delText>hemodialysis</w:delText>
        </w:r>
      </w:del>
      <w:del w:id="541" w:author="Nate Bachmeier [AWS-SA]" w:date="2023-02-25T15:06:00Z">
        <w:r w:rsidRPr="00CC3790" w:rsidDel="00B15984">
          <w:delText xml:space="preserve"> in elderly and special needs care organizations?</w:delText>
        </w:r>
      </w:del>
    </w:p>
    <w:p w14:paraId="00AD5C06" w14:textId="77777777" w:rsidR="00CC3790" w:rsidRDefault="00CC3790" w:rsidP="00DA5CF7">
      <w:pPr>
        <w:pStyle w:val="Heading2"/>
        <w:ind w:firstLine="0"/>
      </w:pPr>
      <w:bookmarkStart w:id="542" w:name="_Toc128254907"/>
      <w:r>
        <w:t>Significance of the Study</w:t>
      </w:r>
      <w:bookmarkEnd w:id="542"/>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543" w:name="_Toc128254908"/>
      <w:r>
        <w:t>Definition of Key Terms</w:t>
      </w:r>
      <w:bookmarkEnd w:id="543"/>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ins w:id="544" w:author="Nate Bachmeier [AWS-SA]" w:date="2023-02-24T20:38:00Z">
        <w:r w:rsidR="009F5716">
          <w:t xml:space="preserve">a </w:t>
        </w:r>
      </w:ins>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545" w:name="_Toc128254909"/>
      <w:r>
        <w:t>Summary</w:t>
      </w:r>
      <w:bookmarkEnd w:id="545"/>
    </w:p>
    <w:p w14:paraId="6AA9E793" w14:textId="390EE032" w:rsidR="00CC3790" w:rsidRDefault="00CC3790" w:rsidP="00DA5CF7">
      <w:del w:id="546" w:author="Nate Bachmeier [AWS-SA]" w:date="2023-02-24T20:38:00Z">
        <w:r w:rsidDel="009F5716">
          <w:delText>The cost of healthcare is</w:delText>
        </w:r>
      </w:del>
      <w:ins w:id="547" w:author="Nate Bachmeier [AWS-SA]" w:date="2023-02-24T20:38:00Z">
        <w:r w:rsidR="009F5716">
          <w:t>Healthcare costs are</w:t>
        </w:r>
      </w:ins>
      <w:r>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6B72347" w:rsidR="00CC3790" w:rsidRDefault="00CC3790" w:rsidP="00DA5CF7">
      <w:r>
        <w:t xml:space="preserve">This study aims to remove these barriers using artificial agents within a simulation process. It implements these capabilities using open-source software and existing MoCAP recordings. Next, virtual patients inside a physics simulator will perform animation sequences under differential physical configurations (e.g., weight and height). The study attempts to show this approach for detecting falling behaviors in </w:t>
      </w:r>
      <w:del w:id="548" w:author="Nate Bachmeier [AWS-SA]" w:date="2023-02-11T13:43:00Z">
        <w:r w:rsidDel="0021511C">
          <w:delText>hemodialysis</w:delText>
        </w:r>
      </w:del>
      <w:ins w:id="549" w:author="Nate Bachmeier [AWS-SA]" w:date="2023-02-11T13:43:00Z">
        <w:r w:rsidR="0021511C">
          <w:t>episodic falling syndrome</w:t>
        </w:r>
      </w:ins>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550" w:name="_Toc128254910"/>
      <w:r>
        <w:lastRenderedPageBreak/>
        <w:t>Chapter 2: Literature Review</w:t>
      </w:r>
      <w:bookmarkEnd w:id="550"/>
    </w:p>
    <w:p w14:paraId="400FA69B" w14:textId="4837FCC0"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51" w:author="Nate Bachmeier [AWS-SA]" w:date="2023-02-24T20:38:00Z">
        <w:r w:rsidR="009F5716">
          <w:t xml:space="preserve">the </w:t>
        </w:r>
      </w:ins>
      <w:del w:id="552" w:author="Nate Bachmeier [AWS-SA]" w:date="2023-02-11T13:43:00Z">
        <w:r w:rsidDel="0021511C">
          <w:delText>hemodialysis</w:delText>
        </w:r>
      </w:del>
      <w:ins w:id="553" w:author="Nate Bachmeier [AWS-SA]" w:date="2023-02-11T13:43:00Z">
        <w:r w:rsidR="0021511C">
          <w:t>episodic falling syndrome</w:t>
        </w:r>
      </w:ins>
      <w:r w:rsidRPr="005C1EEB">
        <w:t xml:space="preserve">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7ADF2E5A"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del w:id="554" w:author="Nate Bachmeier [AWS-SA]" w:date="2023-02-11T13:43:00Z">
        <w:r w:rsidRPr="00C23676" w:rsidDel="0021511C">
          <w:delText>hemodialysis</w:delText>
        </w:r>
      </w:del>
      <w:ins w:id="555" w:author="Nate Bachmeier [AWS-SA]" w:date="2023-02-11T13:43:00Z">
        <w:r w:rsidR="0021511C">
          <w:t>episodic falling syndrome</w:t>
        </w:r>
      </w:ins>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556" w:name="_Toc128254911"/>
      <w:r>
        <w:t>Literature Search Strategies</w:t>
      </w:r>
      <w:bookmarkEnd w:id="556"/>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557"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557"/>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093DC260" w:rsidR="00383CF5" w:rsidRDefault="00383CF5" w:rsidP="00DA5CF7">
      <w:r>
        <w:t xml:space="preserve">This chapter aims to frame the historical drivers and crucial decisions that shape the state-of-the-art for AI/ML and CV sciences. It approaches the problem </w:t>
      </w:r>
      <w:del w:id="558" w:author="Nate Bachmeier [AWS-SA]" w:date="2023-02-24T20:38:00Z">
        <w:r w:rsidDel="009F5716">
          <w:delText>by starting from</w:delText>
        </w:r>
      </w:del>
      <w:ins w:id="559" w:author="Nate Bachmeier [AWS-SA]" w:date="2023-02-24T20:38:00Z">
        <w:r w:rsidR="009F5716">
          <w:t>starting with</w:t>
        </w:r>
      </w:ins>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560" w:name="_Toc128254912"/>
      <w:r>
        <w:t xml:space="preserve">Theoretical </w:t>
      </w:r>
      <w:r w:rsidR="00E72F1F">
        <w:t>Framework</w:t>
      </w:r>
      <w:bookmarkEnd w:id="560"/>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561"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61"/>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562" w:name="_Toc79709053"/>
      <w:r>
        <w:t>Fundamental Approach</w:t>
      </w:r>
      <w:bookmarkEnd w:id="562"/>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4B9C98B6" w:rsidR="00E72F1F" w:rsidRDefault="00E72F1F" w:rsidP="00DA5CF7">
      <w:r>
        <w:t xml:space="preserve">Third, the research topic </w:t>
      </w:r>
      <w:del w:id="563" w:author="Nate Bachmeier [AWS-SA]" w:date="2023-02-24T20:38:00Z">
        <w:r w:rsidDel="009F5716">
          <w:delText>needs to</w:delText>
        </w:r>
      </w:del>
      <w:ins w:id="564" w:author="Nate Bachmeier [AWS-SA]" w:date="2023-02-24T20:38:00Z">
        <w:r w:rsidR="009F5716">
          <w:t>must</w:t>
        </w:r>
      </w:ins>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0B52FEC6"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del w:id="565" w:author="Nate Bachmeier [AWS-SA]" w:date="2023-02-24T20:39:00Z">
        <w:r w:rsidDel="009F5716">
          <w:delText>a mainstream topic</w:delText>
        </w:r>
      </w:del>
      <w:ins w:id="566" w:author="Nate Bachmeier [AWS-SA]" w:date="2023-02-24T20:39:00Z">
        <w:r w:rsidR="009F5716">
          <w:t>mainstream</w:t>
        </w:r>
      </w:ins>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77A8081"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del w:id="567" w:author="Nate Bachmeier [AWS-SA]" w:date="2023-02-24T20:39:00Z">
        <w:r w:rsidDel="009F5716">
          <w:delText>it might be more challenging to train models on this real-world basis versus</w:delText>
        </w:r>
      </w:del>
      <w:ins w:id="568" w:author="Nate Bachmeier [AWS-SA]" w:date="2023-02-24T20:39:00Z">
        <w:r w:rsidR="009F5716">
          <w:t>training models on this real-world basis might be more challenging than</w:t>
        </w:r>
      </w:ins>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569" w:name="_Toc128254913"/>
      <w:r>
        <w:t>Challenges and opportunities for care providers</w:t>
      </w:r>
      <w:bookmarkEnd w:id="569"/>
    </w:p>
    <w:p w14:paraId="330F685E" w14:textId="269DA77E" w:rsidR="00E72F1F" w:rsidRPr="00A14A25" w:rsidRDefault="00E72F1F" w:rsidP="00DA5CF7">
      <w:r>
        <w:t xml:space="preserve">This section is a placeholder for compiling notes from the Industry state section. It attempts to frame the business environment and limitations that </w:t>
      </w:r>
      <w:del w:id="570" w:author="Nate Bachmeier [AWS-SA]" w:date="2023-02-24T20:39:00Z">
        <w:r w:rsidDel="009F5716">
          <w:delText>create the need for</w:delText>
        </w:r>
      </w:del>
      <w:ins w:id="571" w:author="Nate Bachmeier [AWS-SA]" w:date="2023-02-24T20:39:00Z">
        <w:r w:rsidR="009F5716">
          <w:t>require</w:t>
        </w:r>
      </w:ins>
      <w:r>
        <w:t xml:space="preserve"> additional research.</w:t>
      </w:r>
    </w:p>
    <w:p w14:paraId="7123B5D0" w14:textId="77777777" w:rsidR="00E72F1F" w:rsidRDefault="00E72F1F" w:rsidP="009A4BD4">
      <w:pPr>
        <w:pStyle w:val="Heading2"/>
        <w:ind w:firstLine="0"/>
      </w:pPr>
      <w:bookmarkStart w:id="572" w:name="_Toc128254914"/>
      <w:r>
        <w:t>What is the role of data mining</w:t>
      </w:r>
      <w:bookmarkEnd w:id="572"/>
    </w:p>
    <w:p w14:paraId="0202DA56" w14:textId="40F2FBE9"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del w:id="573" w:author="Nate Bachmeier [AWS-SA]" w:date="2023-02-24T20:39:00Z">
        <w:r w:rsidDel="009F5716">
          <w:delText>ahead of time</w:delText>
        </w:r>
      </w:del>
      <w:ins w:id="574" w:author="Nate Bachmeier [AWS-SA]" w:date="2023-02-24T20:39:00Z">
        <w:r w:rsidR="009F5716">
          <w:t>beforehand</w:t>
        </w:r>
      </w:ins>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Across these high-level categories, numerous scenario-specific algorithms are available for different data sets. For instance, Apriori-based algorithms rely on the concept that subsets of frequent itemsets must also be frequent item</w:t>
      </w:r>
      <w:ins w:id="575" w:author="Nate Bachmeier [AWS-SA]" w:date="2023-02-24T20:40:00Z">
        <w:r w:rsidR="009F5716">
          <w:t>-</w:t>
        </w:r>
      </w:ins>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5B58F9C1"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 xml:space="preserve">from 2000 companies </w:t>
      </w:r>
      <w:del w:id="576" w:author="Nate Bachmeier [AWS-SA]" w:date="2023-02-24T20:40:00Z">
        <w:r w:rsidDel="009F5716">
          <w:delText xml:space="preserve">down </w:delText>
        </w:r>
      </w:del>
      <w:r>
        <w:t>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2C99FB5F" w:rsidR="00E72F1F" w:rsidRDefault="00E72F1F" w:rsidP="00DA5CF7">
      <w:r>
        <w:t xml:space="preserve">There is a joke that ‘70% of all statistics are made-up,’ inferring that the model is unlikely to work in practice without properly evaluating correlation versus causation. Carver (2007) </w:t>
      </w:r>
      <w:del w:id="577" w:author="Nate Bachmeier [AWS-SA]" w:date="2023-02-24T20:40:00Z">
        <w:r w:rsidDel="009F5716">
          <w:delText>touches on this point with guidance</w:delText>
        </w:r>
      </w:del>
      <w:ins w:id="578" w:author="Nate Bachmeier [AWS-SA]" w:date="2023-02-24T20:40:00Z">
        <w:r w:rsidR="009F5716">
          <w:t>explains</w:t>
        </w:r>
      </w:ins>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579" w:name="_Toc128254915"/>
      <w:r>
        <w:lastRenderedPageBreak/>
        <w:t>What exactly is artificial intelligence</w:t>
      </w:r>
      <w:bookmarkEnd w:id="579"/>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(Lukac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ins w:id="580" w:author="Nate Bachmeier [AWS-SA]" w:date="2023-02-24T20:40:00Z">
        <w:r w:rsidR="009F5716">
          <w:t>,</w:t>
        </w:r>
      </w:ins>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581" w:name="_Toc128254916"/>
      <w:r>
        <w:t>How does computer vision work</w:t>
      </w:r>
      <w:bookmarkEnd w:id="581"/>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r>
        <w:t>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582" w:name="_Toc128254917"/>
      <w:r>
        <w:lastRenderedPageBreak/>
        <w:t>What’s the role of Markov chains</w:t>
      </w:r>
      <w:bookmarkEnd w:id="582"/>
    </w:p>
    <w:p w14:paraId="40351EFA" w14:textId="17F7F05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del w:id="583" w:author="Nate Bachmeier [AWS-SA]" w:date="2023-02-24T20:41:00Z">
        <w:r w:rsidDel="009F5716">
          <w:delText>that considers</w:delText>
        </w:r>
      </w:del>
      <w:ins w:id="584" w:author="Nate Bachmeier [AWS-SA]" w:date="2023-02-24T20:41:00Z">
        <w:r w:rsidR="009F5716">
          <w:t>considering</w:t>
        </w:r>
      </w:ins>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5062A7" w:rsidR="008A7C72" w:rsidRPr="008A7C72" w:rsidRDefault="008A7C72" w:rsidP="009A4BD4">
      <w:pPr>
        <w:ind w:firstLine="0"/>
      </w:pPr>
      <w:bookmarkStart w:id="585" w:name="_Toc128255034"/>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585"/>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3CF486AF" w:rsidR="00E72F1F" w:rsidRPr="009A4BD4" w:rsidRDefault="006D08A6" w:rsidP="009A4BD4">
      <w:pPr>
        <w:ind w:firstLine="0"/>
        <w:rPr>
          <w:i/>
        </w:rPr>
      </w:pPr>
      <w:bookmarkStart w:id="586" w:name="_Toc128255035"/>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720D2E">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586"/>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3FE3BB22" w:rsidR="00E72F1F" w:rsidRDefault="006D08A6" w:rsidP="009A4BD4">
      <w:pPr>
        <w:ind w:firstLine="0"/>
      </w:pPr>
      <w:bookmarkStart w:id="587" w:name="_Toc128255036"/>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587"/>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620A0918" w:rsidR="00E72F1F" w:rsidRDefault="006D08A6" w:rsidP="009A4BD4">
      <w:pPr>
        <w:pStyle w:val="Caption"/>
        <w:ind w:firstLine="0"/>
      </w:pPr>
      <w:bookmarkStart w:id="588" w:name="_Toc128255037"/>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588"/>
    </w:p>
    <w:p w14:paraId="21E500CC" w14:textId="77777777" w:rsidR="00E72F1F" w:rsidRDefault="00E72F1F" w:rsidP="009A4BD4">
      <w:pPr>
        <w:pStyle w:val="Heading3"/>
        <w:ind w:firstLine="0"/>
      </w:pPr>
      <w:r>
        <w:lastRenderedPageBreak/>
        <w:t>Observations</w:t>
      </w:r>
    </w:p>
    <w:p w14:paraId="695C607B" w14:textId="7803AB0C"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del w:id="589" w:author="Nate Bachmeier [AWS-SA]" w:date="2023-02-24T20:41:00Z">
        <w:r w:rsidDel="009F5716">
          <w:delText>needs to</w:delText>
        </w:r>
      </w:del>
      <w:ins w:id="590" w:author="Nate Bachmeier [AWS-SA]" w:date="2023-02-24T20:41:00Z">
        <w:r w:rsidR="009F5716">
          <w:t>must</w:t>
        </w:r>
      </w:ins>
      <w:r>
        <w:t xml:space="preserve"> be </w:t>
      </w:r>
      <w:del w:id="591" w:author="Nate Bachmeier [AWS-SA]" w:date="2023-02-24T20:41:00Z">
        <w:r w:rsidDel="009F5716">
          <w:delText xml:space="preserve">both </w:delText>
        </w:r>
      </w:del>
      <w:r>
        <w:t>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592" w:name="_Toc128254918"/>
      <w:r>
        <w:lastRenderedPageBreak/>
        <w:t>How are neural networks evolving</w:t>
      </w:r>
      <w:bookmarkEnd w:id="59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ins w:id="593" w:author="Nate Bachmeier [AWS-SA]" w:date="2023-02-24T20:41:00Z">
        <w:r w:rsidR="009F5716">
          <w:t xml:space="preserve">the </w:t>
        </w:r>
      </w:ins>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6BE4207E" w:rsidR="00551E59" w:rsidRPr="00551E59" w:rsidRDefault="00551E59" w:rsidP="009A4BD4">
      <w:pPr>
        <w:pStyle w:val="Caption"/>
        <w:ind w:firstLine="0"/>
        <w:rPr>
          <w:i/>
        </w:rPr>
      </w:pPr>
      <w:bookmarkStart w:id="594"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594"/>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510454F4" w:rsidR="00981175" w:rsidRPr="00F8617E" w:rsidRDefault="00981175" w:rsidP="00F8617E">
      <w:pPr>
        <w:pStyle w:val="Caption"/>
        <w:ind w:firstLine="0"/>
        <w:rPr>
          <w:i/>
          <w:iCs w:val="0"/>
        </w:rPr>
      </w:pPr>
      <w:bookmarkStart w:id="595" w:name="_Toc12825503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5</w:t>
      </w:r>
      <w:r w:rsidRPr="00310DC2">
        <w:rPr>
          <w:b/>
          <w:bCs/>
          <w:noProof/>
        </w:rPr>
        <w:fldChar w:fldCharType="end"/>
      </w:r>
      <w:r>
        <w:br/>
      </w:r>
      <w:r w:rsidRPr="00F8617E">
        <w:rPr>
          <w:i/>
          <w:iCs w:val="0"/>
        </w:rPr>
        <w:t>Multi-dimensional convergence (Kim &amp; Cho, 2008, p. 1605)</w:t>
      </w:r>
      <w:bookmarkEnd w:id="595"/>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E405DD0" w:rsidR="00E72F1F" w:rsidRDefault="00E72F1F" w:rsidP="00DA5CF7">
      <w:r>
        <w:t xml:space="preserve">Object detection and labeling tasks were </w:t>
      </w:r>
      <w:del w:id="596" w:author="Nate Bachmeier [AWS-SA]" w:date="2023-02-24T20:42:00Z">
        <w:r w:rsidDel="009F5716">
          <w:delText>some of</w:delText>
        </w:r>
      </w:del>
      <w:ins w:id="597" w:author="Nate Bachmeier [AWS-SA]" w:date="2023-02-24T20:42:00Z">
        <w:r w:rsidR="009F5716">
          <w:t>among</w:t>
        </w:r>
      </w:ins>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598" w:name="_Toc128254919"/>
      <w:r>
        <w:t>How does intelligent agent modeling work</w:t>
      </w:r>
      <w:bookmarkEnd w:id="598"/>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599"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599"/>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3DF659" w:rsidR="00E72F1F" w:rsidRPr="00F8617E" w:rsidRDefault="0005446B" w:rsidP="00F8617E">
      <w:pPr>
        <w:pStyle w:val="Caption"/>
        <w:ind w:firstLine="0"/>
        <w:rPr>
          <w:i/>
          <w:iCs w:val="0"/>
        </w:rPr>
      </w:pPr>
      <w:bookmarkStart w:id="600" w:name="_Toc128255039"/>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6</w:t>
      </w:r>
      <w:r w:rsidRPr="00310DC2">
        <w:rPr>
          <w:b/>
          <w:bCs/>
          <w:noProof/>
        </w:rPr>
        <w:fldChar w:fldCharType="end"/>
      </w:r>
      <w:r>
        <w:br/>
      </w:r>
      <w:r w:rsidRPr="00F8617E">
        <w:rPr>
          <w:i/>
          <w:iCs w:val="0"/>
        </w:rPr>
        <w:t>BeeSmart Simulation (Wilensky, 2014)</w:t>
      </w:r>
      <w:bookmarkEnd w:id="600"/>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08122594" w:rsidR="000B5810" w:rsidRPr="000B5810" w:rsidRDefault="000B5810" w:rsidP="00F8617E">
      <w:pPr>
        <w:pStyle w:val="Caption"/>
        <w:ind w:firstLine="0"/>
      </w:pPr>
      <w:bookmarkStart w:id="601" w:name="_Toc128255040"/>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720D2E">
        <w:rPr>
          <w:b/>
          <w:bCs/>
          <w:noProof/>
        </w:rPr>
        <w:t>7</w:t>
      </w:r>
      <w:r w:rsidRPr="00F8617E">
        <w:rPr>
          <w:b/>
          <w:bCs/>
          <w:noProof/>
        </w:rPr>
        <w:fldChar w:fldCharType="end"/>
      </w:r>
      <w:r>
        <w:br/>
      </w:r>
      <w:r w:rsidRPr="000B5810">
        <w:rPr>
          <w:i/>
        </w:rPr>
        <w:t>Genetic Algorithm Process</w:t>
      </w:r>
      <w:bookmarkEnd w:id="60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602" w:name="_Toc128254920"/>
      <w:r>
        <w:t>How does neural network training work</w:t>
      </w:r>
      <w:bookmarkEnd w:id="602"/>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6864510B" w:rsidR="00E72F1F" w:rsidRDefault="00E72F1F" w:rsidP="00DA5CF7">
      <w:r w:rsidRPr="00F3396D">
        <w:rPr>
          <w:b/>
          <w:bCs/>
        </w:rPr>
        <w:t xml:space="preserve">Influence of Hierarchy. </w:t>
      </w:r>
      <w:r>
        <w:rPr>
          <w:b/>
          <w:bCs/>
        </w:rPr>
        <w:t xml:space="preserve"> </w:t>
      </w:r>
      <w:r>
        <w:t>Generally speaking, t</w:t>
      </w:r>
      <w:del w:id="603" w:author="Nate Bachmeier [AWS-SA]" w:date="2023-02-24T20:42:00Z">
        <w:r w:rsidDel="009F5716">
          <w:delText>here are two mechanisms for modeling distributed systems</w:delText>
        </w:r>
        <w:r w:rsidR="00751670" w:rsidDel="009F5716">
          <w:delText>:</w:delText>
        </w:r>
      </w:del>
      <w:ins w:id="604" w:author="Nate Bachmeier [AWS-SA]" w:date="2023-02-24T20:42:00Z">
        <w:r w:rsidR="009F5716">
          <w:t>wo mechanisms for modeling distributed systems are</w:t>
        </w:r>
      </w:ins>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del w:id="605" w:author="Nate Bachmeier [AWS-SA]" w:date="2023-02-24T20:43:00Z">
        <w:r w:rsidDel="009F5716">
          <w:delText>, not the Internet</w:delText>
        </w:r>
        <w:r w:rsidR="000C381D" w:rsidDel="009F5716">
          <w:delText>,</w:delText>
        </w:r>
        <w:r w:rsidDel="009F5716">
          <w:delText xml:space="preserve"> </w:delText>
        </w:r>
      </w:del>
      <w:ins w:id="606" w:author="Nate Bachmeier [AWS-SA]" w:date="2023-02-24T20:43:00Z">
        <w:r w:rsidR="009F5716">
          <w:t xml:space="preserve"> because </w:t>
        </w:r>
      </w:ins>
      <w:del w:id="607" w:author="Nate Bachmeier [AWS-SA]" w:date="2023-02-24T20:43:00Z">
        <w:r w:rsidDel="009F5716">
          <w:delText xml:space="preserve">because </w:delText>
        </w:r>
      </w:del>
      <w:ins w:id="608" w:author="Nate Bachmeier [AWS-SA]" w:date="2023-02-24T20:43:00Z">
        <w:r w:rsidR="009F5716">
          <w:t xml:space="preserve">the </w:t>
        </w:r>
      </w:ins>
      <w:del w:id="609" w:author="Nate Bachmeier [AWS-SA]" w:date="2023-02-24T20:43:00Z">
        <w:r w:rsidDel="009F5716">
          <w:delText xml:space="preserve">its </w:delText>
        </w:r>
      </w:del>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610"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610"/>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C5473F4"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w:t>
      </w:r>
      <w:del w:id="611" w:author="Nate Bachmeier [AWS-SA]" w:date="2023-02-24T20:43:00Z">
        <w:r w:rsidDel="009F5716">
          <w:delText xml:space="preserve">to come </w:delText>
        </w:r>
      </w:del>
      <w:r>
        <w:t xml:space="preserve">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5BF97B8" w:rsidR="00E72F1F" w:rsidRDefault="00E72F1F" w:rsidP="00DA5CF7">
      <w:r w:rsidRPr="00F3396D">
        <w:rPr>
          <w:b/>
          <w:bCs/>
        </w:rPr>
        <w:t>Influence of Geo-Redundancy</w:t>
      </w:r>
      <w:r>
        <w:t xml:space="preserve">. Cloud Service Providers (CSP) allow fault tolerance across multiple physical </w:t>
      </w:r>
      <w:del w:id="612" w:author="Nate Bachmeier [AWS-SA]" w:date="2023-02-24T20:44:00Z">
        <w:r w:rsidDel="009F5716">
          <w:delText>regions,</w:delText>
        </w:r>
      </w:del>
      <w:ins w:id="613" w:author="Nate Bachmeier [AWS-SA]" w:date="2023-02-24T20:44:00Z">
        <w:r w:rsidR="009F5716">
          <w:t>partitions (regions or availability zones).</w:t>
        </w:r>
      </w:ins>
      <w:r>
        <w:t xml:space="preserve"> </w:t>
      </w:r>
      <w:del w:id="614" w:author="Nate Bachmeier [AWS-SA]" w:date="2023-02-24T20:44:00Z">
        <w:r w:rsidDel="009F5716">
          <w:delText xml:space="preserve">so that </w:delText>
        </w:r>
      </w:del>
      <w:ins w:id="615" w:author="Nate Bachmeier [AWS-SA]" w:date="2023-02-24T20:44:00Z">
        <w:r w:rsidR="009F5716">
          <w:t xml:space="preserve">This design permits resiliency </w:t>
        </w:r>
      </w:ins>
      <w:ins w:id="616" w:author="Nate Bachmeier [AWS-SA]" w:date="2023-02-24T20:45:00Z">
        <w:r w:rsidR="009F5716">
          <w:t xml:space="preserve">of entire </w:t>
        </w:r>
      </w:ins>
      <w:del w:id="617" w:author="Nate Bachmeier [AWS-SA]" w:date="2023-02-24T20:45:00Z">
        <w:r w:rsidDel="009F5716">
          <w:delText xml:space="preserve">entire </w:delText>
        </w:r>
      </w:del>
      <w:r>
        <w:t>data center</w:t>
      </w:r>
      <w:del w:id="618" w:author="Nate Bachmeier [AWS-SA]" w:date="2023-02-24T20:45:00Z">
        <w:r w:rsidDel="009F5716">
          <w:delText>s</w:delText>
        </w:r>
      </w:del>
      <w:r>
        <w:t xml:space="preserve"> </w:t>
      </w:r>
      <w:del w:id="619" w:author="Nate Bachmeier [AWS-SA]" w:date="2023-02-24T20:45:00Z">
        <w:r w:rsidDel="009F5716">
          <w:delText xml:space="preserve">can </w:delText>
        </w:r>
      </w:del>
      <w:ins w:id="620" w:author="Nate Bachmeier [AWS-SA]" w:date="2023-02-24T20:45:00Z">
        <w:r w:rsidR="009F5716">
          <w:t xml:space="preserve">failures </w:t>
        </w:r>
      </w:ins>
      <w:del w:id="621" w:author="Nate Bachmeier [AWS-SA]" w:date="2023-02-24T20:45:00Z">
        <w:r w:rsidDel="009F5716">
          <w:delText xml:space="preserve">fail </w:delText>
        </w:r>
      </w:del>
      <w:r>
        <w:t xml:space="preserve">without impacting uptime (see Figure 2). The scheme starts with deploying the service stack into two or more locations like Seattle and New York. Next, data store replication enables the sites to </w:t>
      </w:r>
      <w:del w:id="622" w:author="Nate Bachmeier [AWS-SA]" w:date="2023-02-24T20:45:00Z">
        <w:r w:rsidDel="009F5716">
          <w:delText xml:space="preserve">be kept in </w:delText>
        </w:r>
      </w:del>
      <w:ins w:id="623" w:author="Nate Bachmeier [AWS-SA]" w:date="2023-02-24T20:45:00Z">
        <w:r w:rsidR="009F5716">
          <w:t xml:space="preserve">remain in </w:t>
        </w:r>
      </w:ins>
      <w:r>
        <w:t>sync. Finally, the user can discover the most performant service stack instance from a location-aware Canolical Naming Service (CNAME). That system can consider latency and other metrics, like the proposed Fail-Over Group solution.</w:t>
      </w:r>
    </w:p>
    <w:p w14:paraId="5D1574D3" w14:textId="3599AF4F" w:rsidR="00E72F1F" w:rsidRDefault="00E431EF" w:rsidP="003A4285">
      <w:pPr>
        <w:pStyle w:val="Caption"/>
        <w:ind w:firstLine="0"/>
      </w:pPr>
      <w:bookmarkStart w:id="624" w:name="_Toc128255041"/>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624"/>
    </w:p>
    <w:p w14:paraId="1B2FBCB7" w14:textId="2E9440A4" w:rsidR="00E72F1F" w:rsidRDefault="00E72F1F" w:rsidP="00DA5CF7">
      <w:r w:rsidRPr="00F3396D">
        <w:rPr>
          <w:b/>
          <w:bCs/>
        </w:rPr>
        <w:lastRenderedPageBreak/>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del w:id="625" w:author="Nate Bachmeier [AWS-SA]" w:date="2023-02-24T20:45:00Z">
        <w:r w:rsidDel="006F7F25">
          <w:delText>need to</w:delText>
        </w:r>
      </w:del>
      <w:ins w:id="626" w:author="Nate Bachmeier [AWS-SA]" w:date="2023-02-24T20:45:00Z">
        <w:r w:rsidR="006F7F25">
          <w:t>must</w:t>
        </w:r>
      </w:ins>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4AAC1056" w:rsidR="00E72F1F" w:rsidRDefault="00161877" w:rsidP="003A4285">
      <w:pPr>
        <w:pStyle w:val="Caption"/>
        <w:ind w:firstLine="0"/>
      </w:pPr>
      <w:bookmarkStart w:id="627" w:name="_Toc12825504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27"/>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EAB6F93" w:rsidR="00E81D0D" w:rsidRPr="00E81D0D" w:rsidRDefault="00E81D0D" w:rsidP="003A4285">
      <w:pPr>
        <w:pStyle w:val="Caption"/>
        <w:ind w:firstLine="0"/>
        <w:rPr>
          <w:i/>
        </w:rPr>
      </w:pPr>
      <w:bookmarkStart w:id="628" w:name="_Toc128255043"/>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10</w:t>
      </w:r>
      <w:r w:rsidRPr="003A4285">
        <w:rPr>
          <w:b/>
          <w:bCs/>
          <w:noProof/>
        </w:rPr>
        <w:fldChar w:fldCharType="end"/>
      </w:r>
      <w:r>
        <w:br/>
      </w:r>
      <w:r w:rsidRPr="00E81D0D">
        <w:rPr>
          <w:i/>
        </w:rPr>
        <w:t xml:space="preserve">Durable Command Queue </w:t>
      </w:r>
      <w:r w:rsidRPr="00E81D0D">
        <w:rPr>
          <w:i/>
          <w:noProof/>
        </w:rPr>
        <w:t>Pattern</w:t>
      </w:r>
      <w:bookmarkEnd w:id="628"/>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292AB145"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del w:id="629" w:author="Nate Bachmeier [AWS-SA]" w:date="2023-02-24T20:46:00Z">
        <w:r w:rsidDel="006F7F25">
          <w:delText>the shared dataset and fine-tune i</w:delText>
        </w:r>
      </w:del>
      <w:ins w:id="630" w:author="Nate Bachmeier [AWS-SA]" w:date="2023-02-24T20:46:00Z">
        <w:r w:rsidR="006F7F25">
          <w:t>and fine-tune the shared datase</w:t>
        </w:r>
      </w:ins>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08A1CF10" w:rsidR="00E72F1F" w:rsidRDefault="001703B6" w:rsidP="00B955FE">
      <w:pPr>
        <w:pStyle w:val="Caption"/>
        <w:ind w:firstLine="0"/>
      </w:pPr>
      <w:bookmarkStart w:id="631" w:name="_Toc12825504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631"/>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632" w:name="_Toc128254921"/>
      <w:r>
        <w:t>What is autoencoding</w:t>
      </w:r>
      <w:bookmarkEnd w:id="632"/>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E5B193A" w:rsidR="00A306F2" w:rsidRPr="00A306F2" w:rsidRDefault="00A306F2" w:rsidP="00B955FE">
      <w:pPr>
        <w:pStyle w:val="Caption"/>
        <w:ind w:firstLine="0"/>
        <w:rPr>
          <w:i/>
        </w:rPr>
      </w:pPr>
      <w:bookmarkStart w:id="633" w:name="_Toc128255045"/>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12</w:t>
      </w:r>
      <w:r w:rsidRPr="00B955FE">
        <w:rPr>
          <w:b/>
          <w:bCs/>
          <w:noProof/>
        </w:rPr>
        <w:fldChar w:fldCharType="end"/>
      </w:r>
      <w:r w:rsidRPr="00B955FE">
        <w:rPr>
          <w:b/>
          <w:bCs/>
        </w:rPr>
        <w:br/>
      </w:r>
      <w:r w:rsidRPr="00A306F2">
        <w:rPr>
          <w:i/>
        </w:rPr>
        <w:t>Autoencoding architecture</w:t>
      </w:r>
      <w:bookmarkEnd w:id="633"/>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634" w:name="_Toc128254922"/>
      <w:r>
        <w:t>How does sequence analysis work</w:t>
      </w:r>
      <w:bookmarkEnd w:id="634"/>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4580D009"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del w:id="635" w:author="Nate Bachmeier [AWS-SA]" w:date="2023-02-24T20:46:00Z">
        <w:r w:rsidDel="006F7F25">
          <w:delText>the variability between sentences</w:delText>
        </w:r>
      </w:del>
      <w:ins w:id="636" w:author="Nate Bachmeier [AWS-SA]" w:date="2023-02-24T20:46:00Z">
        <w:r w:rsidR="006F7F25">
          <w:t>sentence variability</w:t>
        </w:r>
      </w:ins>
      <w:r>
        <w:t xml:space="preserve">, such as removing verb-tensing. Next, </w:t>
      </w:r>
      <w:del w:id="637" w:author="Nate Bachmeier [AWS-SA]" w:date="2023-02-24T20:46:00Z">
        <w:r w:rsidDel="006F7F25">
          <w:delText>annotations are associated with the words by subsystems like Named Entity Recognition (NER)</w:delText>
        </w:r>
      </w:del>
      <w:ins w:id="638" w:author="Nate Bachmeier [AWS-SA]" w:date="2023-02-24T20:46:00Z">
        <w:r w:rsidR="006F7F25">
          <w:t>subsystems like Named Entity Recognition (NER) associate annotations with the words</w:t>
        </w:r>
      </w:ins>
      <w:r>
        <w:t xml:space="preserve"> that discover the sentence’s critical components. After chunking related tokens together, the scenario-specific business logic can operate on a semantic </w:t>
      </w:r>
      <w:del w:id="639" w:author="Nate Bachmeier [AWS-SA]" w:date="2023-02-24T20:46:00Z">
        <w:r w:rsidDel="006F7F25">
          <w:delText>representation of the text</w:delText>
        </w:r>
      </w:del>
      <w:ins w:id="640" w:author="Nate Bachmeier [AWS-SA]" w:date="2023-02-24T20:46:00Z">
        <w:r w:rsidR="006F7F25">
          <w:t>text representation</w:t>
        </w:r>
      </w:ins>
      <w:r>
        <w:t>. Depending on the use case, these steps could be massive subsystems or single lines of code.</w:t>
      </w:r>
    </w:p>
    <w:p w14:paraId="0A73EBF0" w14:textId="34E5FF5E" w:rsidR="00E72F1F" w:rsidRPr="00B955FE" w:rsidRDefault="001236EF" w:rsidP="00B955FE">
      <w:pPr>
        <w:pStyle w:val="Caption"/>
        <w:ind w:firstLine="0"/>
        <w:rPr>
          <w:i/>
        </w:rPr>
      </w:pPr>
      <w:bookmarkStart w:id="641" w:name="_Toc128255046"/>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641"/>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642"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642"/>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09691154" w:rsidR="007D626A" w:rsidRDefault="002029F2" w:rsidP="007D626A">
      <w:pPr>
        <w:pStyle w:val="Caption"/>
        <w:ind w:firstLine="0"/>
        <w:rPr>
          <w:i/>
        </w:rPr>
      </w:pPr>
      <w:r>
        <w:rPr>
          <w:b/>
          <w:bCs/>
        </w:rPr>
        <w:br/>
      </w:r>
      <w:bookmarkStart w:id="643" w:name="_Toc128255047"/>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720D2E">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64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A606FCD"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del w:id="644" w:author="Nate Bachmeier [AWS-SA]" w:date="2023-02-24T20:46:00Z">
        <w:r w:rsidDel="006F7F25">
          <w:delText>he training process</w:delText>
        </w:r>
      </w:del>
      <w:ins w:id="645" w:author="Nate Bachmeier [AWS-SA]" w:date="2023-02-24T20:46:00Z">
        <w:r w:rsidR="006F7F25">
          <w:t>raining</w:t>
        </w:r>
      </w:ins>
      <w:r>
        <w:t xml:space="preserve">. </w:t>
      </w:r>
    </w:p>
    <w:p w14:paraId="5D9CD5C7" w14:textId="0B40BDC1" w:rsidR="00E72F1F" w:rsidRDefault="003A421E" w:rsidP="007D626A">
      <w:pPr>
        <w:pStyle w:val="Caption"/>
        <w:ind w:firstLine="0"/>
      </w:pPr>
      <w:bookmarkStart w:id="646" w:name="_Toc128255048"/>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720D2E">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646"/>
    </w:p>
    <w:p w14:paraId="64C2161F" w14:textId="77777777" w:rsidR="00E72F1F" w:rsidRDefault="00E72F1F" w:rsidP="007D626A">
      <w:pPr>
        <w:pStyle w:val="Heading2"/>
        <w:ind w:firstLine="0"/>
      </w:pPr>
      <w:bookmarkStart w:id="647" w:name="_Toc128254923"/>
      <w:r>
        <w:t>How does recognizing human activities work</w:t>
      </w:r>
      <w:bookmarkEnd w:id="647"/>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24A95278" w:rsidR="00E72F1F" w:rsidRDefault="00C435F5" w:rsidP="00DA5CF7">
      <w:r>
        <w:t>The</w:t>
      </w:r>
      <w:r w:rsidR="00E72F1F">
        <w:t xml:space="preserve"> preceding section examined the biological constructs </w:t>
      </w:r>
      <w:del w:id="648" w:author="Nate Bachmeier [AWS-SA]" w:date="2023-02-24T20:47:00Z">
        <w:r w:rsidR="00E72F1F" w:rsidDel="006F7F25">
          <w:delText>that enable primates’ vision and nature’s solution</w:delText>
        </w:r>
      </w:del>
      <w:ins w:id="649" w:author="Nate Bachmeier [AWS-SA]" w:date="2023-02-24T20:47:00Z">
        <w:r w:rsidR="006F7F25">
          <w:t>enabling primates’ vision and the solution of nature</w:t>
        </w:r>
      </w:ins>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w:t>
      </w:r>
      <w:del w:id="650" w:author="Nate Bachmeier [AWS-SA]" w:date="2023-02-24T20:47:00Z">
        <w:r w:rsidDel="006F7F25">
          <w:delText xml:space="preserve">of </w:delText>
        </w:r>
      </w:del>
      <w:r w:rsidR="00E72F1F">
        <w:t>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0E03418B" w:rsidR="00E72F1F" w:rsidRPr="00A524F4" w:rsidRDefault="00E72F1F" w:rsidP="00DA5CF7">
      <w:r>
        <w:t xml:space="preserve">Experts suggest </w:t>
      </w:r>
      <w:del w:id="651" w:author="Nate Bachmeier [AWS-SA]" w:date="2023-02-24T20:47:00Z">
        <w:r w:rsidDel="006F7F25">
          <w:delText xml:space="preserve">that </w:delText>
        </w:r>
      </w:del>
      <w:r>
        <w:t>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B3CACD4" w:rsidR="00097912" w:rsidRDefault="005B0D64" w:rsidP="00097912">
      <w:pPr>
        <w:pStyle w:val="Caption"/>
        <w:ind w:firstLine="0"/>
        <w:rPr>
          <w:i/>
        </w:rPr>
      </w:pPr>
      <w:bookmarkStart w:id="652" w:name="_Toc128255049"/>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16</w:t>
      </w:r>
      <w:r w:rsidRPr="00097912">
        <w:rPr>
          <w:b/>
          <w:bCs/>
          <w:noProof/>
        </w:rPr>
        <w:fldChar w:fldCharType="end"/>
      </w:r>
      <w:r w:rsidRPr="00097912">
        <w:rPr>
          <w:b/>
          <w:bCs/>
        </w:rPr>
        <w:br/>
      </w:r>
      <w:r w:rsidRPr="005B0D64">
        <w:rPr>
          <w:i/>
        </w:rPr>
        <w:t>Network Structure</w:t>
      </w:r>
      <w:bookmarkEnd w:id="652"/>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653" w:name="_Toc128254924"/>
      <w:r>
        <w:t>How do dynamic environment simulations work</w:t>
      </w:r>
      <w:bookmarkEnd w:id="653"/>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be necessary during the fourth chapter</w:t>
      </w:r>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future investigation into best practices</w:t>
      </w:r>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654" w:name="_Toc128254925"/>
      <w:r>
        <w:lastRenderedPageBreak/>
        <w:t>Computer vision and autonomous driving</w:t>
      </w:r>
      <w:bookmarkEnd w:id="654"/>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47C8CEE1"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del w:id="655" w:author="Nate Bachmeier [AWS-SA]" w:date="2023-02-24T20:47:00Z">
        <w:r w:rsidDel="006F7F25">
          <w:delText>exist in the same capacity using more traditional input interfaces</w:delText>
        </w:r>
      </w:del>
      <w:ins w:id="656" w:author="Nate Bachmeier [AWS-SA]" w:date="2023-02-24T20:47:00Z">
        <w:r w:rsidR="006F7F25">
          <w:t>use more traditional input interfaces in the same capacity</w:t>
        </w:r>
      </w:ins>
      <w:r>
        <w:t>, making this example fall under convenience.</w:t>
      </w:r>
    </w:p>
    <w:p w14:paraId="08A46285" w14:textId="69998B4A" w:rsidR="00541718" w:rsidRPr="00541718" w:rsidRDefault="00541718" w:rsidP="00097912">
      <w:pPr>
        <w:pStyle w:val="Caption"/>
        <w:ind w:firstLine="0"/>
        <w:rPr>
          <w:i/>
        </w:rPr>
      </w:pPr>
      <w:bookmarkStart w:id="657" w:name="_Toc128255050"/>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17</w:t>
      </w:r>
      <w:r w:rsidRPr="00097912">
        <w:rPr>
          <w:b/>
          <w:bCs/>
          <w:noProof/>
        </w:rPr>
        <w:fldChar w:fldCharType="end"/>
      </w:r>
      <w:r>
        <w:br/>
      </w:r>
      <w:r w:rsidRPr="00541718">
        <w:rPr>
          <w:i/>
        </w:rPr>
        <w:t>Taxonomy of Example Use-Cases</w:t>
      </w:r>
      <w:bookmarkEnd w:id="657"/>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6708B359"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 xml:space="preserve">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w:t>
      </w:r>
      <w:del w:id="658" w:author="Nate Bachmeier [AWS-SA]" w:date="2023-02-24T20:47:00Z">
        <w:r w:rsidDel="006F7F25">
          <w:delText xml:space="preserve">also </w:delText>
        </w:r>
      </w:del>
      <w:r>
        <w:t>needs more examples to cover each scenario.</w:t>
      </w:r>
    </w:p>
    <w:p w14:paraId="2DAA77F5" w14:textId="27B0E05A" w:rsidR="00E72F1F" w:rsidRDefault="00E72F1F" w:rsidP="00DA5CF7">
      <w:r>
        <w:t xml:space="preserve">Consider the analogy of building an All-Wheel-Drive (AWD) feature that only knows about Florida’s flat tropical roads. Despite the engineers' best efforts, the vehicle will </w:t>
      </w:r>
      <w:del w:id="659" w:author="Nate Bachmeier [AWS-SA]" w:date="2023-02-24T20:47:00Z">
        <w:r w:rsidDel="006F7F25">
          <w:delText xml:space="preserve">encounter challenges </w:delText>
        </w:r>
        <w:r w:rsidR="00C435F5" w:rsidDel="006F7F25">
          <w:delText>i</w:delText>
        </w:r>
        <w:r w:rsidDel="006F7F25">
          <w:delText>n Colorado’s ice-covered mountainous</w:delText>
        </w:r>
      </w:del>
      <w:ins w:id="660" w:author="Nate Bachmeier [AWS-SA]" w:date="2023-02-24T20:47:00Z">
        <w:r w:rsidR="006F7F25">
          <w:t>face challenges in Colorado’s ice-covered mountain</w:t>
        </w:r>
      </w:ins>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164B2A33" w:rsidR="004A7CE6" w:rsidRPr="004A7CE6" w:rsidRDefault="004A7CE6" w:rsidP="00D400F7">
      <w:pPr>
        <w:pStyle w:val="Caption"/>
        <w:ind w:firstLine="0"/>
        <w:rPr>
          <w:i/>
        </w:rPr>
      </w:pPr>
      <w:bookmarkStart w:id="661" w:name="_Toc128255051"/>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18</w:t>
      </w:r>
      <w:r w:rsidRPr="00D400F7">
        <w:rPr>
          <w:b/>
          <w:bCs/>
          <w:noProof/>
        </w:rPr>
        <w:fldChar w:fldCharType="end"/>
      </w:r>
      <w:r w:rsidRPr="00D400F7">
        <w:rPr>
          <w:b/>
          <w:bCs/>
        </w:rPr>
        <w:br/>
      </w:r>
      <w:r w:rsidRPr="004A7CE6">
        <w:rPr>
          <w:i/>
        </w:rPr>
        <w:t>System Design</w:t>
      </w:r>
      <w:bookmarkEnd w:id="661"/>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737F286F" w:rsidR="0049778A" w:rsidRPr="0049778A" w:rsidRDefault="0049778A" w:rsidP="00D400F7">
      <w:pPr>
        <w:pStyle w:val="Caption"/>
        <w:ind w:firstLine="0"/>
        <w:rPr>
          <w:i/>
        </w:rPr>
      </w:pPr>
      <w:bookmarkStart w:id="662" w:name="_Toc128255052"/>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19</w:t>
      </w:r>
      <w:r w:rsidRPr="00D400F7">
        <w:rPr>
          <w:b/>
          <w:bCs/>
          <w:noProof/>
        </w:rPr>
        <w:fldChar w:fldCharType="end"/>
      </w:r>
      <w:r w:rsidR="00BD4565" w:rsidRPr="00310DC2">
        <w:br/>
      </w:r>
      <w:r w:rsidRPr="0049778A">
        <w:rPr>
          <w:i/>
        </w:rPr>
        <w:t>Training Configuration</w:t>
      </w:r>
      <w:bookmarkEnd w:id="662"/>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F1B9AD9" w:rsidR="00B92EC6" w:rsidRPr="000C1B34" w:rsidRDefault="00B92EC6" w:rsidP="000C1B34">
      <w:pPr>
        <w:pStyle w:val="Caption"/>
        <w:ind w:firstLine="0"/>
        <w:rPr>
          <w:i/>
          <w:iCs w:val="0"/>
        </w:rPr>
      </w:pPr>
      <w:bookmarkStart w:id="663" w:name="_Toc12825505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20</w:t>
      </w:r>
      <w:r w:rsidRPr="00310DC2">
        <w:rPr>
          <w:b/>
          <w:bCs/>
          <w:noProof/>
        </w:rPr>
        <w:fldChar w:fldCharType="end"/>
      </w:r>
      <w:r>
        <w:br/>
      </w:r>
      <w:r w:rsidRPr="000C1B34">
        <w:rPr>
          <w:i/>
          <w:iCs w:val="0"/>
        </w:rPr>
        <w:t>Taxonomy of Participants and Example Challenges</w:t>
      </w:r>
      <w:bookmarkEnd w:id="663"/>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72919B87" w:rsidR="000079EB" w:rsidRPr="000079EB" w:rsidRDefault="000079EB" w:rsidP="00147510">
      <w:pPr>
        <w:pStyle w:val="Caption"/>
        <w:ind w:firstLine="0"/>
        <w:rPr>
          <w:i/>
        </w:rPr>
      </w:pPr>
      <w:bookmarkStart w:id="664" w:name="_Toc128255054"/>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21</w:t>
      </w:r>
      <w:r w:rsidRPr="00310DC2">
        <w:rPr>
          <w:b/>
          <w:bCs/>
          <w:noProof/>
        </w:rPr>
        <w:fldChar w:fldCharType="end"/>
      </w:r>
      <w:r>
        <w:br/>
      </w:r>
      <w:r w:rsidRPr="000079EB">
        <w:rPr>
          <w:i/>
        </w:rPr>
        <w:t>Example Microservice Architecture</w:t>
      </w:r>
      <w:bookmarkEnd w:id="664"/>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665"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665"/>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54CBF859" w:rsidR="00E72F1F" w:rsidRDefault="00251EDA" w:rsidP="00DB15A3">
      <w:pPr>
        <w:pStyle w:val="Caption"/>
        <w:ind w:firstLine="0"/>
      </w:pPr>
      <w:bookmarkStart w:id="666" w:name="_Toc12825505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666"/>
    </w:p>
    <w:p w14:paraId="25F8F339" w14:textId="77777777" w:rsidR="00E72F1F" w:rsidRDefault="00E72F1F" w:rsidP="00DB15A3">
      <w:pPr>
        <w:pStyle w:val="Heading3"/>
        <w:ind w:firstLine="0"/>
      </w:pPr>
      <w:r>
        <w:t>Smart City Integration</w:t>
      </w:r>
    </w:p>
    <w:p w14:paraId="5A97887A" w14:textId="39376C9B"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del w:id="667" w:author="Nate Bachmeier [AWS-SA]" w:date="2023-02-24T20:48:00Z">
        <w:r w:rsidDel="006F7F25">
          <w:delText>will need to</w:delText>
        </w:r>
      </w:del>
      <w:ins w:id="668" w:author="Nate Bachmeier [AWS-SA]" w:date="2023-02-24T20:48:00Z">
        <w:r w:rsidR="006F7F25">
          <w:t>must</w:t>
        </w:r>
      </w:ins>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3C76D6B8"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del w:id="669" w:author="Nate Bachmeier [AWS-SA]" w:date="2023-02-24T20:48:00Z">
        <w:r w:rsidDel="006F7F25">
          <w:delText>out of</w:delText>
        </w:r>
      </w:del>
      <w:ins w:id="670" w:author="Nate Bachmeier [AWS-SA]" w:date="2023-02-24T20:48:00Z">
        <w:r w:rsidR="006F7F25">
          <w:t>from</w:t>
        </w:r>
      </w:ins>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671" w:name="_Toc128254926"/>
      <w:r>
        <w:t>How does the reproducibility crisis impact ML design</w:t>
      </w:r>
      <w:bookmarkEnd w:id="671"/>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1CF925B4"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del w:id="672" w:author="Nate Bachmeier [AWS-SA]" w:date="2023-02-24T20:48:00Z">
        <w:r w:rsidDel="006F7F25">
          <w:delText>that lack the technical expertise necessary</w:delText>
        </w:r>
      </w:del>
      <w:ins w:id="673" w:author="Nate Bachmeier [AWS-SA]" w:date="2023-02-24T20:48:00Z">
        <w:r w:rsidR="006F7F25">
          <w:t>lacking the technical expertise</w:t>
        </w:r>
      </w:ins>
      <w:r>
        <w:t xml:space="preserve"> to support multiple competing toolchains.</w:t>
      </w:r>
    </w:p>
    <w:p w14:paraId="60E5F45E" w14:textId="64D3A59E" w:rsidR="00E72F1F" w:rsidRDefault="00E72F1F" w:rsidP="00DA5CF7">
      <w:del w:id="674" w:author="Nate Bachmeier [AWS-SA]" w:date="2023-02-24T20:48:00Z">
        <w:r w:rsidDel="006F7F25">
          <w:delText>It’s challenging and expensive to recreate many foundational experiments</w:delText>
        </w:r>
      </w:del>
      <w:ins w:id="675" w:author="Nate Bachmeier [AWS-SA]" w:date="2023-02-24T20:48:00Z">
        <w:r w:rsidR="006F7F25">
          <w:t>Recreating many foundational experiments is challenging and expensive</w:t>
        </w:r>
      </w:ins>
      <w:r>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fldChar w:fldCharType="begin"/>
          </w:r>
          <w:r>
            <w:instrText xml:space="preserve"> CITATION Lan22 \l 1033 </w:instrText>
          </w:r>
          <w:r>
            <w:fldChar w:fldCharType="separate"/>
          </w:r>
          <w:r w:rsidR="00EC3688">
            <w:rPr>
              <w:noProof/>
            </w:rPr>
            <w:t xml:space="preserve"> (Langston, 2022)</w:t>
          </w:r>
          <w:r>
            <w:fldChar w:fldCharType="end"/>
          </w:r>
        </w:sdtContent>
      </w:sdt>
      <w:r>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fldChar w:fldCharType="begin"/>
          </w:r>
          <w:r>
            <w:instrText xml:space="preserve"> CITATION Fro21 \l 1033 </w:instrText>
          </w:r>
          <w:r>
            <w:fldChar w:fldCharType="separate"/>
          </w:r>
          <w:r w:rsidR="00EC3688">
            <w:rPr>
              <w:noProof/>
            </w:rPr>
            <w:t xml:space="preserve"> (Frolov, 2021)</w:t>
          </w:r>
          <w:r>
            <w:fldChar w:fldCharType="end"/>
          </w:r>
        </w:sdtContent>
      </w:sdt>
      <w:r>
        <w:t xml:space="preserve">. After disproving basic expectations, researchers revisited other assumptions and found at least six </w:t>
      </w:r>
      <w:r w:rsidR="005422DF">
        <w:t>false core tenants</w:t>
      </w:r>
      <w:r>
        <w:t xml:space="preserve">. This situation highlights the criticality of </w:t>
      </w:r>
      <w:r>
        <w:lastRenderedPageBreak/>
        <w:t>revalidating technological assumptions. The body of knowledge is never precise and continually evolv</w:t>
      </w:r>
      <w:r w:rsidR="00C435F5">
        <w:t>es</w:t>
      </w:r>
      <w:r>
        <w:t xml:space="preserve"> with new facts.</w:t>
      </w:r>
    </w:p>
    <w:p w14:paraId="70DCA5D1" w14:textId="2876D680"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del w:id="676" w:author="Nate Bachmeier [AWS-SA]" w:date="2023-02-24T20:48:00Z">
        <w:r w:rsidDel="006F7F25">
          <w:delText xml:space="preserve">It’s relatively easy to catch blatant lies, </w:delText>
        </w:r>
      </w:del>
      <w:ins w:id="677" w:author="Nate Bachmeier [AWS-SA]" w:date="2023-02-24T20:48:00Z">
        <w:r w:rsidR="006F7F25">
          <w:t xml:space="preserve">Catching blatant lies is relatively easy </w:t>
        </w:r>
      </w:ins>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678"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678"/>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542BD994"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del w:id="679" w:author="Nate Bachmeier [AWS-SA]" w:date="2023-02-24T20:49:00Z">
        <w:r w:rsidR="00E72F1F" w:rsidDel="006F7F25">
          <w:delText>go at odds with</w:delText>
        </w:r>
      </w:del>
      <w:ins w:id="680" w:author="Nate Bachmeier [AWS-SA]" w:date="2023-02-24T20:49:00Z">
        <w:r w:rsidR="006F7F25">
          <w:t>contradict</w:t>
        </w:r>
      </w:ins>
      <w:r w:rsidR="00E72F1F">
        <w:t xml:space="preserve"> the study (external threats). The research team might lack plan</w:t>
      </w:r>
      <w:r w:rsidR="00C435F5">
        <w:t>s</w:t>
      </w:r>
      <w:r w:rsidR="00E72F1F">
        <w:t xml:space="preserve"> to deal with these confounding variables and deviate arbitrarily </w:t>
      </w:r>
      <w:del w:id="681" w:author="Nate Bachmeier [AWS-SA]" w:date="2023-02-24T20:49:00Z">
        <w:r w:rsidR="00E72F1F" w:rsidDel="006F7F25">
          <w:delText xml:space="preserve">exclude </w:delText>
        </w:r>
      </w:del>
      <w:ins w:id="682" w:author="Nate Bachmeier [AWS-SA]" w:date="2023-02-24T20:49:00Z">
        <w:r w:rsidR="006F7F25">
          <w:t xml:space="preserve">from excluding </w:t>
        </w:r>
      </w:ins>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DC6EFDF"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ins w:id="683" w:author="Nate Bachmeier [AWS-SA]" w:date="2023-02-24T20:49:00Z">
        <w:r w:rsidR="006F7F25">
          <w:t>,</w:t>
        </w:r>
      </w:ins>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the terms such as whitelist and blacklist have </w:t>
      </w:r>
      <w:del w:id="684" w:author="Nate Bachmeier [AWS-SA]" w:date="2023-02-24T20:49:00Z">
        <w:r w:rsidRPr="008B5F57" w:rsidDel="006F7F25">
          <w:delText xml:space="preserve">a </w:delText>
        </w:r>
      </w:del>
      <w:r w:rsidRPr="008B5F57">
        <w:t>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685" w:name="_Toc128254927"/>
      <w:r>
        <w:t>Ethical considerations of A</w:t>
      </w:r>
      <w:r w:rsidR="004A68E9">
        <w:t>I</w:t>
      </w:r>
      <w:bookmarkEnd w:id="685"/>
    </w:p>
    <w:p w14:paraId="23083D7B" w14:textId="5021DF02" w:rsidR="00E72F1F" w:rsidRDefault="00E72F1F" w:rsidP="00DA5CF7">
      <w:r>
        <w:t>Artificial intelligence is a scary black box that spreads malicious propaganda</w:t>
      </w:r>
      <w:ins w:id="686" w:author="Nate Bachmeier [AWS-SA]" w:date="2023-02-24T20:49:00Z">
        <w:r w:rsidR="006F7F25">
          <w:t>,</w:t>
        </w:r>
      </w:ins>
      <w:del w:id="687" w:author="Nate Bachmeier [AWS-SA]" w:date="2023-02-24T20:49:00Z">
        <w:r w:rsidDel="006F7F25">
          <w:delText>,</w:delText>
        </w:r>
      </w:del>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del w:id="688" w:author="Nate Bachmeier [AWS-SA]" w:date="2023-02-24T20:49:00Z">
        <w:r w:rsidDel="006F7F25">
          <w:delText>need to</w:delText>
        </w:r>
      </w:del>
      <w:ins w:id="689" w:author="Nate Bachmeier [AWS-SA]" w:date="2023-02-24T20:49:00Z">
        <w:r w:rsidR="006F7F25">
          <w:t>must</w:t>
        </w:r>
      </w:ins>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0DBC4D4" w:rsidR="00E72F1F" w:rsidRPr="00AC30AE" w:rsidRDefault="00E72F1F" w:rsidP="00DA5CF7">
      <w:r>
        <w:t>Robotics’s Three Law</w:t>
      </w:r>
      <w:r w:rsidR="00BD0461">
        <w:t>s</w:t>
      </w:r>
      <w:r>
        <w:t xml:space="preserve"> state that automation should not injure humans</w:t>
      </w:r>
      <w:del w:id="690" w:author="Nate Bachmeier [AWS-SA]" w:date="2023-02-24T20:50:00Z">
        <w:r w:rsidDel="006F7F25">
          <w:delText>,</w:delText>
        </w:r>
      </w:del>
      <w:r>
        <w:t xml:space="preserve">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del w:id="691" w:author="Nate Bachmeier [AWS-SA]" w:date="2023-02-24T20:50:00Z">
        <w:r w:rsidDel="006F7F25">
          <w:delText>Lockheed Martin, a military weapons designer,</w:delText>
        </w:r>
      </w:del>
      <w:ins w:id="692" w:author="Nate Bachmeier [AWS-SA]" w:date="2023-02-24T20:50:00Z">
        <w:r w:rsidR="006F7F25">
          <w:t>a military weapons designer like Lockheed Martin</w:t>
        </w:r>
      </w:ins>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2FBCB741"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del w:id="693" w:author="Nate Bachmeier [AWS-SA]" w:date="2023-02-24T20:51:00Z">
        <w:r w:rsidDel="006F7F25">
          <w:delText>it is possible to miss these edge cases and produce invalid predictions</w:delText>
        </w:r>
      </w:del>
      <w:ins w:id="694" w:author="Nate Bachmeier [AWS-SA]" w:date="2023-02-24T20:51:00Z">
        <w:r w:rsidR="006F7F25">
          <w:t>missing these edge cases and producing invalid predictions is possible</w:t>
        </w:r>
      </w:ins>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76A91980" w:rsidR="00E72F1F" w:rsidRDefault="00E72F1F" w:rsidP="00DA5CF7">
      <w:r>
        <w:t xml:space="preserve">Laws cannot keep up with technology’s high-velocity innovation, causing businesses to define and self-regulate their ethical behavior. </w:t>
      </w:r>
      <w:del w:id="695" w:author="Nate Bachmeier [AWS-SA]" w:date="2023-02-24T20:51:00Z">
        <w:r w:rsidDel="006F7F25">
          <w:delText>Without an official solution for maintaining accountability, this moral desire must compete against existing business priorities</w:delText>
        </w:r>
      </w:del>
      <w:ins w:id="696" w:author="Nate Bachmeier [AWS-SA]" w:date="2023-02-24T20:51:00Z">
        <w:r w:rsidR="006F7F25">
          <w:t>This moral desire must compete against existing business priorities without an official solution for maintaining accountability</w:t>
        </w:r>
      </w:ins>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697" w:name="_Toc128254928"/>
      <w:r>
        <w:t>Summary</w:t>
      </w:r>
      <w:bookmarkEnd w:id="69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2D0C479C" w:rsidR="00E72F1F" w:rsidRDefault="00E72F1F" w:rsidP="00DA5CF7">
      <w:r>
        <w:t xml:space="preserve">Next, the </w:t>
      </w:r>
      <w:del w:id="698" w:author="Nate Bachmeier [AWS-SA]" w:date="2023-02-24T20:51:00Z">
        <w:r w:rsidDel="006F7F25">
          <w:delText>era of deep learning</w:delText>
        </w:r>
      </w:del>
      <w:ins w:id="699" w:author="Nate Bachmeier [AWS-SA]" w:date="2023-02-24T20:51:00Z">
        <w:r w:rsidR="006F7F25">
          <w:t>deep learning era</w:t>
        </w:r>
      </w:ins>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1D0EFAD"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del w:id="700" w:author="Nate Bachmeier [AWS-SA]" w:date="2023-02-24T20:51:00Z">
        <w:r w:rsidDel="006F7F25">
          <w:delText>Within these environments, failures are likely to occur</w:delText>
        </w:r>
      </w:del>
      <w:ins w:id="701" w:author="Nate Bachmeier [AWS-SA]" w:date="2023-02-24T20:51:00Z">
        <w:r w:rsidR="006F7F25">
          <w:t>Failures are likely to occur within these environments</w:t>
        </w:r>
      </w:ins>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702" w:name="_Toc128254929"/>
      <w:r>
        <w:lastRenderedPageBreak/>
        <w:t>Chapter 3: Research Method</w:t>
      </w:r>
      <w:bookmarkEnd w:id="702"/>
    </w:p>
    <w:p w14:paraId="2337D06A" w14:textId="57F863F1"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03" w:author="Nate Bachmeier [AWS-SA]" w:date="2023-02-24T20:51:00Z">
        <w:r w:rsidR="006F7F25">
          <w:t xml:space="preserve">the </w:t>
        </w:r>
      </w:ins>
      <w:del w:id="704" w:author="Nate Bachmeier [AWS-SA]" w:date="2023-02-11T13:43:00Z">
        <w:r w:rsidDel="0021511C">
          <w:delText>hemodialysis</w:delText>
        </w:r>
      </w:del>
      <w:ins w:id="705" w:author="Nate Bachmeier [AWS-SA]" w:date="2023-02-11T13:43:00Z">
        <w:r w:rsidR="0021511C">
          <w:t>episodic falling syndrome</w:t>
        </w:r>
      </w:ins>
      <w:r w:rsidRPr="005C1EEB">
        <w:t xml:space="preserve"> </w:t>
      </w:r>
      <w:r>
        <w:t>(</w:t>
      </w:r>
      <w:r w:rsidR="00BD0461">
        <w:t xml:space="preserve">Blackhurn, 2021; </w:t>
      </w:r>
      <w:r>
        <w:t xml:space="preserve">Kim &amp; Kim, 2021). </w:t>
      </w:r>
      <w:r w:rsidRPr="00C23676">
        <w:t>Th</w:t>
      </w:r>
      <w:del w:id="706" w:author="Nate Bachmeier [AWS-SA]" w:date="2023-02-24T20:51:00Z">
        <w:r w:rsidRPr="00C23676" w:rsidDel="006F7F25">
          <w:delText>e purpose of this constructive research study i</w:delText>
        </w:r>
      </w:del>
      <w:ins w:id="707" w:author="Nate Bachmeier [AWS-SA]" w:date="2023-02-24T20:51:00Z">
        <w:r w:rsidR="006F7F25">
          <w:t>is constructive research study aim</w:t>
        </w:r>
      </w:ins>
      <w:r w:rsidRPr="00C23676">
        <w:t>s to provide an understanding of the effectiveness and efficiency of auto</w:t>
      </w:r>
      <w:r>
        <w:t>nom</w:t>
      </w:r>
      <w:r w:rsidRPr="00C23676">
        <w:t xml:space="preserve">ous assistants for </w:t>
      </w:r>
      <w:del w:id="708" w:author="Nate Bachmeier [AWS-SA]" w:date="2023-02-11T13:43:00Z">
        <w:r w:rsidRPr="00C23676" w:rsidDel="0021511C">
          <w:delText>hemodialysis</w:delText>
        </w:r>
      </w:del>
      <w:ins w:id="709" w:author="Nate Bachmeier [AWS-SA]" w:date="2023-02-11T13:43:00Z">
        <w:r w:rsidR="0021511C">
          <w:t>episodic falling syndrome</w:t>
        </w:r>
      </w:ins>
      <w:r w:rsidRPr="00C23676">
        <w:t xml:space="preserve"> in elderly and special needs care organizations</w:t>
      </w:r>
      <w:r>
        <w:t xml:space="preserve">. </w:t>
      </w:r>
      <w:del w:id="710" w:author="Nate Bachmeier [AWS-SA]" w:date="2023-02-11T13:43:00Z">
        <w:r w:rsidDel="0021511C">
          <w:delText>Hemodialysis</w:delText>
        </w:r>
      </w:del>
      <w:ins w:id="711" w:author="Nate Bachmeier [AWS-SA]" w:date="2023-02-11T13:43:00Z">
        <w:r w:rsidR="0021511C">
          <w:t>Episodic falling syndrome</w:t>
        </w:r>
      </w:ins>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712" w:name="_Toc128254930"/>
      <w:r>
        <w:t>Research Methodology and Design</w:t>
      </w:r>
      <w:bookmarkEnd w:id="712"/>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60B1C71A"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del w:id="713" w:author="Nate Bachmeier [AWS-SA]" w:date="2023-02-11T13:43:00Z">
        <w:r w:rsidR="008767B0" w:rsidRPr="00C23676" w:rsidDel="0021511C">
          <w:delText>hemodialysis</w:delText>
        </w:r>
      </w:del>
      <w:ins w:id="714" w:author="Nate Bachmeier [AWS-SA]" w:date="2023-02-11T13:43:00Z">
        <w:r w:rsidR="0021511C">
          <w:t>episodic falling syndrome</w:t>
        </w:r>
      </w:ins>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ins w:id="715" w:author="Nate Bachmeier [AWS-SA]" w:date="2023-02-24T20:51:00Z">
        <w:r w:rsidR="006F7F25">
          <w:t xml:space="preserve"> </w:t>
        </w:r>
      </w:ins>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716"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716"/>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717" w:name="_Toc128254931"/>
      <w:r>
        <w:t>Population and Sample</w:t>
      </w:r>
      <w:bookmarkEnd w:id="717"/>
    </w:p>
    <w:p w14:paraId="02C1DAF2" w14:textId="5AB0BC6E"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(Lytra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del w:id="718" w:author="Nate Bachmeier [AWS-SA]" w:date="2023-02-24T20:51:00Z">
        <w:r w:rsidR="0010303F" w:rsidDel="006F7F25">
          <w:delText xml:space="preserve"> </w:delText>
        </w:r>
        <w:r w:rsidR="00DB0892" w:rsidDel="006F7F25">
          <w:delText>in the case of</w:delText>
        </w:r>
      </w:del>
      <w:ins w:id="719" w:author="Nate Bachmeier [AWS-SA]" w:date="2023-02-24T20:51:00Z">
        <w:r w:rsidR="006F7F25">
          <w:t>, in</w:t>
        </w:r>
      </w:ins>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77F50A6" w:rsidR="00986937" w:rsidRDefault="00D942AC" w:rsidP="00DA5CF7">
      <w:del w:id="720" w:author="Nate Bachmeier [AWS-SA]" w:date="2023-02-24T20:51:00Z">
        <w:r w:rsidDel="006F7F25">
          <w:delText xml:space="preserve">It would be impractical to test </w:delText>
        </w:r>
        <w:r w:rsidR="00AE085D" w:rsidDel="006F7F25">
          <w:delText>a nearly unlimited combination of patient characteristics and fall risks</w:delText>
        </w:r>
      </w:del>
      <w:ins w:id="721" w:author="Nate Bachmeier [AWS-SA]" w:date="2023-02-24T20:51:00Z">
        <w:r w:rsidR="006F7F25">
          <w:t>Testing a nearly unlimited combination of patient characteristics and fall risks would be impractical</w:t>
        </w:r>
      </w:ins>
      <w:r w:rsidR="00AE085D">
        <w:t xml:space="preserve">. Instead, a sampling procedure </w:t>
      </w:r>
      <w:r w:rsidR="00C70842">
        <w:t>that combines MoCAP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(Aihara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7656B359"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del w:id="722" w:author="Nate Bachmeier [AWS-SA]" w:date="2023-02-24T20:52:00Z">
        <w:r w:rsidDel="006F7F25">
          <w:delText>ahead of time</w:delText>
        </w:r>
      </w:del>
      <w:ins w:id="723" w:author="Nate Bachmeier [AWS-SA]" w:date="2023-02-24T20:52:00Z">
        <w:r w:rsidR="006F7F25">
          <w:t>beforehand</w:t>
        </w:r>
      </w:ins>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MoCAP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724" w:name="_Toc128254932"/>
      <w:r>
        <w:t>Instrumentation</w:t>
      </w:r>
      <w:bookmarkEnd w:id="724"/>
    </w:p>
    <w:p w14:paraId="4EA4237F" w14:textId="0D0215D3" w:rsidR="00EB2D05" w:rsidRDefault="00EB2D05" w:rsidP="00DA5CF7">
      <w:r>
        <w:t>The study has three aspects that require data collection: ML training performance, model accuracy, and inference performance. This information originates from the Amazon SageMaker and AWS RoboMaker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r>
        <w:t>RoboMaker simplifies building agent simulations using the Robot Operating System (ROS)</w:t>
      </w:r>
      <w:r w:rsidR="005B0E27">
        <w:t xml:space="preserve"> </w:t>
      </w:r>
      <w:r>
        <w:t>ecosystem</w:t>
      </w:r>
      <w:r w:rsidR="00D3228B">
        <w:t>s</w:t>
      </w:r>
      <w:r>
        <w:t>.</w:t>
      </w:r>
      <w:r w:rsidR="005B0E27">
        <w:t xml:space="preserve"> </w:t>
      </w:r>
    </w:p>
    <w:p w14:paraId="35E5DEE1" w14:textId="36919F65" w:rsidR="00EB2D05" w:rsidRPr="00EB2D05" w:rsidRDefault="00EB2D05" w:rsidP="00DA5CF7">
      <w:r>
        <w:t xml:space="preserve">These tools and services offer built-in consumable metrics using </w:t>
      </w:r>
      <w:del w:id="725" w:author="Nate Bachmeier [AWS-SA]" w:date="2023-02-24T20:52:00Z">
        <w:r w:rsidDel="006F7F25">
          <w:delText>an extensive set of</w:delText>
        </w:r>
      </w:del>
      <w:ins w:id="726" w:author="Nate Bachmeier [AWS-SA]" w:date="2023-02-24T20:52:00Z">
        <w:r w:rsidR="006F7F25">
          <w:t>extensive</w:t>
        </w:r>
      </w:ins>
      <w:r>
        <w:t xml:space="preserve"> developer tools such as Amazon CloudWatch and TensorBoard</w:t>
      </w:r>
      <w:r w:rsidR="001E5FEC">
        <w:t xml:space="preserve"> (AWS, 2021; TensorFlow, n.d.)</w:t>
      </w:r>
      <w:r>
        <w:t>. The underlying services support custom metrics for investigating model efficiency. I</w:t>
      </w:r>
      <w:del w:id="727" w:author="Nate Bachmeier [AWS-SA]" w:date="2023-02-24T20:52:00Z">
        <w:r w:rsidDel="006F7F25">
          <w:delText>t’s beyond this project's scope to implement custom metrics beyond troubleshooting scenarios</w:delText>
        </w:r>
      </w:del>
      <w:ins w:id="728" w:author="Nate Bachmeier [AWS-SA]" w:date="2023-02-24T20:52:00Z">
        <w:r w:rsidR="006F7F25">
          <w:t>mplementing custom metrics beyond troubleshooting scenarios is beyond this project's scope</w:t>
        </w:r>
      </w:ins>
      <w:r>
        <w:t>.</w:t>
      </w:r>
    </w:p>
    <w:p w14:paraId="4CA5515E" w14:textId="008F0FBE" w:rsidR="00E72F1F" w:rsidRPr="00887A22" w:rsidRDefault="00E72F1F" w:rsidP="00E62F67">
      <w:pPr>
        <w:pStyle w:val="Heading2"/>
        <w:ind w:firstLine="0"/>
      </w:pPr>
      <w:bookmarkStart w:id="729" w:name="_Toc128254933"/>
      <w:r w:rsidRPr="00887A22">
        <w:t>Study Procedures</w:t>
      </w:r>
      <w:bookmarkEnd w:id="729"/>
    </w:p>
    <w:p w14:paraId="7C394CE4" w14:textId="70C0C0B8" w:rsidR="00322676" w:rsidRDefault="00322676" w:rsidP="00DA5CF7">
      <w:r>
        <w:t>The study uses AWS RoboMaker’s WorldForge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WorldForge can </w:t>
      </w:r>
      <w:del w:id="730" w:author="Nate Bachmeier [AWS-SA]" w:date="2023-02-24T20:52:00Z">
        <w:r w:rsidDel="006F7F25">
          <w:delText>produce dozens or hundreds of unique worlds quickly</w:delText>
        </w:r>
      </w:del>
      <w:ins w:id="731" w:author="Nate Bachmeier [AWS-SA]" w:date="2023-02-24T20:52:00Z">
        <w:r w:rsidR="006F7F25">
          <w:t xml:space="preserve">quickly produce dozens or </w:t>
        </w:r>
        <w:r w:rsidR="006F7F25">
          <w:lastRenderedPageBreak/>
          <w:t>hundreds of unique worlds</w:t>
        </w:r>
      </w:ins>
      <w:r>
        <w:t>, this offering is beyond the project’s scope. Instead, having one static instance of each world type is appropriate because only 111 total test cases are necessary for the sampling requirements.</w:t>
      </w:r>
    </w:p>
    <w:p w14:paraId="02641023" w14:textId="7F526677" w:rsidR="00E66FA8" w:rsidRPr="000869AC" w:rsidRDefault="00E66FA8" w:rsidP="00E62F67">
      <w:pPr>
        <w:pStyle w:val="Caption"/>
        <w:ind w:firstLine="0"/>
        <w:rPr>
          <w:i/>
        </w:rPr>
      </w:pPr>
      <w:bookmarkStart w:id="732" w:name="_Toc128255056"/>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23</w:t>
      </w:r>
      <w:r w:rsidRPr="00E62F67">
        <w:rPr>
          <w:b/>
          <w:bCs/>
        </w:rPr>
        <w:fldChar w:fldCharType="end"/>
      </w:r>
      <w:r>
        <w:br/>
      </w:r>
      <w:r w:rsidRPr="000869AC">
        <w:rPr>
          <w:i/>
        </w:rPr>
        <w:t>Simulation Instance</w:t>
      </w:r>
      <w:bookmarkEnd w:id="732"/>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Mixamo is an open-source 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25D3CB91" w:rsidR="00495599" w:rsidRPr="00185623" w:rsidRDefault="00495599" w:rsidP="00E62F67">
      <w:pPr>
        <w:pStyle w:val="Caption"/>
        <w:ind w:firstLine="0"/>
        <w:rPr>
          <w:i/>
        </w:rPr>
      </w:pPr>
      <w:bookmarkStart w:id="733" w:name="_Toc128255057"/>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ins w:id="734" w:author="Nate Bachmeier [AWS-SA]" w:date="2023-02-25T23:03:00Z">
        <w:r w:rsidR="00720D2E">
          <w:rPr>
            <w:b/>
            <w:bCs/>
            <w:noProof/>
          </w:rPr>
          <w:t>24</w:t>
        </w:r>
      </w:ins>
      <w:del w:id="735" w:author="Nate Bachmeier [AWS-SA]" w:date="2023-02-25T11:50:00Z">
        <w:r w:rsidRPr="00E62F67" w:rsidDel="008555BA">
          <w:rPr>
            <w:b/>
            <w:bCs/>
            <w:noProof/>
          </w:rPr>
          <w:delText>2</w:delText>
        </w:r>
        <w:r w:rsidR="00E66FA8" w:rsidRPr="00E62F67" w:rsidDel="008555BA">
          <w:rPr>
            <w:b/>
            <w:bCs/>
            <w:noProof/>
          </w:rPr>
          <w:delText>4</w:delText>
        </w:r>
      </w:del>
      <w:r w:rsidRPr="00E62F67">
        <w:rPr>
          <w:b/>
          <w:bCs/>
        </w:rPr>
        <w:fldChar w:fldCharType="end"/>
      </w:r>
      <w:r w:rsidRPr="00185623">
        <w:br/>
      </w:r>
      <w:r w:rsidRPr="00185623">
        <w:rPr>
          <w:i/>
        </w:rPr>
        <w:t>Characters</w:t>
      </w:r>
      <w:bookmarkEnd w:id="733"/>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7C12B6A1" w:rsidR="00A7372C" w:rsidRPr="000869AC" w:rsidRDefault="00A7372C" w:rsidP="00E62F67">
      <w:pPr>
        <w:pStyle w:val="Caption"/>
        <w:ind w:firstLine="0"/>
        <w:rPr>
          <w:i/>
        </w:rPr>
      </w:pPr>
      <w:bookmarkStart w:id="736" w:name="_Toc128255058"/>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ins w:id="737" w:author="Nate Bachmeier [AWS-SA]" w:date="2023-02-25T23:03:00Z">
        <w:r w:rsidR="00720D2E">
          <w:rPr>
            <w:b/>
            <w:bCs/>
            <w:noProof/>
          </w:rPr>
          <w:t>25</w:t>
        </w:r>
      </w:ins>
      <w:del w:id="738" w:author="Nate Bachmeier [AWS-SA]" w:date="2023-02-25T11:50:00Z">
        <w:r w:rsidRPr="00E62F67" w:rsidDel="008555BA">
          <w:rPr>
            <w:b/>
            <w:bCs/>
            <w:noProof/>
          </w:rPr>
          <w:delText>2</w:delText>
        </w:r>
        <w:r w:rsidR="00E66FA8" w:rsidRPr="00E62F67" w:rsidDel="008555BA">
          <w:rPr>
            <w:b/>
            <w:bCs/>
            <w:noProof/>
          </w:rPr>
          <w:delText>5</w:delText>
        </w:r>
      </w:del>
      <w:r w:rsidRPr="00E62F67">
        <w:rPr>
          <w:b/>
          <w:bCs/>
        </w:rPr>
        <w:fldChar w:fldCharType="end"/>
      </w:r>
      <w:r>
        <w:br/>
      </w:r>
      <w:r w:rsidRPr="000869AC">
        <w:rPr>
          <w:i/>
        </w:rPr>
        <w:t>Experiment Design</w:t>
      </w:r>
      <w:bookmarkEnd w:id="736"/>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3311AA85"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del w:id="739" w:author="Nate Bachmeier [AWS-SA]" w:date="2023-02-11T13:43:00Z">
        <w:r w:rsidR="00A7372C" w:rsidDel="0021511C">
          <w:delText>hemodialysis</w:delText>
        </w:r>
      </w:del>
      <w:ins w:id="740" w:author="Nate Bachmeier [AWS-SA]" w:date="2023-02-11T13:43:00Z">
        <w:r w:rsidR="0021511C">
          <w:t>episodic falling syndrome</w:t>
        </w:r>
      </w:ins>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741" w:name="_Toc128254934"/>
      <w:r>
        <w:t>D</w:t>
      </w:r>
      <w:r w:rsidR="00E72F1F">
        <w:t>ata Analysis</w:t>
      </w:r>
      <w:bookmarkEnd w:id="741"/>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4544460B"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del w:id="742" w:author="Nate Bachmeier [AWS-SA]" w:date="2023-02-24T20:52:00Z">
        <w:r w:rsidDel="006F7F25">
          <w:delText>There must exist measurements of the inference accuracy and the extent to which the scene contains noise</w:delText>
        </w:r>
      </w:del>
      <w:ins w:id="743" w:author="Nate Bachmeier [AWS-SA]" w:date="2023-02-24T20:52:00Z">
        <w:r w:rsidR="006F7F25">
          <w:t>A measure of the inference accuracy and the extent to which the scene contains noise must exist</w:t>
        </w:r>
      </w:ins>
      <w:r>
        <w:t xml:space="preserve">. Unity offers several rendering effects for smoke, fog, reflections, and lighting. Controls exist </w:t>
      </w:r>
      <w:del w:id="744" w:author="Nate Bachmeier [AWS-SA]" w:date="2023-02-24T20:53:00Z">
        <w:r w:rsidDel="006F7F25">
          <w:delText>for adjusting these effects and their enablement strength between zero to</w:delText>
        </w:r>
      </w:del>
      <w:ins w:id="745" w:author="Nate Bachmeier [AWS-SA]" w:date="2023-02-24T20:53:00Z">
        <w:r w:rsidR="006F7F25">
          <w:t>to adjust these effects and their enablement strength between zero and</w:t>
        </w:r>
      </w:ins>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746" w:name="_Toc128254935"/>
      <w:r w:rsidRPr="00887A22">
        <w:t>Assumptions</w:t>
      </w:r>
      <w:bookmarkEnd w:id="746"/>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This study makes several assumptions about the current industry state. It assumes that mainstream solutions like Amazon SageMaker,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 Future research could exist to compare real cameras against the MoCAP footage.</w:t>
      </w:r>
    </w:p>
    <w:p w14:paraId="4B28239E" w14:textId="295129E9" w:rsidR="00E72F1F" w:rsidRDefault="00E72F1F" w:rsidP="009419EF">
      <w:pPr>
        <w:pStyle w:val="Heading2"/>
        <w:ind w:firstLine="0"/>
      </w:pPr>
      <w:bookmarkStart w:id="747" w:name="_Toc128254936"/>
      <w:r w:rsidRPr="00887A22">
        <w:t>Limitations</w:t>
      </w:r>
      <w:bookmarkEnd w:id="747"/>
    </w:p>
    <w:p w14:paraId="5DEB3E76" w14:textId="218BC62F"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del w:id="748" w:author="Nate Bachmeier [AWS-SA]" w:date="2023-02-24T20:53:00Z">
        <w:r w:rsidR="003925DA" w:rsidDel="006F7F25">
          <w:delText>access to resource</w:delText>
        </w:r>
      </w:del>
      <w:ins w:id="749" w:author="Nate Bachmeier [AWS-SA]" w:date="2023-02-24T20:53:00Z">
        <w:r w:rsidR="006F7F25">
          <w:t>resource acces</w:t>
        </w:r>
      </w:ins>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750" w:name="_Toc128254937"/>
      <w:r w:rsidRPr="00887A22">
        <w:t>Delimitations</w:t>
      </w:r>
      <w:bookmarkEnd w:id="750"/>
    </w:p>
    <w:p w14:paraId="4ACC122E" w14:textId="4CE17141"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del w:id="751" w:author="Nate Bachmeier [AWS-SA]" w:date="2023-02-11T14:41:00Z">
        <w:r w:rsidDel="00D83CBA">
          <w:delText xml:space="preserve">635KG </w:delText>
        </w:r>
      </w:del>
      <w:ins w:id="752" w:author="Nate Bachmeier [AWS-SA]" w:date="2023-02-11T14:41:00Z">
        <w:r w:rsidR="00D83CBA">
          <w:t xml:space="preserve">635 kg </w:t>
        </w:r>
      </w:ins>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753" w:name="_Toc128254938"/>
      <w:r w:rsidRPr="00887A22">
        <w:t>Ethical Assurances</w:t>
      </w:r>
      <w:bookmarkEnd w:id="753"/>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64A123C"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del w:id="754" w:author="Nate Bachmeier [AWS-SA]" w:date="2023-02-24T20:54:00Z">
        <w:r w:rsidDel="006F7F25">
          <w:delText>need to assess the risks to privacy and availability</w:delText>
        </w:r>
      </w:del>
      <w:ins w:id="755" w:author="Nate Bachmeier [AWS-SA]" w:date="2023-02-24T20:54:00Z">
        <w:r w:rsidR="006F7F25">
          <w:t>must assess the privacy and availability risks</w:t>
        </w:r>
      </w:ins>
      <w:r>
        <w:t xml:space="preserve">. Not all decisions originate from the leadership and often </w:t>
      </w:r>
      <w:del w:id="756" w:author="Nate Bachmeier [AWS-SA]" w:date="2023-02-24T20:54:00Z">
        <w:r w:rsidDel="006F7F25">
          <w:delText xml:space="preserve">come </w:delText>
        </w:r>
      </w:del>
      <w:r>
        <w:t>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The researcher is responsible for building the artifacts, measuring their accuracy, and reporting the results. There is the potential for biases impacting the study due to resource constraints. For instance, the project might plan four MoCAP 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757" w:name="_Toc128254939"/>
      <w:r>
        <w:t>Summary</w:t>
      </w:r>
      <w:bookmarkEnd w:id="757"/>
    </w:p>
    <w:p w14:paraId="61E05B4A" w14:textId="62CB50EF"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58" w:author="Nate Bachmeier [AWS-SA]" w:date="2023-02-24T20:54:00Z">
        <w:r w:rsidR="006F7F25">
          <w:t xml:space="preserve">the </w:t>
        </w:r>
      </w:ins>
      <w:del w:id="759" w:author="Nate Bachmeier [AWS-SA]" w:date="2023-02-11T13:43:00Z">
        <w:r w:rsidDel="0021511C">
          <w:delText>hemodialysis</w:delText>
        </w:r>
      </w:del>
      <w:ins w:id="760" w:author="Nate Bachmeier [AWS-SA]" w:date="2023-02-11T13:43:00Z">
        <w:r w:rsidR="0021511C">
          <w:t>episodic falling syndrome</w:t>
        </w:r>
      </w:ins>
      <w:r>
        <w:t xml:space="preserve">. These challenges exist because it’s difficult for researchers to experiment within personal private space. This study aims to mitigate those issues using a virtual environment and humanoid characters that perform MoCAP animation sequences. There are </w:t>
      </w:r>
      <w:r>
        <w:lastRenderedPageBreak/>
        <w:t>unlimited permutations the agents could perform. This study scopes the action space to 117 behaviors, prioritizing the most common situations and use cases.</w:t>
      </w:r>
    </w:p>
    <w:p w14:paraId="0A4B239B" w14:textId="31A8AA2A" w:rsidR="00EE7722" w:rsidRDefault="00EE7722" w:rsidP="00DA5CF7">
      <w:r>
        <w:t xml:space="preserve">The study uses industry-standard tools (e.g., AWS RoboMaker and Amazon SageMaker) to build a human activity recognition (HAR) computer vision (CV) model. Those tools include built-in instruments and metrics for assessing the </w:t>
      </w:r>
      <w:del w:id="761" w:author="Nate Bachmeier [AWS-SA]" w:date="2023-02-11T13:30:00Z">
        <w:r w:rsidDel="0021511C">
          <w:delText>performance, quality, and efficiency of the machine-learning process</w:delText>
        </w:r>
      </w:del>
      <w:ins w:id="762" w:author="Nate Bachmeier [AWS-SA]" w:date="2023-02-11T13:30:00Z">
        <w:r w:rsidR="0021511C">
          <w:t>machine-learning process's performance, quality, and efficiency</w:t>
        </w:r>
      </w:ins>
      <w:r>
        <w:t xml:space="preserve">. The study procedure will generate randomized worlds for the characters to move around and utilize virtual cameras to monitor their behaviors. Next, a data analysis phase will validate </w:t>
      </w:r>
      <w:ins w:id="763" w:author="Nate Bachmeier [AWS-SA]" w:date="2023-02-11T13:30:00Z">
        <w:r w:rsidR="0021511C">
          <w:t xml:space="preserve">that </w:t>
        </w:r>
      </w:ins>
      <w:r>
        <w:t xml:space="preserve">the HAR model can reliably extract intents (RQ1) and the </w:t>
      </w:r>
      <w:del w:id="764" w:author="Nate Bachmeier [AWS-SA]" w:date="2023-02-24T20:54:00Z">
        <w:r w:rsidDel="006F7F25">
          <w:delText xml:space="preserve">processes </w:delText>
        </w:r>
      </w:del>
      <w:ins w:id="765" w:author="Nate Bachmeier [AWS-SA]" w:date="2023-02-24T20:54:00Z">
        <w:r w:rsidR="006F7F25">
          <w:t xml:space="preserve">process's </w:t>
        </w:r>
      </w:ins>
      <w:r>
        <w:t>efficiency (RQ2).</w:t>
      </w:r>
    </w:p>
    <w:p w14:paraId="6D9C2817" w14:textId="5E776321" w:rsidR="0021511C" w:rsidRDefault="00EE7722" w:rsidP="00DA5CF7">
      <w:pPr>
        <w:rPr>
          <w:ins w:id="766" w:author="Nate Bachmeier [AWS-SA]" w:date="2023-02-11T13:30:00Z"/>
        </w:rPr>
      </w:pP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del w:id="767" w:author="Nate Bachmeier [AWS-SA]" w:date="2023-02-24T20:54:00Z">
        <w:r w:rsidDel="006F7F25">
          <w:delText>It’s impossible to examine every potential aspect of this problem</w:delText>
        </w:r>
      </w:del>
      <w:ins w:id="768" w:author="Nate Bachmeier [AWS-SA]" w:date="2023-02-24T20:54:00Z">
        <w:r w:rsidR="006F7F25">
          <w:t>Examining every potential aspect of this problem is impossible</w:t>
        </w:r>
      </w:ins>
      <w:r>
        <w:t>, so prioritization is essential. Lastly, the study lacks ethical or privacy concerns because all agents are virtual.</w:t>
      </w:r>
    </w:p>
    <w:p w14:paraId="108327E8" w14:textId="77777777" w:rsidR="0021511C" w:rsidRDefault="0021511C">
      <w:pPr>
        <w:spacing w:after="160" w:line="259" w:lineRule="auto"/>
        <w:ind w:firstLine="0"/>
        <w:rPr>
          <w:ins w:id="769" w:author="Nate Bachmeier [AWS-SA]" w:date="2023-02-11T13:30:00Z"/>
        </w:rPr>
      </w:pPr>
      <w:ins w:id="770" w:author="Nate Bachmeier [AWS-SA]" w:date="2023-02-11T13:30:00Z">
        <w:r>
          <w:br w:type="page"/>
        </w:r>
      </w:ins>
    </w:p>
    <w:p w14:paraId="221E93AE" w14:textId="77777777" w:rsidR="0021511C" w:rsidRDefault="0021511C" w:rsidP="0021511C">
      <w:pPr>
        <w:pStyle w:val="Heading1"/>
        <w:rPr>
          <w:ins w:id="771" w:author="Nate Bachmeier [AWS-SA]" w:date="2023-02-11T13:32:00Z"/>
        </w:rPr>
      </w:pPr>
      <w:bookmarkStart w:id="772" w:name="_Toc128254940"/>
      <w:ins w:id="773" w:author="Nate Bachmeier [AWS-SA]" w:date="2023-02-11T13:32:00Z">
        <w:r>
          <w:lastRenderedPageBreak/>
          <w:t>Chapter 4: Findings</w:t>
        </w:r>
        <w:bookmarkEnd w:id="772"/>
      </w:ins>
    </w:p>
    <w:p w14:paraId="16EDB5D1" w14:textId="79318D2B" w:rsidR="0021511C" w:rsidRDefault="0021511C" w:rsidP="0021511C">
      <w:pPr>
        <w:rPr>
          <w:ins w:id="774" w:author="Nate Bachmeier [AWS-SA]" w:date="2023-02-11T13:41:00Z"/>
        </w:rPr>
      </w:pPr>
      <w:ins w:id="775" w:author="Nate Bachmeier [AWS-SA]" w:date="2023-02-11T13:35:00Z">
        <w:r w:rsidRPr="0021511C">
          <w:t>The problem to be addressed in this study is the inability of elderly and special needs care organizations to capitalize on the effectiveness and efficiency of autonomous assistants (Blackhurn, 2021; Kim &amp; Kim, 2021).</w:t>
        </w:r>
        <w:r>
          <w:t xml:space="preserve"> </w:t>
        </w:r>
      </w:ins>
      <w:ins w:id="776" w:author="Nate Bachmeier [AWS-SA]" w:date="2023-02-11T13:40:00Z">
        <w:r>
          <w:t xml:space="preserve">These situations have </w:t>
        </w:r>
      </w:ins>
      <w:ins w:id="777" w:author="Nate Bachmeier [AWS-SA]" w:date="2023-02-11T13:36:00Z">
        <w:r>
          <w:t xml:space="preserve">a high barrier to entry in studying due to technical constraints, </w:t>
        </w:r>
      </w:ins>
      <w:ins w:id="778" w:author="Nate Bachmeier [AWS-SA]" w:date="2023-02-11T13:37:00Z">
        <w:r>
          <w:t xml:space="preserve">limitations in reproducing results, and privacy and safety concerns. </w:t>
        </w:r>
      </w:ins>
      <w:ins w:id="779" w:author="Nate Bachmeier [AWS-SA]" w:date="2023-02-11T13:38:00Z">
        <w:r>
          <w:t>This constructive research study aims to provide an understanding of the effectiveness and efficiency of autonomous assistants in elderly and special needs care scenarios. It delivers this ca</w:t>
        </w:r>
      </w:ins>
      <w:ins w:id="780" w:author="Nate Bachmeier [AWS-SA]" w:date="2023-02-11T13:39:00Z">
        <w:r>
          <w:t>pability by modeling human movements within labeled video recordings</w:t>
        </w:r>
      </w:ins>
      <w:ins w:id="781" w:author="Nate Bachmeier [AWS-SA]" w:date="2023-02-11T13:40:00Z">
        <w:r>
          <w:t xml:space="preserve"> by tracking the subject’s skeletal movements.</w:t>
        </w:r>
      </w:ins>
    </w:p>
    <w:p w14:paraId="7D01AD5E" w14:textId="793C973F" w:rsidR="0021511C" w:rsidRDefault="0021511C" w:rsidP="0021511C">
      <w:pPr>
        <w:rPr>
          <w:ins w:id="782" w:author="Nate Bachmeier [AWS-SA]" w:date="2023-02-11T13:42:00Z"/>
        </w:rPr>
      </w:pPr>
      <w:ins w:id="783" w:author="Nate Bachmeier [AWS-SA]" w:date="2023-02-11T13:41:00Z">
        <w:r>
          <w:t>This chapter outlines the experiment’s finding</w:t>
        </w:r>
      </w:ins>
      <w:ins w:id="784" w:author="Nate Bachmeier [AWS-SA]" w:date="2023-02-11T13:42:00Z">
        <w:r>
          <w:t>s</w:t>
        </w:r>
      </w:ins>
      <w:ins w:id="785" w:author="Nate Bachmeier [AWS-SA]" w:date="2023-02-11T13:41:00Z">
        <w:r>
          <w:t xml:space="preserve"> and answers to the research questions.</w:t>
        </w:r>
      </w:ins>
      <w:ins w:id="786" w:author="Nate Bachmeier [AWS-SA]" w:date="2023-02-11T13:42:00Z">
        <w:r>
          <w:t xml:space="preserve"> </w:t>
        </w:r>
      </w:ins>
      <w:ins w:id="787" w:author="Nate Bachmeier [AWS-SA]" w:date="2023-02-11T13:45:00Z">
        <w:r>
          <w:t>Specifically, this study aims to understand the following two aspects of autonomous assistant effectiveness and efficiency:</w:t>
        </w:r>
      </w:ins>
    </w:p>
    <w:p w14:paraId="3DDA4525" w14:textId="31AB4363" w:rsidR="00B15984" w:rsidRPr="00B15984" w:rsidRDefault="00B15984">
      <w:pPr>
        <w:pStyle w:val="ListParagraph"/>
        <w:numPr>
          <w:ilvl w:val="0"/>
          <w:numId w:val="6"/>
        </w:numPr>
        <w:rPr>
          <w:ins w:id="788" w:author="Nate Bachmeier [AWS-SA]" w:date="2023-02-25T15:03:00Z"/>
          <w:b/>
          <w:bCs/>
          <w:rPrChange w:id="789" w:author="Nate Bachmeier [AWS-SA]" w:date="2023-02-25T15:03:00Z">
            <w:rPr>
              <w:ins w:id="790" w:author="Nate Bachmeier [AWS-SA]" w:date="2023-02-25T15:03:00Z"/>
            </w:rPr>
          </w:rPrChange>
        </w:rPr>
      </w:pPr>
      <w:ins w:id="791" w:author="Nate Bachmeier [AWS-SA]" w:date="2023-02-25T15:03:00Z">
        <w:r w:rsidRPr="00B15984">
          <w:rPr>
            <w:rPrChange w:id="792" w:author="Nate Bachmeier [AWS-SA]" w:date="2023-02-25T15:03:00Z">
              <w:rPr>
                <w:i/>
                <w:iCs/>
              </w:rPr>
            </w:rPrChange>
          </w:rPr>
          <w:t>What is the effectiveness of autonomous assistants for classifying behaviors of elderly and special needs patients for care organizations</w:t>
        </w:r>
        <w:r>
          <w:t>?</w:t>
        </w:r>
        <w:r w:rsidRPr="00B15984">
          <w:t xml:space="preserve"> </w:t>
        </w:r>
      </w:ins>
    </w:p>
    <w:p w14:paraId="6FF909BC" w14:textId="22546265" w:rsidR="0021511C" w:rsidRPr="0021511C" w:rsidRDefault="00B15984">
      <w:pPr>
        <w:pStyle w:val="ListParagraph"/>
        <w:numPr>
          <w:ilvl w:val="0"/>
          <w:numId w:val="6"/>
        </w:numPr>
        <w:rPr>
          <w:ins w:id="793" w:author="Nate Bachmeier [AWS-SA]" w:date="2023-02-11T13:42:00Z"/>
          <w:b/>
          <w:bCs/>
        </w:rPr>
        <w:pPrChange w:id="794" w:author="Nate Bachmeier [AWS-SA]" w:date="2023-02-11T13:44:00Z">
          <w:pPr/>
        </w:pPrChange>
      </w:pPr>
      <w:ins w:id="795" w:author="Nate Bachmeier [AWS-SA]" w:date="2023-02-25T15:03:00Z">
        <w:r w:rsidRPr="00462221">
          <w:t>What is the effectiveness of autonomous assistants for classifying behaviors of elderly and special needs patients for care organizations</w:t>
        </w:r>
        <w:r>
          <w:t>?</w:t>
        </w:r>
      </w:ins>
    </w:p>
    <w:p w14:paraId="61923A83" w14:textId="0E214111" w:rsidR="0021511C" w:rsidRDefault="0021511C" w:rsidP="0021511C">
      <w:pPr>
        <w:pStyle w:val="Heading2"/>
        <w:ind w:firstLine="0"/>
        <w:rPr>
          <w:ins w:id="796" w:author="Nate Bachmeier [AWS-SA]" w:date="2023-02-11T13:46:00Z"/>
        </w:rPr>
      </w:pPr>
      <w:bookmarkStart w:id="797" w:name="_Toc128254941"/>
      <w:ins w:id="798" w:author="Nate Bachmeier [AWS-SA]" w:date="2023-02-11T13:46:00Z">
        <w:r>
          <w:t>Trustworthiness of the Data</w:t>
        </w:r>
        <w:bookmarkEnd w:id="797"/>
      </w:ins>
    </w:p>
    <w:p w14:paraId="42CB48AB" w14:textId="470E8453" w:rsidR="00D83CBA" w:rsidRPr="00D83CBA" w:rsidRDefault="00D83CBA" w:rsidP="0021511C">
      <w:pPr>
        <w:rPr>
          <w:ins w:id="799" w:author="Nate Bachmeier [AWS-SA]" w:date="2023-02-11T14:28:00Z"/>
        </w:rPr>
      </w:pPr>
      <w:ins w:id="800" w:author="Nate Bachmeier [AWS-SA]" w:date="2023-02-11T14:28:00Z">
        <w:r>
          <w:t xml:space="preserve">The </w:t>
        </w:r>
      </w:ins>
      <w:ins w:id="801" w:author="Nate Bachmeier [AWS-SA]" w:date="2023-02-11T14:29:00Z">
        <w:r>
          <w:t>dissertation</w:t>
        </w:r>
      </w:ins>
      <w:ins w:id="802" w:author="Nate Bachmeier [AWS-SA]" w:date="2023-02-11T14:28:00Z">
        <w:r>
          <w:t xml:space="preserve"> proposal </w:t>
        </w:r>
      </w:ins>
      <w:ins w:id="803" w:author="Nate Bachmeier [AWS-SA]" w:date="2023-02-11T14:29:00Z">
        <w:r>
          <w:t xml:space="preserve">outlined a research strategy that relies on Adobe’s Maximo MoCAP database. </w:t>
        </w:r>
      </w:ins>
      <w:ins w:id="804" w:author="Nate Bachmeier [AWS-SA]" w:date="2023-02-11T14:30:00Z">
        <w:r>
          <w:t>During the initial experimentation phase, this approach was determined to be impractical because the character</w:t>
        </w:r>
      </w:ins>
      <w:ins w:id="805" w:author="Nate Bachmeier [AWS-SA]" w:date="2023-02-11T14:32:00Z">
        <w:r>
          <w:t>’</w:t>
        </w:r>
      </w:ins>
      <w:ins w:id="806" w:author="Nate Bachmeier [AWS-SA]" w:date="2023-02-11T14:30:00Z">
        <w:r>
          <w:t xml:space="preserve">s </w:t>
        </w:r>
      </w:ins>
      <w:ins w:id="807" w:author="Nate Bachmeier [AWS-SA]" w:date="2023-02-11T14:31:00Z">
        <w:r>
          <w:t xml:space="preserve">movements </w:t>
        </w:r>
      </w:ins>
      <w:ins w:id="808" w:author="Nate Bachmeier [AWS-SA]" w:date="2023-02-11T14:32:00Z">
        <w:r>
          <w:t xml:space="preserve">were too artificial and ridged. </w:t>
        </w:r>
      </w:ins>
      <w:ins w:id="809" w:author="Nate Bachmeier [AWS-SA]" w:date="2023-02-11T14:34:00Z">
        <w:r>
          <w:t xml:space="preserve">As a result, the </w:t>
        </w:r>
      </w:ins>
      <w:ins w:id="810" w:author="Nate Bachmeier [AWS-SA]" w:date="2023-02-11T14:35:00Z">
        <w:r>
          <w:t xml:space="preserve">study’s </w:t>
        </w:r>
      </w:ins>
      <w:ins w:id="811" w:author="Nate Bachmeier [AWS-SA]" w:date="2023-02-11T14:33:00Z">
        <w:r>
          <w:t xml:space="preserve">human activity recognition (HAR) classification model </w:t>
        </w:r>
      </w:ins>
      <w:ins w:id="812" w:author="Nate Bachmeier [AWS-SA]" w:date="2023-02-11T14:35:00Z">
        <w:r>
          <w:t xml:space="preserve">would </w:t>
        </w:r>
      </w:ins>
      <w:ins w:id="813" w:author="Nate Bachmeier [AWS-SA]" w:date="2023-02-11T14:33:00Z">
        <w:r>
          <w:t>reliably p</w:t>
        </w:r>
      </w:ins>
      <w:ins w:id="814" w:author="Nate Bachmeier [AWS-SA]" w:date="2023-02-11T14:34:00Z">
        <w:r>
          <w:t xml:space="preserve">redict the </w:t>
        </w:r>
        <w:r>
          <w:rPr>
            <w:i/>
            <w:iCs/>
          </w:rPr>
          <w:t>character</w:t>
        </w:r>
        <w:r w:rsidRPr="00D83CBA">
          <w:rPr>
            <w:rPrChange w:id="815" w:author="Nate Bachmeier [AWS-SA]" w:date="2023-02-11T14:34:00Z">
              <w:rPr>
                <w:i/>
                <w:iCs/>
              </w:rPr>
            </w:rPrChange>
          </w:rPr>
          <w:t>,</w:t>
        </w:r>
        <w:r>
          <w:t xml:space="preserve"> not the </w:t>
        </w:r>
        <w:r>
          <w:rPr>
            <w:i/>
            <w:iCs/>
          </w:rPr>
          <w:t>behavior.</w:t>
        </w:r>
      </w:ins>
    </w:p>
    <w:p w14:paraId="5C8E4D40" w14:textId="66134091" w:rsidR="00D83CBA" w:rsidRDefault="00D83CBA" w:rsidP="00D83CBA">
      <w:pPr>
        <w:rPr>
          <w:ins w:id="816" w:author="Nate Bachmeier [AWS-SA]" w:date="2023-02-11T14:41:00Z"/>
        </w:rPr>
      </w:pPr>
      <w:ins w:id="817" w:author="Nate Bachmeier [AWS-SA]" w:date="2023-02-11T14:36:00Z">
        <w:r>
          <w:lastRenderedPageBreak/>
          <w:t>The experiment mitigated this issue by adopting the kinetic</w:t>
        </w:r>
      </w:ins>
      <w:ins w:id="818" w:author="Nate Bachmeier [AWS-SA]" w:date="2023-02-11T14:38:00Z">
        <w:r>
          <w:t>s</w:t>
        </w:r>
      </w:ins>
      <w:ins w:id="819" w:author="Nate Bachmeier [AWS-SA]" w:date="2023-02-11T14:36:00Z">
        <w:r>
          <w:t xml:space="preserve"> 700-2020 data set from DeepMind</w:t>
        </w:r>
      </w:ins>
      <w:ins w:id="820" w:author="Nate Bachmeier [AWS-SA]" w:date="2023-02-11T14:37:00Z">
        <w:r>
          <w:t xml:space="preserve"> (Smaria et al., 2020).</w:t>
        </w:r>
      </w:ins>
      <w:ins w:id="821" w:author="Nate Bachmeier [AWS-SA]" w:date="2023-02-11T14:38:00Z">
        <w:r>
          <w:t xml:space="preserve"> Kinetics is a large-scale, high-quality collection of 650,000 YouTube video clips that cover </w:t>
        </w:r>
      </w:ins>
      <w:ins w:id="822" w:author="Nate Bachmeier [AWS-SA]" w:date="2023-02-11T14:51:00Z">
        <w:r>
          <w:t xml:space="preserve">sixty-five thousand </w:t>
        </w:r>
      </w:ins>
      <w:ins w:id="823" w:author="Nate Bachmeier [AWS-SA]" w:date="2023-02-11T14:39:00Z">
        <w:r>
          <w:t>human action classes</w:t>
        </w:r>
      </w:ins>
      <w:ins w:id="824" w:author="Nate Bachmeier [AWS-SA]" w:date="2023-02-11T14:40:00Z">
        <w:r>
          <w:t>. Humans manually annotated ten-second segments with single action classes</w:t>
        </w:r>
      </w:ins>
      <w:ins w:id="825" w:author="Nate Bachmeier [AWS-SA]" w:date="2023-02-11T14:39:00Z">
        <w:r>
          <w:t xml:space="preserve"> such as playing instruments, shaking hands, and jumping. </w:t>
        </w:r>
      </w:ins>
      <w:ins w:id="826" w:author="Nate Bachmeier [AWS-SA]" w:date="2023-02-11T14:40:00Z">
        <w:r>
          <w:t>Alphabet, the parent company of DeepMind and Google, has vetted the labeling accuracy through “comprehensive statistics that baseline the results using the I3D network (Smaria et al., 2020)”. Additionally, independent verification of the data set’s label accuracy occurred in at least twenty-two publications, such as Zhu et al. (2021) and Orhan (2021).</w:t>
        </w:r>
      </w:ins>
    </w:p>
    <w:p w14:paraId="3C3DF875" w14:textId="7DF624B3" w:rsidR="00D83CBA" w:rsidRDefault="00D83CBA" w:rsidP="00D83CBA">
      <w:pPr>
        <w:rPr>
          <w:ins w:id="827" w:author="Nate Bachmeier [AWS-SA]" w:date="2023-02-11T14:54:00Z"/>
        </w:rPr>
      </w:pPr>
      <w:ins w:id="828" w:author="Nate Bachmeier [AWS-SA]" w:date="2023-02-11T14:43:00Z">
        <w:r>
          <w:t>The</w:t>
        </w:r>
      </w:ins>
      <w:ins w:id="829" w:author="Nate Bachmeier [AWS-SA]" w:date="2023-02-24T20:55:00Z">
        <w:r w:rsidR="006F7F25">
          <w:t xml:space="preserve"> kinetics dataset has four core advantages</w:t>
        </w:r>
      </w:ins>
      <w:ins w:id="830" w:author="Nate Bachmeier [AWS-SA]" w:date="2023-02-11T14:43:00Z">
        <w:r>
          <w:t>:</w:t>
        </w:r>
      </w:ins>
      <w:ins w:id="831" w:author="Nate Bachmeier [AWS-SA]" w:date="2023-02-11T14:42:00Z">
        <w:r>
          <w:t xml:space="preserve"> credibility</w:t>
        </w:r>
      </w:ins>
      <w:ins w:id="832" w:author="Nate Bachmeier [AWS-SA]" w:date="2023-02-11T14:43:00Z">
        <w:r>
          <w:t xml:space="preserve">, transferability, dependability, and confirmability. </w:t>
        </w:r>
      </w:ins>
      <w:ins w:id="833" w:author="Nate Bachmeier [AWS-SA]" w:date="2023-02-11T14:45:00Z">
        <w:r>
          <w:t>This study’s results are more credible because they must align with existing publications or have a strong justification.</w:t>
        </w:r>
      </w:ins>
      <w:ins w:id="834" w:author="Nate Bachmeier [AWS-SA]" w:date="2023-02-11T14:49:00Z">
        <w:r>
          <w:t xml:space="preserve"> </w:t>
        </w:r>
      </w:ins>
      <w:ins w:id="835" w:author="Nate Bachmeier [AWS-SA]" w:date="2023-02-11T14:50:00Z">
        <w:r>
          <w:t xml:space="preserve">The dataset also gains transferability due to its usage of real-world people. </w:t>
        </w:r>
      </w:ins>
      <w:ins w:id="836" w:author="Nate Bachmeier [AWS-SA]" w:date="2023-02-11T14:47:00Z">
        <w:r>
          <w:t>Each action class has at least se</w:t>
        </w:r>
      </w:ins>
      <w:ins w:id="837" w:author="Nate Bachmeier [AWS-SA]" w:date="2023-02-11T14:48:00Z">
        <w:r>
          <w:t>ven hundred examples</w:t>
        </w:r>
      </w:ins>
      <w:ins w:id="838" w:author="Nate Bachmeier [AWS-SA]" w:date="2023-02-11T14:49:00Z">
        <w:r>
          <w:t>, improving the predictions’ dependability.</w:t>
        </w:r>
      </w:ins>
      <w:ins w:id="839" w:author="Nate Bachmeier [AWS-SA]" w:date="2023-02-11T14:50:00Z">
        <w:r>
          <w:t xml:space="preserve"> Lastly, the </w:t>
        </w:r>
      </w:ins>
      <w:ins w:id="840" w:author="Nate Bachmeier [AWS-SA]" w:date="2023-02-11T14:52:00Z">
        <w:r>
          <w:t xml:space="preserve">results are more confirmable because external parties </w:t>
        </w:r>
      </w:ins>
      <w:ins w:id="841" w:author="Nate Bachmeier [AWS-SA]" w:date="2023-02-11T14:53:00Z">
        <w:r>
          <w:t>choose the videos, limiting the research</w:t>
        </w:r>
      </w:ins>
      <w:ins w:id="842" w:author="Nate Bachmeier [AWS-SA]" w:date="2023-02-25T11:04:00Z">
        <w:r w:rsidR="000704B9">
          <w:t xml:space="preserve">er’s </w:t>
        </w:r>
      </w:ins>
      <w:ins w:id="843" w:author="Nate Bachmeier [AWS-SA]" w:date="2023-02-11T14:53:00Z">
        <w:r>
          <w:t xml:space="preserve">ability to insert biases. </w:t>
        </w:r>
      </w:ins>
    </w:p>
    <w:p w14:paraId="05DC6C47" w14:textId="1A30F21A" w:rsidR="001B38B1" w:rsidRDefault="001B38B1" w:rsidP="001B38B1">
      <w:pPr>
        <w:pStyle w:val="Heading2"/>
        <w:ind w:firstLine="0"/>
        <w:rPr>
          <w:ins w:id="844" w:author="Nate Bachmeier [AWS-SA]" w:date="2023-02-25T11:05:00Z"/>
        </w:rPr>
      </w:pPr>
      <w:bookmarkStart w:id="845" w:name="_Toc128254942"/>
      <w:ins w:id="846" w:author="Nate Bachmeier [AWS-SA]" w:date="2023-02-11T14:54:00Z">
        <w:r>
          <w:t>Results</w:t>
        </w:r>
      </w:ins>
      <w:bookmarkEnd w:id="845"/>
    </w:p>
    <w:p w14:paraId="62C48D7C" w14:textId="6CD4B0DD" w:rsidR="00E16572" w:rsidRDefault="00E16572" w:rsidP="00E16572">
      <w:pPr>
        <w:ind w:firstLine="0"/>
        <w:rPr>
          <w:ins w:id="847" w:author="Nate Bachmeier [AWS-SA]" w:date="2023-02-25T11:36:00Z"/>
        </w:rPr>
      </w:pPr>
      <w:ins w:id="848" w:author="Nate Bachmeier [AWS-SA]" w:date="2023-02-25T11:06:00Z">
        <w:r>
          <w:tab/>
        </w:r>
      </w:ins>
      <w:ins w:id="849" w:author="Nate Bachmeier [AWS-SA]" w:date="2023-02-25T11:08:00Z">
        <w:r>
          <w:t>The kinetics-700 training dataset contains 530,510 Y</w:t>
        </w:r>
      </w:ins>
      <w:ins w:id="850" w:author="Nate Bachmeier [AWS-SA]" w:date="2023-02-25T11:09:00Z">
        <w:r>
          <w:t xml:space="preserve">ouTube videos that third-party users have uploaded. This research </w:t>
        </w:r>
      </w:ins>
      <w:ins w:id="851" w:author="Nate Bachmeier [AWS-SA]" w:date="2023-02-25T11:10:00Z">
        <w:r>
          <w:t xml:space="preserve">effort successfully downloaded 424,613 (80%) of the potential dataset totaling 9.7TB in size. The </w:t>
        </w:r>
      </w:ins>
      <w:ins w:id="852" w:author="Nate Bachmeier [AWS-SA]" w:date="2023-02-25T11:11:00Z">
        <w:r>
          <w:t>primary reason for missing the remaining 105,897 (20%) was due to n</w:t>
        </w:r>
      </w:ins>
      <w:ins w:id="853" w:author="Nate Bachmeier [AWS-SA]" w:date="2023-02-25T11:12:00Z">
        <w:r>
          <w:t>etwork timeouts and without retries enabled.</w:t>
        </w:r>
      </w:ins>
      <w:ins w:id="854" w:author="Nate Bachmeier [AWS-SA]" w:date="2023-02-25T11:16:00Z">
        <w:r>
          <w:t xml:space="preserve"> </w:t>
        </w:r>
      </w:ins>
      <w:ins w:id="855" w:author="Nate Bachmeier [AWS-SA]" w:date="2023-02-25T11:32:00Z">
        <w:r>
          <w:t xml:space="preserve">Since the </w:t>
        </w:r>
      </w:ins>
      <w:ins w:id="856" w:author="Nate Bachmeier [AWS-SA]" w:date="2023-02-25T11:41:00Z">
        <w:r w:rsidR="0077790A">
          <w:t>missing</w:t>
        </w:r>
      </w:ins>
      <w:ins w:id="857" w:author="Nate Bachmeier [AWS-SA]" w:date="2023-02-25T11:32:00Z">
        <w:r>
          <w:t xml:space="preserve"> videos follow a random distribution across seven hundred categories, it </w:t>
        </w:r>
      </w:ins>
      <w:ins w:id="858" w:author="Nate Bachmeier [AWS-SA]" w:date="2023-02-25T11:33:00Z">
        <w:r>
          <w:t xml:space="preserve">is </w:t>
        </w:r>
      </w:ins>
      <w:ins w:id="859" w:author="Nate Bachmeier [AWS-SA]" w:date="2023-02-25T11:32:00Z">
        <w:r>
          <w:t>unnecessary to reattempt their collection</w:t>
        </w:r>
      </w:ins>
      <w:ins w:id="860" w:author="Nate Bachmeier [AWS-SA]" w:date="2023-02-25T11:39:00Z">
        <w:r>
          <w:t xml:space="preserve"> (see Table 11</w:t>
        </w:r>
      </w:ins>
      <w:ins w:id="861" w:author="Nate Bachmeier [AWS-SA]" w:date="2023-02-25T12:03:00Z">
        <w:r w:rsidR="008555BA">
          <w:t>, Appendix 1</w:t>
        </w:r>
      </w:ins>
      <w:ins w:id="862" w:author="Nate Bachmeier [AWS-SA]" w:date="2023-02-25T11:39:00Z">
        <w:r>
          <w:t>)</w:t>
        </w:r>
      </w:ins>
      <w:ins w:id="863" w:author="Nate Bachmeier [AWS-SA]" w:date="2023-02-25T11:32:00Z">
        <w:r>
          <w:t>.</w:t>
        </w:r>
      </w:ins>
    </w:p>
    <w:p w14:paraId="528DBFF9" w14:textId="77777777" w:rsidR="00E16572" w:rsidRDefault="00E16572" w:rsidP="00E16572">
      <w:pPr>
        <w:pStyle w:val="Caption"/>
        <w:ind w:firstLine="0"/>
        <w:rPr>
          <w:ins w:id="864" w:author="Nate Bachmeier [AWS-SA]" w:date="2023-02-25T11:37:00Z"/>
        </w:rPr>
      </w:pPr>
    </w:p>
    <w:p w14:paraId="72427DF1" w14:textId="25CBFDF0" w:rsidR="00E16572" w:rsidRPr="00C714B9" w:rsidRDefault="00E16572">
      <w:pPr>
        <w:pStyle w:val="Caption"/>
        <w:ind w:firstLine="0"/>
        <w:rPr>
          <w:ins w:id="865" w:author="Nate Bachmeier [AWS-SA]" w:date="2023-02-25T11:37:00Z"/>
          <w:b/>
          <w:bCs/>
          <w:iCs w:val="0"/>
          <w:rPrChange w:id="866" w:author="Nate Bachmeier [AWS-SA]" w:date="2023-02-25T12:43:00Z">
            <w:rPr>
              <w:ins w:id="867" w:author="Nate Bachmeier [AWS-SA]" w:date="2023-02-25T11:37:00Z"/>
              <w:i/>
              <w:iCs/>
            </w:rPr>
          </w:rPrChange>
        </w:rPr>
        <w:pPrChange w:id="868" w:author="Nate Bachmeier [AWS-SA]" w:date="2023-02-25T12:43:00Z">
          <w:pPr>
            <w:ind w:firstLine="0"/>
          </w:pPr>
        </w:pPrChange>
      </w:pPr>
      <w:bookmarkStart w:id="869" w:name="_Toc128255088"/>
      <w:ins w:id="870" w:author="Nate Bachmeier [AWS-SA]" w:date="2023-02-25T11:37:00Z">
        <w:r w:rsidRPr="00E16572">
          <w:rPr>
            <w:b/>
            <w:bCs/>
            <w:rPrChange w:id="871" w:author="Nate Bachmeier [AWS-SA]" w:date="2023-02-25T11:37:00Z">
              <w:rPr>
                <w:iCs/>
              </w:rPr>
            </w:rPrChange>
          </w:rPr>
          <w:lastRenderedPageBreak/>
          <w:t xml:space="preserve">Table </w:t>
        </w:r>
        <w:r w:rsidRPr="00E16572">
          <w:rPr>
            <w:b/>
            <w:bCs/>
            <w:rPrChange w:id="872" w:author="Nate Bachmeier [AWS-SA]" w:date="2023-02-25T11:37:00Z">
              <w:rPr>
                <w:iCs/>
              </w:rPr>
            </w:rPrChange>
          </w:rPr>
          <w:fldChar w:fldCharType="begin"/>
        </w:r>
        <w:r w:rsidRPr="00E16572">
          <w:rPr>
            <w:b/>
            <w:bCs/>
            <w:rPrChange w:id="873" w:author="Nate Bachmeier [AWS-SA]" w:date="2023-02-25T11:37:00Z">
              <w:rPr>
                <w:iCs/>
              </w:rPr>
            </w:rPrChange>
          </w:rPr>
          <w:instrText xml:space="preserve"> SEQ Table \* ARABIC </w:instrText>
        </w:r>
      </w:ins>
      <w:r w:rsidRPr="00E16572">
        <w:rPr>
          <w:b/>
          <w:bCs/>
          <w:rPrChange w:id="874" w:author="Nate Bachmeier [AWS-SA]" w:date="2023-02-25T11:37:00Z">
            <w:rPr>
              <w:iCs/>
            </w:rPr>
          </w:rPrChange>
        </w:rPr>
        <w:fldChar w:fldCharType="separate"/>
      </w:r>
      <w:ins w:id="875" w:author="Nate Bachmeier [AWS-SA]" w:date="2023-02-25T11:37:00Z">
        <w:r w:rsidRPr="00E16572">
          <w:rPr>
            <w:b/>
            <w:bCs/>
            <w:noProof/>
            <w:rPrChange w:id="876" w:author="Nate Bachmeier [AWS-SA]" w:date="2023-02-25T11:37:00Z">
              <w:rPr>
                <w:iCs/>
                <w:noProof/>
              </w:rPr>
            </w:rPrChange>
          </w:rPr>
          <w:t>11</w:t>
        </w:r>
        <w:r w:rsidRPr="00E16572">
          <w:rPr>
            <w:b/>
            <w:bCs/>
            <w:rPrChange w:id="877" w:author="Nate Bachmeier [AWS-SA]" w:date="2023-02-25T11:37:00Z">
              <w:rPr>
                <w:iCs/>
              </w:rPr>
            </w:rPrChange>
          </w:rPr>
          <w:fldChar w:fldCharType="end"/>
        </w:r>
      </w:ins>
      <w:ins w:id="878" w:author="Nate Bachmeier [AWS-SA]" w:date="2023-02-25T12:43:00Z">
        <w:r w:rsidR="00C714B9">
          <w:rPr>
            <w:b/>
            <w:bCs/>
          </w:rPr>
          <w:br/>
        </w:r>
      </w:ins>
      <w:ins w:id="879" w:author="Nate Bachmeier [AWS-SA]" w:date="2023-02-25T11:37:00Z">
        <w:r>
          <w:rPr>
            <w:i/>
            <w:iCs w:val="0"/>
          </w:rPr>
          <w:t>Processed Video Category Statistics</w:t>
        </w:r>
        <w:bookmarkEnd w:id="869"/>
      </w:ins>
    </w:p>
    <w:tbl>
      <w:tblPr>
        <w:tblStyle w:val="GridTable4"/>
        <w:tblW w:w="0" w:type="auto"/>
        <w:tblLook w:val="04A0" w:firstRow="1" w:lastRow="0" w:firstColumn="1" w:lastColumn="0" w:noHBand="0" w:noVBand="1"/>
        <w:tblPrChange w:id="880" w:author="Nate Bachmeier [AWS-SA]" w:date="2023-02-25T11:38:00Z">
          <w:tblPr>
            <w:tblStyle w:val="TableGrid"/>
            <w:tblW w:w="0" w:type="auto"/>
            <w:tblLook w:val="04A0" w:firstRow="1" w:lastRow="0" w:firstColumn="1" w:lastColumn="0" w:noHBand="0" w:noVBand="1"/>
          </w:tblPr>
        </w:tblPrChange>
      </w:tblPr>
      <w:tblGrid>
        <w:gridCol w:w="4675"/>
        <w:gridCol w:w="4675"/>
        <w:tblGridChange w:id="881">
          <w:tblGrid>
            <w:gridCol w:w="4675"/>
            <w:gridCol w:w="4675"/>
          </w:tblGrid>
        </w:tblGridChange>
      </w:tblGrid>
      <w:tr w:rsidR="00E16572" w14:paraId="60487B08" w14:textId="77777777" w:rsidTr="00E16572">
        <w:trPr>
          <w:cnfStyle w:val="100000000000" w:firstRow="1" w:lastRow="0" w:firstColumn="0" w:lastColumn="0" w:oddVBand="0" w:evenVBand="0" w:oddHBand="0" w:evenHBand="0" w:firstRowFirstColumn="0" w:firstRowLastColumn="0" w:lastRowFirstColumn="0" w:lastRowLastColumn="0"/>
          <w:ins w:id="882"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83" w:author="Nate Bachmeier [AWS-SA]" w:date="2023-02-25T11:38:00Z">
              <w:tcPr>
                <w:tcW w:w="4675" w:type="dxa"/>
              </w:tcPr>
            </w:tcPrChange>
          </w:tcPr>
          <w:p w14:paraId="6CCB51F8" w14:textId="1CDED66E" w:rsidR="00E16572" w:rsidRDefault="00E16572" w:rsidP="00E16572">
            <w:pPr>
              <w:ind w:firstLine="0"/>
              <w:cnfStyle w:val="101000000000" w:firstRow="1" w:lastRow="0" w:firstColumn="1" w:lastColumn="0" w:oddVBand="0" w:evenVBand="0" w:oddHBand="0" w:evenHBand="0" w:firstRowFirstColumn="0" w:firstRowLastColumn="0" w:lastRowFirstColumn="0" w:lastRowLastColumn="0"/>
              <w:rPr>
                <w:ins w:id="884" w:author="Nate Bachmeier [AWS-SA]" w:date="2023-02-25T11:37:00Z"/>
              </w:rPr>
            </w:pPr>
            <w:ins w:id="885" w:author="Nate Bachmeier [AWS-SA]" w:date="2023-02-25T11:37:00Z">
              <w:r>
                <w:t>Statistic</w:t>
              </w:r>
            </w:ins>
          </w:p>
        </w:tc>
        <w:tc>
          <w:tcPr>
            <w:tcW w:w="0" w:type="dxa"/>
            <w:tcPrChange w:id="886" w:author="Nate Bachmeier [AWS-SA]" w:date="2023-02-25T11:38:00Z">
              <w:tcPr>
                <w:tcW w:w="4675" w:type="dxa"/>
              </w:tcPr>
            </w:tcPrChange>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rPr>
                <w:ins w:id="887" w:author="Nate Bachmeier [AWS-SA]" w:date="2023-02-25T11:37:00Z"/>
              </w:rPr>
            </w:pPr>
            <w:ins w:id="888" w:author="Nate Bachmeier [AWS-SA]" w:date="2023-02-25T11:37:00Z">
              <w:r>
                <w:t>Value</w:t>
              </w:r>
            </w:ins>
          </w:p>
        </w:tc>
      </w:tr>
      <w:tr w:rsidR="00E16572" w14:paraId="4C0D933D" w14:textId="77777777" w:rsidTr="00E16572">
        <w:trPr>
          <w:cnfStyle w:val="000000100000" w:firstRow="0" w:lastRow="0" w:firstColumn="0" w:lastColumn="0" w:oddVBand="0" w:evenVBand="0" w:oddHBand="1" w:evenHBand="0" w:firstRowFirstColumn="0" w:firstRowLastColumn="0" w:lastRowFirstColumn="0" w:lastRowLastColumn="0"/>
          <w:ins w:id="889"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90" w:author="Nate Bachmeier [AWS-SA]" w:date="2023-02-25T11:38:00Z">
              <w:tcPr>
                <w:tcW w:w="4675" w:type="dxa"/>
              </w:tcPr>
            </w:tcPrChange>
          </w:tcPr>
          <w:p w14:paraId="148AA8FB" w14:textId="07A6746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891" w:author="Nate Bachmeier [AWS-SA]" w:date="2023-02-25T11:37:00Z"/>
              </w:rPr>
            </w:pPr>
            <w:ins w:id="892" w:author="Nate Bachmeier [AWS-SA]" w:date="2023-02-25T11:37:00Z">
              <w:r>
                <w:t>Total Categories</w:t>
              </w:r>
            </w:ins>
          </w:p>
        </w:tc>
        <w:tc>
          <w:tcPr>
            <w:tcW w:w="0" w:type="dxa"/>
            <w:tcPrChange w:id="893" w:author="Nate Bachmeier [AWS-SA]" w:date="2023-02-25T11:38:00Z">
              <w:tcPr>
                <w:tcW w:w="4675" w:type="dxa"/>
              </w:tcPr>
            </w:tcPrChange>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894" w:author="Nate Bachmeier [AWS-SA]" w:date="2023-02-25T11:37:00Z"/>
              </w:rPr>
            </w:pPr>
            <w:ins w:id="895" w:author="Nate Bachmeier [AWS-SA]" w:date="2023-02-25T11:37:00Z">
              <w:r>
                <w:t>700</w:t>
              </w:r>
            </w:ins>
          </w:p>
        </w:tc>
      </w:tr>
      <w:tr w:rsidR="00E16572" w14:paraId="6C62CD08" w14:textId="77777777" w:rsidTr="00E16572">
        <w:trPr>
          <w:ins w:id="896"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97" w:author="Nate Bachmeier [AWS-SA]" w:date="2023-02-25T11:38:00Z">
              <w:tcPr>
                <w:tcW w:w="4675" w:type="dxa"/>
              </w:tcPr>
            </w:tcPrChange>
          </w:tcPr>
          <w:p w14:paraId="46F00CA5" w14:textId="2043E013" w:rsidR="00E16572" w:rsidRDefault="00E16572" w:rsidP="00E16572">
            <w:pPr>
              <w:ind w:firstLine="0"/>
              <w:rPr>
                <w:ins w:id="898" w:author="Nate Bachmeier [AWS-SA]" w:date="2023-02-25T11:37:00Z"/>
              </w:rPr>
            </w:pPr>
            <w:ins w:id="899" w:author="Nate Bachmeier [AWS-SA]" w:date="2023-02-25T11:37:00Z">
              <w:r>
                <w:t>Minimum Videos Per Category</w:t>
              </w:r>
            </w:ins>
          </w:p>
        </w:tc>
        <w:tc>
          <w:tcPr>
            <w:tcW w:w="0" w:type="dxa"/>
            <w:tcPrChange w:id="900" w:author="Nate Bachmeier [AWS-SA]" w:date="2023-02-25T11:38:00Z">
              <w:tcPr>
                <w:tcW w:w="4675" w:type="dxa"/>
              </w:tcPr>
            </w:tcPrChange>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01" w:author="Nate Bachmeier [AWS-SA]" w:date="2023-02-25T11:37:00Z"/>
              </w:rPr>
            </w:pPr>
            <w:ins w:id="902" w:author="Nate Bachmeier [AWS-SA]" w:date="2023-02-25T11:37:00Z">
              <w:r>
                <w:t>250</w:t>
              </w:r>
            </w:ins>
          </w:p>
        </w:tc>
      </w:tr>
      <w:tr w:rsidR="00E16572" w14:paraId="2D91A9CD" w14:textId="77777777" w:rsidTr="00E16572">
        <w:trPr>
          <w:cnfStyle w:val="000000100000" w:firstRow="0" w:lastRow="0" w:firstColumn="0" w:lastColumn="0" w:oddVBand="0" w:evenVBand="0" w:oddHBand="1" w:evenHBand="0" w:firstRowFirstColumn="0" w:firstRowLastColumn="0" w:lastRowFirstColumn="0" w:lastRowLastColumn="0"/>
          <w:ins w:id="903" w:author="Nate Bachmeier [AWS-SA]" w:date="2023-02-25T11:38:00Z"/>
        </w:trPr>
        <w:tc>
          <w:tcPr>
            <w:cnfStyle w:val="001000000000" w:firstRow="0" w:lastRow="0" w:firstColumn="1" w:lastColumn="0" w:oddVBand="0" w:evenVBand="0" w:oddHBand="0" w:evenHBand="0" w:firstRowFirstColumn="0" w:firstRowLastColumn="0" w:lastRowFirstColumn="0" w:lastRowLastColumn="0"/>
            <w:tcW w:w="0" w:type="dxa"/>
            <w:tcPrChange w:id="904" w:author="Nate Bachmeier [AWS-SA]" w:date="2023-02-25T11:38:00Z">
              <w:tcPr>
                <w:tcW w:w="4675" w:type="dxa"/>
              </w:tcPr>
            </w:tcPrChange>
          </w:tcPr>
          <w:p w14:paraId="6E02AEA3" w14:textId="3EA5ABC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905" w:author="Nate Bachmeier [AWS-SA]" w:date="2023-02-25T11:38:00Z"/>
              </w:rPr>
            </w:pPr>
            <w:ins w:id="906" w:author="Nate Bachmeier [AWS-SA]" w:date="2023-02-25T11:38:00Z">
              <w:r>
                <w:t>Maximum Videos Per Category</w:t>
              </w:r>
            </w:ins>
          </w:p>
        </w:tc>
        <w:tc>
          <w:tcPr>
            <w:tcW w:w="0" w:type="dxa"/>
            <w:tcPrChange w:id="907" w:author="Nate Bachmeier [AWS-SA]" w:date="2023-02-25T11:38:00Z">
              <w:tcPr>
                <w:tcW w:w="4675" w:type="dxa"/>
              </w:tcPr>
            </w:tcPrChange>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08" w:author="Nate Bachmeier [AWS-SA]" w:date="2023-02-25T11:38:00Z"/>
              </w:rPr>
            </w:pPr>
            <w:ins w:id="909" w:author="Nate Bachmeier [AWS-SA]" w:date="2023-02-25T11:38:00Z">
              <w:r>
                <w:t>881</w:t>
              </w:r>
            </w:ins>
          </w:p>
        </w:tc>
      </w:tr>
      <w:tr w:rsidR="00E16572" w14:paraId="53099312" w14:textId="77777777" w:rsidTr="00E16572">
        <w:trPr>
          <w:ins w:id="910"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rPr>
                <w:ins w:id="911" w:author="Nate Bachmeier [AWS-SA]" w:date="2023-02-25T11:38:00Z"/>
              </w:rPr>
            </w:pPr>
            <w:ins w:id="912" w:author="Nate Bachmeier [AWS-SA]" w:date="2023-02-25T11:38:00Z">
              <w:r>
                <w:t>Standard Deviation Videos Per Category</w:t>
              </w:r>
            </w:ins>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13" w:author="Nate Bachmeier [AWS-SA]" w:date="2023-02-25T11:38:00Z"/>
              </w:rPr>
            </w:pPr>
            <w:ins w:id="914" w:author="Nate Bachmeier [AWS-SA]" w:date="2023-02-25T11:38:00Z">
              <w:r>
                <w:t>128</w:t>
              </w:r>
            </w:ins>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ins w:id="915"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rPr>
                <w:ins w:id="916" w:author="Nate Bachmeier [AWS-SA]" w:date="2023-02-25T11:38:00Z"/>
              </w:rPr>
            </w:pPr>
            <w:ins w:id="917" w:author="Nate Bachmeier [AWS-SA]" w:date="2023-02-25T11:38:00Z">
              <w:r>
                <w:t>Median Videos Per Category</w:t>
              </w:r>
            </w:ins>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18" w:author="Nate Bachmeier [AWS-SA]" w:date="2023-02-25T11:38:00Z"/>
              </w:rPr>
            </w:pPr>
            <w:ins w:id="919" w:author="Nate Bachmeier [AWS-SA]" w:date="2023-02-25T11:38:00Z">
              <w:r>
                <w:t>611</w:t>
              </w:r>
            </w:ins>
          </w:p>
        </w:tc>
      </w:tr>
      <w:tr w:rsidR="00E16572" w14:paraId="74D59962" w14:textId="77777777" w:rsidTr="00E16572">
        <w:trPr>
          <w:ins w:id="920"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rPr>
                <w:ins w:id="921" w:author="Nate Bachmeier [AWS-SA]" w:date="2023-02-25T11:38:00Z"/>
              </w:rPr>
            </w:pPr>
            <w:ins w:id="922" w:author="Nate Bachmeier [AWS-SA]" w:date="2023-02-25T11:39:00Z">
              <w:r>
                <w:t>95</w:t>
              </w:r>
              <w:r w:rsidRPr="00E16572">
                <w:rPr>
                  <w:vertAlign w:val="superscript"/>
                  <w:rPrChange w:id="923" w:author="Nate Bachmeier [AWS-SA]" w:date="2023-02-25T11:39:00Z">
                    <w:rPr/>
                  </w:rPrChange>
                </w:rPr>
                <w:t>th</w:t>
              </w:r>
              <w:r>
                <w:t xml:space="preserve"> Percentile Videos Per Category</w:t>
              </w:r>
            </w:ins>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24" w:author="Nate Bachmeier [AWS-SA]" w:date="2023-02-25T11:38:00Z"/>
              </w:rPr>
            </w:pPr>
            <w:ins w:id="925" w:author="Nate Bachmeier [AWS-SA]" w:date="2023-02-25T11:39:00Z">
              <w:r>
                <w:t>838</w:t>
              </w:r>
            </w:ins>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ins w:id="926" w:author="Nate Bachmeier [AWS-SA]" w:date="2023-02-25T11:39:00Z"/>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rPr>
                <w:ins w:id="927" w:author="Nate Bachmeier [AWS-SA]" w:date="2023-02-25T11:39:00Z"/>
              </w:rPr>
            </w:pPr>
            <w:ins w:id="928" w:author="Nate Bachmeier [AWS-SA]" w:date="2023-02-25T11:39:00Z">
              <w:r>
                <w:t>99</w:t>
              </w:r>
              <w:r w:rsidRPr="00E16572">
                <w:rPr>
                  <w:vertAlign w:val="superscript"/>
                  <w:rPrChange w:id="929" w:author="Nate Bachmeier [AWS-SA]" w:date="2023-02-25T11:39:00Z">
                    <w:rPr/>
                  </w:rPrChange>
                </w:rPr>
                <w:t>th</w:t>
              </w:r>
              <w:r>
                <w:t xml:space="preserve"> Percentile Videos Per Category</w:t>
              </w:r>
            </w:ins>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30" w:author="Nate Bachmeier [AWS-SA]" w:date="2023-02-25T11:39:00Z"/>
              </w:rPr>
            </w:pPr>
            <w:ins w:id="931" w:author="Nate Bachmeier [AWS-SA]" w:date="2023-02-25T11:39:00Z">
              <w:r>
                <w:t>860</w:t>
              </w:r>
            </w:ins>
          </w:p>
        </w:tc>
      </w:tr>
    </w:tbl>
    <w:p w14:paraId="494B332C" w14:textId="74EB3098" w:rsidR="00E16572" w:rsidRDefault="00E16572" w:rsidP="00E16572">
      <w:pPr>
        <w:ind w:firstLine="0"/>
        <w:rPr>
          <w:ins w:id="932" w:author="Nate Bachmeier [AWS-SA]" w:date="2023-02-25T12:26:00Z"/>
        </w:rPr>
      </w:pPr>
    </w:p>
    <w:p w14:paraId="7DB43E89" w14:textId="332CC293" w:rsidR="00104B25" w:rsidRPr="00C714B9" w:rsidRDefault="00104B25">
      <w:pPr>
        <w:pStyle w:val="Caption"/>
        <w:ind w:firstLine="0"/>
        <w:rPr>
          <w:ins w:id="933" w:author="Nate Bachmeier [AWS-SA]" w:date="2023-02-25T12:26:00Z"/>
          <w:b/>
          <w:bCs/>
          <w:rPrChange w:id="934" w:author="Nate Bachmeier [AWS-SA]" w:date="2023-02-25T12:43:00Z">
            <w:rPr>
              <w:ins w:id="935" w:author="Nate Bachmeier [AWS-SA]" w:date="2023-02-25T12:26:00Z"/>
            </w:rPr>
          </w:rPrChange>
        </w:rPr>
        <w:pPrChange w:id="936" w:author="Nate Bachmeier [AWS-SA]" w:date="2023-02-25T12:43:00Z">
          <w:pPr>
            <w:ind w:firstLine="0"/>
          </w:pPr>
        </w:pPrChange>
      </w:pPr>
      <w:bookmarkStart w:id="937" w:name="_Toc128255059"/>
      <w:ins w:id="938" w:author="Nate Bachmeier [AWS-SA]" w:date="2023-02-25T12:26: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939" w:author="Nate Bachmeier [AWS-SA]" w:date="2023-02-25T23:03:00Z">
        <w:r w:rsidR="00720D2E">
          <w:rPr>
            <w:b/>
            <w:bCs/>
            <w:noProof/>
          </w:rPr>
          <w:t>26</w:t>
        </w:r>
      </w:ins>
      <w:ins w:id="940" w:author="Nate Bachmeier [AWS-SA]" w:date="2023-02-25T12:26:00Z">
        <w:r w:rsidRPr="00462221">
          <w:rPr>
            <w:b/>
            <w:bCs/>
          </w:rPr>
          <w:fldChar w:fldCharType="end"/>
        </w:r>
      </w:ins>
      <w:ins w:id="941" w:author="Nate Bachmeier [AWS-SA]" w:date="2023-02-25T12:43:00Z">
        <w:r w:rsidR="00C714B9">
          <w:rPr>
            <w:b/>
            <w:bCs/>
          </w:rPr>
          <w:br/>
        </w:r>
      </w:ins>
      <w:ins w:id="942" w:author="Nate Bachmeier [AWS-SA]" w:date="2023-02-25T12:26:00Z">
        <w:r>
          <w:rPr>
            <w:i/>
            <w:iCs w:val="0"/>
          </w:rPr>
          <w:t>High-Level Analysis Process</w:t>
        </w:r>
        <w:bookmarkEnd w:id="937"/>
      </w:ins>
    </w:p>
    <w:p w14:paraId="681B57AC" w14:textId="6A0E365F" w:rsidR="00104B25" w:rsidRDefault="00104B25" w:rsidP="00E16572">
      <w:pPr>
        <w:ind w:firstLine="0"/>
        <w:rPr>
          <w:ins w:id="943" w:author="Nate Bachmeier [AWS-SA]" w:date="2023-02-25T11:49:00Z"/>
        </w:rPr>
      </w:pPr>
      <w:ins w:id="944" w:author="Nate Bachmeier [AWS-SA]" w:date="2023-02-25T12:26:00Z">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ins>
    </w:p>
    <w:p w14:paraId="3A3A6418" w14:textId="5EF0B780" w:rsidR="00104B25" w:rsidRDefault="008555BA" w:rsidP="00E16572">
      <w:pPr>
        <w:ind w:firstLine="0"/>
        <w:rPr>
          <w:ins w:id="945" w:author="Nate Bachmeier [AWS-SA]" w:date="2023-02-25T12:30:00Z"/>
        </w:rPr>
      </w:pPr>
      <w:ins w:id="946" w:author="Nate Bachmeier [AWS-SA]" w:date="2023-02-25T11:56:00Z">
        <w:r>
          <w:tab/>
          <w:t xml:space="preserve">The kinetics-700 annotations specify the offset (in seconds) </w:t>
        </w:r>
      </w:ins>
      <w:ins w:id="947" w:author="Nate Bachmeier [AWS-SA]" w:date="2023-02-25T11:58:00Z">
        <w:r>
          <w:t xml:space="preserve">and duration of </w:t>
        </w:r>
      </w:ins>
      <w:ins w:id="948" w:author="Nate Bachmeier [AWS-SA]" w:date="2023-02-25T11:56:00Z">
        <w:r>
          <w:t xml:space="preserve">the labeled action within the video. </w:t>
        </w:r>
      </w:ins>
      <w:ins w:id="949" w:author="Nate Bachmeier [AWS-SA]" w:date="2023-02-25T12:23:00Z">
        <w:r w:rsidR="00104B25">
          <w:t xml:space="preserve">A high-level illustration of this analysis is available in Figure 26. </w:t>
        </w:r>
      </w:ins>
      <w:ins w:id="950" w:author="Nate Bachmeier [AWS-SA]" w:date="2023-02-25T11:59:00Z">
        <w:r>
          <w:t>This research project used the OpenCV library to sample one frame every half</w:t>
        </w:r>
      </w:ins>
      <w:ins w:id="951" w:author="Nate Bachmeier [AWS-SA]" w:date="2023-02-25T12:00:00Z">
        <w:r>
          <w:t>-</w:t>
        </w:r>
      </w:ins>
      <w:ins w:id="952" w:author="Nate Bachmeier [AWS-SA]" w:date="2023-02-25T11:59:00Z">
        <w:r>
          <w:t xml:space="preserve">second </w:t>
        </w:r>
      </w:ins>
      <w:ins w:id="953" w:author="Nate Bachmeier [AWS-SA]" w:date="2023-02-25T12:00:00Z">
        <w:r>
          <w:t xml:space="preserve">during that period for a maximum of 20 frames/video. </w:t>
        </w:r>
      </w:ins>
      <w:ins w:id="954" w:author="Nate Bachmeier [AWS-SA]" w:date="2023-02-25T12:01:00Z">
        <w:r>
          <w:t>The sa</w:t>
        </w:r>
      </w:ins>
      <w:ins w:id="955" w:author="Nate Bachmeier [AWS-SA]" w:date="2023-02-25T12:02:00Z">
        <w:r>
          <w:t>mpling process persisted those frames into Amazon S3, an object store, and queued them for Carn</w:t>
        </w:r>
      </w:ins>
      <w:ins w:id="956" w:author="Nate Bachmeier [AWS-SA]" w:date="2023-02-25T12:04:00Z">
        <w:r w:rsidR="0000740C">
          <w:t>egi</w:t>
        </w:r>
      </w:ins>
      <w:ins w:id="957" w:author="Nate Bachmeier [AWS-SA]" w:date="2023-02-25T12:02:00Z">
        <w:r>
          <w:t>e</w:t>
        </w:r>
      </w:ins>
      <w:ins w:id="958" w:author="Nate Bachmeier [AWS-SA]" w:date="2023-02-25T12:04:00Z">
        <w:r w:rsidR="0000740C">
          <w:t xml:space="preserve"> Mellon’s OpenPose framework</w:t>
        </w:r>
      </w:ins>
      <w:customXmlInsRangeStart w:id="959" w:author="Nate Bachmeier [AWS-SA]" w:date="2023-02-25T12:07:00Z"/>
      <w:sdt>
        <w:sdtPr>
          <w:id w:val="1126205028"/>
          <w:citation/>
        </w:sdtPr>
        <w:sdtContent>
          <w:customXmlInsRangeEnd w:id="959"/>
          <w:ins w:id="960" w:author="Nate Bachmeier [AWS-SA]" w:date="2023-02-25T12:07:00Z">
            <w:r w:rsidR="0000740C">
              <w:fldChar w:fldCharType="begin"/>
            </w:r>
            <w:r w:rsidR="0000740C">
              <w:instrText xml:space="preserve"> CITATION Cao21 \l 1033 </w:instrText>
            </w:r>
          </w:ins>
          <w:r w:rsidR="0000740C">
            <w:fldChar w:fldCharType="separate"/>
          </w:r>
          <w:r w:rsidR="00EC3688">
            <w:rPr>
              <w:noProof/>
            </w:rPr>
            <w:t xml:space="preserve"> (Cao, Hidalgo, Simon, S, &amp; Sheikh, 2021)</w:t>
          </w:r>
          <w:ins w:id="961" w:author="Nate Bachmeier [AWS-SA]" w:date="2023-02-25T12:07:00Z">
            <w:r w:rsidR="0000740C">
              <w:fldChar w:fldCharType="end"/>
            </w:r>
          </w:ins>
          <w:customXmlInsRangeStart w:id="962" w:author="Nate Bachmeier [AWS-SA]" w:date="2023-02-25T12:07:00Z"/>
        </w:sdtContent>
      </w:sdt>
      <w:customXmlInsRangeEnd w:id="962"/>
      <w:ins w:id="963" w:author="Nate Bachmeier [AWS-SA]" w:date="2023-02-25T12:04:00Z">
        <w:r w:rsidR="0000740C">
          <w:t xml:space="preserve">. </w:t>
        </w:r>
      </w:ins>
      <w:ins w:id="964" w:author="Nate Bachmeier [AWS-SA]" w:date="2023-02-25T12:12:00Z">
        <w:r w:rsidR="0000740C">
          <w:t xml:space="preserve">Amazon Elastic Container Service (ECS) scheduled </w:t>
        </w:r>
      </w:ins>
      <w:ins w:id="965" w:author="Nate Bachmeier [AWS-SA]" w:date="2023-02-25T12:16:00Z">
        <w:r w:rsidR="0000740C">
          <w:t xml:space="preserve">the </w:t>
        </w:r>
        <w:r w:rsidR="0000740C">
          <w:lastRenderedPageBreak/>
          <w:t xml:space="preserve">library operations </w:t>
        </w:r>
      </w:ins>
      <w:ins w:id="966" w:author="Nate Bachmeier [AWS-SA]" w:date="2023-02-25T12:12:00Z">
        <w:r w:rsidR="0000740C">
          <w:t xml:space="preserve">across 38 </w:t>
        </w:r>
      </w:ins>
      <w:ins w:id="967" w:author="Nate Bachmeier [AWS-SA]" w:date="2023-02-25T12:13:00Z">
        <w:r w:rsidR="0000740C">
          <w:t xml:space="preserve">x </w:t>
        </w:r>
      </w:ins>
      <w:ins w:id="968" w:author="Nate Bachmeier [AWS-SA]" w:date="2023-02-25T12:12:00Z">
        <w:r w:rsidR="0000740C">
          <w:t xml:space="preserve">p4gdn.xlarge </w:t>
        </w:r>
      </w:ins>
      <w:ins w:id="969" w:author="Nate Bachmeier [AWS-SA]" w:date="2023-02-25T12:13:00Z">
        <w:r w:rsidR="0000740C">
          <w:t>instances for 49 hours (1</w:t>
        </w:r>
      </w:ins>
      <w:ins w:id="970" w:author="Nate Bachmeier [AWS-SA]" w:date="2023-02-25T12:14:00Z">
        <w:r w:rsidR="0000740C">
          <w:t xml:space="preserve">52 </w:t>
        </w:r>
      </w:ins>
      <w:ins w:id="971" w:author="Nate Bachmeier [AWS-SA]" w:date="2023-02-25T12:53:00Z">
        <w:r w:rsidR="00C714B9">
          <w:t>V</w:t>
        </w:r>
      </w:ins>
      <w:ins w:id="972" w:author="Nate Bachmeier [AWS-SA]" w:date="2023-02-25T12:54:00Z">
        <w:r w:rsidR="00C714B9">
          <w:t>CPU</w:t>
        </w:r>
      </w:ins>
      <w:ins w:id="973" w:author="Nate Bachmeier [AWS-SA]" w:date="2023-02-25T12:14:00Z">
        <w:r w:rsidR="0000740C">
          <w:t>, 608G</w:t>
        </w:r>
      </w:ins>
      <w:ins w:id="974" w:author="Nate Bachmeier [AWS-SA]" w:date="2023-02-25T12:54:00Z">
        <w:r w:rsidR="00C714B9">
          <w:t>iB RAM</w:t>
        </w:r>
      </w:ins>
      <w:ins w:id="975" w:author="Nate Bachmeier [AWS-SA]" w:date="2023-02-25T12:14:00Z">
        <w:r w:rsidR="0000740C">
          <w:t>, and 38 NV</w:t>
        </w:r>
      </w:ins>
      <w:ins w:id="976" w:author="Nate Bachmeier [AWS-SA]" w:date="2023-02-25T12:15:00Z">
        <w:r w:rsidR="0000740C">
          <w:t>IDIA T4 GPUs)</w:t>
        </w:r>
      </w:ins>
      <w:ins w:id="977" w:author="Nate Bachmeier [AWS-SA]" w:date="2023-02-25T12:13:00Z">
        <w:r w:rsidR="0000740C">
          <w:t>.</w:t>
        </w:r>
      </w:ins>
      <w:ins w:id="978" w:author="Nate Bachmeier [AWS-SA]" w:date="2023-02-25T12:27:00Z">
        <w:r w:rsidR="00104B25">
          <w:t xml:space="preserve"> </w:t>
        </w:r>
      </w:ins>
    </w:p>
    <w:p w14:paraId="57545506" w14:textId="34963961" w:rsidR="00C714B9" w:rsidRDefault="00104B25" w:rsidP="00C714B9">
      <w:pPr>
        <w:rPr>
          <w:ins w:id="979" w:author="Nate Bachmeier [AWS-SA]" w:date="2023-02-25T12:57:00Z"/>
        </w:rPr>
      </w:pPr>
      <w:ins w:id="980" w:author="Nate Bachmeier [AWS-SA]" w:date="2023-02-25T12:20:00Z">
        <w:r>
          <w:t xml:space="preserve">The OpenPose framework inferred </w:t>
        </w:r>
      </w:ins>
      <w:ins w:id="981" w:author="Nate Bachmeier [AWS-SA]" w:date="2023-02-25T12:19:00Z">
        <w:r>
          <w:t xml:space="preserve">millions of </w:t>
        </w:r>
      </w:ins>
      <w:ins w:id="982" w:author="Nate Bachmeier [AWS-SA]" w:date="2023-02-25T12:20:00Z">
        <w:r>
          <w:t xml:space="preserve">potential </w:t>
        </w:r>
      </w:ins>
      <w:ins w:id="983" w:author="Nate Bachmeier [AWS-SA]" w:date="2023-02-25T12:22:00Z">
        <w:r>
          <w:t>human poses within the frame</w:t>
        </w:r>
      </w:ins>
      <w:ins w:id="984" w:author="Nate Bachmeier [AWS-SA]" w:date="2023-02-25T12:21:00Z">
        <w:r>
          <w:t xml:space="preserve"> as </w:t>
        </w:r>
      </w:ins>
      <w:ins w:id="985" w:author="Nate Bachmeier [AWS-SA]" w:date="2023-02-25T12:30:00Z">
        <w:r>
          <w:t>lists of 2</w:t>
        </w:r>
      </w:ins>
      <w:ins w:id="986" w:author="Nate Bachmeier [AWS-SA]" w:date="2023-02-25T12:22:00Z">
        <w:r>
          <w:t xml:space="preserve">5x3 </w:t>
        </w:r>
      </w:ins>
      <w:ins w:id="987" w:author="Nate Bachmeier [AWS-SA]" w:date="2023-02-25T12:21:00Z">
        <w:r>
          <w:t>matrics</w:t>
        </w:r>
      </w:ins>
      <w:ins w:id="988" w:author="Nate Bachmeier [AWS-SA]" w:date="2023-02-25T12:29:00Z">
        <w:r>
          <w:t>.</w:t>
        </w:r>
      </w:ins>
      <w:ins w:id="989" w:author="Nate Bachmeier [AWS-SA]" w:date="2023-02-25T12:32:00Z">
        <w:r>
          <w:t xml:space="preserve"> Each item represents </w:t>
        </w:r>
      </w:ins>
      <w:ins w:id="990" w:author="Nate Bachmeier [AWS-SA]" w:date="2023-02-25T12:33:00Z">
        <w:r>
          <w:t xml:space="preserve">a likely body and the location of its </w:t>
        </w:r>
      </w:ins>
      <w:ins w:id="991" w:author="Nate Bachmeier [AWS-SA]" w:date="2023-02-25T12:32:00Z">
        <w:r>
          <w:t>twenty-five body parts</w:t>
        </w:r>
      </w:ins>
      <w:ins w:id="992" w:author="Nate Bachmeier [AWS-SA]" w:date="2023-02-25T12:41:00Z">
        <w:r w:rsidR="00C714B9">
          <w:t xml:space="preserve"> (see</w:t>
        </w:r>
      </w:ins>
      <w:ins w:id="993" w:author="Nate Bachmeier [AWS-SA]" w:date="2023-02-25T12:33:00Z">
        <w:r>
          <w:t xml:space="preserve"> </w:t>
        </w:r>
      </w:ins>
      <w:ins w:id="994" w:author="Nate Bachmeier [AWS-SA]" w:date="2023-02-25T12:34:00Z">
        <w:r>
          <w:t>Figure 27</w:t>
        </w:r>
      </w:ins>
      <w:ins w:id="995" w:author="Nate Bachmeier [AWS-SA]" w:date="2023-02-25T12:41:00Z">
        <w:r w:rsidR="00C714B9">
          <w:t>).</w:t>
        </w:r>
      </w:ins>
      <w:ins w:id="996" w:author="Nate Bachmeier [AWS-SA]" w:date="2023-02-25T12:34:00Z">
        <w:r>
          <w:t xml:space="preserve"> </w:t>
        </w:r>
      </w:ins>
      <w:ins w:id="997" w:author="Nate Bachmeier [AWS-SA]" w:date="2023-02-25T12:42:00Z">
        <w:r w:rsidR="00C714B9">
          <w:t>The framework repo</w:t>
        </w:r>
      </w:ins>
      <w:ins w:id="998" w:author="Nate Bachmeier [AWS-SA]" w:date="2023-02-25T12:43:00Z">
        <w:r w:rsidR="00C714B9">
          <w:t>rts body part locations as the three-part tuple X, Y, and confidence score.</w:t>
        </w:r>
      </w:ins>
      <w:ins w:id="999" w:author="Nate Bachmeier [AWS-SA]" w:date="2023-02-25T12:46:00Z">
        <w:r w:rsidR="00C714B9">
          <w:t xml:space="preserve"> </w:t>
        </w:r>
      </w:ins>
      <w:ins w:id="1000" w:author="Nate Bachmeier [AWS-SA]" w:date="2023-02-25T12:47:00Z">
        <w:r w:rsidR="00C714B9">
          <w:t xml:space="preserve">OpenPose doesn’t provide any </w:t>
        </w:r>
      </w:ins>
      <w:ins w:id="1001" w:author="Nate Bachmeier [AWS-SA]" w:date="2023-02-25T12:48:00Z">
        <w:r w:rsidR="00C714B9">
          <w:t xml:space="preserve">consistent list order </w:t>
        </w:r>
      </w:ins>
      <w:ins w:id="1002" w:author="Nate Bachmeier [AWS-SA]" w:date="2023-02-25T12:47:00Z">
        <w:r w:rsidR="00C714B9">
          <w:t xml:space="preserve">guarantees </w:t>
        </w:r>
      </w:ins>
      <w:ins w:id="1003" w:author="Nate Bachmeier [AWS-SA]" w:date="2023-02-25T12:48:00Z">
        <w:r w:rsidR="00C714B9">
          <w:t>of potential humans detected. For instance</w:t>
        </w:r>
      </w:ins>
      <w:ins w:id="1004" w:author="Nate Bachmeier [AWS-SA]" w:date="2023-02-25T12:49:00Z">
        <w:r w:rsidR="00C714B9">
          <w:t>, the first frame might report Alice, Bob, and Charlie – versus the second reports Bob, Charlie, and Alice. A heur</w:t>
        </w:r>
      </w:ins>
      <w:ins w:id="1005" w:author="Nate Bachmeier [AWS-SA]" w:date="2023-02-25T12:50:00Z">
        <w:r w:rsidR="00C714B9">
          <w:t xml:space="preserve">istic algorithm compared the relative </w:t>
        </w:r>
      </w:ins>
      <w:ins w:id="1006" w:author="Nate Bachmeier [AWS-SA]" w:date="2023-02-25T12:52:00Z">
        <w:r w:rsidR="00C714B9">
          <w:t xml:space="preserve">movement distance of skeletons across frames to </w:t>
        </w:r>
      </w:ins>
      <w:ins w:id="1007" w:author="Nate Bachmeier [AWS-SA]" w:date="2023-02-25T12:53:00Z">
        <w:r w:rsidR="00C714B9">
          <w:t xml:space="preserve">provide </w:t>
        </w:r>
      </w:ins>
      <w:ins w:id="1008" w:author="Nate Bachmeier [AWS-SA]" w:date="2023-02-25T12:52:00Z">
        <w:r w:rsidR="00C714B9">
          <w:t>consistent sorting</w:t>
        </w:r>
      </w:ins>
      <w:ins w:id="1009" w:author="Nate Bachmeier [AWS-SA]" w:date="2023-02-25T12:54:00Z">
        <w:r w:rsidR="00C714B9">
          <w:t xml:space="preserve"> (see git://</w:t>
        </w:r>
      </w:ins>
      <w:ins w:id="1010" w:author="Nate Bachmeier [AWS-SA]" w:date="2023-02-25T12:55:00Z">
        <w:r w:rsidR="00C714B9">
          <w:t>src/extract/tracer.py)</w:t>
        </w:r>
      </w:ins>
      <w:ins w:id="1011" w:author="Nate Bachmeier [AWS-SA]" w:date="2023-02-25T12:52:00Z">
        <w:r w:rsidR="00C714B9">
          <w:t>.</w:t>
        </w:r>
      </w:ins>
    </w:p>
    <w:p w14:paraId="7F9075A6" w14:textId="717565A4" w:rsidR="00E64BB3" w:rsidRDefault="00C714B9" w:rsidP="00E64BB3">
      <w:pPr>
        <w:rPr>
          <w:ins w:id="1012" w:author="Nate Bachmeier [AWS-SA]" w:date="2023-02-25T13:25:00Z"/>
        </w:rPr>
      </w:pPr>
      <w:ins w:id="1013" w:author="Nate Bachmeier [AWS-SA]" w:date="2023-02-25T12:57:00Z">
        <w:r>
          <w:t xml:space="preserve">Next, </w:t>
        </w:r>
      </w:ins>
      <w:ins w:id="1014" w:author="Nate Bachmeier [AWS-SA]" w:date="2023-02-25T12:58:00Z">
        <w:r>
          <w:t xml:space="preserve">a normalization and annotation process assessed the motion sequences. This process began with encoding the motion sequences into Nx25x3 matrics, where </w:t>
        </w:r>
        <w:r w:rsidRPr="00C714B9">
          <w:rPr>
            <w:i/>
            <w:iCs/>
            <w:rPrChange w:id="1015" w:author="Nate Bachmeier [AWS-SA]" w:date="2023-02-25T12:59:00Z">
              <w:rPr/>
            </w:rPrChange>
          </w:rPr>
          <w:t>N</w:t>
        </w:r>
      </w:ins>
      <w:ins w:id="1016" w:author="Nate Bachmeier [AWS-SA]" w:date="2023-02-25T12:59:00Z">
        <w:r>
          <w:t xml:space="preserve"> represents the subsequent half-second frames</w:t>
        </w:r>
      </w:ins>
      <w:ins w:id="1017" w:author="Nate Bachmeier [AWS-SA]" w:date="2023-02-25T13:21:00Z">
        <w:r w:rsidR="00E64BB3">
          <w:t xml:space="preserve">. </w:t>
        </w:r>
      </w:ins>
      <w:ins w:id="1018" w:author="Nate Bachmeier [AWS-SA]" w:date="2023-02-25T13:23:00Z">
        <w:r w:rsidR="00E64BB3">
          <w:t>Since videos originate in different re</w:t>
        </w:r>
      </w:ins>
      <w:ins w:id="1019" w:author="Nate Bachmeier [AWS-SA]" w:date="2023-02-25T13:24:00Z">
        <w:r w:rsidR="00E64BB3">
          <w:t>solutions and frame sizes, t</w:t>
        </w:r>
      </w:ins>
      <w:ins w:id="1020" w:author="Nate Bachmeier [AWS-SA]" w:date="2023-02-25T13:21:00Z">
        <w:r w:rsidR="00E64BB3">
          <w:t xml:space="preserve">he </w:t>
        </w:r>
      </w:ins>
      <w:ins w:id="1021" w:author="Nate Bachmeier [AWS-SA]" w:date="2023-02-25T13:03:00Z">
        <w:r>
          <w:t>body part locations</w:t>
        </w:r>
      </w:ins>
      <w:ins w:id="1022" w:author="Nate Bachmeier [AWS-SA]" w:date="2023-02-25T13:05:00Z">
        <w:r>
          <w:t>’</w:t>
        </w:r>
      </w:ins>
      <w:ins w:id="1023" w:author="Nate Bachmeier [AWS-SA]" w:date="2023-02-25T13:03:00Z">
        <w:r>
          <w:t xml:space="preserve"> </w:t>
        </w:r>
      </w:ins>
      <w:ins w:id="1024" w:author="Nate Bachmeier [AWS-SA]" w:date="2023-02-25T13:04:00Z">
        <w:r>
          <w:t xml:space="preserve">X&amp;Y-coordinates </w:t>
        </w:r>
      </w:ins>
      <w:ins w:id="1025" w:author="Nate Bachmeier [AWS-SA]" w:date="2023-02-25T13:21:00Z">
        <w:r w:rsidR="00E64BB3">
          <w:t xml:space="preserve">became </w:t>
        </w:r>
      </w:ins>
      <w:ins w:id="1026" w:author="Nate Bachmeier [AWS-SA]" w:date="2023-02-25T13:22:00Z">
        <w:r w:rsidR="00E64BB3">
          <w:t xml:space="preserve">regularized </w:t>
        </w:r>
      </w:ins>
      <w:ins w:id="1027" w:author="Nate Bachmeier [AWS-SA]" w:date="2023-02-25T13:05:00Z">
        <w:r>
          <w:t xml:space="preserve">from absolute pixel offsets </w:t>
        </w:r>
      </w:ins>
      <w:ins w:id="1028" w:author="Nate Bachmeier [AWS-SA]" w:date="2023-02-25T13:04:00Z">
        <w:r>
          <w:t xml:space="preserve">into </w:t>
        </w:r>
      </w:ins>
      <w:ins w:id="1029" w:author="Nate Bachmeier [AWS-SA]" w:date="2023-02-25T13:05:00Z">
        <w:r>
          <w:t xml:space="preserve">relative distances </w:t>
        </w:r>
      </w:ins>
      <w:ins w:id="1030" w:author="Nate Bachmeier [AWS-SA]" w:date="2023-02-25T13:04:00Z">
        <w:r>
          <w:t>between zero and one</w:t>
        </w:r>
      </w:ins>
      <w:ins w:id="1031" w:author="Nate Bachmeier [AWS-SA]" w:date="2023-02-25T13:05:00Z">
        <w:r>
          <w:t>.</w:t>
        </w:r>
      </w:ins>
      <w:ins w:id="1032" w:author="Nate Bachmeier [AWS-SA]" w:date="2023-02-25T13:04:00Z">
        <w:r>
          <w:t xml:space="preserve"> </w:t>
        </w:r>
      </w:ins>
      <w:ins w:id="1033" w:author="Nate Bachmeier [AWS-SA]" w:date="2023-02-25T13:21:00Z">
        <w:r w:rsidR="00E64BB3">
          <w:t>Th</w:t>
        </w:r>
      </w:ins>
      <w:ins w:id="1034" w:author="Nate Bachmeier [AWS-SA]" w:date="2023-02-25T13:23:00Z">
        <w:r w:rsidR="00E64BB3">
          <w:t>is step aim</w:t>
        </w:r>
      </w:ins>
      <w:ins w:id="1035" w:author="Nate Bachmeier [AWS-SA]" w:date="2023-02-25T13:22:00Z">
        <w:r w:rsidR="00E64BB3">
          <w:t xml:space="preserve">s to enable </w:t>
        </w:r>
      </w:ins>
      <w:ins w:id="1036" w:author="Nate Bachmeier [AWS-SA]" w:date="2023-02-25T13:23:00Z">
        <w:r w:rsidR="00E64BB3">
          <w:t xml:space="preserve">motion </w:t>
        </w:r>
      </w:ins>
      <w:ins w:id="1037" w:author="Nate Bachmeier [AWS-SA]" w:date="2023-02-25T13:22:00Z">
        <w:r w:rsidR="00E64BB3">
          <w:t xml:space="preserve">sequence comparability </w:t>
        </w:r>
      </w:ins>
      <w:ins w:id="1038" w:author="Nate Bachmeier [AWS-SA]" w:date="2023-02-25T13:23:00Z">
        <w:r w:rsidR="00E64BB3">
          <w:t xml:space="preserve">across discrete videos. </w:t>
        </w:r>
      </w:ins>
      <w:ins w:id="1039" w:author="Nate Bachmeier [AWS-SA]" w:date="2023-02-25T13:00:00Z">
        <w:r>
          <w:t xml:space="preserve">Amazon Rekognition, a computer vision service, </w:t>
        </w:r>
      </w:ins>
      <w:ins w:id="1040" w:author="Nate Bachmeier [AWS-SA]" w:date="2023-02-25T13:05:00Z">
        <w:r>
          <w:t xml:space="preserve">further </w:t>
        </w:r>
      </w:ins>
      <w:ins w:id="1041" w:author="Nate Bachmeier [AWS-SA]" w:date="2023-02-25T13:00:00Z">
        <w:r>
          <w:t xml:space="preserve">annotated the frames </w:t>
        </w:r>
      </w:ins>
      <w:ins w:id="1042" w:author="Nate Bachmeier [AWS-SA]" w:date="2023-02-25T13:01:00Z">
        <w:r>
          <w:t>with object, activity, and facial detection metadata.</w:t>
        </w:r>
      </w:ins>
    </w:p>
    <w:p w14:paraId="3FC939EB" w14:textId="2A882829" w:rsidR="00E64BB3" w:rsidRDefault="00E64BB3" w:rsidP="00E64BB3">
      <w:pPr>
        <w:rPr>
          <w:ins w:id="1043" w:author="Nate Bachmeier [AWS-SA]" w:date="2023-02-25T13:14:00Z"/>
        </w:rPr>
      </w:pPr>
      <w:ins w:id="1044" w:author="Nate Bachmeier [AWS-SA]" w:date="2023-02-25T13:25:00Z">
        <w:r>
          <w:t xml:space="preserve">Lastly, aggregation queries </w:t>
        </w:r>
      </w:ins>
      <w:ins w:id="1045" w:author="Nate Bachmeier [AWS-SA]" w:date="2023-02-25T13:26:00Z">
        <w:r>
          <w:t xml:space="preserve">assess the information extracted from the videos and attempt to answer the original research questions. Specifically, what </w:t>
        </w:r>
      </w:ins>
      <w:ins w:id="1046" w:author="Nate Bachmeier [AWS-SA]" w:date="2023-02-25T13:27:00Z">
        <w:r>
          <w:t>are</w:t>
        </w:r>
      </w:ins>
      <w:ins w:id="1047" w:author="Nate Bachmeier [AWS-SA]" w:date="2023-02-25T13:26:00Z">
        <w:r>
          <w:t xml:space="preserve"> the effectiveness and </w:t>
        </w:r>
      </w:ins>
      <w:ins w:id="1048" w:author="Nate Bachmeier [AWS-SA]" w:date="2023-02-25T13:27:00Z">
        <w:r>
          <w:t>efficiency of autonomous agents in assisting elderly and special needs care facilities</w:t>
        </w:r>
      </w:ins>
      <w:ins w:id="1049" w:author="Nate Bachmeier [AWS-SA]" w:date="2023-02-25T13:28:00Z">
        <w:r>
          <w:t xml:space="preserve">? This research project hypothesizes that monitoring human activity recognition </w:t>
        </w:r>
      </w:ins>
      <w:ins w:id="1050" w:author="Nate Bachmeier [AWS-SA]" w:date="2023-02-25T13:29:00Z">
        <w:r>
          <w:t xml:space="preserve">(HAR) enables these agents to make informed decisions and reduce the overhead of care facilities. </w:t>
        </w:r>
      </w:ins>
      <w:ins w:id="1051" w:author="Nate Bachmeier [AWS-SA]" w:date="2023-02-25T13:30:00Z">
        <w:r>
          <w:t xml:space="preserve">Suppose that quality can improve and simultaneously costs decrease. In that case, one expects that the accessibility of those </w:t>
        </w:r>
        <w:r>
          <w:lastRenderedPageBreak/>
          <w:t xml:space="preserve">services should increase </w:t>
        </w:r>
      </w:ins>
      <w:ins w:id="1052" w:author="Nate Bachmeier [AWS-SA]" w:date="2023-02-25T13:31:00Z">
        <w:r>
          <w:t>due to commoditization. That</w:t>
        </w:r>
      </w:ins>
      <w:ins w:id="1053" w:author="Nate Bachmeier [AWS-SA]" w:date="2023-02-25T13:32:00Z">
        <w:r>
          <w:t>,</w:t>
        </w:r>
      </w:ins>
      <w:ins w:id="1054" w:author="Nate Bachmeier [AWS-SA]" w:date="2023-02-25T13:31:00Z">
        <w:r>
          <w:t xml:space="preserve"> in</w:t>
        </w:r>
      </w:ins>
      <w:ins w:id="1055" w:author="Nate Bachmeier [AWS-SA]" w:date="2023-02-25T13:32:00Z">
        <w:r>
          <w:t xml:space="preserve"> </w:t>
        </w:r>
      </w:ins>
      <w:ins w:id="1056" w:author="Nate Bachmeier [AWS-SA]" w:date="2023-02-25T13:31:00Z">
        <w:r>
          <w:t>turn</w:t>
        </w:r>
      </w:ins>
      <w:ins w:id="1057" w:author="Nate Bachmeier [AWS-SA]" w:date="2023-02-25T13:32:00Z">
        <w:r>
          <w:t>,</w:t>
        </w:r>
      </w:ins>
      <w:ins w:id="1058" w:author="Nate Bachmeier [AWS-SA]" w:date="2023-02-25T13:31:00Z">
        <w:r>
          <w:t xml:space="preserve"> improves medical care for an aging po</w:t>
        </w:r>
      </w:ins>
      <w:ins w:id="1059" w:author="Nate Bachmeier [AWS-SA]" w:date="2023-02-25T13:32:00Z">
        <w:r>
          <w:t>pulation</w:t>
        </w:r>
      </w:ins>
      <w:ins w:id="1060" w:author="Nate Bachmeier [AWS-SA]" w:date="2023-02-25T13:33:00Z">
        <w:r>
          <w:t>.</w:t>
        </w:r>
      </w:ins>
    </w:p>
    <w:p w14:paraId="667E8C59" w14:textId="004C7154" w:rsidR="00104B25" w:rsidRPr="00104B25" w:rsidRDefault="00104B25">
      <w:pPr>
        <w:pStyle w:val="Caption"/>
        <w:ind w:firstLine="0"/>
        <w:rPr>
          <w:ins w:id="1061" w:author="Nate Bachmeier [AWS-SA]" w:date="2023-02-25T12:25:00Z"/>
          <w:b/>
          <w:bCs/>
          <w:i/>
          <w:rPrChange w:id="1062" w:author="Nate Bachmeier [AWS-SA]" w:date="2023-02-25T12:27:00Z">
            <w:rPr>
              <w:ins w:id="1063" w:author="Nate Bachmeier [AWS-SA]" w:date="2023-02-25T12:25:00Z"/>
            </w:rPr>
          </w:rPrChange>
        </w:rPr>
        <w:pPrChange w:id="1064" w:author="Nate Bachmeier [AWS-SA]" w:date="2023-02-25T12:27:00Z">
          <w:pPr>
            <w:ind w:firstLine="0"/>
          </w:pPr>
        </w:pPrChange>
      </w:pPr>
      <w:bookmarkStart w:id="1065" w:name="_Toc128255060"/>
      <w:ins w:id="1066" w:author="Nate Bachmeier [AWS-SA]" w:date="2023-02-25T12:27:00Z">
        <w:r w:rsidRPr="00104B25">
          <w:rPr>
            <w:b/>
            <w:bCs/>
            <w:rPrChange w:id="1067" w:author="Nate Bachmeier [AWS-SA]" w:date="2023-02-25T12:27:00Z">
              <w:rPr>
                <w:iCs/>
              </w:rPr>
            </w:rPrChange>
          </w:rPr>
          <w:t xml:space="preserve">Figure </w:t>
        </w:r>
        <w:r w:rsidRPr="00104B25">
          <w:rPr>
            <w:b/>
            <w:bCs/>
            <w:rPrChange w:id="1068" w:author="Nate Bachmeier [AWS-SA]" w:date="2023-02-25T12:27:00Z">
              <w:rPr>
                <w:iCs/>
              </w:rPr>
            </w:rPrChange>
          </w:rPr>
          <w:fldChar w:fldCharType="begin"/>
        </w:r>
        <w:r w:rsidRPr="00104B25">
          <w:rPr>
            <w:b/>
            <w:bCs/>
            <w:rPrChange w:id="1069" w:author="Nate Bachmeier [AWS-SA]" w:date="2023-02-25T12:27:00Z">
              <w:rPr>
                <w:iCs/>
              </w:rPr>
            </w:rPrChange>
          </w:rPr>
          <w:instrText xml:space="preserve"> SEQ Figure \* ARABIC </w:instrText>
        </w:r>
      </w:ins>
      <w:r w:rsidRPr="00104B25">
        <w:rPr>
          <w:b/>
          <w:bCs/>
          <w:rPrChange w:id="1070" w:author="Nate Bachmeier [AWS-SA]" w:date="2023-02-25T12:27:00Z">
            <w:rPr>
              <w:iCs/>
            </w:rPr>
          </w:rPrChange>
        </w:rPr>
        <w:fldChar w:fldCharType="separate"/>
      </w:r>
      <w:ins w:id="1071" w:author="Nate Bachmeier [AWS-SA]" w:date="2023-02-25T23:03:00Z">
        <w:r w:rsidR="00720D2E">
          <w:rPr>
            <w:b/>
            <w:bCs/>
            <w:noProof/>
          </w:rPr>
          <w:t>27</w:t>
        </w:r>
      </w:ins>
      <w:ins w:id="1072" w:author="Nate Bachmeier [AWS-SA]" w:date="2023-02-25T12:27:00Z">
        <w:r w:rsidRPr="00104B25">
          <w:rPr>
            <w:b/>
            <w:bCs/>
            <w:rPrChange w:id="1073" w:author="Nate Bachmeier [AWS-SA]" w:date="2023-02-25T12:27:00Z">
              <w:rPr>
                <w:iCs/>
              </w:rPr>
            </w:rPrChange>
          </w:rPr>
          <w:fldChar w:fldCharType="end"/>
        </w:r>
        <w:r>
          <w:rPr>
            <w:b/>
            <w:bCs/>
          </w:rPr>
          <w:br/>
        </w:r>
        <w:r w:rsidRPr="00104B25">
          <w:rPr>
            <w:i/>
            <w:iCs w:val="0"/>
            <w:rPrChange w:id="1074" w:author="Nate Bachmeier [AWS-SA]" w:date="2023-02-25T12:27:00Z">
              <w:rPr>
                <w:b/>
                <w:bCs/>
                <w:i/>
              </w:rPr>
            </w:rPrChange>
          </w:rPr>
          <w:t>Pose</w:t>
        </w:r>
        <w:r>
          <w:rPr>
            <w:i/>
            <w:iCs w:val="0"/>
          </w:rPr>
          <w:t xml:space="preserve"> Output Format Body-25</w:t>
        </w:r>
      </w:ins>
      <w:bookmarkEnd w:id="1065"/>
    </w:p>
    <w:p w14:paraId="07802253" w14:textId="174B659A" w:rsidR="00104B25" w:rsidRDefault="00104B25" w:rsidP="00E16572">
      <w:pPr>
        <w:ind w:firstLine="0"/>
        <w:rPr>
          <w:ins w:id="1075" w:author="Nate Bachmeier [AWS-SA]" w:date="2023-02-25T11:50:00Z"/>
        </w:rPr>
      </w:pPr>
      <w:ins w:id="1076" w:author="Nate Bachmeier [AWS-SA]" w:date="2023-02-25T12:25:00Z">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ins>
    </w:p>
    <w:p w14:paraId="1E50DD8C" w14:textId="0F417DA2" w:rsidR="008555BA" w:rsidRPr="00E16572" w:rsidRDefault="008555BA">
      <w:pPr>
        <w:ind w:firstLine="0"/>
        <w:rPr>
          <w:ins w:id="1077" w:author="Nate Bachmeier [AWS-SA]" w:date="2023-02-25T11:05:00Z"/>
        </w:rPr>
        <w:pPrChange w:id="1078" w:author="Nate Bachmeier [AWS-SA]" w:date="2023-02-25T11:37:00Z">
          <w:pPr/>
        </w:pPrChange>
      </w:pPr>
    </w:p>
    <w:p w14:paraId="7B15ECFF" w14:textId="77777777" w:rsidR="006514D0" w:rsidRDefault="00000000" w:rsidP="006514D0">
      <w:pPr>
        <w:ind w:left="720"/>
        <w:rPr>
          <w:ins w:id="1079" w:author="Nate Bachmeier [AWS-SA]" w:date="2023-02-11T15:28:00Z"/>
        </w:rPr>
      </w:pPr>
      <w:customXmlInsRangeStart w:id="1080" w:author="Nate Bachmeier [AWS-SA]" w:date="2023-02-11T15:28:00Z"/>
      <w:sdt>
        <w:sdtPr>
          <w:id w:val="415063826"/>
          <w14:checkbox>
            <w14:checked w14:val="0"/>
            <w14:checkedState w14:val="2612" w14:font="MS Gothic"/>
            <w14:uncheckedState w14:val="2610" w14:font="MS Gothic"/>
          </w14:checkbox>
        </w:sdtPr>
        <w:sdtContent>
          <w:customXmlInsRangeEnd w:id="1080"/>
          <w:ins w:id="1081" w:author="Nate Bachmeier [AWS-SA]" w:date="2023-02-11T15:28:00Z">
            <w:r w:rsidR="006514D0">
              <w:rPr>
                <w:rFonts w:ascii="Segoe UI Symbol" w:hAnsi="Segoe UI Symbol" w:cs="Segoe UI Symbol"/>
              </w:rPr>
              <w:t>☐</w:t>
            </w:r>
          </w:ins>
          <w:customXmlInsRangeStart w:id="1082" w:author="Nate Bachmeier [AWS-SA]" w:date="2023-02-11T15:28:00Z"/>
        </w:sdtContent>
      </w:sdt>
      <w:customXmlInsRangeEnd w:id="1082"/>
      <w:ins w:id="1083" w:author="Nate Bachmeier [AWS-SA]" w:date="2023-02-11T15:28:00Z">
        <w:r w:rsidR="006514D0">
          <w:t xml:space="preserve"> Provide an overview of the demographic information collected. It can be presented in a table. Ensure no potentially identifying information is reported.</w:t>
        </w:r>
      </w:ins>
    </w:p>
    <w:p w14:paraId="14DE4903" w14:textId="77777777" w:rsidR="006514D0" w:rsidRPr="006514D0" w:rsidRDefault="006514D0">
      <w:pPr>
        <w:ind w:firstLine="0"/>
        <w:rPr>
          <w:ins w:id="1084" w:author="Nate Bachmeier [AWS-SA]" w:date="2023-02-11T14:54:00Z"/>
        </w:rPr>
        <w:pPrChange w:id="1085" w:author="Nate Bachmeier [AWS-SA]" w:date="2023-02-11T15:28:00Z">
          <w:pPr>
            <w:pStyle w:val="Heading2"/>
            <w:ind w:firstLine="0"/>
          </w:pPr>
        </w:pPrChange>
      </w:pPr>
    </w:p>
    <w:p w14:paraId="6ADF0F4A" w14:textId="5897CB3F" w:rsidR="001B38B1" w:rsidRDefault="001B38B1">
      <w:pPr>
        <w:pStyle w:val="Heading3"/>
        <w:ind w:firstLine="0"/>
        <w:rPr>
          <w:ins w:id="1086" w:author="Nate Bachmeier [AWS-SA]" w:date="2023-02-11T14:55:00Z"/>
        </w:rPr>
        <w:pPrChange w:id="1087" w:author="Nate Bachmeier [AWS-SA]" w:date="2023-02-11T15:28:00Z">
          <w:pPr>
            <w:ind w:firstLine="0"/>
          </w:pPr>
        </w:pPrChange>
      </w:pPr>
      <w:ins w:id="1088" w:author="Nate Bachmeier [AWS-SA]" w:date="2023-02-11T14:55:00Z">
        <w:r>
          <w:lastRenderedPageBreak/>
          <w:t>RQ1</w:t>
        </w:r>
      </w:ins>
      <w:ins w:id="1089" w:author="Nate Bachmeier [AWS-SA]" w:date="2023-02-25T14:11:00Z">
        <w:r w:rsidR="00FD62B7">
          <w:t xml:space="preserve"> </w:t>
        </w:r>
      </w:ins>
    </w:p>
    <w:p w14:paraId="0A5A80A6" w14:textId="0205B559" w:rsidR="001B38B1" w:rsidRPr="00FD62B7" w:rsidRDefault="001B38B1" w:rsidP="001B38B1">
      <w:pPr>
        <w:rPr>
          <w:ins w:id="1090" w:author="Nate Bachmeier [AWS-SA]" w:date="2023-02-25T14:11:00Z"/>
          <w:i/>
          <w:iCs/>
          <w:rPrChange w:id="1091" w:author="Nate Bachmeier [AWS-SA]" w:date="2023-02-25T14:11:00Z">
            <w:rPr>
              <w:ins w:id="1092" w:author="Nate Bachmeier [AWS-SA]" w:date="2023-02-25T14:11:00Z"/>
            </w:rPr>
          </w:rPrChange>
        </w:rPr>
      </w:pPr>
      <w:ins w:id="1093" w:author="Nate Bachmeier [AWS-SA]" w:date="2023-02-11T14:55:00Z">
        <w:r w:rsidRPr="00FD62B7">
          <w:rPr>
            <w:i/>
            <w:iCs/>
            <w:rPrChange w:id="1094" w:author="Nate Bachmeier [AWS-SA]" w:date="2023-02-25T14:11:00Z">
              <w:rPr/>
            </w:rPrChange>
          </w:rPr>
          <w:t xml:space="preserve">What is the effectiveness of autonomous assistants for </w:t>
        </w:r>
      </w:ins>
      <w:ins w:id="1095" w:author="Nate Bachmeier [AWS-SA]" w:date="2023-02-25T11:15:00Z">
        <w:r w:rsidR="00E16572" w:rsidRPr="00FD62B7">
          <w:rPr>
            <w:i/>
            <w:iCs/>
            <w:rPrChange w:id="1096" w:author="Nate Bachmeier [AWS-SA]" w:date="2023-02-25T14:11:00Z">
              <w:rPr/>
            </w:rPrChange>
          </w:rPr>
          <w:t xml:space="preserve">classifying behaviors of </w:t>
        </w:r>
      </w:ins>
      <w:ins w:id="1097" w:author="Nate Bachmeier [AWS-SA]" w:date="2023-02-11T14:55:00Z">
        <w:r w:rsidRPr="00FD62B7">
          <w:rPr>
            <w:i/>
            <w:iCs/>
            <w:rPrChange w:id="1098" w:author="Nate Bachmeier [AWS-SA]" w:date="2023-02-25T14:11:00Z">
              <w:rPr/>
            </w:rPrChange>
          </w:rPr>
          <w:t xml:space="preserve">elderly and special needs </w:t>
        </w:r>
      </w:ins>
      <w:ins w:id="1099" w:author="Nate Bachmeier [AWS-SA]" w:date="2023-02-25T11:40:00Z">
        <w:r w:rsidR="00E16572" w:rsidRPr="00FD62B7">
          <w:rPr>
            <w:i/>
            <w:iCs/>
            <w:rPrChange w:id="1100" w:author="Nate Bachmeier [AWS-SA]" w:date="2023-02-25T14:11:00Z">
              <w:rPr/>
            </w:rPrChange>
          </w:rPr>
          <w:t>patient</w:t>
        </w:r>
      </w:ins>
      <w:ins w:id="1101" w:author="Nate Bachmeier [AWS-SA]" w:date="2023-02-25T11:41:00Z">
        <w:r w:rsidR="00E16572" w:rsidRPr="00FD62B7">
          <w:rPr>
            <w:i/>
            <w:iCs/>
            <w:rPrChange w:id="1102" w:author="Nate Bachmeier [AWS-SA]" w:date="2023-02-25T14:11:00Z">
              <w:rPr/>
            </w:rPrChange>
          </w:rPr>
          <w:t>s for</w:t>
        </w:r>
      </w:ins>
      <w:ins w:id="1103" w:author="Nate Bachmeier [AWS-SA]" w:date="2023-02-25T11:40:00Z">
        <w:r w:rsidR="00E16572" w:rsidRPr="00FD62B7">
          <w:rPr>
            <w:i/>
            <w:iCs/>
            <w:rPrChange w:id="1104" w:author="Nate Bachmeier [AWS-SA]" w:date="2023-02-25T14:11:00Z">
              <w:rPr/>
            </w:rPrChange>
          </w:rPr>
          <w:t xml:space="preserve"> </w:t>
        </w:r>
      </w:ins>
      <w:ins w:id="1105" w:author="Nate Bachmeier [AWS-SA]" w:date="2023-02-11T14:55:00Z">
        <w:r w:rsidRPr="00FD62B7">
          <w:rPr>
            <w:i/>
            <w:iCs/>
            <w:rPrChange w:id="1106" w:author="Nate Bachmeier [AWS-SA]" w:date="2023-02-25T14:11:00Z">
              <w:rPr/>
            </w:rPrChange>
          </w:rPr>
          <w:t>care organizations?</w:t>
        </w:r>
      </w:ins>
    </w:p>
    <w:p w14:paraId="3AC7BFA7" w14:textId="5364E962" w:rsidR="00FD62B7" w:rsidRDefault="00FD62B7" w:rsidP="001B38B1">
      <w:pPr>
        <w:rPr>
          <w:ins w:id="1107" w:author="Nate Bachmeier [AWS-SA]" w:date="2023-02-25T16:32:00Z"/>
        </w:rPr>
      </w:pPr>
      <w:ins w:id="1108" w:author="Nate Bachmeier [AWS-SA]" w:date="2023-02-25T14:16:00Z">
        <w:r>
          <w:t>The OpenPose framework offers a foundational capability to e</w:t>
        </w:r>
      </w:ins>
      <w:ins w:id="1109" w:author="Nate Bachmeier [AWS-SA]" w:date="2023-02-25T14:17:00Z">
        <w:r>
          <w:t xml:space="preserve">xtract skeletal positions from a 2-D frame. This constructive design research project extended core features to support monitoring </w:t>
        </w:r>
      </w:ins>
      <w:ins w:id="1110" w:author="Nate Bachmeier [AWS-SA]" w:date="2023-02-25T14:18:00Z">
        <w:r>
          <w:t xml:space="preserve">human activity </w:t>
        </w:r>
      </w:ins>
      <w:ins w:id="1111" w:author="Nate Bachmeier [AWS-SA]" w:date="2023-02-25T14:17:00Z">
        <w:r>
          <w:t>movements across</w:t>
        </w:r>
      </w:ins>
      <w:ins w:id="1112" w:author="Nate Bachmeier [AWS-SA]" w:date="2023-02-25T14:18:00Z">
        <w:r>
          <w:t xml:space="preserve"> multiple subsequent images. It </w:t>
        </w:r>
      </w:ins>
      <w:ins w:id="1113" w:author="Nate Bachmeier [AWS-SA]" w:date="2023-02-25T14:20:00Z">
        <w:r>
          <w:t>can</w:t>
        </w:r>
      </w:ins>
      <w:ins w:id="1114" w:author="Nate Bachmeier [AWS-SA]" w:date="2023-02-25T14:19:00Z">
        <w:r>
          <w:t xml:space="preserve"> classify those sequences into co</w:t>
        </w:r>
      </w:ins>
      <w:ins w:id="1115" w:author="Nate Bachmeier [AWS-SA]" w:date="2023-02-25T14:20:00Z">
        <w:r>
          <w:t xml:space="preserve">arse behavioral categories, not necessarily the seven hundred labels. For instance, </w:t>
        </w:r>
      </w:ins>
      <w:ins w:id="1116" w:author="Nate Bachmeier [AWS-SA]" w:date="2023-02-25T14:21:00Z">
        <w:r w:rsidRPr="00FD62B7">
          <w:rPr>
            <w:i/>
            <w:iCs/>
            <w:rPrChange w:id="1117" w:author="Nate Bachmeier [AWS-SA]" w:date="2023-02-25T14:31:00Z">
              <w:rPr/>
            </w:rPrChange>
          </w:rPr>
          <w:t>playing cello</w:t>
        </w:r>
        <w:r>
          <w:t xml:space="preserve"> </w:t>
        </w:r>
      </w:ins>
      <w:ins w:id="1118" w:author="Nate Bachmeier [AWS-SA]" w:date="2023-02-25T14:22:00Z">
        <w:r>
          <w:t xml:space="preserve">and </w:t>
        </w:r>
      </w:ins>
      <w:ins w:id="1119" w:author="Nate Bachmeier [AWS-SA]" w:date="2023-02-25T14:31:00Z">
        <w:r w:rsidRPr="00FD62B7">
          <w:rPr>
            <w:i/>
            <w:iCs/>
            <w:rPrChange w:id="1120" w:author="Nate Bachmeier [AWS-SA]" w:date="2023-02-25T14:31:00Z">
              <w:rPr/>
            </w:rPrChange>
          </w:rPr>
          <w:t xml:space="preserve">playing </w:t>
        </w:r>
      </w:ins>
      <w:ins w:id="1121" w:author="Nate Bachmeier [AWS-SA]" w:date="2023-02-25T14:22:00Z">
        <w:r w:rsidRPr="00FD62B7">
          <w:rPr>
            <w:i/>
            <w:iCs/>
            <w:rPrChange w:id="1122" w:author="Nate Bachmeier [AWS-SA]" w:date="2023-02-25T14:31:00Z">
              <w:rPr/>
            </w:rPrChange>
          </w:rPr>
          <w:t>clarinet</w:t>
        </w:r>
        <w:r>
          <w:t xml:space="preserve"> are distinct labels. However, the </w:t>
        </w:r>
      </w:ins>
      <w:ins w:id="1123" w:author="Nate Bachmeier [AWS-SA]" w:date="2023-02-25T14:23:00Z">
        <w:r>
          <w:t>actor is typically sitting in a chair and only moving their hands slightly.</w:t>
        </w:r>
      </w:ins>
      <w:ins w:id="1124" w:author="Nate Bachmeier [AWS-SA]" w:date="2023-02-25T14:24:00Z">
        <w:r>
          <w:t xml:space="preserve"> </w:t>
        </w:r>
      </w:ins>
      <w:ins w:id="1125" w:author="Nate Bachmeier [AWS-SA]" w:date="2023-02-25T14:25:00Z">
        <w:r>
          <w:t xml:space="preserve">Likewise, the movement similarity score for </w:t>
        </w:r>
        <w:r w:rsidRPr="00FD62B7">
          <w:rPr>
            <w:i/>
            <w:iCs/>
            <w:rPrChange w:id="1126" w:author="Nate Bachmeier [AWS-SA]" w:date="2023-02-25T14:30:00Z">
              <w:rPr/>
            </w:rPrChange>
          </w:rPr>
          <w:t>eating donuts</w:t>
        </w:r>
        <w:r>
          <w:t xml:space="preserve"> </w:t>
        </w:r>
      </w:ins>
      <w:ins w:id="1127" w:author="Nate Bachmeier [AWS-SA]" w:date="2023-02-25T14:26:00Z">
        <w:r>
          <w:t xml:space="preserve">and </w:t>
        </w:r>
        <w:r w:rsidRPr="00FD62B7">
          <w:rPr>
            <w:i/>
            <w:iCs/>
            <w:rPrChange w:id="1128" w:author="Nate Bachmeier [AWS-SA]" w:date="2023-02-25T14:30:00Z">
              <w:rPr/>
            </w:rPrChange>
          </w:rPr>
          <w:t>playing the flute</w:t>
        </w:r>
        <w:r>
          <w:t xml:space="preserve"> was too close to distinguish for many videos.</w:t>
        </w:r>
      </w:ins>
    </w:p>
    <w:p w14:paraId="615A42F8" w14:textId="490CC8DC" w:rsidR="00BC12DE" w:rsidRDefault="00BC12DE" w:rsidP="00BC12DE">
      <w:pPr>
        <w:pStyle w:val="Caption"/>
        <w:ind w:firstLine="0"/>
        <w:rPr>
          <w:ins w:id="1129" w:author="Nate Bachmeier [AWS-SA]" w:date="2023-02-25T16:32:00Z"/>
          <w:i/>
          <w:iCs w:val="0"/>
        </w:rPr>
      </w:pPr>
      <w:bookmarkStart w:id="1130" w:name="_Toc128255061"/>
      <w:ins w:id="1131" w:author="Nate Bachmeier [AWS-SA]" w:date="2023-02-25T16:32:00Z">
        <w:r w:rsidRPr="00BC12DE">
          <w:rPr>
            <w:b/>
            <w:bCs/>
            <w:rPrChange w:id="1132" w:author="Nate Bachmeier [AWS-SA]" w:date="2023-02-25T16:32:00Z">
              <w:rPr/>
            </w:rPrChange>
          </w:rPr>
          <w:t xml:space="preserve">Figure </w:t>
        </w:r>
        <w:r w:rsidRPr="00BC12DE">
          <w:rPr>
            <w:b/>
            <w:bCs/>
            <w:rPrChange w:id="1133" w:author="Nate Bachmeier [AWS-SA]" w:date="2023-02-25T16:32:00Z">
              <w:rPr/>
            </w:rPrChange>
          </w:rPr>
          <w:fldChar w:fldCharType="begin"/>
        </w:r>
        <w:r w:rsidRPr="00BC12DE">
          <w:rPr>
            <w:b/>
            <w:bCs/>
            <w:rPrChange w:id="1134" w:author="Nate Bachmeier [AWS-SA]" w:date="2023-02-25T16:32:00Z">
              <w:rPr/>
            </w:rPrChange>
          </w:rPr>
          <w:instrText xml:space="preserve"> SEQ Figure \* ARABIC </w:instrText>
        </w:r>
      </w:ins>
      <w:r w:rsidRPr="00BC12DE">
        <w:rPr>
          <w:b/>
          <w:bCs/>
          <w:rPrChange w:id="1135" w:author="Nate Bachmeier [AWS-SA]" w:date="2023-02-25T16:32:00Z">
            <w:rPr/>
          </w:rPrChange>
        </w:rPr>
        <w:fldChar w:fldCharType="separate"/>
      </w:r>
      <w:ins w:id="1136" w:author="Nate Bachmeier [AWS-SA]" w:date="2023-02-25T23:03:00Z">
        <w:r w:rsidR="00720D2E">
          <w:rPr>
            <w:b/>
            <w:bCs/>
            <w:noProof/>
          </w:rPr>
          <w:t>28</w:t>
        </w:r>
      </w:ins>
      <w:ins w:id="1137" w:author="Nate Bachmeier [AWS-SA]" w:date="2023-02-25T16:32:00Z">
        <w:r w:rsidRPr="00BC12DE">
          <w:rPr>
            <w:b/>
            <w:bCs/>
            <w:rPrChange w:id="1138" w:author="Nate Bachmeier [AWS-SA]" w:date="2023-02-25T16:32:00Z">
              <w:rPr/>
            </w:rPrChange>
          </w:rPr>
          <w:fldChar w:fldCharType="end"/>
        </w:r>
        <w:r>
          <w:rPr>
            <w:b/>
            <w:bCs/>
          </w:rPr>
          <w:br/>
        </w:r>
        <w:r w:rsidRPr="00BC12DE">
          <w:rPr>
            <w:i/>
            <w:iCs w:val="0"/>
            <w:rPrChange w:id="1139" w:author="Nate Bachmeier [AWS-SA]" w:date="2023-02-25T16:32:00Z">
              <w:rPr>
                <w:b/>
                <w:bCs/>
                <w:i/>
                <w:iCs w:val="0"/>
              </w:rPr>
            </w:rPrChange>
          </w:rPr>
          <w:t>Playing the cello (</w:t>
        </w:r>
        <w:r w:rsidRPr="00BC12DE">
          <w:rPr>
            <w:i/>
            <w:iCs w:val="0"/>
          </w:rPr>
          <w:t>-23ykna85DI</w:t>
        </w:r>
        <w:r>
          <w:rPr>
            <w:i/>
            <w:iCs w:val="0"/>
          </w:rPr>
          <w:t>)</w:t>
        </w:r>
        <w:bookmarkEnd w:id="1130"/>
      </w:ins>
    </w:p>
    <w:p w14:paraId="66D58B1F" w14:textId="5A7DC1C0" w:rsidR="00BC12DE" w:rsidRPr="00BC12DE" w:rsidRDefault="00BC12DE">
      <w:pPr>
        <w:ind w:firstLine="0"/>
        <w:rPr>
          <w:ins w:id="1140" w:author="Nate Bachmeier [AWS-SA]" w:date="2023-02-25T14:26:00Z"/>
        </w:rPr>
        <w:pPrChange w:id="1141" w:author="Nate Bachmeier [AWS-SA]" w:date="2023-02-25T16:32:00Z">
          <w:pPr/>
        </w:pPrChange>
      </w:pPr>
      <w:ins w:id="1142" w:author="Nate Bachmeier [AWS-SA]" w:date="2023-02-25T16:32:00Z">
        <w:r w:rsidRPr="00BC12DE">
          <w:rPr>
            <w:noProof/>
          </w:rPr>
          <w:drawing>
            <wp:inline distT="0" distB="0" distL="0" distR="0" wp14:anchorId="257EC309" wp14:editId="3F5DA5DE">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3"/>
                      <a:stretch>
                        <a:fillRect/>
                      </a:stretch>
                    </pic:blipFill>
                    <pic:spPr>
                      <a:xfrm>
                        <a:off x="0" y="0"/>
                        <a:ext cx="5187678" cy="2451954"/>
                      </a:xfrm>
                      <a:prstGeom prst="rect">
                        <a:avLst/>
                      </a:prstGeom>
                    </pic:spPr>
                  </pic:pic>
                </a:graphicData>
              </a:graphic>
            </wp:inline>
          </w:drawing>
        </w:r>
      </w:ins>
    </w:p>
    <w:p w14:paraId="09A53591" w14:textId="50BFD0E4" w:rsidR="00FD62B7" w:rsidRDefault="00FD62B7" w:rsidP="001B38B1">
      <w:pPr>
        <w:rPr>
          <w:ins w:id="1143" w:author="Nate Bachmeier [AWS-SA]" w:date="2023-02-25T16:58:00Z"/>
        </w:rPr>
      </w:pPr>
      <w:ins w:id="1144" w:author="Nate Bachmeier [AWS-SA]" w:date="2023-02-25T14:28:00Z">
        <w:r>
          <w:t xml:space="preserve">Using </w:t>
        </w:r>
      </w:ins>
      <w:ins w:id="1145" w:author="Nate Bachmeier [AWS-SA]" w:date="2023-02-25T14:29:00Z">
        <w:r>
          <w:t xml:space="preserve">full-body skeletal monitoring is also insufficient for several kinetic-700 action types. For instance, </w:t>
        </w:r>
      </w:ins>
      <w:ins w:id="1146" w:author="Nate Bachmeier [AWS-SA]" w:date="2023-02-25T14:30:00Z">
        <w:r>
          <w:t xml:space="preserve">videos </w:t>
        </w:r>
      </w:ins>
      <w:ins w:id="1147" w:author="Nate Bachmeier [AWS-SA]" w:date="2023-02-25T14:31:00Z">
        <w:r>
          <w:t>within</w:t>
        </w:r>
      </w:ins>
      <w:ins w:id="1148" w:author="Nate Bachmeier [AWS-SA]" w:date="2023-02-25T14:30:00Z">
        <w:r>
          <w:t xml:space="preserve"> the </w:t>
        </w:r>
      </w:ins>
      <w:ins w:id="1149" w:author="Nate Bachmeier [AWS-SA]" w:date="2023-02-25T14:32:00Z">
        <w:r w:rsidRPr="00FD62B7">
          <w:rPr>
            <w:rPrChange w:id="1150" w:author="Nate Bachmeier [AWS-SA]" w:date="2023-02-25T14:33:00Z">
              <w:rPr>
                <w:i/>
                <w:iCs/>
              </w:rPr>
            </w:rPrChange>
          </w:rPr>
          <w:t xml:space="preserve">categories of </w:t>
        </w:r>
        <w:r w:rsidRPr="00FD62B7">
          <w:rPr>
            <w:i/>
            <w:iCs/>
          </w:rPr>
          <w:t>waving</w:t>
        </w:r>
        <w:r w:rsidRPr="00FD62B7">
          <w:rPr>
            <w:rPrChange w:id="1151" w:author="Nate Bachmeier [AWS-SA]" w:date="2023-02-25T14:33:00Z">
              <w:rPr>
                <w:i/>
                <w:iCs/>
              </w:rPr>
            </w:rPrChange>
          </w:rPr>
          <w:t xml:space="preserve"> and </w:t>
        </w:r>
        <w:r w:rsidRPr="00FD62B7">
          <w:rPr>
            <w:i/>
            <w:iCs/>
          </w:rPr>
          <w:t>washing hands</w:t>
        </w:r>
        <w:r w:rsidRPr="00FD62B7">
          <w:rPr>
            <w:rPrChange w:id="1152" w:author="Nate Bachmeier [AWS-SA]" w:date="2023-02-25T14:33:00Z">
              <w:rPr>
                <w:i/>
                <w:iCs/>
              </w:rPr>
            </w:rPrChange>
          </w:rPr>
          <w:t xml:space="preserve"> focus </w:t>
        </w:r>
      </w:ins>
      <w:ins w:id="1153" w:author="Nate Bachmeier [AWS-SA]" w:date="2023-02-25T14:33:00Z">
        <w:r>
          <w:t xml:space="preserve">the camera on only the person’s </w:t>
        </w:r>
      </w:ins>
      <w:ins w:id="1154" w:author="Nate Bachmeier [AWS-SA]" w:date="2023-02-25T14:32:00Z">
        <w:r w:rsidRPr="00FD62B7">
          <w:rPr>
            <w:rPrChange w:id="1155" w:author="Nate Bachmeier [AWS-SA]" w:date="2023-02-25T14:33:00Z">
              <w:rPr>
                <w:i/>
                <w:iCs/>
              </w:rPr>
            </w:rPrChange>
          </w:rPr>
          <w:t>hands</w:t>
        </w:r>
        <w:r>
          <w:t xml:space="preserve">. This situation causes </w:t>
        </w:r>
      </w:ins>
      <w:ins w:id="1156" w:author="Nate Bachmeier [AWS-SA]" w:date="2023-02-25T14:34:00Z">
        <w:r>
          <w:t xml:space="preserve">OpenPose not to detect other body parts and return a low-confidence </w:t>
        </w:r>
      </w:ins>
      <w:ins w:id="1157" w:author="Nate Bachmeier [AWS-SA]" w:date="2023-02-25T14:32:00Z">
        <w:r>
          <w:t>25x3 position matrix</w:t>
        </w:r>
      </w:ins>
      <w:ins w:id="1158" w:author="Nate Bachmeier [AWS-SA]" w:date="2023-02-25T14:34:00Z">
        <w:r>
          <w:t>. Car</w:t>
        </w:r>
      </w:ins>
      <w:ins w:id="1159" w:author="Nate Bachmeier [AWS-SA]" w:date="2023-02-25T14:35:00Z">
        <w:r>
          <w:t>ne</w:t>
        </w:r>
      </w:ins>
      <w:ins w:id="1160" w:author="Nate Bachmeier [AWS-SA]" w:date="2023-02-25T14:34:00Z">
        <w:r>
          <w:t xml:space="preserve">gie Mellon’s team </w:t>
        </w:r>
      </w:ins>
      <w:ins w:id="1161" w:author="Nate Bachmeier [AWS-SA]" w:date="2023-02-25T14:35:00Z">
        <w:r>
          <w:t xml:space="preserve">has addressed this </w:t>
        </w:r>
        <w:r>
          <w:lastRenderedPageBreak/>
          <w:t xml:space="preserve">situation with </w:t>
        </w:r>
      </w:ins>
      <w:ins w:id="1162" w:author="Nate Bachmeier [AWS-SA]" w:date="2023-02-25T14:36:00Z">
        <w:r>
          <w:t xml:space="preserve">two purpose-built </w:t>
        </w:r>
      </w:ins>
      <w:ins w:id="1163" w:author="Nate Bachmeier [AWS-SA]" w:date="2023-02-25T14:35:00Z">
        <w:r>
          <w:t>models for face</w:t>
        </w:r>
      </w:ins>
      <w:ins w:id="1164" w:author="Nate Bachmeier [AWS-SA]" w:date="2023-02-25T14:36:00Z">
        <w:r>
          <w:t xml:space="preserve">s and hands. </w:t>
        </w:r>
      </w:ins>
      <w:ins w:id="1165" w:author="Nate Bachmeier [AWS-SA]" w:date="2023-02-25T14:37:00Z">
        <w:r>
          <w:t xml:space="preserve">The research examined </w:t>
        </w:r>
      </w:ins>
      <w:ins w:id="1166" w:author="Nate Bachmeier [AWS-SA]" w:date="2023-02-25T14:38:00Z">
        <w:r>
          <w:t>these features briefly</w:t>
        </w:r>
      </w:ins>
      <w:ins w:id="1167" w:author="Nate Bachmeier [AWS-SA]" w:date="2023-02-25T14:37:00Z">
        <w:r>
          <w:t xml:space="preserve"> </w:t>
        </w:r>
      </w:ins>
      <w:ins w:id="1168" w:author="Nate Bachmeier [AWS-SA]" w:date="2023-02-25T14:38:00Z">
        <w:r>
          <w:t xml:space="preserve">and found them inconsistent with arbitrary video feeds. </w:t>
        </w:r>
      </w:ins>
      <w:ins w:id="1169" w:author="Nate Bachmeier [AWS-SA]" w:date="2023-02-25T14:39:00Z">
        <w:r>
          <w:t xml:space="preserve">These challenges were more pronounced in low-resolution </w:t>
        </w:r>
      </w:ins>
      <w:ins w:id="1170" w:author="Nate Bachmeier [AWS-SA]" w:date="2023-02-25T14:40:00Z">
        <w:r>
          <w:t xml:space="preserve">cellphone recordings due to blurry motion. Actors </w:t>
        </w:r>
      </w:ins>
      <w:ins w:id="1171" w:author="Nate Bachmeier [AWS-SA]" w:date="2023-02-25T14:42:00Z">
        <w:r>
          <w:t>routinely rotate their orientation relative to the camera, which causes the OpenPose framework to predict phantom limbs.</w:t>
        </w:r>
      </w:ins>
    </w:p>
    <w:p w14:paraId="69BD9138" w14:textId="3B893877" w:rsidR="00A4437A" w:rsidRDefault="00A4437A" w:rsidP="00A4437A">
      <w:pPr>
        <w:pStyle w:val="Caption"/>
        <w:ind w:firstLine="0"/>
        <w:rPr>
          <w:ins w:id="1172" w:author="Nate Bachmeier [AWS-SA]" w:date="2023-02-25T16:59:00Z"/>
          <w:i/>
          <w:iCs w:val="0"/>
        </w:rPr>
      </w:pPr>
      <w:bookmarkStart w:id="1173" w:name="_Toc128255062"/>
      <w:ins w:id="1174" w:author="Nate Bachmeier [AWS-SA]" w:date="2023-02-25T16:58:00Z">
        <w:r w:rsidRPr="00A4437A">
          <w:rPr>
            <w:b/>
            <w:bCs/>
            <w:rPrChange w:id="1175" w:author="Nate Bachmeier [AWS-SA]" w:date="2023-02-25T16:58:00Z">
              <w:rPr/>
            </w:rPrChange>
          </w:rPr>
          <w:t xml:space="preserve">Figure </w:t>
        </w:r>
        <w:r w:rsidRPr="00A4437A">
          <w:rPr>
            <w:b/>
            <w:bCs/>
            <w:rPrChange w:id="1176" w:author="Nate Bachmeier [AWS-SA]" w:date="2023-02-25T16:58:00Z">
              <w:rPr/>
            </w:rPrChange>
          </w:rPr>
          <w:fldChar w:fldCharType="begin"/>
        </w:r>
        <w:r w:rsidRPr="00A4437A">
          <w:rPr>
            <w:b/>
            <w:bCs/>
            <w:rPrChange w:id="1177" w:author="Nate Bachmeier [AWS-SA]" w:date="2023-02-25T16:58:00Z">
              <w:rPr/>
            </w:rPrChange>
          </w:rPr>
          <w:instrText xml:space="preserve"> SEQ Figure \* ARABIC </w:instrText>
        </w:r>
      </w:ins>
      <w:r w:rsidRPr="00A4437A">
        <w:rPr>
          <w:b/>
          <w:bCs/>
          <w:rPrChange w:id="1178" w:author="Nate Bachmeier [AWS-SA]" w:date="2023-02-25T16:58:00Z">
            <w:rPr/>
          </w:rPrChange>
        </w:rPr>
        <w:fldChar w:fldCharType="separate"/>
      </w:r>
      <w:ins w:id="1179" w:author="Nate Bachmeier [AWS-SA]" w:date="2023-02-25T23:03:00Z">
        <w:r w:rsidR="00720D2E">
          <w:rPr>
            <w:b/>
            <w:bCs/>
            <w:noProof/>
          </w:rPr>
          <w:t>29</w:t>
        </w:r>
      </w:ins>
      <w:ins w:id="1180" w:author="Nate Bachmeier [AWS-SA]" w:date="2023-02-25T16:58:00Z">
        <w:r w:rsidRPr="00A4437A">
          <w:rPr>
            <w:b/>
            <w:bCs/>
            <w:rPrChange w:id="1181" w:author="Nate Bachmeier [AWS-SA]" w:date="2023-02-25T16:58:00Z">
              <w:rPr/>
            </w:rPrChange>
          </w:rPr>
          <w:fldChar w:fldCharType="end"/>
        </w:r>
        <w:r>
          <w:rPr>
            <w:b/>
            <w:bCs/>
            <w:i/>
            <w:iCs w:val="0"/>
          </w:rPr>
          <w:br/>
        </w:r>
        <w:r w:rsidRPr="00A4437A">
          <w:rPr>
            <w:i/>
            <w:iCs w:val="0"/>
            <w:rPrChange w:id="1182" w:author="Nate Bachmeier [AWS-SA]" w:date="2023-02-25T16:58:00Z">
              <w:rPr>
                <w:b/>
                <w:bCs/>
                <w:i/>
                <w:iCs w:val="0"/>
              </w:rPr>
            </w:rPrChange>
          </w:rPr>
          <w:t>Playing</w:t>
        </w:r>
        <w:r>
          <w:rPr>
            <w:i/>
            <w:iCs w:val="0"/>
          </w:rPr>
          <w:t xml:space="preserve"> hand</w:t>
        </w:r>
      </w:ins>
      <w:ins w:id="1183" w:author="Nate Bachmeier [AWS-SA]" w:date="2023-02-25T16:59:00Z">
        <w:r>
          <w:rPr>
            <w:i/>
            <w:iCs w:val="0"/>
          </w:rPr>
          <w:t>-</w:t>
        </w:r>
      </w:ins>
      <w:ins w:id="1184" w:author="Nate Bachmeier [AWS-SA]" w:date="2023-02-25T16:58:00Z">
        <w:r>
          <w:rPr>
            <w:i/>
            <w:iCs w:val="0"/>
          </w:rPr>
          <w:t>clapping games</w:t>
        </w:r>
      </w:ins>
      <w:bookmarkEnd w:id="1173"/>
    </w:p>
    <w:p w14:paraId="4BA14E6E" w14:textId="21D55051" w:rsidR="00A4437A" w:rsidRPr="00A4437A" w:rsidRDefault="00A4437A">
      <w:pPr>
        <w:ind w:firstLine="0"/>
        <w:rPr>
          <w:ins w:id="1185" w:author="Nate Bachmeier [AWS-SA]" w:date="2023-02-25T16:36:00Z"/>
        </w:rPr>
        <w:pPrChange w:id="1186" w:author="Nate Bachmeier [AWS-SA]" w:date="2023-02-25T16:59:00Z">
          <w:pPr/>
        </w:pPrChange>
      </w:pPr>
      <w:ins w:id="1187" w:author="Nate Bachmeier [AWS-SA]" w:date="2023-02-25T16:59:00Z">
        <w:r w:rsidRPr="00A4437A">
          <w:rPr>
            <w:noProof/>
          </w:rPr>
          <w:drawing>
            <wp:inline distT="0" distB="0" distL="0" distR="0" wp14:anchorId="0F76EBED" wp14:editId="4D464F2A">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4"/>
                      <a:stretch>
                        <a:fillRect/>
                      </a:stretch>
                    </pic:blipFill>
                    <pic:spPr>
                      <a:xfrm>
                        <a:off x="0" y="0"/>
                        <a:ext cx="5330846" cy="3053276"/>
                      </a:xfrm>
                      <a:prstGeom prst="rect">
                        <a:avLst/>
                      </a:prstGeom>
                    </pic:spPr>
                  </pic:pic>
                </a:graphicData>
              </a:graphic>
            </wp:inline>
          </w:drawing>
        </w:r>
      </w:ins>
    </w:p>
    <w:p w14:paraId="7B4BDEC6" w14:textId="0EC8A1E6" w:rsidR="00FD62B7" w:rsidRDefault="00FD62B7" w:rsidP="001B38B1">
      <w:pPr>
        <w:rPr>
          <w:ins w:id="1188" w:author="Nate Bachmeier [AWS-SA]" w:date="2023-02-25T16:58:00Z"/>
        </w:rPr>
      </w:pPr>
      <w:ins w:id="1189" w:author="Nate Bachmeier [AWS-SA]" w:date="2023-02-25T14:45:00Z">
        <w:r>
          <w:t xml:space="preserve">Requiring more information than simple skeletal movements was expected and called out during the literature review (see Chapter 2). The research project </w:t>
        </w:r>
      </w:ins>
      <w:ins w:id="1190" w:author="Nate Bachmeier [AWS-SA]" w:date="2023-02-25T14:46:00Z">
        <w:r>
          <w:t xml:space="preserve">increased accuracy by adding object detection metadata to the frames. For example, </w:t>
        </w:r>
      </w:ins>
      <w:ins w:id="1191" w:author="Nate Bachmeier [AWS-SA]" w:date="2023-02-25T14:47:00Z">
        <w:r>
          <w:t>their body posture would infer th</w:t>
        </w:r>
      </w:ins>
      <w:ins w:id="1192" w:author="Nate Bachmeier [AWS-SA]" w:date="2023-02-25T14:50:00Z">
        <w:r>
          <w:t>at the person is sitting in a chair and labels</w:t>
        </w:r>
      </w:ins>
      <w:ins w:id="1193" w:author="Nate Bachmeier [AWS-SA]" w:date="2023-02-25T14:48:00Z">
        <w:r>
          <w:t xml:space="preserve"> </w:t>
        </w:r>
      </w:ins>
      <w:ins w:id="1194" w:author="Nate Bachmeier [AWS-SA]" w:date="2023-02-25T14:50:00Z">
        <w:r>
          <w:t xml:space="preserve">for </w:t>
        </w:r>
      </w:ins>
      <w:ins w:id="1195" w:author="Nate Bachmeier [AWS-SA]" w:date="2023-02-25T14:48:00Z">
        <w:r>
          <w:t>the</w:t>
        </w:r>
      </w:ins>
      <w:ins w:id="1196" w:author="Nate Bachmeier [AWS-SA]" w:date="2023-02-25T14:47:00Z">
        <w:r>
          <w:t xml:space="preserve"> </w:t>
        </w:r>
      </w:ins>
      <w:ins w:id="1197" w:author="Nate Bachmeier [AWS-SA]" w:date="2023-02-25T14:48:00Z">
        <w:r w:rsidRPr="00FD62B7">
          <w:rPr>
            <w:i/>
            <w:iCs/>
            <w:rPrChange w:id="1198" w:author="Nate Bachmeier [AWS-SA]" w:date="2023-02-25T14:48:00Z">
              <w:rPr/>
            </w:rPrChange>
          </w:rPr>
          <w:t>instrument</w:t>
        </w:r>
        <w:r>
          <w:t xml:space="preserve"> and </w:t>
        </w:r>
        <w:r w:rsidRPr="00FD62B7">
          <w:rPr>
            <w:i/>
            <w:iCs/>
            <w:rPrChange w:id="1199" w:author="Nate Bachmeier [AWS-SA]" w:date="2023-02-25T14:48:00Z">
              <w:rPr/>
            </w:rPrChange>
          </w:rPr>
          <w:t>cello</w:t>
        </w:r>
        <w:r>
          <w:t xml:space="preserve"> detections within the frame. </w:t>
        </w:r>
      </w:ins>
      <w:ins w:id="1200" w:author="Nate Bachmeier [AWS-SA]" w:date="2023-02-25T14:50:00Z">
        <w:r>
          <w:t xml:space="preserve">Calculating the likelihood </w:t>
        </w:r>
      </w:ins>
      <w:ins w:id="1201" w:author="Nate Bachmeier [AWS-SA]" w:date="2023-02-25T14:51:00Z">
        <w:r>
          <w:t>of the person</w:t>
        </w:r>
      </w:ins>
      <w:ins w:id="1202" w:author="Nate Bachmeier [AWS-SA]" w:date="2023-02-25T14:50:00Z">
        <w:r>
          <w:t xml:space="preserve"> using the object was straightforward</w:t>
        </w:r>
      </w:ins>
      <w:ins w:id="1203" w:author="Nate Bachmeier [AWS-SA]" w:date="2023-02-25T14:53:00Z">
        <w:r>
          <w:t>,</w:t>
        </w:r>
      </w:ins>
      <w:ins w:id="1204" w:author="Nate Bachmeier [AWS-SA]" w:date="2023-02-25T14:51:00Z">
        <w:r>
          <w:t xml:space="preserve"> using </w:t>
        </w:r>
      </w:ins>
      <w:ins w:id="1205" w:author="Nate Bachmeier [AWS-SA]" w:date="2023-02-25T14:53:00Z">
        <w:r>
          <w:t xml:space="preserve">collision detection with the </w:t>
        </w:r>
      </w:ins>
      <w:ins w:id="1206" w:author="Nate Bachmeier [AWS-SA]" w:date="2023-02-25T14:57:00Z">
        <w:r>
          <w:t xml:space="preserve">human’s and </w:t>
        </w:r>
      </w:ins>
      <w:ins w:id="1207" w:author="Nate Bachmeier [AWS-SA]" w:date="2023-02-25T14:51:00Z">
        <w:r>
          <w:t>object’s bounding box</w:t>
        </w:r>
      </w:ins>
      <w:ins w:id="1208" w:author="Nate Bachmeier [AWS-SA]" w:date="2023-02-25T14:57:00Z">
        <w:r>
          <w:t>es</w:t>
        </w:r>
      </w:ins>
      <w:ins w:id="1209" w:author="Nate Bachmeier [AWS-SA]" w:date="2023-02-25T14:51:00Z">
        <w:r>
          <w:t>.</w:t>
        </w:r>
      </w:ins>
      <w:ins w:id="1210" w:author="Nate Bachmeier [AWS-SA]" w:date="2023-02-25T14:53:00Z">
        <w:r>
          <w:t xml:space="preserve"> </w:t>
        </w:r>
      </w:ins>
      <w:ins w:id="1211" w:author="Nate Bachmeier [AWS-SA]" w:date="2023-02-25T14:54:00Z">
        <w:r>
          <w:t xml:space="preserve">While this methodology was broadly </w:t>
        </w:r>
        <w:r>
          <w:lastRenderedPageBreak/>
          <w:t xml:space="preserve">effective, it didn’t work with </w:t>
        </w:r>
      </w:ins>
      <w:ins w:id="1212" w:author="Nate Bachmeier [AWS-SA]" w:date="2023-02-25T14:55:00Z">
        <w:r>
          <w:t>perspective shots. For instance, if the cello w</w:t>
        </w:r>
      </w:ins>
      <w:ins w:id="1213" w:author="Nate Bachmeier [AWS-SA]" w:date="2023-02-25T14:56:00Z">
        <w:r>
          <w:t>ere</w:t>
        </w:r>
      </w:ins>
      <w:ins w:id="1214" w:author="Nate Bachmeier [AWS-SA]" w:date="2023-02-25T14:55:00Z">
        <w:r>
          <w:t xml:space="preserve"> near the camera</w:t>
        </w:r>
      </w:ins>
      <w:ins w:id="1215" w:author="Nate Bachmeier [AWS-SA]" w:date="2023-02-25T14:56:00Z">
        <w:r>
          <w:t>,</w:t>
        </w:r>
      </w:ins>
      <w:ins w:id="1216" w:author="Nate Bachmeier [AWS-SA]" w:date="2023-02-25T14:55:00Z">
        <w:r>
          <w:t xml:space="preserve"> </w:t>
        </w:r>
      </w:ins>
      <w:ins w:id="1217" w:author="Nate Bachmeier [AWS-SA]" w:date="2023-02-25T14:56:00Z">
        <w:r>
          <w:t xml:space="preserve">its bounding box would </w:t>
        </w:r>
      </w:ins>
      <w:ins w:id="1218" w:author="Nate Bachmeier [AWS-SA]" w:date="2023-02-25T14:57:00Z">
        <w:r>
          <w:t xml:space="preserve">saturate </w:t>
        </w:r>
      </w:ins>
      <w:ins w:id="1219" w:author="Nate Bachmeier [AWS-SA]" w:date="2023-02-25T14:56:00Z">
        <w:r>
          <w:t>the frame and trigger the collisi</w:t>
        </w:r>
      </w:ins>
      <w:ins w:id="1220" w:author="Nate Bachmeier [AWS-SA]" w:date="2023-02-25T14:57:00Z">
        <w:r>
          <w:t>on logic.</w:t>
        </w:r>
      </w:ins>
    </w:p>
    <w:p w14:paraId="1FA82C50" w14:textId="73F0D9DC" w:rsidR="00A4437A" w:rsidRDefault="00A4437A" w:rsidP="00A4437A">
      <w:pPr>
        <w:pStyle w:val="Caption"/>
        <w:ind w:firstLine="0"/>
        <w:rPr>
          <w:ins w:id="1221" w:author="Nate Bachmeier [AWS-SA]" w:date="2023-02-25T16:58:00Z"/>
          <w:i/>
          <w:iCs w:val="0"/>
        </w:rPr>
      </w:pPr>
      <w:bookmarkStart w:id="1222" w:name="_Toc128255063"/>
      <w:ins w:id="1223" w:author="Nate Bachmeier [AWS-SA]" w:date="2023-02-25T16:58: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1224" w:author="Nate Bachmeier [AWS-SA]" w:date="2023-02-25T23:03:00Z">
        <w:r w:rsidR="00720D2E">
          <w:rPr>
            <w:b/>
            <w:bCs/>
            <w:noProof/>
          </w:rPr>
          <w:t>30</w:t>
        </w:r>
      </w:ins>
      <w:ins w:id="1225" w:author="Nate Bachmeier [AWS-SA]" w:date="2023-02-25T16:58:00Z">
        <w:r w:rsidRPr="00462221">
          <w:rPr>
            <w:b/>
            <w:bCs/>
          </w:rPr>
          <w:fldChar w:fldCharType="end"/>
        </w:r>
        <w:r>
          <w:rPr>
            <w:b/>
            <w:bCs/>
          </w:rPr>
          <w:br/>
        </w:r>
        <w:r>
          <w:rPr>
            <w:i/>
            <w:iCs w:val="0"/>
          </w:rPr>
          <w:t>Cello with l</w:t>
        </w:r>
        <w:r w:rsidRPr="00462221">
          <w:rPr>
            <w:i/>
            <w:iCs w:val="0"/>
          </w:rPr>
          <w:t>abel annotations</w:t>
        </w:r>
        <w:bookmarkEnd w:id="1222"/>
      </w:ins>
    </w:p>
    <w:p w14:paraId="41F7A6C2" w14:textId="394D09F0" w:rsidR="00A4437A" w:rsidRPr="00FD62B7" w:rsidRDefault="00A4437A">
      <w:pPr>
        <w:ind w:firstLine="0"/>
        <w:rPr>
          <w:ins w:id="1226" w:author="Nate Bachmeier [AWS-SA]" w:date="2023-02-25T14:16:00Z"/>
        </w:rPr>
        <w:pPrChange w:id="1227" w:author="Nate Bachmeier [AWS-SA]" w:date="2023-02-25T16:58:00Z">
          <w:pPr/>
        </w:pPrChange>
      </w:pPr>
      <w:ins w:id="1228" w:author="Nate Bachmeier [AWS-SA]" w:date="2023-02-25T16:58:00Z">
        <w:r>
          <w:rPr>
            <w:noProof/>
          </w:rPr>
          <w:drawing>
            <wp:inline distT="0" distB="0" distL="0" distR="0" wp14:anchorId="74BFFBCD" wp14:editId="0572A771">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ins>
    </w:p>
    <w:p w14:paraId="4D061009" w14:textId="77777777" w:rsidR="001B38B1" w:rsidRDefault="001B38B1">
      <w:pPr>
        <w:pStyle w:val="Heading3"/>
        <w:ind w:firstLine="0"/>
        <w:rPr>
          <w:ins w:id="1229" w:author="Nate Bachmeier [AWS-SA]" w:date="2023-02-11T14:55:00Z"/>
        </w:rPr>
        <w:pPrChange w:id="1230" w:author="Nate Bachmeier [AWS-SA]" w:date="2023-02-11T15:28:00Z">
          <w:pPr>
            <w:ind w:firstLine="0"/>
          </w:pPr>
        </w:pPrChange>
      </w:pPr>
      <w:ins w:id="1231" w:author="Nate Bachmeier [AWS-SA]" w:date="2023-02-11T14:55:00Z">
        <w:r>
          <w:t>RQ2</w:t>
        </w:r>
      </w:ins>
    </w:p>
    <w:p w14:paraId="75645C35" w14:textId="7B9BB51E" w:rsidR="001B38B1" w:rsidRDefault="001B38B1" w:rsidP="001B38B1">
      <w:pPr>
        <w:rPr>
          <w:ins w:id="1232" w:author="Nate Bachmeier [AWS-SA]" w:date="2023-02-25T15:05:00Z"/>
          <w:i/>
          <w:iCs/>
        </w:rPr>
      </w:pPr>
      <w:ins w:id="1233" w:author="Nate Bachmeier [AWS-SA]" w:date="2023-02-11T14:55:00Z">
        <w:r w:rsidRPr="00B15984">
          <w:rPr>
            <w:i/>
            <w:iCs/>
            <w:rPrChange w:id="1234" w:author="Nate Bachmeier [AWS-SA]" w:date="2023-02-25T15:04:00Z">
              <w:rPr/>
            </w:rPrChange>
          </w:rPr>
          <w:t xml:space="preserve">What is the efficiency of autonomous assistance </w:t>
        </w:r>
      </w:ins>
      <w:ins w:id="1235" w:author="Nate Bachmeier [AWS-SA]" w:date="2023-02-25T11:41:00Z">
        <w:r w:rsidR="00E16572" w:rsidRPr="00B15984">
          <w:rPr>
            <w:i/>
            <w:iCs/>
            <w:rPrChange w:id="1236" w:author="Nate Bachmeier [AWS-SA]" w:date="2023-02-25T15:04:00Z">
              <w:rPr/>
            </w:rPrChange>
          </w:rPr>
          <w:t>for classifying behaviors of elderly and special needs patients for care organizations</w:t>
        </w:r>
      </w:ins>
      <w:ins w:id="1237" w:author="Nate Bachmeier [AWS-SA]" w:date="2023-02-11T14:55:00Z">
        <w:r w:rsidRPr="00B15984">
          <w:rPr>
            <w:i/>
            <w:iCs/>
            <w:rPrChange w:id="1238" w:author="Nate Bachmeier [AWS-SA]" w:date="2023-02-25T15:04:00Z">
              <w:rPr/>
            </w:rPrChange>
          </w:rPr>
          <w:t>?</w:t>
        </w:r>
      </w:ins>
    </w:p>
    <w:p w14:paraId="1F803191" w14:textId="4C53C853" w:rsidR="00B15984" w:rsidRDefault="009B2C56" w:rsidP="001B38B1">
      <w:pPr>
        <w:rPr>
          <w:ins w:id="1239" w:author="Nate Bachmeier [AWS-SA]" w:date="2023-02-25T15:22:00Z"/>
        </w:rPr>
      </w:pPr>
      <w:ins w:id="1240" w:author="Nate Bachmeier [AWS-SA]" w:date="2023-02-25T15:14:00Z">
        <w:r>
          <w:t xml:space="preserve">An underlying assumption of this research project is autonomous assistance can monitor the person in their home and </w:t>
        </w:r>
      </w:ins>
      <w:ins w:id="1241" w:author="Nate Bachmeier [AWS-SA]" w:date="2023-02-25T15:15:00Z">
        <w:r>
          <w:t xml:space="preserve">replace nursing staff with electronics. These </w:t>
        </w:r>
      </w:ins>
      <w:ins w:id="1242" w:author="Nate Bachmeier [AWS-SA]" w:date="2023-02-25T15:16:00Z">
        <w:r>
          <w:t xml:space="preserve">video recording devices have unfiltered access to the patient’s privacy and data security. This situation </w:t>
        </w:r>
      </w:ins>
      <w:ins w:id="1243" w:author="Nate Bachmeier [AWS-SA]" w:date="2023-02-25T15:17:00Z">
        <w:r>
          <w:t xml:space="preserve">makes it ideal for the analysis to occur on-premises and never leave the local network. Additionally, this </w:t>
        </w:r>
      </w:ins>
      <w:ins w:id="1244" w:author="Nate Bachmeier [AWS-SA]" w:date="2023-02-25T15:18:00Z">
        <w:r>
          <w:t>design improves the system’s reliability by removing remote dependencies. However, it also me</w:t>
        </w:r>
      </w:ins>
      <w:ins w:id="1245" w:author="Nate Bachmeier [AWS-SA]" w:date="2023-02-25T15:19:00Z">
        <w:r>
          <w:t>ans that the system must have high efficiency to perform these operations using commodity</w:t>
        </w:r>
      </w:ins>
      <w:ins w:id="1246" w:author="Nate Bachmeier [AWS-SA]" w:date="2023-02-25T15:20:00Z">
        <w:r>
          <w:t xml:space="preserve"> hardware.</w:t>
        </w:r>
      </w:ins>
    </w:p>
    <w:p w14:paraId="4539003A" w14:textId="430E8C06" w:rsidR="009B2C56" w:rsidRPr="00B15984" w:rsidRDefault="009B2C56" w:rsidP="001B38B1">
      <w:pPr>
        <w:rPr>
          <w:ins w:id="1247" w:author="Nate Bachmeier [AWS-SA]" w:date="2023-02-25T15:04:00Z"/>
          <w:rPrChange w:id="1248" w:author="Nate Bachmeier [AWS-SA]" w:date="2023-02-25T15:05:00Z">
            <w:rPr>
              <w:ins w:id="1249" w:author="Nate Bachmeier [AWS-SA]" w:date="2023-02-25T15:04:00Z"/>
              <w:i/>
              <w:iCs/>
            </w:rPr>
          </w:rPrChange>
        </w:rPr>
      </w:pPr>
      <w:ins w:id="1250" w:author="Nate Bachmeier [AWS-SA]" w:date="2023-02-25T15:31:00Z">
        <w:r>
          <w:t>The Amazon ECS cluster processed 4.2 million seconds of video during the experiment</w:t>
        </w:r>
      </w:ins>
      <w:ins w:id="1251" w:author="Nate Bachmeier [AWS-SA]" w:date="2023-02-25T15:24:00Z">
        <w:r>
          <w:t xml:space="preserve"> </w:t>
        </w:r>
      </w:ins>
      <w:ins w:id="1252" w:author="Nate Bachmeier [AWS-SA]" w:date="2023-02-25T15:25:00Z">
        <w:r>
          <w:t xml:space="preserve">using </w:t>
        </w:r>
      </w:ins>
      <w:ins w:id="1253" w:author="Nate Bachmeier [AWS-SA]" w:date="2023-02-25T15:26:00Z">
        <w:r w:rsidRPr="009B2C56">
          <w:t>6</w:t>
        </w:r>
        <w:r>
          <w:t>.</w:t>
        </w:r>
      </w:ins>
      <w:ins w:id="1254" w:author="Nate Bachmeier [AWS-SA]" w:date="2023-02-25T15:28:00Z">
        <w:r>
          <w:t>7 million</w:t>
        </w:r>
      </w:ins>
      <w:ins w:id="1255" w:author="Nate Bachmeier [AWS-SA]" w:date="2023-02-25T15:26:00Z">
        <w:r>
          <w:t xml:space="preserve"> </w:t>
        </w:r>
      </w:ins>
      <w:ins w:id="1256" w:author="Nate Bachmeier [AWS-SA]" w:date="2023-02-25T15:31:00Z">
        <w:r>
          <w:t xml:space="preserve">compute </w:t>
        </w:r>
      </w:ins>
      <w:ins w:id="1257" w:author="Nate Bachmeier [AWS-SA]" w:date="2023-02-25T15:26:00Z">
        <w:r>
          <w:t>seconds</w:t>
        </w:r>
      </w:ins>
      <w:ins w:id="1258" w:author="Nate Bachmeier [AWS-SA]" w:date="2023-02-25T15:25:00Z">
        <w:r>
          <w:t>.</w:t>
        </w:r>
      </w:ins>
      <w:ins w:id="1259" w:author="Nate Bachmeier [AWS-SA]" w:date="2023-02-25T15:28:00Z">
        <w:r>
          <w:t xml:space="preserve"> </w:t>
        </w:r>
      </w:ins>
      <w:ins w:id="1260" w:author="Nate Bachmeier [AWS-SA]" w:date="2023-02-25T15:39:00Z">
        <w:r>
          <w:t>All code within the cluster emits telemetry to AWS X-Ray, a distr</w:t>
        </w:r>
      </w:ins>
      <w:ins w:id="1261" w:author="Nate Bachmeier [AWS-SA]" w:date="2023-02-25T15:40:00Z">
        <w:r>
          <w:t xml:space="preserve">ibuted tracing solution. These traces report that </w:t>
        </w:r>
      </w:ins>
      <w:ins w:id="1262" w:author="Nate Bachmeier [AWS-SA]" w:date="2023-02-25T15:41:00Z">
        <w:r>
          <w:t>processing a high-resolution (1080p) clip takes 9.67</w:t>
        </w:r>
      </w:ins>
      <w:ins w:id="1263" w:author="Nate Bachmeier [AWS-SA]" w:date="2023-02-25T15:42:00Z">
        <w:r>
          <w:t xml:space="preserve"> seconds</w:t>
        </w:r>
      </w:ins>
      <w:ins w:id="1264" w:author="Nate Bachmeier [AWS-SA]" w:date="2023-02-25T15:43:00Z">
        <w:r>
          <w:t>,</w:t>
        </w:r>
      </w:ins>
      <w:ins w:id="1265" w:author="Nate Bachmeier [AWS-SA]" w:date="2023-02-25T15:42:00Z">
        <w:r>
          <w:t xml:space="preserve"> with 86</w:t>
        </w:r>
      </w:ins>
      <w:ins w:id="1266" w:author="Nate Bachmeier [AWS-SA]" w:date="2023-02-25T15:43:00Z">
        <w:r>
          <w:t>% of the time spent waiting on network I/O (</w:t>
        </w:r>
      </w:ins>
      <w:ins w:id="1267" w:author="Nate Bachmeier [AWS-SA]" w:date="2023-02-25T15:44:00Z">
        <w:r>
          <w:t>checkpointing frames)</w:t>
        </w:r>
      </w:ins>
      <w:ins w:id="1268" w:author="Nate Bachmeier [AWS-SA]" w:date="2023-02-25T15:43:00Z">
        <w:r>
          <w:t xml:space="preserve">. </w:t>
        </w:r>
      </w:ins>
      <w:ins w:id="1269" w:author="Nate Bachmeier [AWS-SA]" w:date="2023-02-25T15:46:00Z">
        <w:r>
          <w:lastRenderedPageBreak/>
          <w:t xml:space="preserve">Suppose a reduction or elimination of these checkpoints occurred. In that case, the entire </w:t>
        </w:r>
      </w:ins>
      <w:ins w:id="1270" w:author="Nate Bachmeier [AWS-SA]" w:date="2023-02-25T15:47:00Z">
        <w:r>
          <w:t>data set could reprocess in 0.94 million compute seconds. Ther</w:t>
        </w:r>
      </w:ins>
      <w:ins w:id="1271" w:author="Nate Bachmeier [AWS-SA]" w:date="2023-02-25T15:48:00Z">
        <w:r>
          <w:t>e are further</w:t>
        </w:r>
      </w:ins>
      <w:ins w:id="1272" w:author="Nate Bachmeier [AWS-SA]" w:date="2023-02-25T15:47:00Z">
        <w:r>
          <w:t xml:space="preserve"> potential performance gains from multi-thre</w:t>
        </w:r>
      </w:ins>
      <w:ins w:id="1273" w:author="Nate Bachmeier [AWS-SA]" w:date="2023-02-25T15:48:00Z">
        <w:r>
          <w:t>aded extraction processes.</w:t>
        </w:r>
      </w:ins>
      <w:ins w:id="1274" w:author="Nate Bachmeier [AWS-SA]" w:date="2023-02-25T15:54:00Z">
        <w:r>
          <w:t xml:space="preserve"> This </w:t>
        </w:r>
      </w:ins>
      <w:ins w:id="1275" w:author="Nate Bachmeier [AWS-SA]" w:date="2023-02-25T15:55:00Z">
        <w:r>
          <w:t xml:space="preserve">outcome </w:t>
        </w:r>
      </w:ins>
      <w:ins w:id="1276" w:author="Nate Bachmeier [AWS-SA]" w:date="2023-02-25T15:54:00Z">
        <w:r>
          <w:t xml:space="preserve">means </w:t>
        </w:r>
      </w:ins>
      <w:ins w:id="1277" w:author="Nate Bachmeier [AWS-SA]" w:date="2023-02-25T15:55:00Z">
        <w:r>
          <w:t>the approach is sufficiently efficient before any optimizations.</w:t>
        </w:r>
      </w:ins>
    </w:p>
    <w:p w14:paraId="43F8DF29" w14:textId="4ACDFE4B" w:rsidR="00E72F1F" w:rsidRDefault="006C7178" w:rsidP="006C7178">
      <w:pPr>
        <w:pStyle w:val="Heading2"/>
        <w:ind w:firstLine="0"/>
        <w:rPr>
          <w:ins w:id="1278" w:author="Nate Bachmeier [AWS-SA]" w:date="2023-02-25T15:56:00Z"/>
        </w:rPr>
      </w:pPr>
      <w:bookmarkStart w:id="1279" w:name="_Toc128254943"/>
      <w:ins w:id="1280" w:author="Nate Bachmeier [AWS-SA]" w:date="2023-02-11T14:56:00Z">
        <w:r>
          <w:t>Evaluation of the Findings</w:t>
        </w:r>
      </w:ins>
      <w:bookmarkEnd w:id="1279"/>
    </w:p>
    <w:p w14:paraId="5BA1725D" w14:textId="37240C1E" w:rsidR="009B2C56" w:rsidRDefault="00BC12DE" w:rsidP="009B2C56">
      <w:pPr>
        <w:rPr>
          <w:ins w:id="1281" w:author="Nate Bachmeier [AWS-SA]" w:date="2023-02-25T16:02:00Z"/>
        </w:rPr>
      </w:pPr>
      <w:ins w:id="1282" w:author="Nate Bachmeier [AWS-SA]" w:date="2023-02-25T15:56:00Z">
        <w:r>
          <w:t>This constructive design research project demonstrates that it</w:t>
        </w:r>
      </w:ins>
      <w:ins w:id="1283" w:author="Nate Bachmeier [AWS-SA]" w:date="2023-02-25T15:57:00Z">
        <w:r>
          <w:t xml:space="preserve">’s </w:t>
        </w:r>
      </w:ins>
      <w:ins w:id="1284" w:author="Nate Bachmeier [AWS-SA]" w:date="2023-02-25T15:56:00Z">
        <w:r>
          <w:t xml:space="preserve">possible to </w:t>
        </w:r>
      </w:ins>
      <w:ins w:id="1285" w:author="Nate Bachmeier [AWS-SA]" w:date="2023-02-25T15:57:00Z">
        <w:r>
          <w:t xml:space="preserve">classify human activity using their skeletal movements. It also </w:t>
        </w:r>
      </w:ins>
      <w:ins w:id="1286" w:author="Nate Bachmeier [AWS-SA]" w:date="2023-02-25T15:58:00Z">
        <w:r>
          <w:t xml:space="preserve">provides evidence that an arbitrary activity taxonomy could exist through ensemble methods that combine </w:t>
        </w:r>
      </w:ins>
      <w:ins w:id="1287" w:author="Nate Bachmeier [AWS-SA]" w:date="2023-02-25T15:59:00Z">
        <w:r>
          <w:t xml:space="preserve">additional metadata sources. Entrepreneurs can also </w:t>
        </w:r>
      </w:ins>
      <w:ins w:id="1288" w:author="Nate Bachmeier [AWS-SA]" w:date="2023-02-25T16:00:00Z">
        <w:r>
          <w:t xml:space="preserve">package these solutions onto commoditized hardware and </w:t>
        </w:r>
      </w:ins>
      <w:ins w:id="1289" w:author="Nate Bachmeier [AWS-SA]" w:date="2023-02-25T16:01:00Z">
        <w:r>
          <w:t>know sufficient processing power exists to keep data local and secure.</w:t>
        </w:r>
      </w:ins>
    </w:p>
    <w:p w14:paraId="423C7662" w14:textId="326D3F91" w:rsidR="00BC12DE" w:rsidRDefault="00BC12DE" w:rsidP="009B2C56">
      <w:pPr>
        <w:rPr>
          <w:ins w:id="1290" w:author="Nate Bachmeier [AWS-SA]" w:date="2023-02-25T16:28:00Z"/>
        </w:rPr>
      </w:pPr>
      <w:ins w:id="1291" w:author="Nate Bachmeier [AWS-SA]" w:date="2023-02-25T16:02:00Z">
        <w:r>
          <w:t xml:space="preserve">These findings align with recent state-of-the-art publications </w:t>
        </w:r>
      </w:ins>
      <w:ins w:id="1292" w:author="Nate Bachmeier [AWS-SA]" w:date="2023-02-25T16:03:00Z">
        <w:r>
          <w:t xml:space="preserve">and classical theory. For instance, </w:t>
        </w:r>
      </w:ins>
      <w:ins w:id="1293" w:author="Nate Bachmeier [AWS-SA]" w:date="2023-02-25T16:05:00Z">
        <w:r>
          <w:t xml:space="preserve">Ballard &amp; Zhang (2021) </w:t>
        </w:r>
      </w:ins>
      <w:ins w:id="1294" w:author="Nate Bachmeier [AWS-SA]" w:date="2023-02-25T16:07:00Z">
        <w:r>
          <w:t xml:space="preserve">states that </w:t>
        </w:r>
      </w:ins>
      <w:ins w:id="1295" w:author="Nate Bachmeier [AWS-SA]" w:date="2023-02-25T16:06:00Z">
        <w:r>
          <w:t xml:space="preserve">primate vision relies on a hierarchical system of understanding </w:t>
        </w:r>
      </w:ins>
      <w:ins w:id="1296" w:author="Nate Bachmeier [AWS-SA]" w:date="2023-02-25T16:07:00Z">
        <w:r>
          <w:t>and that system layers annotations to derive deeper ins</w:t>
        </w:r>
      </w:ins>
      <w:ins w:id="1297" w:author="Nate Bachmeier [AWS-SA]" w:date="2023-02-25T16:08:00Z">
        <w:r>
          <w:t xml:space="preserve">ights. Likewise, this research found many indoor activities </w:t>
        </w:r>
      </w:ins>
      <w:ins w:id="1298" w:author="Nate Bachmeier [AWS-SA]" w:date="2023-02-25T16:09:00Z">
        <w:r>
          <w:t>have a high similarity score.</w:t>
        </w:r>
      </w:ins>
      <w:ins w:id="1299" w:author="Nate Bachmeier [AWS-SA]" w:date="2023-02-25T16:17:00Z">
        <w:r>
          <w:t xml:space="preserve"> Das et al. (2016) enum</w:t>
        </w:r>
      </w:ins>
      <w:ins w:id="1300" w:author="Nate Bachmeier [AWS-SA]" w:date="2023-02-25T16:18:00Z">
        <w:r>
          <w:t>er</w:t>
        </w:r>
      </w:ins>
      <w:ins w:id="1301" w:author="Nate Bachmeier [AWS-SA]" w:date="2023-02-25T16:17:00Z">
        <w:r>
          <w:t xml:space="preserve">ate challenges </w:t>
        </w:r>
      </w:ins>
      <w:ins w:id="1302" w:author="Nate Bachmeier [AWS-SA]" w:date="2023-02-25T16:18:00Z">
        <w:r>
          <w:t xml:space="preserve">to </w:t>
        </w:r>
      </w:ins>
      <w:ins w:id="1303" w:author="Nate Bachmeier [AWS-SA]" w:date="2023-02-25T16:17:00Z">
        <w:r>
          <w:t>HAR</w:t>
        </w:r>
      </w:ins>
      <w:ins w:id="1304" w:author="Nate Bachmeier [AWS-SA]" w:date="2023-02-25T16:18:00Z">
        <w:r>
          <w:t xml:space="preserve"> predictions within indoor environments. However, the authors only report that the datasets are not widely available. After completing this </w:t>
        </w:r>
      </w:ins>
      <w:ins w:id="1305" w:author="Nate Bachmeier [AWS-SA]" w:date="2023-02-25T16:19:00Z">
        <w:r>
          <w:t>project, the limited availability is partially due to many categories being too similar.</w:t>
        </w:r>
      </w:ins>
      <w:ins w:id="1306" w:author="Nate Bachmeier [AWS-SA]" w:date="2023-02-25T16:17:00Z">
        <w:r>
          <w:t xml:space="preserve"> </w:t>
        </w:r>
      </w:ins>
      <w:ins w:id="1307" w:author="Nate Bachmeier [AWS-SA]" w:date="2023-02-25T16:09:00Z">
        <w:r>
          <w:t xml:space="preserve"> </w:t>
        </w:r>
      </w:ins>
      <w:ins w:id="1308" w:author="Nate Bachmeier [AWS-SA]" w:date="2023-02-25T16:10:00Z">
        <w:r>
          <w:t xml:space="preserve">For example, one sits in their chair to eat, watch tv, defecate, </w:t>
        </w:r>
      </w:ins>
      <w:ins w:id="1309" w:author="Nate Bachmeier [AWS-SA]" w:date="2023-02-25T16:11:00Z">
        <w:r>
          <w:t xml:space="preserve">and read a book. These situations share a partner action of </w:t>
        </w:r>
      </w:ins>
      <w:ins w:id="1310" w:author="Nate Bachmeier [AWS-SA]" w:date="2023-02-25T16:12:00Z">
        <w:r>
          <w:rPr>
            <w:i/>
            <w:iCs/>
          </w:rPr>
          <w:t>s</w:t>
        </w:r>
      </w:ins>
      <w:ins w:id="1311" w:author="Nate Bachmeier [AWS-SA]" w:date="2023-02-25T16:55:00Z">
        <w:r w:rsidR="00A4437A">
          <w:rPr>
            <w:i/>
            <w:iCs/>
          </w:rPr>
          <w:t>ea</w:t>
        </w:r>
      </w:ins>
      <w:ins w:id="1312" w:author="Nate Bachmeier [AWS-SA]" w:date="2023-02-25T16:12:00Z">
        <w:r>
          <w:rPr>
            <w:i/>
            <w:iCs/>
          </w:rPr>
          <w:t xml:space="preserve">ting, </w:t>
        </w:r>
        <w:r w:rsidRPr="00BC12DE">
          <w:rPr>
            <w:rPrChange w:id="1313" w:author="Nate Bachmeier [AWS-SA]" w:date="2023-02-25T16:12:00Z">
              <w:rPr>
                <w:i/>
                <w:iCs/>
              </w:rPr>
            </w:rPrChange>
          </w:rPr>
          <w:t>and</w:t>
        </w:r>
        <w:r>
          <w:t xml:space="preserve"> </w:t>
        </w:r>
      </w:ins>
      <w:ins w:id="1314" w:author="Nate Bachmeier [AWS-SA]" w:date="2023-02-25T16:13:00Z">
        <w:r>
          <w:t>the derived behavior becomes apparent only through annotations.</w:t>
        </w:r>
      </w:ins>
    </w:p>
    <w:p w14:paraId="7CF1AF57" w14:textId="4B09FC01" w:rsidR="00BC12DE" w:rsidRPr="009D1A29" w:rsidRDefault="00BC12DE">
      <w:pPr>
        <w:ind w:firstLine="0"/>
        <w:rPr>
          <w:ins w:id="1315" w:author="Nate Bachmeier [AWS-SA]" w:date="2023-02-25T16:27:00Z"/>
        </w:rPr>
        <w:pPrChange w:id="1316" w:author="Nate Bachmeier [AWS-SA]" w:date="2023-02-25T17:10:00Z">
          <w:pPr/>
        </w:pPrChange>
      </w:pPr>
      <w:ins w:id="1317" w:author="Nate Bachmeier [AWS-SA]" w:date="2023-02-25T16:20:00Z">
        <w:r>
          <w:t xml:space="preserve">In contrast, outdoor activities are more expressive and </w:t>
        </w:r>
      </w:ins>
      <w:ins w:id="1318" w:author="Nate Bachmeier [AWS-SA]" w:date="2023-02-25T16:53:00Z">
        <w:r w:rsidR="00A4437A">
          <w:t xml:space="preserve">pronounced </w:t>
        </w:r>
      </w:ins>
      <w:ins w:id="1319" w:author="Nate Bachmeier [AWS-SA]" w:date="2023-02-25T16:20:00Z">
        <w:r>
          <w:t>signatures</w:t>
        </w:r>
      </w:ins>
      <w:ins w:id="1320" w:author="Nate Bachmeier [AWS-SA]" w:date="2023-02-25T16:28:00Z">
        <w:r>
          <w:t xml:space="preserve"> (see Figure </w:t>
        </w:r>
      </w:ins>
      <w:ins w:id="1321" w:author="Nate Bachmeier [AWS-SA]" w:date="2023-02-25T16:37:00Z">
        <w:r>
          <w:t>30</w:t>
        </w:r>
      </w:ins>
      <w:ins w:id="1322" w:author="Nate Bachmeier [AWS-SA]" w:date="2023-02-25T16:28:00Z">
        <w:r>
          <w:t>)</w:t>
        </w:r>
      </w:ins>
      <w:ins w:id="1323" w:author="Nate Bachmeier [AWS-SA]" w:date="2023-02-25T16:20:00Z">
        <w:r>
          <w:t>.</w:t>
        </w:r>
      </w:ins>
      <w:ins w:id="1324" w:author="Nate Bachmeier [AWS-SA]" w:date="2023-02-25T16:37:00Z">
        <w:r w:rsidR="009D1A29">
          <w:t xml:space="preserve"> </w:t>
        </w:r>
      </w:ins>
      <w:ins w:id="1325" w:author="Nate Bachmeier [AWS-SA]" w:date="2023-02-25T16:38:00Z">
        <w:r w:rsidR="009D1A29">
          <w:t xml:space="preserve">The first </w:t>
        </w:r>
      </w:ins>
      <w:ins w:id="1326" w:author="Nate Bachmeier [AWS-SA]" w:date="2023-02-25T16:39:00Z">
        <w:r w:rsidR="009D1A29">
          <w:t xml:space="preserve">five </w:t>
        </w:r>
      </w:ins>
      <w:ins w:id="1327" w:author="Nate Bachmeier [AWS-SA]" w:date="2023-02-25T16:38:00Z">
        <w:r w:rsidR="009D1A29">
          <w:t>frames are th</w:t>
        </w:r>
      </w:ins>
      <w:ins w:id="1328" w:author="Nate Bachmeier [AWS-SA]" w:date="2023-02-25T16:39:00Z">
        <w:r w:rsidR="009D1A29">
          <w:t xml:space="preserve">e composite activity of </w:t>
        </w:r>
        <w:r w:rsidR="009D1A29">
          <w:rPr>
            <w:i/>
            <w:iCs/>
          </w:rPr>
          <w:t>holding something</w:t>
        </w:r>
        <w:r w:rsidR="009D1A29">
          <w:t xml:space="preserve"> and </w:t>
        </w:r>
        <w:r w:rsidR="009D1A29">
          <w:rPr>
            <w:i/>
            <w:iCs/>
          </w:rPr>
          <w:t>standing</w:t>
        </w:r>
      </w:ins>
      <w:ins w:id="1329" w:author="Nate Bachmeier [AWS-SA]" w:date="2023-02-25T16:41:00Z">
        <w:r w:rsidR="009D1A29">
          <w:t>. T</w:t>
        </w:r>
      </w:ins>
      <w:ins w:id="1330" w:author="Nate Bachmeier [AWS-SA]" w:date="2023-02-25T16:39:00Z">
        <w:r w:rsidR="009D1A29">
          <w:t xml:space="preserve">hen in frames seven through </w:t>
        </w:r>
      </w:ins>
      <w:ins w:id="1331" w:author="Nate Bachmeier [AWS-SA]" w:date="2023-02-25T16:42:00Z">
        <w:r w:rsidR="009D1A29">
          <w:t>thirteen</w:t>
        </w:r>
      </w:ins>
      <w:ins w:id="1332" w:author="Nate Bachmeier [AWS-SA]" w:date="2023-02-25T16:40:00Z">
        <w:r w:rsidR="009D1A29">
          <w:t xml:space="preserve">, the entire body rotation is </w:t>
        </w:r>
      </w:ins>
      <w:ins w:id="1333" w:author="Nate Bachmeier [AWS-SA]" w:date="2023-02-25T16:41:00Z">
        <w:r w:rsidR="009D1A29">
          <w:t xml:space="preserve">an </w:t>
        </w:r>
      </w:ins>
      <w:ins w:id="1334" w:author="Nate Bachmeier [AWS-SA]" w:date="2023-02-25T16:40:00Z">
        <w:r w:rsidR="009D1A29">
          <w:t>entirely different activity</w:t>
        </w:r>
      </w:ins>
      <w:ins w:id="1335" w:author="Nate Bachmeier [AWS-SA]" w:date="2023-02-25T16:54:00Z">
        <w:r w:rsidR="00A4437A">
          <w:t xml:space="preserve"> – </w:t>
        </w:r>
        <w:r w:rsidR="00A4437A" w:rsidRPr="00A4437A">
          <w:rPr>
            <w:i/>
            <w:iCs/>
            <w:rPrChange w:id="1336" w:author="Nate Bachmeier [AWS-SA]" w:date="2023-02-25T16:55:00Z">
              <w:rPr/>
            </w:rPrChange>
          </w:rPr>
          <w:t>throwing</w:t>
        </w:r>
        <w:r w:rsidR="00A4437A">
          <w:t>.</w:t>
        </w:r>
      </w:ins>
      <w:ins w:id="1337" w:author="Nate Bachmeier [AWS-SA]" w:date="2023-02-25T17:06:00Z">
        <w:r w:rsidR="00A4437A">
          <w:t xml:space="preserve"> Actors transitioning between distinct actions are surprisingly common within the dataset. This </w:t>
        </w:r>
        <w:r w:rsidR="00A4437A">
          <w:lastRenderedPageBreak/>
          <w:t xml:space="preserve">behavior logically makes sense as people </w:t>
        </w:r>
      </w:ins>
      <w:ins w:id="1338" w:author="Nate Bachmeier [AWS-SA]" w:date="2023-02-25T17:07:00Z">
        <w:r w:rsidR="00A4437A">
          <w:t>set up</w:t>
        </w:r>
      </w:ins>
      <w:ins w:id="1339" w:author="Nate Bachmeier [AWS-SA]" w:date="2023-02-25T17:06:00Z">
        <w:r w:rsidR="00A4437A">
          <w:t>, perform</w:t>
        </w:r>
      </w:ins>
      <w:ins w:id="1340" w:author="Nate Bachmeier [AWS-SA]" w:date="2023-02-25T17:07:00Z">
        <w:r w:rsidR="00A4437A">
          <w:t xml:space="preserve">, and conclude action sequences. For </w:t>
        </w:r>
      </w:ins>
      <w:ins w:id="1341" w:author="Nate Bachmeier [AWS-SA]" w:date="2023-02-25T17:08:00Z">
        <w:r w:rsidR="00A4437A">
          <w:t>instance, seating activities generally end with the person standing up.</w:t>
        </w:r>
      </w:ins>
    </w:p>
    <w:p w14:paraId="6644BCC6" w14:textId="16F259A5" w:rsidR="00BC12DE" w:rsidRPr="00BC12DE" w:rsidRDefault="00BC12DE">
      <w:pPr>
        <w:pStyle w:val="Caption"/>
        <w:ind w:firstLine="0"/>
        <w:rPr>
          <w:ins w:id="1342" w:author="Nate Bachmeier [AWS-SA]" w:date="2023-02-25T16:21:00Z"/>
          <w:i/>
          <w:rPrChange w:id="1343" w:author="Nate Bachmeier [AWS-SA]" w:date="2023-02-25T16:27:00Z">
            <w:rPr>
              <w:ins w:id="1344" w:author="Nate Bachmeier [AWS-SA]" w:date="2023-02-25T16:21:00Z"/>
            </w:rPr>
          </w:rPrChange>
        </w:rPr>
        <w:pPrChange w:id="1345" w:author="Nate Bachmeier [AWS-SA]" w:date="2023-02-25T16:27:00Z">
          <w:pPr/>
        </w:pPrChange>
      </w:pPr>
      <w:bookmarkStart w:id="1346" w:name="_Toc128255064"/>
      <w:ins w:id="1347" w:author="Nate Bachmeier [AWS-SA]" w:date="2023-02-25T16:27:00Z">
        <w:r w:rsidRPr="00BC12DE">
          <w:rPr>
            <w:b/>
            <w:bCs/>
            <w:rPrChange w:id="1348" w:author="Nate Bachmeier [AWS-SA]" w:date="2023-02-25T16:27:00Z">
              <w:rPr>
                <w:iCs/>
              </w:rPr>
            </w:rPrChange>
          </w:rPr>
          <w:t xml:space="preserve">Figure </w:t>
        </w:r>
        <w:r w:rsidRPr="00BC12DE">
          <w:rPr>
            <w:b/>
            <w:bCs/>
            <w:rPrChange w:id="1349" w:author="Nate Bachmeier [AWS-SA]" w:date="2023-02-25T16:27:00Z">
              <w:rPr>
                <w:iCs/>
              </w:rPr>
            </w:rPrChange>
          </w:rPr>
          <w:fldChar w:fldCharType="begin"/>
        </w:r>
        <w:r w:rsidRPr="00BC12DE">
          <w:rPr>
            <w:b/>
            <w:bCs/>
            <w:rPrChange w:id="1350" w:author="Nate Bachmeier [AWS-SA]" w:date="2023-02-25T16:27:00Z">
              <w:rPr>
                <w:iCs/>
              </w:rPr>
            </w:rPrChange>
          </w:rPr>
          <w:instrText xml:space="preserve"> SEQ Figure \* ARABIC </w:instrText>
        </w:r>
      </w:ins>
      <w:r w:rsidRPr="00BC12DE">
        <w:rPr>
          <w:b/>
          <w:bCs/>
          <w:rPrChange w:id="1351" w:author="Nate Bachmeier [AWS-SA]" w:date="2023-02-25T16:27:00Z">
            <w:rPr>
              <w:iCs/>
            </w:rPr>
          </w:rPrChange>
        </w:rPr>
        <w:fldChar w:fldCharType="separate"/>
      </w:r>
      <w:ins w:id="1352" w:author="Nate Bachmeier [AWS-SA]" w:date="2023-02-25T23:03:00Z">
        <w:r w:rsidR="00720D2E">
          <w:rPr>
            <w:b/>
            <w:bCs/>
            <w:noProof/>
          </w:rPr>
          <w:t>31</w:t>
        </w:r>
      </w:ins>
      <w:ins w:id="1353" w:author="Nate Bachmeier [AWS-SA]" w:date="2023-02-25T16:27:00Z">
        <w:r w:rsidRPr="00BC12DE">
          <w:rPr>
            <w:b/>
            <w:bCs/>
            <w:rPrChange w:id="1354" w:author="Nate Bachmeier [AWS-SA]" w:date="2023-02-25T16:27:00Z">
              <w:rPr>
                <w:iCs/>
              </w:rPr>
            </w:rPrChange>
          </w:rPr>
          <w:fldChar w:fldCharType="end"/>
        </w:r>
        <w:r>
          <w:br/>
        </w:r>
        <w:r w:rsidRPr="00BC12DE">
          <w:rPr>
            <w:i/>
            <w:iCs w:val="0"/>
          </w:rPr>
          <w:t>Jav</w:t>
        </w:r>
      </w:ins>
      <w:ins w:id="1355" w:author="Nate Bachmeier [AWS-SA]" w:date="2023-02-25T16:38:00Z">
        <w:r w:rsidR="009D1A29">
          <w:rPr>
            <w:i/>
            <w:iCs w:val="0"/>
          </w:rPr>
          <w:t>e</w:t>
        </w:r>
      </w:ins>
      <w:ins w:id="1356" w:author="Nate Bachmeier [AWS-SA]" w:date="2023-02-25T16:27:00Z">
        <w:r w:rsidRPr="00BC12DE">
          <w:rPr>
            <w:i/>
            <w:iCs w:val="0"/>
          </w:rPr>
          <w:t>l</w:t>
        </w:r>
      </w:ins>
      <w:ins w:id="1357" w:author="Nate Bachmeier [AWS-SA]" w:date="2023-02-25T16:28:00Z">
        <w:r w:rsidRPr="00BC12DE">
          <w:rPr>
            <w:i/>
            <w:iCs w:val="0"/>
          </w:rPr>
          <w:t>in Throwing (zVlBFLFkUNk)</w:t>
        </w:r>
      </w:ins>
      <w:bookmarkEnd w:id="1346"/>
    </w:p>
    <w:p w14:paraId="4A3D2D3D" w14:textId="3F73A27C" w:rsidR="00BC12DE" w:rsidRDefault="00BC12DE" w:rsidP="00BC12DE">
      <w:pPr>
        <w:ind w:firstLine="0"/>
        <w:rPr>
          <w:ins w:id="1358" w:author="Nate Bachmeier [AWS-SA]" w:date="2023-02-25T17:02:00Z"/>
        </w:rPr>
      </w:pPr>
      <w:ins w:id="1359" w:author="Nate Bachmeier [AWS-SA]" w:date="2023-02-25T16:27:00Z">
        <w:r w:rsidRPr="00BC12DE">
          <w:rPr>
            <w:noProof/>
          </w:rPr>
          <w:drawing>
            <wp:inline distT="0" distB="0" distL="0" distR="0" wp14:anchorId="522DDA08" wp14:editId="6A83B98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ins>
    </w:p>
    <w:p w14:paraId="68A2A174" w14:textId="49BE7D46" w:rsidR="006C7178" w:rsidRDefault="006C7178" w:rsidP="006C7178">
      <w:pPr>
        <w:pStyle w:val="Heading2"/>
        <w:ind w:firstLine="0"/>
        <w:rPr>
          <w:ins w:id="1360" w:author="Nate Bachmeier [AWS-SA]" w:date="2023-02-11T14:57:00Z"/>
        </w:rPr>
      </w:pPr>
      <w:bookmarkStart w:id="1361" w:name="_Toc128254944"/>
      <w:ins w:id="1362" w:author="Nate Bachmeier [AWS-SA]" w:date="2023-02-11T14:56:00Z">
        <w:r>
          <w:t>Summary</w:t>
        </w:r>
      </w:ins>
      <w:bookmarkEnd w:id="1361"/>
    </w:p>
    <w:p w14:paraId="2DF541F3" w14:textId="77777777" w:rsidR="00A4437A" w:rsidRDefault="00A4437A" w:rsidP="00A4437A">
      <w:pPr>
        <w:ind w:firstLine="0"/>
        <w:rPr>
          <w:ins w:id="1363" w:author="Nate Bachmeier [AWS-SA]" w:date="2023-02-25T17:24:00Z"/>
        </w:rPr>
      </w:pPr>
      <w:ins w:id="1364" w:author="Nate Bachmeier [AWS-SA]" w:date="2023-02-25T17:15:00Z">
        <w:r>
          <w:tab/>
        </w:r>
      </w:ins>
      <w:ins w:id="1365" w:author="Nate Bachmeier [AWS-SA]" w:date="2023-02-25T17:16:00Z">
        <w:r>
          <w:t xml:space="preserve">This research project </w:t>
        </w:r>
      </w:ins>
      <w:ins w:id="1366" w:author="Nate Bachmeier [AWS-SA]" w:date="2023-02-25T17:17:00Z">
        <w:r>
          <w:t>extracted metadata from</w:t>
        </w:r>
      </w:ins>
      <w:ins w:id="1367" w:author="Nate Bachmeier [AWS-SA]" w:date="2023-02-25T17:16:00Z">
        <w:r>
          <w:t xml:space="preserve"> thousands of YouTube clip</w:t>
        </w:r>
      </w:ins>
      <w:ins w:id="1368" w:author="Nate Bachmeier [AWS-SA]" w:date="2023-02-25T17:17:00Z">
        <w:r>
          <w:t>s</w:t>
        </w:r>
      </w:ins>
      <w:ins w:id="1369" w:author="Nate Bachmeier [AWS-SA]" w:date="2023-02-25T17:18:00Z">
        <w:r>
          <w:t xml:space="preserve"> and used that</w:t>
        </w:r>
      </w:ins>
      <w:ins w:id="1370" w:author="Nate Bachmeier [AWS-SA]" w:date="2023-02-25T17:17:00Z">
        <w:r>
          <w:t xml:space="preserve"> information to </w:t>
        </w:r>
      </w:ins>
      <w:ins w:id="1371" w:author="Nate Bachmeier [AWS-SA]" w:date="2023-02-25T17:18:00Z">
        <w:r>
          <w:t xml:space="preserve">evaluate seven hundred discrete actions. </w:t>
        </w:r>
      </w:ins>
      <w:ins w:id="1372" w:author="Nate Bachmeier [AWS-SA]" w:date="2023-02-25T17:19:00Z">
        <w:r>
          <w:t xml:space="preserve">Based on those findings, </w:t>
        </w:r>
      </w:ins>
      <w:ins w:id="1373" w:author="Nate Bachmeier [AWS-SA]" w:date="2023-02-25T17:20:00Z">
        <w:r>
          <w:t>the evidence suggests</w:t>
        </w:r>
      </w:ins>
      <w:ins w:id="1374" w:author="Nate Bachmeier [AWS-SA]" w:date="2023-02-25T17:19:00Z">
        <w:r>
          <w:t xml:space="preserve"> an efficient and effective </w:t>
        </w:r>
      </w:ins>
      <w:ins w:id="1375" w:author="Nate Bachmeier [AWS-SA]" w:date="2023-02-25T17:20:00Z">
        <w:r>
          <w:t xml:space="preserve">mechanism exists for classifying human activity recognition within video sequences. </w:t>
        </w:r>
      </w:ins>
      <w:ins w:id="1376" w:author="Nate Bachmeier [AWS-SA]" w:date="2023-02-25T17:21:00Z">
        <w:r>
          <w:t xml:space="preserve">Medical care facilities could leverage these capabilities to monitor their patients securely while </w:t>
        </w:r>
      </w:ins>
      <w:ins w:id="1377" w:author="Nate Bachmeier [AWS-SA]" w:date="2023-02-25T17:22:00Z">
        <w:r>
          <w:t xml:space="preserve">maintaining privacy requirements. </w:t>
        </w:r>
      </w:ins>
    </w:p>
    <w:p w14:paraId="06EE8870" w14:textId="77777777" w:rsidR="00A4437A" w:rsidRDefault="00A4437A" w:rsidP="00A4437A">
      <w:pPr>
        <w:rPr>
          <w:ins w:id="1378" w:author="Nate Bachmeier [AWS-SA]" w:date="2023-02-25T17:32:00Z"/>
        </w:rPr>
      </w:pPr>
      <w:ins w:id="1379" w:author="Nate Bachmeier [AWS-SA]" w:date="2023-02-25T17:22:00Z">
        <w:r>
          <w:t xml:space="preserve">Realizing this outcome is possible through a hierarchical </w:t>
        </w:r>
      </w:ins>
      <w:ins w:id="1380" w:author="Nate Bachmeier [AWS-SA]" w:date="2023-02-25T17:23:00Z">
        <w:r>
          <w:t>action space with root behaviors like seating, standing, and running.</w:t>
        </w:r>
      </w:ins>
      <w:ins w:id="1381" w:author="Nate Bachmeier [AWS-SA]" w:date="2023-02-25T17:24:00Z">
        <w:r>
          <w:t xml:space="preserve"> Object detection and image annotation can provide sufficient information to derive child activities </w:t>
        </w:r>
      </w:ins>
      <w:ins w:id="1382" w:author="Nate Bachmeier [AWS-SA]" w:date="2023-02-25T17:25:00Z">
        <w:r>
          <w:t>like playing soccer versus basketball. The tax</w:t>
        </w:r>
      </w:ins>
      <w:ins w:id="1383" w:author="Nate Bachmeier [AWS-SA]" w:date="2023-02-25T17:26:00Z">
        <w:r>
          <w:t>onomy could derive and expand to an arbitrary depth through additional levels of annotations. For instance, playing professional so</w:t>
        </w:r>
      </w:ins>
      <w:ins w:id="1384" w:author="Nate Bachmeier [AWS-SA]" w:date="2023-02-25T17:27:00Z">
        <w:r>
          <w:t xml:space="preserve">ccer versus children’s soccer </w:t>
        </w:r>
      </w:ins>
      <w:ins w:id="1385" w:author="Nate Bachmeier [AWS-SA]" w:date="2023-02-25T17:28:00Z">
        <w:r>
          <w:t xml:space="preserve">depends </w:t>
        </w:r>
      </w:ins>
      <w:ins w:id="1386" w:author="Nate Bachmeier [AWS-SA]" w:date="2023-02-25T17:27:00Z">
        <w:r>
          <w:t xml:space="preserve">on the players’ age and </w:t>
        </w:r>
      </w:ins>
      <w:ins w:id="1387" w:author="Nate Bachmeier [AWS-SA]" w:date="2023-02-25T17:28:00Z">
        <w:r>
          <w:t>venue</w:t>
        </w:r>
      </w:ins>
      <w:ins w:id="1388" w:author="Nate Bachmeier [AWS-SA]" w:date="2023-02-25T17:29:00Z">
        <w:r>
          <w:t>. After collecting sufficient information, commoditized hardware can economically run computer</w:t>
        </w:r>
      </w:ins>
      <w:ins w:id="1389" w:author="Nate Bachmeier [AWS-SA]" w:date="2023-02-25T17:30:00Z">
        <w:r>
          <w:t xml:space="preserve"> </w:t>
        </w:r>
        <w:r>
          <w:lastRenderedPageBreak/>
          <w:t>vision</w:t>
        </w:r>
      </w:ins>
      <w:ins w:id="1390" w:author="Nate Bachmeier [AWS-SA]" w:date="2023-02-25T17:29:00Z">
        <w:r>
          <w:t xml:space="preserve"> model</w:t>
        </w:r>
      </w:ins>
      <w:ins w:id="1391" w:author="Nate Bachmeier [AWS-SA]" w:date="2023-02-25T17:30:00Z">
        <w:r>
          <w:t xml:space="preserve">s within patients’ homes. This approach restricts the data movement within the local network and </w:t>
        </w:r>
      </w:ins>
      <w:ins w:id="1392" w:author="Nate Bachmeier [AWS-SA]" w:date="2023-02-25T17:31:00Z">
        <w:r>
          <w:t>removes the need</w:t>
        </w:r>
      </w:ins>
      <w:ins w:id="1393" w:author="Nate Bachmeier [AWS-SA]" w:date="2023-02-25T17:30:00Z">
        <w:r>
          <w:t xml:space="preserve"> </w:t>
        </w:r>
      </w:ins>
      <w:ins w:id="1394" w:author="Nate Bachmeier [AWS-SA]" w:date="2023-02-25T17:31:00Z">
        <w:r>
          <w:t>to exfiltrate sensitive information for analysis.</w:t>
        </w:r>
      </w:ins>
    </w:p>
    <w:p w14:paraId="2AB237C8" w14:textId="08B6DF52" w:rsidR="006C7178" w:rsidRPr="006514D0" w:rsidRDefault="00A4437A">
      <w:pPr>
        <w:rPr>
          <w:ins w:id="1395" w:author="Nate Bachmeier [AWS-SA]" w:date="2023-02-11T14:57:00Z"/>
          <w:i/>
          <w:iCs/>
          <w:rPrChange w:id="1396" w:author="Nate Bachmeier [AWS-SA]" w:date="2023-02-11T15:30:00Z">
            <w:rPr>
              <w:ins w:id="1397" w:author="Nate Bachmeier [AWS-SA]" w:date="2023-02-11T14:57:00Z"/>
            </w:rPr>
          </w:rPrChange>
        </w:rPr>
        <w:pPrChange w:id="1398" w:author="Nate Bachmeier [AWS-SA]" w:date="2023-02-25T17:24:00Z">
          <w:pPr>
            <w:spacing w:after="160" w:line="259" w:lineRule="auto"/>
            <w:ind w:firstLine="0"/>
          </w:pPr>
        </w:pPrChange>
      </w:pPr>
      <w:ins w:id="1399" w:author="Nate Bachmeier [AWS-SA]" w:date="2023-02-25T17:32:00Z">
        <w:r>
          <w:t xml:space="preserve">However, there are still challenges and limitations to this data structure. For example, many action sequences </w:t>
        </w:r>
      </w:ins>
      <w:ins w:id="1400" w:author="Nate Bachmeier [AWS-SA]" w:date="2023-02-25T17:33:00Z">
        <w:r>
          <w:t>consist of discrete segments and transitions.</w:t>
        </w:r>
      </w:ins>
      <w:ins w:id="1401" w:author="Nate Bachmeier [AWS-SA]" w:date="2023-02-25T17:34:00Z">
        <w:r w:rsidR="00B25108">
          <w:t xml:space="preserve"> </w:t>
        </w:r>
      </w:ins>
      <w:ins w:id="1402" w:author="Nate Bachmeier [AWS-SA]" w:date="2023-02-25T17:35:00Z">
        <w:r w:rsidR="00B25108">
          <w:t>Approaching the problem as micro-actions</w:t>
        </w:r>
      </w:ins>
      <w:ins w:id="1403" w:author="Nate Bachmeier [AWS-SA]" w:date="2023-02-25T17:37:00Z">
        <w:r w:rsidR="00B25108">
          <w:t xml:space="preserve"> could permit encoding the </w:t>
        </w:r>
      </w:ins>
      <w:ins w:id="1404" w:author="Nate Bachmeier [AWS-SA]" w:date="2023-02-25T17:36:00Z">
        <w:r w:rsidR="00B25108">
          <w:t xml:space="preserve">action </w:t>
        </w:r>
      </w:ins>
      <w:ins w:id="1405" w:author="Nate Bachmeier [AWS-SA]" w:date="2023-02-25T17:37:00Z">
        <w:r w:rsidR="00B25108">
          <w:t xml:space="preserve">space as </w:t>
        </w:r>
      </w:ins>
      <w:ins w:id="1406" w:author="Nate Bachmeier [AWS-SA]" w:date="2023-02-25T17:38:00Z">
        <w:r w:rsidR="00B25108">
          <w:t xml:space="preserve">tiny self-contained behaviors. That would </w:t>
        </w:r>
      </w:ins>
      <w:ins w:id="1407" w:author="Nate Bachmeier [AWS-SA]" w:date="2023-02-25T17:36:00Z">
        <w:r w:rsidR="00B25108">
          <w:t xml:space="preserve">open the door to association rule mining like </w:t>
        </w:r>
      </w:ins>
      <w:ins w:id="1408" w:author="Nate Bachmeier [AWS-SA]" w:date="2023-02-25T17:37:00Z">
        <w:r w:rsidR="00B25108">
          <w:t>apriori algorithms.</w:t>
        </w:r>
      </w:ins>
      <w:ins w:id="1409" w:author="Nate Bachmeier [AWS-SA]" w:date="2023-02-25T17:38:00Z">
        <w:r w:rsidR="00B25108">
          <w:t xml:space="preserve"> Let’s examine the future implication, recommendations, and conclusions next.</w:t>
        </w:r>
      </w:ins>
      <w:ins w:id="1410" w:author="Nate Bachmeier [AWS-SA]" w:date="2023-02-25T17:37:00Z">
        <w:r w:rsidR="00B25108">
          <w:t xml:space="preserve"> </w:t>
        </w:r>
      </w:ins>
      <w:ins w:id="1411" w:author="Nate Bachmeier [AWS-SA]" w:date="2023-02-25T17:36:00Z">
        <w:r w:rsidR="00B25108">
          <w:t xml:space="preserve"> </w:t>
        </w:r>
      </w:ins>
      <w:ins w:id="1412" w:author="Nate Bachmeier [AWS-SA]" w:date="2023-02-25T17:33:00Z">
        <w:r>
          <w:t xml:space="preserve"> </w:t>
        </w:r>
      </w:ins>
      <w:ins w:id="1413" w:author="Nate Bachmeier [AWS-SA]" w:date="2023-02-25T17:31:00Z">
        <w:r>
          <w:t xml:space="preserve"> </w:t>
        </w:r>
      </w:ins>
      <w:ins w:id="1414" w:author="Nate Bachmeier [AWS-SA]" w:date="2023-02-25T17:30:00Z">
        <w:r>
          <w:t xml:space="preserve"> </w:t>
        </w:r>
      </w:ins>
      <w:ins w:id="1415" w:author="Nate Bachmeier [AWS-SA]" w:date="2023-02-25T17:29:00Z">
        <w:r>
          <w:t xml:space="preserve"> </w:t>
        </w:r>
      </w:ins>
      <w:ins w:id="1416" w:author="Nate Bachmeier [AWS-SA]" w:date="2023-02-25T17:28:00Z">
        <w:r>
          <w:t xml:space="preserve"> </w:t>
        </w:r>
      </w:ins>
      <w:ins w:id="1417" w:author="Nate Bachmeier [AWS-SA]" w:date="2023-02-25T17:24:00Z">
        <w:r>
          <w:t xml:space="preserve"> </w:t>
        </w:r>
      </w:ins>
      <w:ins w:id="1418" w:author="Nate Bachmeier [AWS-SA]" w:date="2023-02-25T17:23:00Z">
        <w:r>
          <w:t xml:space="preserve"> </w:t>
        </w:r>
      </w:ins>
      <w:ins w:id="1419" w:author="Nate Bachmeier [AWS-SA]" w:date="2023-02-25T17:22:00Z">
        <w:r>
          <w:t xml:space="preserve">  </w:t>
        </w:r>
      </w:ins>
      <w:ins w:id="1420" w:author="Nate Bachmeier [AWS-SA]" w:date="2023-02-25T17:20:00Z">
        <w:r>
          <w:t xml:space="preserve"> </w:t>
        </w:r>
      </w:ins>
      <w:ins w:id="1421" w:author="Nate Bachmeier [AWS-SA]" w:date="2023-02-25T17:19:00Z">
        <w:r>
          <w:t xml:space="preserve">  </w:t>
        </w:r>
      </w:ins>
      <w:ins w:id="1422" w:author="Nate Bachmeier [AWS-SA]" w:date="2023-02-25T17:16:00Z">
        <w:r>
          <w:t xml:space="preserve">  </w:t>
        </w:r>
      </w:ins>
      <w:ins w:id="1423" w:author="Nate Bachmeier [AWS-SA]" w:date="2023-02-11T14:57:00Z">
        <w:r w:rsidR="006C7178" w:rsidRPr="006514D0">
          <w:rPr>
            <w:i/>
            <w:iCs/>
            <w:rPrChange w:id="1424" w:author="Nate Bachmeier [AWS-SA]" w:date="2023-02-11T15:30:00Z">
              <w:rPr/>
            </w:rPrChange>
          </w:rPr>
          <w:br w:type="page"/>
        </w:r>
      </w:ins>
    </w:p>
    <w:p w14:paraId="6722F90E" w14:textId="4206FBF9" w:rsidR="006C7178" w:rsidRPr="006C7178" w:rsidRDefault="006C7178">
      <w:pPr>
        <w:pStyle w:val="Heading1"/>
        <w:ind w:firstLine="0"/>
        <w:pPrChange w:id="1425" w:author="Nate Bachmeier [AWS-SA]" w:date="2023-02-11T14:57:00Z">
          <w:pPr/>
        </w:pPrChange>
      </w:pPr>
      <w:bookmarkStart w:id="1426" w:name="_Toc128254945"/>
      <w:ins w:id="1427" w:author="Nate Bachmeier [AWS-SA]" w:date="2023-02-11T14:57:00Z">
        <w:r>
          <w:lastRenderedPageBreak/>
          <w:t xml:space="preserve">Chapter 5: Implications, Recommendations, and </w:t>
        </w:r>
      </w:ins>
      <w:ins w:id="1428" w:author="Nate Bachmeier [AWS-SA]" w:date="2023-02-11T14:58:00Z">
        <w:r>
          <w:t>Conclusions</w:t>
        </w:r>
      </w:ins>
      <w:bookmarkEnd w:id="1426"/>
    </w:p>
    <w:p w14:paraId="76550301" w14:textId="76492529" w:rsidR="008D2AD7" w:rsidRDefault="008D2AD7" w:rsidP="008D2AD7">
      <w:pPr>
        <w:rPr>
          <w:ins w:id="1429" w:author="Nate Bachmeier [AWS-SA]" w:date="2023-02-11T15:00:00Z"/>
        </w:rPr>
      </w:pPr>
      <w:ins w:id="1430" w:author="Nate Bachmeier [AWS-SA]" w:date="2023-02-11T14:58:00Z">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ins>
      <w:ins w:id="1431" w:author="Nate Bachmeier [AWS-SA]" w:date="2023-02-11T15:00:00Z">
        <w:r>
          <w:t>.</w:t>
        </w:r>
      </w:ins>
    </w:p>
    <w:p w14:paraId="7BBFC53A" w14:textId="77777777" w:rsidR="00D25342" w:rsidRDefault="00140D78" w:rsidP="00140D78">
      <w:pPr>
        <w:rPr>
          <w:ins w:id="1432" w:author="Nate Bachmeier [AWS-SA]" w:date="2023-02-25T17:44:00Z"/>
        </w:rPr>
      </w:pPr>
      <w:ins w:id="1433" w:author="Nate Bachmeier [AWS-SA]" w:date="2023-02-11T15:02:00Z">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ins>
    </w:p>
    <w:p w14:paraId="39BA8349" w14:textId="77777777" w:rsidR="00D25342" w:rsidRDefault="00D25342" w:rsidP="00140D78">
      <w:pPr>
        <w:rPr>
          <w:ins w:id="1434" w:author="Nate Bachmeier [AWS-SA]" w:date="2023-02-25T17:50:00Z"/>
        </w:rPr>
      </w:pPr>
      <w:ins w:id="1435" w:author="Nate Bachmeier [AWS-SA]" w:date="2023-02-25T17:44:00Z">
        <w:r>
          <w:t xml:space="preserve">This research project </w:t>
        </w:r>
      </w:ins>
      <w:ins w:id="1436" w:author="Nate Bachmeier [AWS-SA]" w:date="2023-02-25T17:45:00Z">
        <w:r>
          <w:t xml:space="preserve">performed these steps by configuring an analytics pipeline that downloaded YouTube videos, extracted metadata, </w:t>
        </w:r>
      </w:ins>
      <w:ins w:id="1437" w:author="Nate Bachmeier [AWS-SA]" w:date="2023-02-25T17:46:00Z">
        <w:r>
          <w:t xml:space="preserve">and aggregated the results. Based on that information, there’s sufficient evidence to conclude that </w:t>
        </w:r>
      </w:ins>
      <w:ins w:id="1438" w:author="Nate Bachmeier [AWS-SA]" w:date="2023-02-25T17:47:00Z">
        <w:r>
          <w:t xml:space="preserve">modeling human activity recognition (HAR) within an arbitrary video </w:t>
        </w:r>
      </w:ins>
      <w:ins w:id="1439" w:author="Nate Bachmeier [AWS-SA]" w:date="2023-02-25T17:48:00Z">
        <w:r>
          <w:t xml:space="preserve">works effectively and efficiently. However, there are challenges and limitations to a general-purpose HAR solution. </w:t>
        </w:r>
      </w:ins>
      <w:ins w:id="1440" w:author="Nate Bachmeier [AWS-SA]" w:date="2023-02-25T17:49:00Z">
        <w:r>
          <w:t>For instance, the skeletal extraction process must behave differently for intr</w:t>
        </w:r>
      </w:ins>
      <w:ins w:id="1441" w:author="Nate Bachmeier [AWS-SA]" w:date="2023-02-25T17:50:00Z">
        <w:r>
          <w:t xml:space="preserve">icate hand gestures than entire body motions. </w:t>
        </w:r>
      </w:ins>
    </w:p>
    <w:p w14:paraId="0D47C82D" w14:textId="613533EF" w:rsidR="00140D78" w:rsidRDefault="00D25342" w:rsidP="00140D78">
      <w:pPr>
        <w:rPr>
          <w:ins w:id="1442" w:author="Nate Bachmeier [AWS-SA]" w:date="2023-02-11T15:02:00Z"/>
        </w:rPr>
      </w:pPr>
      <w:ins w:id="1443" w:author="Nate Bachmeier [AWS-SA]" w:date="2023-02-25T17:51:00Z">
        <w:r>
          <w:lastRenderedPageBreak/>
          <w:t xml:space="preserve">In the final chapter, this text examines the implications of Chapter 4’s findings and </w:t>
        </w:r>
      </w:ins>
      <w:ins w:id="1444" w:author="Nate Bachmeier [AWS-SA]" w:date="2023-02-25T17:52:00Z">
        <w:r>
          <w:t xml:space="preserve">their potential influence on </w:t>
        </w:r>
      </w:ins>
      <w:ins w:id="1445" w:author="Nate Bachmeier [AWS-SA]" w:date="2023-02-25T17:51:00Z">
        <w:r>
          <w:t>future commercial and academ</w:t>
        </w:r>
      </w:ins>
      <w:ins w:id="1446" w:author="Nate Bachmeier [AWS-SA]" w:date="2023-02-25T17:52:00Z">
        <w:r>
          <w:t xml:space="preserve">ic investments. It also </w:t>
        </w:r>
      </w:ins>
      <w:ins w:id="1447" w:author="Nate Bachmeier [AWS-SA]" w:date="2023-02-25T17:53:00Z">
        <w:r>
          <w:t>frames this project’s learnings in the broader context of the doctoral body of knowledge</w:t>
        </w:r>
      </w:ins>
      <w:ins w:id="1448" w:author="Nate Bachmeier [AWS-SA]" w:date="2023-02-25T17:54:00Z">
        <w:r>
          <w:t xml:space="preserve"> and the literature review.</w:t>
        </w:r>
      </w:ins>
    </w:p>
    <w:p w14:paraId="29A09731" w14:textId="77777777" w:rsidR="006514D0" w:rsidRDefault="006514D0">
      <w:pPr>
        <w:pStyle w:val="Heading2"/>
        <w:ind w:firstLine="0"/>
        <w:rPr>
          <w:ins w:id="1449" w:author="Nate Bachmeier [AWS-SA]" w:date="2023-02-11T15:30:00Z"/>
        </w:rPr>
        <w:pPrChange w:id="1450" w:author="Nate Bachmeier [AWS-SA]" w:date="2023-02-11T15:30:00Z">
          <w:pPr>
            <w:pStyle w:val="Heading2"/>
          </w:pPr>
        </w:pPrChange>
      </w:pPr>
      <w:bookmarkStart w:id="1451" w:name="_Toc51929242"/>
      <w:bookmarkStart w:id="1452" w:name="_Toc128254946"/>
      <w:ins w:id="1453" w:author="Nate Bachmeier [AWS-SA]" w:date="2023-02-11T15:30:00Z">
        <w:r>
          <w:t>Implications</w:t>
        </w:r>
        <w:bookmarkEnd w:id="1451"/>
        <w:bookmarkEnd w:id="1452"/>
      </w:ins>
    </w:p>
    <w:p w14:paraId="0946EEB2" w14:textId="4A8DAAFC" w:rsidR="0033517C" w:rsidRDefault="0033517C" w:rsidP="0033517C">
      <w:pPr>
        <w:contextualSpacing/>
        <w:rPr>
          <w:ins w:id="1454" w:author="Nate Bachmeier [AWS-SA]" w:date="2023-02-25T21:16:00Z"/>
        </w:rPr>
      </w:pPr>
      <w:ins w:id="1455" w:author="Nate Bachmeier [AWS-SA]" w:date="2023-02-25T19:59:00Z">
        <w:r>
          <w:t xml:space="preserve">Three </w:t>
        </w:r>
      </w:ins>
      <w:ins w:id="1456" w:author="Nate Bachmeier [AWS-SA]" w:date="2023-02-25T20:01:00Z">
        <w:r>
          <w:t>converging macro-tends</w:t>
        </w:r>
      </w:ins>
      <w:ins w:id="1457" w:author="Nate Bachmeier [AWS-SA]" w:date="2023-02-25T19:59:00Z">
        <w:r>
          <w:t xml:space="preserve"> are an increasing </w:t>
        </w:r>
      </w:ins>
      <w:ins w:id="1458" w:author="Nate Bachmeier [AWS-SA]" w:date="2023-02-25T20:00:00Z">
        <w:r>
          <w:t xml:space="preserve">elderly population, an increasing cost </w:t>
        </w:r>
      </w:ins>
      <w:ins w:id="1459" w:author="Nate Bachmeier [AWS-SA]" w:date="2023-02-25T20:01:00Z">
        <w:r>
          <w:t>of</w:t>
        </w:r>
      </w:ins>
      <w:ins w:id="1460" w:author="Nate Bachmeier [AWS-SA]" w:date="2023-02-25T20:00:00Z">
        <w:r>
          <w:t xml:space="preserve"> </w:t>
        </w:r>
      </w:ins>
      <w:ins w:id="1461" w:author="Nate Bachmeier [AWS-SA]" w:date="2023-02-25T20:01:00Z">
        <w:r>
          <w:t>assisted living</w:t>
        </w:r>
      </w:ins>
      <w:ins w:id="1462" w:author="Nate Bachmeier [AWS-SA]" w:date="2023-02-25T20:00:00Z">
        <w:r>
          <w:t>, and a decreasing nursing population.</w:t>
        </w:r>
      </w:ins>
      <w:ins w:id="1463" w:author="Nate Bachmeier [AWS-SA]" w:date="2023-02-25T20:01:00Z">
        <w:r>
          <w:t xml:space="preserve"> This </w:t>
        </w:r>
      </w:ins>
      <w:ins w:id="1464" w:author="Nate Bachmeier [AWS-SA]" w:date="2023-02-25T21:02:00Z">
        <w:r>
          <w:t>combination</w:t>
        </w:r>
      </w:ins>
      <w:ins w:id="1465" w:author="Nate Bachmeier [AWS-SA]" w:date="2023-02-25T20:01:00Z">
        <w:r>
          <w:t xml:space="preserve"> means that fewer people will have access to </w:t>
        </w:r>
      </w:ins>
      <w:ins w:id="1466" w:author="Nate Bachmeier [AWS-SA]" w:date="2023-02-25T20:02:00Z">
        <w:r>
          <w:t xml:space="preserve">quality care </w:t>
        </w:r>
      </w:ins>
      <w:ins w:id="1467" w:author="Nate Bachmeier [AWS-SA]" w:date="2023-02-25T21:04:00Z">
        <w:r>
          <w:t xml:space="preserve">facilities </w:t>
        </w:r>
      </w:ins>
      <w:ins w:id="1468" w:author="Nate Bachmeier [AWS-SA]" w:date="2023-02-25T20:02:00Z">
        <w:r>
          <w:t>in the future.</w:t>
        </w:r>
      </w:ins>
      <w:ins w:id="1469" w:author="Nate Bachmeier [AWS-SA]" w:date="2023-02-25T21:02:00Z">
        <w:r>
          <w:t xml:space="preserve"> </w:t>
        </w:r>
      </w:ins>
      <w:ins w:id="1470" w:author="Nate Bachmeier [AWS-SA]" w:date="2023-02-25T21:05:00Z">
        <w:r>
          <w:t xml:space="preserve">Patients require </w:t>
        </w:r>
      </w:ins>
      <w:ins w:id="1471" w:author="Nate Bachmeier [AWS-SA]" w:date="2023-02-25T21:04:00Z">
        <w:r>
          <w:t xml:space="preserve">mechanisms that </w:t>
        </w:r>
      </w:ins>
      <w:ins w:id="1472" w:author="Nate Bachmeier [AWS-SA]" w:date="2023-02-25T21:05:00Z">
        <w:r>
          <w:t>allow</w:t>
        </w:r>
      </w:ins>
      <w:ins w:id="1473" w:author="Nate Bachmeier [AWS-SA]" w:date="2023-02-25T21:04:00Z">
        <w:r>
          <w:t xml:space="preserve"> them to remain in residence longer </w:t>
        </w:r>
      </w:ins>
      <w:ins w:id="1474" w:author="Nate Bachmeier [AWS-SA]" w:date="2023-02-25T21:06:00Z">
        <w:r>
          <w:t>and acquire</w:t>
        </w:r>
      </w:ins>
      <w:ins w:id="1475" w:author="Nate Bachmeier [AWS-SA]" w:date="2023-02-25T21:05:00Z">
        <w:r>
          <w:t xml:space="preserve"> benefits from nursing staff</w:t>
        </w:r>
      </w:ins>
      <w:ins w:id="1476" w:author="Nate Bachmeier [AWS-SA]" w:date="2023-02-25T21:06:00Z">
        <w:r>
          <w:t xml:space="preserve"> through automation</w:t>
        </w:r>
      </w:ins>
      <w:ins w:id="1477" w:author="Nate Bachmeier [AWS-SA]" w:date="2023-02-25T21:05:00Z">
        <w:r>
          <w:t>.</w:t>
        </w:r>
      </w:ins>
      <w:ins w:id="1478" w:author="Nate Bachmeier [AWS-SA]" w:date="2023-02-25T21:06:00Z">
        <w:r>
          <w:t xml:space="preserve"> </w:t>
        </w:r>
      </w:ins>
      <w:ins w:id="1479" w:author="Nate Bachmeier [AWS-SA]" w:date="2023-02-25T21:07:00Z">
        <w:r>
          <w:t xml:space="preserve">One solution is to deploy low-cost cameras that monitor the patients and make recommendations based on their behavior. However, </w:t>
        </w:r>
      </w:ins>
      <w:ins w:id="1480" w:author="Nate Bachmeier [AWS-SA]" w:date="2023-02-25T21:08:00Z">
        <w:r>
          <w:t>building and operationalizing those capabilities is challenging because of personal privacy and security concerns.</w:t>
        </w:r>
      </w:ins>
      <w:ins w:id="1481" w:author="Nate Bachmeier [AWS-SA]" w:date="2023-02-25T21:14:00Z">
        <w:r>
          <w:t xml:space="preserve"> </w:t>
        </w:r>
      </w:ins>
      <w:ins w:id="1482" w:author="Nate Bachmeier [AWS-SA]" w:date="2023-02-25T21:10:00Z">
        <w:r>
          <w:t xml:space="preserve">This research project aims to mitigate these issues by training the model with simulator </w:t>
        </w:r>
      </w:ins>
      <w:ins w:id="1483" w:author="Nate Bachmeier [AWS-SA]" w:date="2023-02-25T21:11:00Z">
        <w:r>
          <w:t xml:space="preserve">data </w:t>
        </w:r>
      </w:ins>
      <w:ins w:id="1484" w:author="Nate Bachmeier [AWS-SA]" w:date="2023-02-25T21:10:00Z">
        <w:r>
          <w:t xml:space="preserve">or </w:t>
        </w:r>
      </w:ins>
      <w:ins w:id="1485" w:author="Nate Bachmeier [AWS-SA]" w:date="2023-02-25T21:11:00Z">
        <w:r>
          <w:t>open video repositories</w:t>
        </w:r>
      </w:ins>
      <w:ins w:id="1486" w:author="Nate Bachmeier [AWS-SA]" w:date="2023-02-25T21:12:00Z">
        <w:r>
          <w:t>, which raises two related questions</w:t>
        </w:r>
      </w:ins>
      <w:ins w:id="1487" w:author="Nate Bachmeier [AWS-SA]" w:date="2023-02-25T21:16:00Z">
        <w:r>
          <w:t>.</w:t>
        </w:r>
      </w:ins>
    </w:p>
    <w:p w14:paraId="5F717AC6" w14:textId="77777777" w:rsidR="0033517C" w:rsidRDefault="0033517C" w:rsidP="0033517C">
      <w:pPr>
        <w:pStyle w:val="Heading3"/>
        <w:ind w:firstLine="0"/>
        <w:rPr>
          <w:ins w:id="1488" w:author="Nate Bachmeier [AWS-SA]" w:date="2023-02-25T21:16:00Z"/>
        </w:rPr>
      </w:pPr>
      <w:ins w:id="1489" w:author="Nate Bachmeier [AWS-SA]" w:date="2023-02-25T21:16:00Z">
        <w:r>
          <w:t xml:space="preserve">RQ1 </w:t>
        </w:r>
      </w:ins>
    </w:p>
    <w:p w14:paraId="1F7FE4A9" w14:textId="24E2AA04" w:rsidR="0033517C" w:rsidRDefault="0033517C" w:rsidP="0033517C">
      <w:pPr>
        <w:rPr>
          <w:ins w:id="1490" w:author="Nate Bachmeier [AWS-SA]" w:date="2023-02-25T22:07:00Z"/>
          <w:i/>
          <w:iCs/>
        </w:rPr>
      </w:pPr>
      <w:ins w:id="1491" w:author="Nate Bachmeier [AWS-SA]" w:date="2023-02-25T21:16:00Z">
        <w:r w:rsidRPr="00462221">
          <w:rPr>
            <w:i/>
            <w:iCs/>
          </w:rPr>
          <w:t>What is the effectiveness of autonomous assistants for classifying behaviors of elderly and special needs patients for care organizations?</w:t>
        </w:r>
      </w:ins>
    </w:p>
    <w:p w14:paraId="26A12243" w14:textId="45283D86" w:rsidR="005820EA" w:rsidRDefault="005820EA" w:rsidP="0033517C">
      <w:pPr>
        <w:rPr>
          <w:ins w:id="1492" w:author="Nate Bachmeier [AWS-SA]" w:date="2023-02-25T22:28:00Z"/>
        </w:rPr>
      </w:pPr>
      <w:ins w:id="1493" w:author="Nate Bachmeier [AWS-SA]" w:date="2023-02-25T22:07:00Z">
        <w:r>
          <w:t xml:space="preserve">The foundational goal of this question is to determine the accuracy of a human activity recognition (HAR) solution. </w:t>
        </w:r>
      </w:ins>
      <w:ins w:id="1494" w:author="Nate Bachmeier [AWS-SA]" w:date="2023-02-25T22:11:00Z">
        <w:r w:rsidR="005B6535">
          <w:t xml:space="preserve">This outcome was achievable using the skeletal metadata to </w:t>
        </w:r>
      </w:ins>
      <w:ins w:id="1495" w:author="Nate Bachmeier [AWS-SA]" w:date="2023-02-25T22:12:00Z">
        <w:r w:rsidR="005B6535">
          <w:t xml:space="preserve">predict motion sequences and combine </w:t>
        </w:r>
      </w:ins>
      <w:ins w:id="1496" w:author="Nate Bachmeier [AWS-SA]" w:date="2023-02-25T22:21:00Z">
        <w:r w:rsidR="0021614C">
          <w:t xml:space="preserve">them </w:t>
        </w:r>
      </w:ins>
      <w:ins w:id="1497" w:author="Nate Bachmeier [AWS-SA]" w:date="2023-02-25T22:12:00Z">
        <w:r w:rsidR="005B6535">
          <w:t xml:space="preserve">with </w:t>
        </w:r>
      </w:ins>
      <w:ins w:id="1498" w:author="Nate Bachmeier [AWS-SA]" w:date="2023-02-25T22:13:00Z">
        <w:r w:rsidR="005B6535">
          <w:t>auxiliary sources.</w:t>
        </w:r>
      </w:ins>
      <w:ins w:id="1499" w:author="Nate Bachmeier [AWS-SA]" w:date="2023-02-25T22:14:00Z">
        <w:r w:rsidR="005B6535">
          <w:t xml:space="preserve"> These outcomes are broadly expected and align with the literature review. For instance, </w:t>
        </w:r>
      </w:ins>
      <w:ins w:id="1500" w:author="Nate Bachmeier [AWS-SA]" w:date="2023-02-25T22:16:00Z">
        <w:r w:rsidR="00B54B8F">
          <w:t>Zhang et</w:t>
        </w:r>
      </w:ins>
      <w:ins w:id="1501" w:author="Nate Bachmeier [AWS-SA]" w:date="2023-02-25T22:21:00Z">
        <w:r w:rsidR="0021614C">
          <w:t xml:space="preserve"> al.</w:t>
        </w:r>
      </w:ins>
      <w:ins w:id="1502" w:author="Nate Bachmeier [AWS-SA]" w:date="2023-02-25T22:16:00Z">
        <w:r w:rsidR="00B54B8F">
          <w:t xml:space="preserve"> (2021) used a similar technique for </w:t>
        </w:r>
      </w:ins>
      <w:ins w:id="1503" w:author="Nate Bachmeier [AWS-SA]" w:date="2023-02-25T22:17:00Z">
        <w:r w:rsidR="00B54B8F">
          <w:t>clustering movements</w:t>
        </w:r>
      </w:ins>
      <w:ins w:id="1504" w:author="Nate Bachmeier [AWS-SA]" w:date="2023-02-25T22:21:00Z">
        <w:r w:rsidR="0021614C">
          <w:t xml:space="preserve"> </w:t>
        </w:r>
        <w:r w:rsidR="0021614C">
          <w:t>unsupervised</w:t>
        </w:r>
      </w:ins>
      <w:ins w:id="1505" w:author="Nate Bachmeier [AWS-SA]" w:date="2023-02-25T22:17:00Z">
        <w:r w:rsidR="00B54B8F">
          <w:t xml:space="preserve">. Das et al. (2018) also demonstrated </w:t>
        </w:r>
      </w:ins>
      <w:ins w:id="1506" w:author="Nate Bachmeier [AWS-SA]" w:date="2023-02-25T22:18:00Z">
        <w:r w:rsidR="00B54B8F">
          <w:t xml:space="preserve">HAR predictive capabilities using recursive neural networks (RNN) algorithms. Where </w:t>
        </w:r>
      </w:ins>
      <w:ins w:id="1507" w:author="Nate Bachmeier [AWS-SA]" w:date="2023-02-25T22:19:00Z">
        <w:r w:rsidR="00B54B8F">
          <w:t xml:space="preserve">this </w:t>
        </w:r>
      </w:ins>
      <w:ins w:id="1508" w:author="Nate Bachmeier [AWS-SA]" w:date="2023-02-25T22:22:00Z">
        <w:r w:rsidR="0021614C">
          <w:t xml:space="preserve">research </w:t>
        </w:r>
      </w:ins>
      <w:ins w:id="1509" w:author="Nate Bachmeier [AWS-SA]" w:date="2023-02-25T22:19:00Z">
        <w:r w:rsidR="00B54B8F">
          <w:t xml:space="preserve">project’s </w:t>
        </w:r>
      </w:ins>
      <w:ins w:id="1510" w:author="Nate Bachmeier [AWS-SA]" w:date="2023-02-25T22:22:00Z">
        <w:r w:rsidR="0021614C">
          <w:t>implementation</w:t>
        </w:r>
      </w:ins>
      <w:ins w:id="1511" w:author="Nate Bachmeier [AWS-SA]" w:date="2023-02-25T22:19:00Z">
        <w:r w:rsidR="00B54B8F">
          <w:t xml:space="preserve"> diverge</w:t>
        </w:r>
      </w:ins>
      <w:ins w:id="1512" w:author="Nate Bachmeier [AWS-SA]" w:date="2023-02-25T22:22:00Z">
        <w:r w:rsidR="0021614C">
          <w:t>s</w:t>
        </w:r>
      </w:ins>
      <w:ins w:id="1513" w:author="Nate Bachmeier [AWS-SA]" w:date="2023-02-25T22:19:00Z">
        <w:r w:rsidR="00B54B8F">
          <w:t xml:space="preserve"> is the mechanism predicting the action. Instead of creating one </w:t>
        </w:r>
        <w:r w:rsidR="00B54B8F">
          <w:lastRenderedPageBreak/>
          <w:t>sophisticated class</w:t>
        </w:r>
      </w:ins>
      <w:ins w:id="1514" w:author="Nate Bachmeier [AWS-SA]" w:date="2023-02-25T22:20:00Z">
        <w:r w:rsidR="00B54B8F">
          <w:t>ification algorithm</w:t>
        </w:r>
      </w:ins>
      <w:ins w:id="1515" w:author="Nate Bachmeier [AWS-SA]" w:date="2023-02-25T22:22:00Z">
        <w:r w:rsidR="0021614C">
          <w:t>,</w:t>
        </w:r>
      </w:ins>
      <w:ins w:id="1516" w:author="Nate Bachmeier [AWS-SA]" w:date="2023-02-25T22:20:00Z">
        <w:r w:rsidR="00B54B8F">
          <w:t xml:space="preserve"> it relies on an ensemble of dumb </w:t>
        </w:r>
        <w:r w:rsidR="0021614C">
          <w:t>signals.</w:t>
        </w:r>
        <w:r w:rsidR="00B54B8F">
          <w:t xml:space="preserve"> </w:t>
        </w:r>
      </w:ins>
      <w:ins w:id="1517" w:author="Nate Bachmeier [AWS-SA]" w:date="2023-02-25T22:24:00Z">
        <w:r w:rsidR="0021614C">
          <w:t xml:space="preserve">This strategy </w:t>
        </w:r>
      </w:ins>
      <w:ins w:id="1518" w:author="Nate Bachmeier [AWS-SA]" w:date="2023-02-25T22:27:00Z">
        <w:r w:rsidR="00D414AD">
          <w:t>resembles</w:t>
        </w:r>
      </w:ins>
      <w:ins w:id="1519" w:author="Nate Bachmeier [AWS-SA]" w:date="2023-02-25T22:26:00Z">
        <w:r w:rsidR="0021614C">
          <w:t xml:space="preserve"> Bell, Koren, and Volinsky’s (200</w:t>
        </w:r>
      </w:ins>
      <w:ins w:id="1520" w:author="Nate Bachmeier [AWS-SA]" w:date="2023-02-25T22:27:00Z">
        <w:r w:rsidR="00D414AD">
          <w:t>9</w:t>
        </w:r>
      </w:ins>
      <w:ins w:id="1521" w:author="Nate Bachmeier [AWS-SA]" w:date="2023-02-25T22:26:00Z">
        <w:r w:rsidR="0021614C">
          <w:t>) Netflix Prize solution that combines</w:t>
        </w:r>
      </w:ins>
      <w:ins w:id="1522" w:author="Nate Bachmeier [AWS-SA]" w:date="2023-02-25T22:25:00Z">
        <w:r w:rsidR="0021614C">
          <w:t xml:space="preserve"> 107 </w:t>
        </w:r>
      </w:ins>
      <w:ins w:id="1523" w:author="Nate Bachmeier [AWS-SA]" w:date="2023-02-25T22:26:00Z">
        <w:r w:rsidR="0021614C">
          <w:t>trivial</w:t>
        </w:r>
      </w:ins>
      <w:ins w:id="1524" w:author="Nate Bachmeier [AWS-SA]" w:date="2023-02-25T22:25:00Z">
        <w:r w:rsidR="0021614C">
          <w:t xml:space="preserve"> predictors into one </w:t>
        </w:r>
      </w:ins>
      <w:ins w:id="1525" w:author="Nate Bachmeier [AWS-SA]" w:date="2023-02-25T22:26:00Z">
        <w:r w:rsidR="0021614C">
          <w:t>high-precise recommendation engine.</w:t>
        </w:r>
      </w:ins>
    </w:p>
    <w:p w14:paraId="33CD0A08" w14:textId="02BFAEE5" w:rsidR="00890A71" w:rsidRPr="005820EA" w:rsidRDefault="00890A71" w:rsidP="005D1C4A">
      <w:pPr>
        <w:rPr>
          <w:ins w:id="1526" w:author="Nate Bachmeier [AWS-SA]" w:date="2023-02-25T22:06:00Z"/>
          <w:rPrChange w:id="1527" w:author="Nate Bachmeier [AWS-SA]" w:date="2023-02-25T22:07:00Z">
            <w:rPr>
              <w:ins w:id="1528" w:author="Nate Bachmeier [AWS-SA]" w:date="2023-02-25T22:06:00Z"/>
              <w:i/>
              <w:iCs/>
            </w:rPr>
          </w:rPrChange>
        </w:rPr>
      </w:pPr>
      <w:ins w:id="1529" w:author="Nate Bachmeier [AWS-SA]" w:date="2023-02-25T22:29:00Z">
        <w:r>
          <w:t xml:space="preserve">One of the core strengths of ensemble algorithms is the ability to mature </w:t>
        </w:r>
      </w:ins>
      <w:ins w:id="1530" w:author="Nate Bachmeier [AWS-SA]" w:date="2023-02-25T22:30:00Z">
        <w:r>
          <w:t>the various signal predictor independently.</w:t>
        </w:r>
        <w:r w:rsidR="009F63B9">
          <w:t xml:space="preserve"> That design pattern is bene</w:t>
        </w:r>
      </w:ins>
      <w:ins w:id="1531" w:author="Nate Bachmeier [AWS-SA]" w:date="2023-02-25T22:31:00Z">
        <w:r w:rsidR="009F63B9">
          <w:t xml:space="preserve">ficial for addressing some of the challenges and limitations of this project’s version. For example, </w:t>
        </w:r>
      </w:ins>
      <w:ins w:id="1532" w:author="Nate Bachmeier [AWS-SA]" w:date="2023-02-25T22:32:00Z">
        <w:r w:rsidR="009F63B9">
          <w:t xml:space="preserve">several videos </w:t>
        </w:r>
      </w:ins>
      <w:ins w:id="1533" w:author="Nate Bachmeier [AWS-SA]" w:date="2023-02-25T22:34:00Z">
        <w:r w:rsidR="009F63B9">
          <w:t xml:space="preserve">zoom in on the actor’s hands, confusing the </w:t>
        </w:r>
      </w:ins>
      <w:ins w:id="1534" w:author="Nate Bachmeier [AWS-SA]" w:date="2023-02-25T22:35:00Z">
        <w:r w:rsidR="009F63B9">
          <w:t xml:space="preserve">model for detecting 25 body points. Preactions could exist to classify the shot type and then </w:t>
        </w:r>
      </w:ins>
      <w:ins w:id="1535" w:author="Nate Bachmeier [AWS-SA]" w:date="2023-02-25T22:36:00Z">
        <w:r w:rsidR="009F63B9">
          <w:t>decide between the body, hands, and face models.</w:t>
        </w:r>
      </w:ins>
      <w:ins w:id="1536" w:author="Nate Bachmeier [AWS-SA]" w:date="2023-02-25T22:37:00Z">
        <w:r w:rsidR="005D1C4A">
          <w:t xml:space="preserve"> These minor insertions into the analytics pipeline als</w:t>
        </w:r>
      </w:ins>
      <w:ins w:id="1537" w:author="Nate Bachmeier [AWS-SA]" w:date="2023-02-25T22:38:00Z">
        <w:r w:rsidR="005D1C4A">
          <w:t>o enable the predictions to support specific markets</w:t>
        </w:r>
      </w:ins>
      <w:ins w:id="1538" w:author="Nate Bachmeier [AWS-SA]" w:date="2023-02-25T22:39:00Z">
        <w:r w:rsidR="005D1C4A">
          <w:t>.</w:t>
        </w:r>
      </w:ins>
    </w:p>
    <w:p w14:paraId="24431504" w14:textId="77777777" w:rsidR="005820EA" w:rsidRDefault="005820EA" w:rsidP="005820EA">
      <w:pPr>
        <w:pStyle w:val="Heading3"/>
        <w:ind w:firstLine="0"/>
        <w:rPr>
          <w:ins w:id="1539" w:author="Nate Bachmeier [AWS-SA]" w:date="2023-02-25T22:06:00Z"/>
        </w:rPr>
      </w:pPr>
      <w:ins w:id="1540" w:author="Nate Bachmeier [AWS-SA]" w:date="2023-02-25T22:06:00Z">
        <w:r>
          <w:t xml:space="preserve">RQ2 </w:t>
        </w:r>
      </w:ins>
    </w:p>
    <w:p w14:paraId="79E4BAAD" w14:textId="764C8DA0" w:rsidR="005820EA" w:rsidRDefault="005820EA" w:rsidP="005820EA">
      <w:pPr>
        <w:rPr>
          <w:ins w:id="1541" w:author="Nate Bachmeier [AWS-SA]" w:date="2023-02-25T21:18:00Z"/>
          <w:i/>
          <w:iCs/>
        </w:rPr>
      </w:pPr>
      <w:ins w:id="1542" w:author="Nate Bachmeier [AWS-SA]" w:date="2023-02-25T22:06:00Z">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ins>
    </w:p>
    <w:p w14:paraId="6E6F7F07" w14:textId="6EFF168F" w:rsidR="005B6535" w:rsidRDefault="0033517C" w:rsidP="0033517C">
      <w:pPr>
        <w:rPr>
          <w:ins w:id="1543" w:author="Nate Bachmeier [AWS-SA]" w:date="2023-02-25T22:13:00Z"/>
        </w:rPr>
      </w:pPr>
      <w:ins w:id="1544" w:author="Nate Bachmeier [AWS-SA]" w:date="2023-02-25T21:19:00Z">
        <w:r>
          <w:t xml:space="preserve">The foundational goal of this question is to determine the </w:t>
        </w:r>
      </w:ins>
      <w:ins w:id="1545" w:author="Nate Bachmeier [AWS-SA]" w:date="2023-02-25T22:07:00Z">
        <w:r w:rsidR="005820EA">
          <w:t xml:space="preserve">scalability </w:t>
        </w:r>
      </w:ins>
      <w:ins w:id="1546" w:author="Nate Bachmeier [AWS-SA]" w:date="2023-02-25T21:19:00Z">
        <w:r>
          <w:t>of a human activity recognition (HAR) solution.</w:t>
        </w:r>
      </w:ins>
      <w:ins w:id="1547" w:author="Nate Bachmeier [AWS-SA]" w:date="2023-02-25T21:20:00Z">
        <w:r>
          <w:t xml:space="preserve"> </w:t>
        </w:r>
      </w:ins>
      <w:ins w:id="1548" w:author="Nate Bachmeier [AWS-SA]" w:date="2023-02-25T21:22:00Z">
        <w:r>
          <w:t>This project leveraged the kinetic-700 dataset to examine</w:t>
        </w:r>
      </w:ins>
      <w:ins w:id="1549" w:author="Nate Bachmeier [AWS-SA]" w:date="2023-02-25T21:23:00Z">
        <w:r>
          <w:t xml:space="preserve"> natural behaviors within labeled categories (see Chapter 4: Findings).</w:t>
        </w:r>
      </w:ins>
      <w:ins w:id="1550" w:author="Nate Bachmeier [AWS-SA]" w:date="2023-02-25T21:24:00Z">
        <w:r>
          <w:t xml:space="preserve"> Experimentation shows </w:t>
        </w:r>
      </w:ins>
      <w:ins w:id="1551" w:author="Nate Bachmeier [AWS-SA]" w:date="2023-02-25T21:25:00Z">
        <w:r>
          <w:t xml:space="preserve">that </w:t>
        </w:r>
      </w:ins>
      <w:ins w:id="1552" w:author="Nate Bachmeier [AWS-SA]" w:date="2023-02-25T21:28:00Z">
        <w:r>
          <w:t>extracting metadata from 2-D frames and classifying the behavior into an arbitrary taxonomy is possible</w:t>
        </w:r>
      </w:ins>
      <w:ins w:id="1553" w:author="Nate Bachmeier [AWS-SA]" w:date="2023-02-25T21:27:00Z">
        <w:r>
          <w:t xml:space="preserve">. </w:t>
        </w:r>
      </w:ins>
    </w:p>
    <w:p w14:paraId="4B115659" w14:textId="43F50904" w:rsidR="005B6535" w:rsidRPr="005B6535" w:rsidRDefault="005B6535" w:rsidP="005B6535">
      <w:pPr>
        <w:pStyle w:val="Caption"/>
        <w:ind w:firstLine="0"/>
        <w:rPr>
          <w:ins w:id="1554" w:author="Nate Bachmeier [AWS-SA]" w:date="2023-02-25T22:13:00Z"/>
          <w:b/>
          <w:bCs/>
          <w:rPrChange w:id="1555" w:author="Nate Bachmeier [AWS-SA]" w:date="2023-02-25T22:13:00Z">
            <w:rPr>
              <w:ins w:id="1556" w:author="Nate Bachmeier [AWS-SA]" w:date="2023-02-25T22:13:00Z"/>
            </w:rPr>
          </w:rPrChange>
        </w:rPr>
        <w:pPrChange w:id="1557" w:author="Nate Bachmeier [AWS-SA]" w:date="2023-02-25T22:13:00Z">
          <w:pPr/>
        </w:pPrChange>
      </w:pPr>
      <w:bookmarkStart w:id="1558" w:name="_Toc128255065"/>
      <w:ins w:id="1559" w:author="Nate Bachmeier [AWS-SA]" w:date="2023-02-25T22:13:00Z">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ins>
      <w:ins w:id="1560" w:author="Nate Bachmeier [AWS-SA]" w:date="2023-02-25T23:03:00Z">
        <w:r w:rsidR="00720D2E">
          <w:rPr>
            <w:b/>
            <w:bCs/>
            <w:noProof/>
          </w:rPr>
          <w:t>32</w:t>
        </w:r>
      </w:ins>
      <w:bookmarkEnd w:id="1558"/>
      <w:ins w:id="1561" w:author="Nate Bachmeier [AWS-SA]" w:date="2023-02-25T22:13:00Z">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r>
          <w:t xml:space="preserve"> </w:t>
        </w:r>
      </w:ins>
    </w:p>
    <w:p w14:paraId="5042D585" w14:textId="458DDD4C" w:rsidR="0033517C" w:rsidRDefault="004E1BCD" w:rsidP="0033517C">
      <w:pPr>
        <w:rPr>
          <w:ins w:id="1562" w:author="Nate Bachmeier [AWS-SA]" w:date="2023-02-25T21:57:00Z"/>
        </w:rPr>
      </w:pPr>
      <w:ins w:id="1563" w:author="Nate Bachmeier [AWS-SA]" w:date="2023-02-25T21:53:00Z">
        <w:r>
          <w:lastRenderedPageBreak/>
          <w:t xml:space="preserve">For instance, consider the </w:t>
        </w:r>
      </w:ins>
      <w:ins w:id="1564" w:author="Nate Bachmeier [AWS-SA]" w:date="2023-02-25T21:37:00Z">
        <w:r w:rsidR="0033517C">
          <w:t xml:space="preserve">hand movements </w:t>
        </w:r>
      </w:ins>
      <w:ins w:id="1565" w:author="Nate Bachmeier [AWS-SA]" w:date="2023-02-25T21:38:00Z">
        <w:r w:rsidR="0033517C">
          <w:t xml:space="preserve">necessary to pour a beer </w:t>
        </w:r>
      </w:ins>
      <w:ins w:id="1566" w:author="Nate Bachmeier [AWS-SA]" w:date="2023-02-25T21:42:00Z">
        <w:r w:rsidR="0033517C">
          <w:t xml:space="preserve">or milk </w:t>
        </w:r>
      </w:ins>
      <w:ins w:id="1567" w:author="Nate Bachmeier [AWS-SA]" w:date="2023-02-25T21:38:00Z">
        <w:r w:rsidR="0033517C">
          <w:t>(see Figure</w:t>
        </w:r>
      </w:ins>
      <w:ins w:id="1568" w:author="Nate Bachmeier [AWS-SA]" w:date="2023-02-25T21:42:00Z">
        <w:r w:rsidR="0033517C">
          <w:t>s</w:t>
        </w:r>
      </w:ins>
      <w:ins w:id="1569" w:author="Nate Bachmeier [AWS-SA]" w:date="2023-02-25T21:38:00Z">
        <w:r w:rsidR="0033517C">
          <w:t xml:space="preserve"> 32</w:t>
        </w:r>
      </w:ins>
      <w:ins w:id="1570" w:author="Nate Bachmeier [AWS-SA]" w:date="2023-02-25T21:42:00Z">
        <w:r w:rsidR="0033517C">
          <w:t xml:space="preserve"> &amp; 33</w:t>
        </w:r>
      </w:ins>
      <w:ins w:id="1571" w:author="Nate Bachmeier [AWS-SA]" w:date="2023-02-25T21:38:00Z">
        <w:r w:rsidR="0033517C">
          <w:t>)</w:t>
        </w:r>
      </w:ins>
      <w:ins w:id="1572" w:author="Nate Bachmeier [AWS-SA]" w:date="2023-02-25T21:40:00Z">
        <w:r w:rsidR="0033517C">
          <w:t>.</w:t>
        </w:r>
      </w:ins>
      <w:ins w:id="1573" w:author="Nate Bachmeier [AWS-SA]" w:date="2023-02-25T21:43:00Z">
        <w:r w:rsidR="0033517C">
          <w:t xml:space="preserve"> </w:t>
        </w:r>
      </w:ins>
      <w:ins w:id="1574" w:author="Nate Bachmeier [AWS-SA]" w:date="2023-02-25T21:47:00Z">
        <w:r>
          <w:t xml:space="preserve">These two </w:t>
        </w:r>
      </w:ins>
      <w:ins w:id="1575" w:author="Nate Bachmeier [AWS-SA]" w:date="2023-02-25T21:48:00Z">
        <w:r>
          <w:t>actions derive from a common ancestor, and what makes them distinct is the specific obje</w:t>
        </w:r>
      </w:ins>
      <w:ins w:id="1576" w:author="Nate Bachmeier [AWS-SA]" w:date="2023-02-25T21:49:00Z">
        <w:r>
          <w:t xml:space="preserve">ct liquid. </w:t>
        </w:r>
      </w:ins>
      <w:ins w:id="1577" w:author="Nate Bachmeier [AWS-SA]" w:date="2023-02-25T21:50:00Z">
        <w:r>
          <w:t xml:space="preserve">This situation creates a shortcut for the HAR model that </w:t>
        </w:r>
      </w:ins>
      <w:ins w:id="1578" w:author="Nate Bachmeier [AWS-SA]" w:date="2023-02-25T21:52:00Z">
        <w:r>
          <w:t>only requires learning</w:t>
        </w:r>
      </w:ins>
      <w:ins w:id="1579" w:author="Nate Bachmeier [AWS-SA]" w:date="2023-02-25T21:51:00Z">
        <w:r>
          <w:t xml:space="preserve"> to rec</w:t>
        </w:r>
      </w:ins>
      <w:ins w:id="1580" w:author="Nate Bachmeier [AWS-SA]" w:date="2023-02-25T21:52:00Z">
        <w:r>
          <w:t xml:space="preserve">ognize </w:t>
        </w:r>
      </w:ins>
      <w:ins w:id="1581" w:author="Nate Bachmeier [AWS-SA]" w:date="2023-02-25T21:51:00Z">
        <w:r>
          <w:t xml:space="preserve">the </w:t>
        </w:r>
        <w:r w:rsidRPr="004E1BCD">
          <w:rPr>
            <w:i/>
            <w:iCs/>
            <w:rPrChange w:id="1582" w:author="Nate Bachmeier [AWS-SA]" w:date="2023-02-25T21:51:00Z">
              <w:rPr/>
            </w:rPrChange>
          </w:rPr>
          <w:t>pouring</w:t>
        </w:r>
        <w:r>
          <w:rPr>
            <w:i/>
            <w:iCs/>
          </w:rPr>
          <w:t>-</w:t>
        </w:r>
        <w:r w:rsidRPr="004E1BCD">
          <w:rPr>
            <w:i/>
            <w:iCs/>
            <w:rPrChange w:id="1583" w:author="Nate Bachmeier [AWS-SA]" w:date="2023-02-25T21:51:00Z">
              <w:rPr/>
            </w:rPrChange>
          </w:rPr>
          <w:t>liquid</w:t>
        </w:r>
      </w:ins>
      <w:ins w:id="1584" w:author="Nate Bachmeier [AWS-SA]" w:date="2023-02-25T21:50:00Z">
        <w:r>
          <w:t xml:space="preserve"> </w:t>
        </w:r>
      </w:ins>
      <w:ins w:id="1585" w:author="Nate Bachmeier [AWS-SA]" w:date="2023-02-25T21:51:00Z">
        <w:r>
          <w:t xml:space="preserve">action. </w:t>
        </w:r>
      </w:ins>
      <w:ins w:id="1586" w:author="Nate Bachmeier [AWS-SA]" w:date="2023-02-25T21:52:00Z">
        <w:r>
          <w:t>Secondary computer vision</w:t>
        </w:r>
      </w:ins>
      <w:ins w:id="1587" w:author="Nate Bachmeier [AWS-SA]" w:date="2023-02-25T21:54:00Z">
        <w:r>
          <w:t xml:space="preserve"> (CV)</w:t>
        </w:r>
      </w:ins>
      <w:ins w:id="1588" w:author="Nate Bachmeier [AWS-SA]" w:date="2023-02-25T21:52:00Z">
        <w:r>
          <w:t xml:space="preserve"> systems can perform object detection to pred</w:t>
        </w:r>
      </w:ins>
      <w:ins w:id="1589" w:author="Nate Bachmeier [AWS-SA]" w:date="2023-02-25T21:53:00Z">
        <w:r>
          <w:t xml:space="preserve">ict beer versus milk. </w:t>
        </w:r>
      </w:ins>
      <w:ins w:id="1590" w:author="Nate Bachmeier [AWS-SA]" w:date="2023-02-25T21:54:00Z">
        <w:r>
          <w:t xml:space="preserve">A tertiary CV </w:t>
        </w:r>
      </w:ins>
      <w:ins w:id="1591" w:author="Nate Bachmeier [AWS-SA]" w:date="2023-02-25T21:57:00Z">
        <w:r>
          <w:t xml:space="preserve">source </w:t>
        </w:r>
      </w:ins>
      <w:ins w:id="1592" w:author="Nate Bachmeier [AWS-SA]" w:date="2023-02-25T21:54:00Z">
        <w:r>
          <w:t xml:space="preserve">could </w:t>
        </w:r>
      </w:ins>
      <w:ins w:id="1593" w:author="Nate Bachmeier [AWS-SA]" w:date="2023-02-25T21:57:00Z">
        <w:r>
          <w:t>utilize</w:t>
        </w:r>
      </w:ins>
      <w:ins w:id="1594" w:author="Nate Bachmeier [AWS-SA]" w:date="2023-02-25T21:55:00Z">
        <w:r>
          <w:t xml:space="preserve"> a thermal camera</w:t>
        </w:r>
      </w:ins>
      <w:ins w:id="1595" w:author="Nate Bachmeier [AWS-SA]" w:date="2023-02-25T21:56:00Z">
        <w:r>
          <w:t xml:space="preserve"> to</w:t>
        </w:r>
      </w:ins>
      <w:ins w:id="1596" w:author="Nate Bachmeier [AWS-SA]" w:date="2023-02-25T21:57:00Z">
        <w:r>
          <w:t xml:space="preserve"> support the derived action of </w:t>
        </w:r>
      </w:ins>
      <w:ins w:id="1597" w:author="Nate Bachmeier [AWS-SA]" w:date="2023-02-25T21:56:00Z">
        <w:r>
          <w:rPr>
            <w:i/>
            <w:iCs/>
          </w:rPr>
          <w:t>pouring hot milk</w:t>
        </w:r>
      </w:ins>
      <w:ins w:id="1598" w:author="Nate Bachmeier [AWS-SA]" w:date="2023-02-25T21:57:00Z">
        <w:r>
          <w:t>.</w:t>
        </w:r>
      </w:ins>
    </w:p>
    <w:p w14:paraId="337B0891" w14:textId="5731D80D" w:rsidR="0033517C" w:rsidRPr="00D41F9D" w:rsidRDefault="0033517C" w:rsidP="0033517C">
      <w:pPr>
        <w:pStyle w:val="Caption"/>
        <w:ind w:firstLine="0"/>
        <w:rPr>
          <w:ins w:id="1599" w:author="Nate Bachmeier [AWS-SA]" w:date="2023-02-25T21:41:00Z"/>
          <w:b/>
          <w:bCs/>
          <w:rPrChange w:id="1600" w:author="Nate Bachmeier [AWS-SA]" w:date="2023-02-25T22:04:00Z">
            <w:rPr>
              <w:ins w:id="1601" w:author="Nate Bachmeier [AWS-SA]" w:date="2023-02-25T21:41:00Z"/>
              <w:i/>
              <w:iCs w:val="0"/>
            </w:rPr>
          </w:rPrChange>
        </w:rPr>
      </w:pPr>
      <w:bookmarkStart w:id="1602" w:name="_Toc128255066"/>
      <w:ins w:id="1603" w:author="Nate Bachmeier [AWS-SA]" w:date="2023-02-25T21:40:00Z">
        <w:r w:rsidRPr="0033517C">
          <w:rPr>
            <w:b/>
            <w:bCs/>
            <w:rPrChange w:id="1604" w:author="Nate Bachmeier [AWS-SA]" w:date="2023-02-25T21:40:00Z">
              <w:rPr>
                <w:iCs w:val="0"/>
                <w:szCs w:val="22"/>
              </w:rPr>
            </w:rPrChange>
          </w:rPr>
          <w:t xml:space="preserve">Figure </w:t>
        </w:r>
        <w:r w:rsidRPr="0033517C">
          <w:rPr>
            <w:b/>
            <w:bCs/>
            <w:rPrChange w:id="1605" w:author="Nate Bachmeier [AWS-SA]" w:date="2023-02-25T21:40:00Z">
              <w:rPr>
                <w:iCs w:val="0"/>
                <w:szCs w:val="22"/>
              </w:rPr>
            </w:rPrChange>
          </w:rPr>
          <w:fldChar w:fldCharType="begin"/>
        </w:r>
        <w:r w:rsidRPr="0033517C">
          <w:rPr>
            <w:b/>
            <w:bCs/>
            <w:rPrChange w:id="1606" w:author="Nate Bachmeier [AWS-SA]" w:date="2023-02-25T21:40:00Z">
              <w:rPr>
                <w:iCs w:val="0"/>
                <w:szCs w:val="22"/>
              </w:rPr>
            </w:rPrChange>
          </w:rPr>
          <w:instrText xml:space="preserve"> SEQ Figure \* ARABIC </w:instrText>
        </w:r>
      </w:ins>
      <w:r w:rsidRPr="0033517C">
        <w:rPr>
          <w:b/>
          <w:bCs/>
          <w:rPrChange w:id="1607" w:author="Nate Bachmeier [AWS-SA]" w:date="2023-02-25T21:40:00Z">
            <w:rPr>
              <w:iCs w:val="0"/>
              <w:szCs w:val="22"/>
            </w:rPr>
          </w:rPrChange>
        </w:rPr>
        <w:fldChar w:fldCharType="separate"/>
      </w:r>
      <w:ins w:id="1608" w:author="Nate Bachmeier [AWS-SA]" w:date="2023-02-25T23:03:00Z">
        <w:r w:rsidR="00720D2E">
          <w:rPr>
            <w:b/>
            <w:bCs/>
            <w:noProof/>
          </w:rPr>
          <w:t>33</w:t>
        </w:r>
      </w:ins>
      <w:bookmarkEnd w:id="1602"/>
      <w:ins w:id="1609" w:author="Nate Bachmeier [AWS-SA]" w:date="2023-02-25T21:40:00Z">
        <w:r w:rsidRPr="0033517C">
          <w:rPr>
            <w:b/>
            <w:bCs/>
            <w:rPrChange w:id="1610" w:author="Nate Bachmeier [AWS-SA]" w:date="2023-02-25T21:40:00Z">
              <w:rPr>
                <w:iCs w:val="0"/>
                <w:szCs w:val="22"/>
              </w:rPr>
            </w:rPrChange>
          </w:rPr>
          <w:fldChar w:fldCharType="end"/>
        </w:r>
      </w:ins>
      <w:ins w:id="1611" w:author="Nate Bachmeier [AWS-SA]" w:date="2023-02-25T22:04:00Z">
        <w:r w:rsidR="00D41F9D">
          <w:rPr>
            <w:b/>
            <w:bCs/>
          </w:rPr>
          <w:br/>
        </w:r>
      </w:ins>
      <w:ins w:id="1612" w:author="Nate Bachmeier [AWS-SA]" w:date="2023-02-25T21:40:00Z">
        <w:r>
          <w:rPr>
            <w:i/>
            <w:iCs w:val="0"/>
          </w:rPr>
          <w:t>Pouring milk (</w:t>
        </w:r>
      </w:ins>
      <w:ins w:id="1613" w:author="Nate Bachmeier [AWS-SA]" w:date="2023-02-25T21:46:00Z">
        <w:r w:rsidR="001941A4" w:rsidRPr="001941A4">
          <w:rPr>
            <w:i/>
            <w:iCs w:val="0"/>
          </w:rPr>
          <w:t>KRNkMLe-j6M</w:t>
        </w:r>
      </w:ins>
      <w:ins w:id="1614" w:author="Nate Bachmeier [AWS-SA]" w:date="2023-02-25T21:40:00Z">
        <w:r>
          <w:rPr>
            <w:i/>
            <w:iCs w:val="0"/>
          </w:rPr>
          <w:t>)</w:t>
        </w:r>
      </w:ins>
    </w:p>
    <w:p w14:paraId="4C9C72F5" w14:textId="734552D4" w:rsidR="0033517C" w:rsidRPr="0033517C" w:rsidRDefault="0033517C">
      <w:pPr>
        <w:ind w:firstLine="0"/>
        <w:rPr>
          <w:ins w:id="1615" w:author="Nate Bachmeier [AWS-SA]" w:date="2023-02-25T21:16:00Z"/>
          <w:rPrChange w:id="1616" w:author="Nate Bachmeier [AWS-SA]" w:date="2023-02-25T21:41:00Z">
            <w:rPr>
              <w:ins w:id="1617" w:author="Nate Bachmeier [AWS-SA]" w:date="2023-02-25T21:16:00Z"/>
              <w:i/>
            </w:rPr>
          </w:rPrChange>
        </w:rPr>
        <w:pPrChange w:id="1618" w:author="Nate Bachmeier [AWS-SA]" w:date="2023-02-25T21:41:00Z">
          <w:pPr/>
        </w:pPrChange>
      </w:pPr>
      <w:ins w:id="1619" w:author="Nate Bachmeier [AWS-SA]" w:date="2023-02-25T21:46:00Z">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8"/>
                      <a:stretch>
                        <a:fillRect/>
                      </a:stretch>
                    </pic:blipFill>
                    <pic:spPr>
                      <a:xfrm>
                        <a:off x="0" y="0"/>
                        <a:ext cx="5943600" cy="2473325"/>
                      </a:xfrm>
                      <a:prstGeom prst="rect">
                        <a:avLst/>
                      </a:prstGeom>
                    </pic:spPr>
                  </pic:pic>
                </a:graphicData>
              </a:graphic>
            </wp:inline>
          </w:drawing>
        </w:r>
      </w:ins>
    </w:p>
    <w:p w14:paraId="535FD021" w14:textId="23193BDC" w:rsidR="006514D0" w:rsidRDefault="006514D0">
      <w:pPr>
        <w:pStyle w:val="Heading2"/>
        <w:ind w:firstLine="0"/>
        <w:rPr>
          <w:ins w:id="1620" w:author="Nate Bachmeier [AWS-SA]" w:date="2023-02-25T22:40:00Z"/>
        </w:rPr>
      </w:pPr>
      <w:bookmarkStart w:id="1621" w:name="_Toc222132559"/>
      <w:bookmarkStart w:id="1622" w:name="_Toc251424093"/>
      <w:bookmarkStart w:id="1623" w:name="_Toc464831679"/>
      <w:bookmarkStart w:id="1624" w:name="_Toc465328411"/>
      <w:bookmarkStart w:id="1625" w:name="_Toc51929243"/>
      <w:bookmarkStart w:id="1626" w:name="_Toc128254947"/>
      <w:ins w:id="1627" w:author="Nate Bachmeier [AWS-SA]" w:date="2023-02-11T15:30:00Z">
        <w:r>
          <w:t>Recommendations</w:t>
        </w:r>
        <w:bookmarkEnd w:id="1621"/>
        <w:bookmarkEnd w:id="1622"/>
        <w:r>
          <w:t xml:space="preserve"> for </w:t>
        </w:r>
        <w:bookmarkEnd w:id="1623"/>
        <w:bookmarkEnd w:id="1624"/>
        <w:r>
          <w:t>Practice</w:t>
        </w:r>
      </w:ins>
      <w:bookmarkEnd w:id="1625"/>
      <w:bookmarkEnd w:id="1626"/>
    </w:p>
    <w:p w14:paraId="1A1A24D1" w14:textId="40305E51" w:rsidR="005D1C4A" w:rsidRPr="005D1C4A" w:rsidRDefault="005D1C4A" w:rsidP="005D1C4A">
      <w:pPr>
        <w:rPr>
          <w:ins w:id="1628" w:author="Nate Bachmeier [AWS-SA]" w:date="2023-02-11T15:30:00Z"/>
        </w:rPr>
        <w:pPrChange w:id="1629" w:author="Nate Bachmeier [AWS-SA]" w:date="2023-02-25T22:40:00Z">
          <w:pPr>
            <w:pStyle w:val="Heading2"/>
          </w:pPr>
        </w:pPrChange>
      </w:pPr>
      <w:ins w:id="1630" w:author="Nate Bachmeier [AWS-SA]" w:date="2023-02-25T22:41:00Z">
        <w:r>
          <w:t xml:space="preserve">This dissertation examines human activity recognition within indoor settings for elderly and special needs care. However, the </w:t>
        </w:r>
      </w:ins>
      <w:ins w:id="1631" w:author="Nate Bachmeier [AWS-SA]" w:date="2023-02-25T22:42:00Z">
        <w:r>
          <w:t xml:space="preserve">capability broadly applies to markets that demand </w:t>
        </w:r>
      </w:ins>
      <w:ins w:id="1632" w:author="Nate Bachmeier [AWS-SA]" w:date="2023-02-25T22:43:00Z">
        <w:r>
          <w:t xml:space="preserve">quality control and </w:t>
        </w:r>
      </w:ins>
      <w:ins w:id="1633" w:author="Nate Bachmeier [AWS-SA]" w:date="2023-02-25T22:42:00Z">
        <w:r>
          <w:t xml:space="preserve">oversight. For </w:t>
        </w:r>
      </w:ins>
      <w:ins w:id="1634" w:author="Nate Bachmeier [AWS-SA]" w:date="2023-02-25T22:43:00Z">
        <w:r>
          <w:t xml:space="preserve">instance, parents would likely pay a premium </w:t>
        </w:r>
      </w:ins>
      <w:ins w:id="1635" w:author="Nate Bachmeier [AWS-SA]" w:date="2023-02-25T22:44:00Z">
        <w:r>
          <w:t xml:space="preserve">to daycares and school systems that can summarize their child’s positive and negative interactions. </w:t>
        </w:r>
      </w:ins>
      <w:ins w:id="1636" w:author="Nate Bachmeier [AWS-SA]" w:date="2023-02-25T22:45:00Z">
        <w:r>
          <w:t xml:space="preserve">The court systems use naïve ankle monitoring because </w:t>
        </w:r>
      </w:ins>
      <w:ins w:id="1637" w:author="Nate Bachmeier [AWS-SA]" w:date="2023-02-25T22:46:00Z">
        <w:r>
          <w:t>continuous video monitoring would violate personal privacy</w:t>
        </w:r>
      </w:ins>
      <w:ins w:id="1638" w:author="Nate Bachmeier [AWS-SA]" w:date="2023-02-25T22:45:00Z">
        <w:r>
          <w:t>.</w:t>
        </w:r>
      </w:ins>
      <w:ins w:id="1639" w:author="Nate Bachmeier [AWS-SA]" w:date="2023-02-25T22:46:00Z">
        <w:r>
          <w:t xml:space="preserve"> However, under the proposed </w:t>
        </w:r>
      </w:ins>
      <w:ins w:id="1640" w:author="Nate Bachmeier [AWS-SA]" w:date="2023-02-25T22:47:00Z">
        <w:r>
          <w:t xml:space="preserve">implementation, </w:t>
        </w:r>
      </w:ins>
      <w:ins w:id="1641" w:author="Nate Bachmeier [AWS-SA]" w:date="2023-02-25T22:48:00Z">
        <w:r>
          <w:t>tracking the defendant's actions and producing a secure log of behaviors is possible.</w:t>
        </w:r>
      </w:ins>
      <w:ins w:id="1642" w:author="Nate Bachmeier [AWS-SA]" w:date="2023-02-25T22:49:00Z">
        <w:r>
          <w:t xml:space="preserve"> There are commercial applications outside of </w:t>
        </w:r>
      </w:ins>
      <w:ins w:id="1643" w:author="Nate Bachmeier [AWS-SA]" w:date="2023-02-25T22:50:00Z">
        <w:r>
          <w:t xml:space="preserve">continuous </w:t>
        </w:r>
        <w:r>
          <w:lastRenderedPageBreak/>
          <w:t xml:space="preserve">personal monitoring scenarios. For instance, manufacturing and assembly lines can </w:t>
        </w:r>
      </w:ins>
      <w:ins w:id="1644" w:author="Nate Bachmeier [AWS-SA]" w:date="2023-02-25T22:51:00Z">
        <w:r>
          <w:t>monitor for health and safety risks.</w:t>
        </w:r>
      </w:ins>
      <w:ins w:id="1645" w:author="Nate Bachmeier [AWS-SA]" w:date="2023-02-25T22:50:00Z">
        <w:r>
          <w:t xml:space="preserve"> </w:t>
        </w:r>
      </w:ins>
    </w:p>
    <w:p w14:paraId="301AFDBB" w14:textId="0ED3D5AD" w:rsidR="006514D0" w:rsidRDefault="006514D0">
      <w:pPr>
        <w:pStyle w:val="Heading2"/>
        <w:ind w:firstLine="0"/>
        <w:rPr>
          <w:ins w:id="1646" w:author="Nate Bachmeier [AWS-SA]" w:date="2023-02-25T22:52:00Z"/>
        </w:rPr>
      </w:pPr>
      <w:bookmarkStart w:id="1647" w:name="_Toc464831680"/>
      <w:bookmarkStart w:id="1648" w:name="_Toc465328412"/>
      <w:bookmarkStart w:id="1649" w:name="_Toc51929244"/>
      <w:bookmarkStart w:id="1650" w:name="_Toc128254948"/>
      <w:ins w:id="1651" w:author="Nate Bachmeier [AWS-SA]" w:date="2023-02-11T15:30:00Z">
        <w:r>
          <w:t>Recommendations for Future Research</w:t>
        </w:r>
        <w:bookmarkEnd w:id="1647"/>
        <w:bookmarkEnd w:id="1648"/>
        <w:bookmarkEnd w:id="1649"/>
        <w:bookmarkEnd w:id="1650"/>
        <w:r>
          <w:t xml:space="preserve"> </w:t>
        </w:r>
      </w:ins>
    </w:p>
    <w:p w14:paraId="6FB90D89" w14:textId="532EEF05" w:rsidR="005A2FEA" w:rsidRDefault="00720D2E" w:rsidP="005A2FEA">
      <w:pPr>
        <w:rPr>
          <w:ins w:id="1652" w:author="Nate Bachmeier [AWS-SA]" w:date="2023-02-25T23:04:00Z"/>
        </w:rPr>
      </w:pPr>
      <w:ins w:id="1653" w:author="Nate Bachmeier [AWS-SA]" w:date="2023-02-25T22:52:00Z">
        <w:r>
          <w:t xml:space="preserve">Before </w:t>
        </w:r>
      </w:ins>
      <w:ins w:id="1654" w:author="Nate Bachmeier [AWS-SA]" w:date="2023-02-25T22:53:00Z">
        <w:r>
          <w:t xml:space="preserve">transforming this research project into a commercial success, several areas require more </w:t>
        </w:r>
      </w:ins>
      <w:ins w:id="1655" w:author="Nate Bachmeier [AWS-SA]" w:date="2023-02-25T22:54:00Z">
        <w:r>
          <w:t xml:space="preserve">exploration and consideration. First, the concept of the hierarchical action space needs </w:t>
        </w:r>
      </w:ins>
      <w:ins w:id="1656" w:author="Nate Bachmeier [AWS-SA]" w:date="2023-02-25T22:55:00Z">
        <w:r>
          <w:t xml:space="preserve">formalization. Within the context of this dissertation, a </w:t>
        </w:r>
      </w:ins>
      <w:ins w:id="1657" w:author="Nate Bachmeier [AWS-SA]" w:date="2023-02-25T22:56:00Z">
        <w:r>
          <w:t xml:space="preserve">partially automated </w:t>
        </w:r>
      </w:ins>
      <w:ins w:id="1658" w:author="Nate Bachmeier [AWS-SA]" w:date="2023-02-25T22:55:00Z">
        <w:r>
          <w:t xml:space="preserve">process </w:t>
        </w:r>
      </w:ins>
      <w:ins w:id="1659" w:author="Nate Bachmeier [AWS-SA]" w:date="2023-02-25T22:56:00Z">
        <w:r>
          <w:t>guided a manual exploration of the kinet</w:t>
        </w:r>
      </w:ins>
      <w:ins w:id="1660" w:author="Nate Bachmeier [AWS-SA]" w:date="2023-02-25T22:57:00Z">
        <w:r>
          <w:t xml:space="preserve">ic-700 dataset. For instance, heuristics </w:t>
        </w:r>
      </w:ins>
      <w:ins w:id="1661" w:author="Nate Bachmeier [AWS-SA]" w:date="2023-02-25T22:58:00Z">
        <w:r>
          <w:t xml:space="preserve">recommend positive and negative comparison videos. Instead, </w:t>
        </w:r>
      </w:ins>
      <w:ins w:id="1662" w:author="Nate Bachmeier [AWS-SA]" w:date="2023-02-25T22:59:00Z">
        <w:r>
          <w:t>an unsupervised clustering algorithm should bucket the actions automatically</w:t>
        </w:r>
      </w:ins>
      <w:ins w:id="1663" w:author="Nate Bachmeier [AWS-SA]" w:date="2023-02-25T23:00:00Z">
        <w:r>
          <w:t>, like Zhang et al. (2021).</w:t>
        </w:r>
      </w:ins>
    </w:p>
    <w:p w14:paraId="4A9468AF" w14:textId="2555A98D" w:rsidR="00720D2E" w:rsidRDefault="00720D2E" w:rsidP="005A2FEA">
      <w:pPr>
        <w:rPr>
          <w:ins w:id="1664" w:author="Nate Bachmeier [AWS-SA]" w:date="2023-02-25T23:01:00Z"/>
        </w:rPr>
      </w:pPr>
      <w:ins w:id="1665" w:author="Nate Bachmeier [AWS-SA]" w:date="2023-02-25T23:04:00Z">
        <w:r>
          <w:t xml:space="preserve">The OpenPose framework also returns low-quality predictions when </w:t>
        </w:r>
      </w:ins>
      <w:ins w:id="1666" w:author="Nate Bachmeier [AWS-SA]" w:date="2023-02-25T23:05:00Z">
        <w:r>
          <w:t xml:space="preserve">overlapping people exist in a small shot (see Figure 34). In these </w:t>
        </w:r>
      </w:ins>
      <w:ins w:id="1667" w:author="Nate Bachmeier [AWS-SA]" w:date="2023-02-25T23:06:00Z">
        <w:r>
          <w:t>sequences like this clip, the camera pans and rotates as the children dance in a c</w:t>
        </w:r>
      </w:ins>
      <w:ins w:id="1668" w:author="Nate Bachmeier [AWS-SA]" w:date="2023-02-25T23:07:00Z">
        <w:r>
          <w:t xml:space="preserve">ircle. </w:t>
        </w:r>
      </w:ins>
      <w:ins w:id="1669" w:author="Nate Bachmeier [AWS-SA]" w:date="2023-02-25T23:08:00Z">
        <w:r>
          <w:t xml:space="preserve">Commercial libraries exist for path tracking within the video and could provide better support than </w:t>
        </w:r>
      </w:ins>
      <w:ins w:id="1670" w:author="Nate Bachmeier [AWS-SA]" w:date="2023-02-25T23:09:00Z">
        <w:r>
          <w:t xml:space="preserve">the default OpenPose constructs. </w:t>
        </w:r>
      </w:ins>
      <w:ins w:id="1671" w:author="Nate Bachmeier [AWS-SA]" w:date="2023-02-25T23:11:00Z">
        <w:r>
          <w:t>A</w:t>
        </w:r>
      </w:ins>
      <w:ins w:id="1672" w:author="Nate Bachmeier [AWS-SA]" w:date="2023-02-25T23:09:00Z">
        <w:r>
          <w:t xml:space="preserve"> cursory exploration</w:t>
        </w:r>
      </w:ins>
      <w:ins w:id="1673" w:author="Nate Bachmeier [AWS-SA]" w:date="2023-02-25T23:11:00Z">
        <w:r>
          <w:t xml:space="preserve"> shows</w:t>
        </w:r>
      </w:ins>
      <w:ins w:id="1674" w:author="Nate Bachmeier [AWS-SA]" w:date="2023-02-25T23:09:00Z">
        <w:r>
          <w:t xml:space="preserve"> these features </w:t>
        </w:r>
      </w:ins>
      <w:ins w:id="1675" w:author="Nate Bachmeier [AWS-SA]" w:date="2023-02-25T23:10:00Z">
        <w:r>
          <w:t xml:space="preserve">support </w:t>
        </w:r>
      </w:ins>
      <w:ins w:id="1676" w:author="Nate Bachmeier [AWS-SA]" w:date="2023-02-25T23:11:00Z">
        <w:r>
          <w:t>limited movements and are an open research topic.</w:t>
        </w:r>
      </w:ins>
    </w:p>
    <w:p w14:paraId="0D82DB8B" w14:textId="7F979737" w:rsidR="00720D2E" w:rsidRPr="00720D2E" w:rsidRDefault="00720D2E" w:rsidP="00720D2E">
      <w:pPr>
        <w:pStyle w:val="Caption"/>
        <w:ind w:firstLine="0"/>
        <w:rPr>
          <w:ins w:id="1677" w:author="Nate Bachmeier [AWS-SA]" w:date="2023-02-11T15:30:00Z"/>
          <w:i/>
          <w:iCs w:val="0"/>
          <w:rPrChange w:id="1678" w:author="Nate Bachmeier [AWS-SA]" w:date="2023-02-25T23:03:00Z">
            <w:rPr>
              <w:ins w:id="1679" w:author="Nate Bachmeier [AWS-SA]" w:date="2023-02-11T15:30:00Z"/>
              <w:b w:val="0"/>
              <w:bCs w:val="0"/>
            </w:rPr>
          </w:rPrChange>
        </w:rPr>
        <w:pPrChange w:id="1680" w:author="Nate Bachmeier [AWS-SA]" w:date="2023-02-25T23:03:00Z">
          <w:pPr>
            <w:pStyle w:val="Heading2"/>
          </w:pPr>
        </w:pPrChange>
      </w:pPr>
      <w:ins w:id="1681" w:author="Nate Bachmeier [AWS-SA]" w:date="2023-02-25T23:03:00Z">
        <w:r w:rsidRPr="00720D2E">
          <w:rPr>
            <w:b/>
            <w:bCs/>
            <w:rPrChange w:id="1682" w:author="Nate Bachmeier [AWS-SA]" w:date="2023-02-25T23:03:00Z">
              <w:rPr/>
            </w:rPrChange>
          </w:rPr>
          <w:t xml:space="preserve">Figure </w:t>
        </w:r>
        <w:r w:rsidRPr="00720D2E">
          <w:rPr>
            <w:b/>
            <w:bCs/>
            <w:rPrChange w:id="1683" w:author="Nate Bachmeier [AWS-SA]" w:date="2023-02-25T23:03:00Z">
              <w:rPr/>
            </w:rPrChange>
          </w:rPr>
          <w:fldChar w:fldCharType="begin"/>
        </w:r>
        <w:r w:rsidRPr="00720D2E">
          <w:rPr>
            <w:b/>
            <w:bCs/>
            <w:rPrChange w:id="1684" w:author="Nate Bachmeier [AWS-SA]" w:date="2023-02-25T23:03:00Z">
              <w:rPr/>
            </w:rPrChange>
          </w:rPr>
          <w:instrText xml:space="preserve"> SEQ Figure \* ARABIC </w:instrText>
        </w:r>
      </w:ins>
      <w:r w:rsidRPr="00720D2E">
        <w:rPr>
          <w:b/>
          <w:bCs/>
          <w:rPrChange w:id="1685" w:author="Nate Bachmeier [AWS-SA]" w:date="2023-02-25T23:03:00Z">
            <w:rPr/>
          </w:rPrChange>
        </w:rPr>
        <w:fldChar w:fldCharType="separate"/>
      </w:r>
      <w:ins w:id="1686" w:author="Nate Bachmeier [AWS-SA]" w:date="2023-02-25T23:03:00Z">
        <w:r w:rsidRPr="00720D2E">
          <w:rPr>
            <w:b/>
            <w:bCs/>
            <w:noProof/>
            <w:rPrChange w:id="1687" w:author="Nate Bachmeier [AWS-SA]" w:date="2023-02-25T23:03:00Z">
              <w:rPr>
                <w:noProof/>
              </w:rPr>
            </w:rPrChange>
          </w:rPr>
          <w:t>34</w:t>
        </w:r>
        <w:r w:rsidRPr="00720D2E">
          <w:rPr>
            <w:b/>
            <w:bCs/>
            <w:rPrChange w:id="1688" w:author="Nate Bachmeier [AWS-SA]" w:date="2023-02-25T23:03:00Z">
              <w:rPr/>
            </w:rPrChange>
          </w:rPr>
          <w:fldChar w:fldCharType="end"/>
        </w:r>
        <w:r>
          <w:rPr>
            <w:i/>
            <w:iCs w:val="0"/>
          </w:rPr>
          <w:br/>
          <w:t>Clapping (</w:t>
        </w:r>
        <w:r w:rsidRPr="00720D2E">
          <w:rPr>
            <w:i/>
            <w:iCs w:val="0"/>
          </w:rPr>
          <w:t>0G1OirEz2OA</w:t>
        </w:r>
        <w:r>
          <w:rPr>
            <w:i/>
            <w:iCs w:val="0"/>
          </w:rPr>
          <w:t>)</w:t>
        </w:r>
        <w:r>
          <w:rPr>
            <w:i/>
            <w:iCs w:val="0"/>
          </w:rPr>
          <w:br/>
        </w:r>
        <w:r w:rsidRPr="00720D2E">
          <w:rPr>
            <w:i/>
            <w:iCs w:val="0"/>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2370"/>
                      </a:xfrm>
                      <a:prstGeom prst="rect">
                        <a:avLst/>
                      </a:prstGeom>
                    </pic:spPr>
                  </pic:pic>
                </a:graphicData>
              </a:graphic>
            </wp:inline>
          </w:drawing>
        </w:r>
      </w:ins>
    </w:p>
    <w:p w14:paraId="163F550E" w14:textId="77777777" w:rsidR="006514D0" w:rsidRDefault="006514D0">
      <w:pPr>
        <w:pStyle w:val="Heading2"/>
        <w:ind w:firstLine="0"/>
        <w:rPr>
          <w:ins w:id="1689" w:author="Nate Bachmeier [AWS-SA]" w:date="2023-02-11T15:30:00Z"/>
        </w:rPr>
        <w:pPrChange w:id="1690" w:author="Nate Bachmeier [AWS-SA]" w:date="2023-02-11T15:31:00Z">
          <w:pPr>
            <w:pStyle w:val="Heading2"/>
          </w:pPr>
        </w:pPrChange>
      </w:pPr>
      <w:bookmarkStart w:id="1691" w:name="_Toc222132560"/>
      <w:bookmarkStart w:id="1692" w:name="_Toc251424094"/>
      <w:bookmarkStart w:id="1693" w:name="_Toc464831681"/>
      <w:bookmarkStart w:id="1694" w:name="_Toc465328413"/>
      <w:bookmarkStart w:id="1695" w:name="_Toc51929245"/>
      <w:bookmarkStart w:id="1696" w:name="_Toc128254949"/>
      <w:ins w:id="1697" w:author="Nate Bachmeier [AWS-SA]" w:date="2023-02-11T15:30:00Z">
        <w:r>
          <w:lastRenderedPageBreak/>
          <w:t>Conclusions</w:t>
        </w:r>
        <w:bookmarkEnd w:id="1691"/>
        <w:bookmarkEnd w:id="1692"/>
        <w:bookmarkEnd w:id="1693"/>
        <w:bookmarkEnd w:id="1694"/>
        <w:bookmarkEnd w:id="1695"/>
        <w:bookmarkEnd w:id="1696"/>
      </w:ins>
    </w:p>
    <w:p w14:paraId="600B9AAD" w14:textId="23EC1089" w:rsidR="00777764" w:rsidRDefault="00BC0264">
      <w:pPr>
        <w:ind w:firstLine="0"/>
        <w:rPr>
          <w:ins w:id="1698" w:author="Nate Bachmeier [AWS-SA]" w:date="2023-02-26T10:30:00Z"/>
        </w:rPr>
      </w:pPr>
      <w:ins w:id="1699" w:author="Nate Bachmeier [AWS-SA]" w:date="2023-02-26T10:19:00Z">
        <w:r>
          <w:tab/>
        </w:r>
      </w:ins>
      <w:ins w:id="1700" w:author="Nate Bachmeier [AWS-SA]" w:date="2023-02-26T10:20:00Z">
        <w:r>
          <w:t>Growing macroeconomic trends</w:t>
        </w:r>
      </w:ins>
      <w:ins w:id="1701" w:author="Nate Bachmeier [AWS-SA]" w:date="2023-02-26T10:19:00Z">
        <w:r>
          <w:t xml:space="preserve"> </w:t>
        </w:r>
      </w:ins>
      <w:ins w:id="1702" w:author="Nate Bachmeier [AWS-SA]" w:date="2023-02-26T10:20:00Z">
        <w:r>
          <w:t xml:space="preserve">necessitate transitioning skilled human tasks to autonomous agents. These trends are evident in medical care facilities where the costs are increasing </w:t>
        </w:r>
      </w:ins>
      <w:ins w:id="1703" w:author="Nate Bachmeier [AWS-SA]" w:date="2023-02-26T10:21:00Z">
        <w:r>
          <w:t xml:space="preserve">while </w:t>
        </w:r>
      </w:ins>
      <w:ins w:id="1704" w:author="Nate Bachmeier [AWS-SA]" w:date="2023-02-26T10:20:00Z">
        <w:r>
          <w:t xml:space="preserve">the </w:t>
        </w:r>
      </w:ins>
      <w:ins w:id="1705" w:author="Nate Bachmeier [AWS-SA]" w:date="2023-02-26T10:21:00Z">
        <w:r>
          <w:t>availability of trained professionals is decreasing. Meanwhile, automation and computer-aided capa</w:t>
        </w:r>
      </w:ins>
      <w:ins w:id="1706" w:author="Nate Bachmeier [AWS-SA]" w:date="2023-02-26T10:22:00Z">
        <w:r>
          <w:t xml:space="preserve">bilities are becoming ubiquitous. </w:t>
        </w:r>
      </w:ins>
      <w:ins w:id="1707" w:author="Nate Bachmeier [AWS-SA]" w:date="2023-02-26T10:24:00Z">
        <w:r w:rsidR="00777764">
          <w:t xml:space="preserve">This situation </w:t>
        </w:r>
      </w:ins>
      <w:ins w:id="1708" w:author="Nate Bachmeier [AWS-SA]" w:date="2023-02-26T10:25:00Z">
        <w:r w:rsidR="00777764">
          <w:t>requires</w:t>
        </w:r>
      </w:ins>
      <w:ins w:id="1709" w:author="Nate Bachmeier [AWS-SA]" w:date="2023-02-26T10:24:00Z">
        <w:r w:rsidR="00777764">
          <w:t xml:space="preserve"> research into autonomous agents</w:t>
        </w:r>
      </w:ins>
      <w:ins w:id="1710" w:author="Nate Bachmeier [AWS-SA]" w:date="2023-02-26T10:25:00Z">
        <w:r w:rsidR="00777764">
          <w:t xml:space="preserve"> that can facilitate tasks traditionally reserved for humans, like nursing.</w:t>
        </w:r>
      </w:ins>
      <w:ins w:id="1711" w:author="Nate Bachmeier [AWS-SA]" w:date="2023-02-26T10:28:00Z">
        <w:r w:rsidR="00777764">
          <w:t xml:space="preserve"> </w:t>
        </w:r>
      </w:ins>
      <w:ins w:id="1712" w:author="Nate Bachmeier [AWS-SA]" w:date="2023-02-26T10:30:00Z">
        <w:r w:rsidR="00777764">
          <w:t>One of the most natural agent interaction models is through computer vision</w:t>
        </w:r>
      </w:ins>
      <w:ins w:id="1713" w:author="Nate Bachmeier [AWS-SA]" w:date="2023-02-26T10:31:00Z">
        <w:r w:rsidR="00777764">
          <w:t xml:space="preserve"> because body language is broadly universal. For example, when a person has a fall, </w:t>
        </w:r>
      </w:ins>
      <w:ins w:id="1714" w:author="Nate Bachmeier [AWS-SA]" w:date="2023-02-26T10:32:00Z">
        <w:r w:rsidR="00777764">
          <w:t xml:space="preserve">their movement follows a similar signature regardless of nationality. The same statement is true regarding </w:t>
        </w:r>
      </w:ins>
      <w:ins w:id="1715" w:author="Nate Bachmeier [AWS-SA]" w:date="2023-02-26T10:33:00Z">
        <w:r w:rsidR="00777764">
          <w:t>other actions like seating, running, jumping, and standing.</w:t>
        </w:r>
      </w:ins>
    </w:p>
    <w:p w14:paraId="48C4E68C" w14:textId="6DC4B072" w:rsidR="00BC0264" w:rsidRDefault="00777764" w:rsidP="00777764">
      <w:pPr>
        <w:rPr>
          <w:ins w:id="1716" w:author="Nate Bachmeier [AWS-SA]" w:date="2023-02-26T10:39:00Z"/>
        </w:rPr>
      </w:pPr>
      <w:ins w:id="1717" w:author="Nate Bachmeier [AWS-SA]" w:date="2023-02-26T10:25:00Z">
        <w:r>
          <w:t xml:space="preserve">However, building </w:t>
        </w:r>
      </w:ins>
      <w:ins w:id="1718" w:author="Nate Bachmeier [AWS-SA]" w:date="2023-02-26T10:26:00Z">
        <w:r>
          <w:t xml:space="preserve">and training these </w:t>
        </w:r>
      </w:ins>
      <w:ins w:id="1719" w:author="Nate Bachmeier [AWS-SA]" w:date="2023-02-26T10:33:00Z">
        <w:r>
          <w:t xml:space="preserve">computer vision-based </w:t>
        </w:r>
      </w:ins>
      <w:ins w:id="1720" w:author="Nate Bachmeier [AWS-SA]" w:date="2023-02-26T10:26:00Z">
        <w:r>
          <w:t xml:space="preserve">agents </w:t>
        </w:r>
      </w:ins>
      <w:ins w:id="1721" w:author="Nate Bachmeier [AWS-SA]" w:date="2023-02-26T10:27:00Z">
        <w:r>
          <w:t xml:space="preserve">has </w:t>
        </w:r>
      </w:ins>
      <w:ins w:id="1722" w:author="Nate Bachmeier [AWS-SA]" w:date="2023-02-26T10:26:00Z">
        <w:r>
          <w:t xml:space="preserve">a litany of </w:t>
        </w:r>
      </w:ins>
      <w:ins w:id="1723" w:author="Nate Bachmeier [AWS-SA]" w:date="2023-02-26T10:27:00Z">
        <w:r>
          <w:t>technical and practical challenges</w:t>
        </w:r>
      </w:ins>
      <w:ins w:id="1724" w:author="Nate Bachmeier [AWS-SA]" w:date="2023-02-26T10:26:00Z">
        <w:r>
          <w:t>.</w:t>
        </w:r>
      </w:ins>
      <w:ins w:id="1725" w:author="Nate Bachmeier [AWS-SA]" w:date="2023-02-26T10:27:00Z">
        <w:r>
          <w:t xml:space="preserve"> </w:t>
        </w:r>
      </w:ins>
      <w:ins w:id="1726" w:author="Nate Bachmeier [AWS-SA]" w:date="2023-02-26T10:33:00Z">
        <w:r>
          <w:t xml:space="preserve">First, </w:t>
        </w:r>
      </w:ins>
      <w:ins w:id="1727" w:author="Nate Bachmeier [AWS-SA]" w:date="2023-02-26T10:34:00Z">
        <w:r>
          <w:t xml:space="preserve">researchers must provision enough cameras to collect the required training data, introducing scalability and economic </w:t>
        </w:r>
      </w:ins>
      <w:ins w:id="1728" w:author="Nate Bachmeier [AWS-SA]" w:date="2023-02-26T10:35:00Z">
        <w:r>
          <w:t>constraints. Next, the patients are unlikely to permit researchers to record them 24/7</w:t>
        </w:r>
      </w:ins>
      <w:ins w:id="1729" w:author="Nate Bachmeier [AWS-SA]" w:date="2023-02-26T10:36:00Z">
        <w:r>
          <w:t xml:space="preserve">. Third, assuming sufficient patients grant permission and </w:t>
        </w:r>
      </w:ins>
      <w:ins w:id="1730" w:author="Nate Bachmeier [AWS-SA]" w:date="2023-02-26T10:37:00Z">
        <w:r>
          <w:t>forgo personal privacy,</w:t>
        </w:r>
      </w:ins>
      <w:ins w:id="1731" w:author="Nate Bachmeier [AWS-SA]" w:date="2023-02-26T10:36:00Z">
        <w:r>
          <w:t xml:space="preserve"> </w:t>
        </w:r>
      </w:ins>
      <w:ins w:id="1732" w:author="Nate Bachmeier [AWS-SA]" w:date="2023-02-26T10:38:00Z">
        <w:r w:rsidR="00B033C1">
          <w:t>other researchers still have issue</w:t>
        </w:r>
      </w:ins>
      <w:ins w:id="1733" w:author="Nate Bachmeier [AWS-SA]" w:date="2023-02-26T10:37:00Z">
        <w:r>
          <w:t>s reproducing snowflake data sets.</w:t>
        </w:r>
      </w:ins>
      <w:ins w:id="1734" w:author="Nate Bachmeier [AWS-SA]" w:date="2023-02-26T10:38:00Z">
        <w:r w:rsidR="00B033C1">
          <w:t xml:space="preserve"> These limitations establish the need for training computer vision models with open</w:t>
        </w:r>
      </w:ins>
      <w:ins w:id="1735" w:author="Nate Bachmeier [AWS-SA]" w:date="2023-02-26T10:39:00Z">
        <w:r w:rsidR="00B033C1">
          <w:t>-</w:t>
        </w:r>
      </w:ins>
      <w:ins w:id="1736" w:author="Nate Bachmeier [AWS-SA]" w:date="2023-02-26T10:38:00Z">
        <w:r w:rsidR="00B033C1">
          <w:t xml:space="preserve">source video repositories and </w:t>
        </w:r>
      </w:ins>
      <w:ins w:id="1737" w:author="Nate Bachmeier [AWS-SA]" w:date="2023-02-26T10:39:00Z">
        <w:r w:rsidR="00B033C1">
          <w:t>simulator-generated data.</w:t>
        </w:r>
      </w:ins>
    </w:p>
    <w:p w14:paraId="2DB208B1" w14:textId="0ACF523A" w:rsidR="00B033C1" w:rsidRDefault="00B033C1" w:rsidP="00777764">
      <w:pPr>
        <w:rPr>
          <w:ins w:id="1738" w:author="Nate Bachmeier [AWS-SA]" w:date="2023-02-26T10:43:00Z"/>
        </w:rPr>
      </w:pPr>
      <w:ins w:id="1739" w:author="Nate Bachmeier [AWS-SA]" w:date="2023-02-26T10:39:00Z">
        <w:r>
          <w:t xml:space="preserve">After arming this </w:t>
        </w:r>
      </w:ins>
      <w:ins w:id="1740" w:author="Nate Bachmeier [AWS-SA]" w:date="2023-02-26T10:40:00Z">
        <w:r>
          <w:t xml:space="preserve">research project with a desired outcome and adequate source material, the critical component begins </w:t>
        </w:r>
      </w:ins>
      <w:ins w:id="1741" w:author="Nate Bachmeier [AWS-SA]" w:date="2023-02-26T10:41:00Z">
        <w:r>
          <w:t xml:space="preserve">to </w:t>
        </w:r>
      </w:ins>
      <w:ins w:id="1742" w:author="Nate Bachmeier [AWS-SA]" w:date="2023-02-26T10:40:00Z">
        <w:r>
          <w:t>creat</w:t>
        </w:r>
      </w:ins>
      <w:ins w:id="1743" w:author="Nate Bachmeier [AWS-SA]" w:date="2023-02-26T10:41:00Z">
        <w:r>
          <w:t>e</w:t>
        </w:r>
      </w:ins>
      <w:ins w:id="1744" w:author="Nate Bachmeier [AWS-SA]" w:date="2023-02-26T10:40:00Z">
        <w:r>
          <w:t xml:space="preserve"> the mechanism </w:t>
        </w:r>
      </w:ins>
      <w:ins w:id="1745" w:author="Nate Bachmeier [AWS-SA]" w:date="2023-02-26T10:41:00Z">
        <w:r>
          <w:t xml:space="preserve">in the middle. This mechanism must receive video clips and output human activity recognition (HAR) predictions. The </w:t>
        </w:r>
      </w:ins>
      <w:ins w:id="1746" w:author="Nate Bachmeier [AWS-SA]" w:date="2023-02-26T10:42:00Z">
        <w:r>
          <w:t xml:space="preserve">literature review confirmed that state-of-the-art ML practitioners are developing these capabilities, which provides the initial confidence that this project </w:t>
        </w:r>
      </w:ins>
      <w:ins w:id="1747" w:author="Nate Bachmeier [AWS-SA]" w:date="2023-02-26T10:43:00Z">
        <w:r>
          <w:t xml:space="preserve">could </w:t>
        </w:r>
      </w:ins>
      <w:ins w:id="1748" w:author="Nate Bachmeier [AWS-SA]" w:date="2023-02-26T10:42:00Z">
        <w:r>
          <w:t xml:space="preserve">be </w:t>
        </w:r>
      </w:ins>
      <w:ins w:id="1749" w:author="Nate Bachmeier [AWS-SA]" w:date="2023-02-26T10:43:00Z">
        <w:r>
          <w:t xml:space="preserve">successful. </w:t>
        </w:r>
      </w:ins>
    </w:p>
    <w:p w14:paraId="4E922C4C" w14:textId="4DC150C0" w:rsidR="00B033C1" w:rsidRDefault="00B033C1" w:rsidP="00777764">
      <w:pPr>
        <w:rPr>
          <w:ins w:id="1750" w:author="Nate Bachmeier [AWS-SA]" w:date="2023-02-26T10:56:00Z"/>
        </w:rPr>
      </w:pPr>
      <w:ins w:id="1751" w:author="Nate Bachmeier [AWS-SA]" w:date="2023-02-26T10:43:00Z">
        <w:r>
          <w:lastRenderedPageBreak/>
          <w:t xml:space="preserve">This study defined success criteria </w:t>
        </w:r>
      </w:ins>
      <w:ins w:id="1752" w:author="Nate Bachmeier [AWS-SA]" w:date="2023-02-26T10:44:00Z">
        <w:r>
          <w:t>regarding</w:t>
        </w:r>
      </w:ins>
      <w:ins w:id="1753" w:author="Nate Bachmeier [AWS-SA]" w:date="2023-02-26T10:43:00Z">
        <w:r>
          <w:t xml:space="preserve"> the effectiveness</w:t>
        </w:r>
      </w:ins>
      <w:ins w:id="1754" w:author="Nate Bachmeier [AWS-SA]" w:date="2023-02-26T10:44:00Z">
        <w:r>
          <w:t xml:space="preserve"> (R1)</w:t>
        </w:r>
      </w:ins>
      <w:ins w:id="1755" w:author="Nate Bachmeier [AWS-SA]" w:date="2023-02-26T10:43:00Z">
        <w:r>
          <w:t xml:space="preserve"> and efficiency</w:t>
        </w:r>
      </w:ins>
      <w:ins w:id="1756" w:author="Nate Bachmeier [AWS-SA]" w:date="2023-02-26T10:44:00Z">
        <w:r>
          <w:t xml:space="preserve"> (R2)</w:t>
        </w:r>
      </w:ins>
      <w:ins w:id="1757" w:author="Nate Bachmeier [AWS-SA]" w:date="2023-02-26T10:43:00Z">
        <w:r>
          <w:t xml:space="preserve"> of </w:t>
        </w:r>
      </w:ins>
      <w:ins w:id="1758" w:author="Nate Bachmeier [AWS-SA]" w:date="2023-02-26T10:44:00Z">
        <w:r>
          <w:t xml:space="preserve">identifying human behaviors for medical facilities. </w:t>
        </w:r>
      </w:ins>
      <w:ins w:id="1759" w:author="Nate Bachmeier [AWS-SA]" w:date="2023-02-26T10:45:00Z">
        <w:r>
          <w:t xml:space="preserve">These two related questions aim to measure the accuracy and scalability of the proposed solution. </w:t>
        </w:r>
      </w:ins>
      <w:ins w:id="1760" w:author="Nate Bachmeier [AWS-SA]" w:date="2023-02-26T10:46:00Z">
        <w:r>
          <w:t xml:space="preserve">Extracting skeletal movements from video demonstrated an ability to </w:t>
        </w:r>
      </w:ins>
      <w:ins w:id="1761" w:author="Nate Bachmeier [AWS-SA]" w:date="2023-02-26T10:47:00Z">
        <w:r>
          <w:t>identify several foundational action sequences correctly. After enriching those frames with object detection met</w:t>
        </w:r>
      </w:ins>
      <w:ins w:id="1762" w:author="Nate Bachmeier [AWS-SA]" w:date="2023-02-26T10:48:00Z">
        <w:r>
          <w:t xml:space="preserve">adata, the predictive system could handle an arbitrary </w:t>
        </w:r>
      </w:ins>
      <w:ins w:id="1763" w:author="Nate Bachmeier [AWS-SA]" w:date="2023-02-26T10:49:00Z">
        <w:r>
          <w:t>depth of derived actions</w:t>
        </w:r>
      </w:ins>
      <w:ins w:id="1764" w:author="Nate Bachmeier [AWS-SA]" w:date="2023-02-26T10:51:00Z">
        <w:r>
          <w:t>, each layer describing greater specificity. T</w:t>
        </w:r>
      </w:ins>
      <w:ins w:id="1765" w:author="Nate Bachmeier [AWS-SA]" w:date="2023-02-26T10:52:00Z">
        <w:r>
          <w:t>his metadata ensembling results in a highly-efficient scalable design that future investments could mature to sup</w:t>
        </w:r>
      </w:ins>
      <w:ins w:id="1766" w:author="Nate Bachmeier [AWS-SA]" w:date="2023-02-26T10:53:00Z">
        <w:r>
          <w:t xml:space="preserve">port the general corpus of human behavior. </w:t>
        </w:r>
      </w:ins>
      <w:ins w:id="1767" w:author="Nate Bachmeier [AWS-SA]" w:date="2023-02-26T10:54:00Z">
        <w:r>
          <w:t xml:space="preserve">Furthermore, this research project demonstrated that these predictive capabilities could run on commoditized local hardware. </w:t>
        </w:r>
      </w:ins>
      <w:ins w:id="1768" w:author="Nate Bachmeier [AWS-SA]" w:date="2023-02-26T10:55:00Z">
        <w:r>
          <w:t>That flexibility reduces personal privacy concerns since video recordings never leave the patient’s control.</w:t>
        </w:r>
      </w:ins>
    </w:p>
    <w:p w14:paraId="0C43B2F7" w14:textId="5DB9AF83" w:rsidR="00B033C1" w:rsidRDefault="00B033C1" w:rsidP="00777764">
      <w:pPr>
        <w:rPr>
          <w:ins w:id="1769" w:author="Nate Bachmeier [AWS-SA]" w:date="2023-02-26T10:19:00Z"/>
        </w:rPr>
        <w:pPrChange w:id="1770" w:author="Nate Bachmeier [AWS-SA]" w:date="2023-02-26T10:33:00Z">
          <w:pPr>
            <w:ind w:firstLine="0"/>
          </w:pPr>
        </w:pPrChange>
      </w:pPr>
      <w:ins w:id="1771" w:author="Nate Bachmeier [AWS-SA]" w:date="2023-02-26T10:56:00Z">
        <w:r>
          <w:t xml:space="preserve">The literature review paints a picture of </w:t>
        </w:r>
      </w:ins>
      <w:ins w:id="1772" w:author="Nate Bachmeier [AWS-SA]" w:date="2023-02-26T10:57:00Z">
        <w:r>
          <w:t xml:space="preserve">researchers progressing into highly sophisticated deep-learning models. These technologies are </w:t>
        </w:r>
      </w:ins>
      <w:ins w:id="1773" w:author="Nate Bachmeier [AWS-SA]" w:date="2023-02-26T10:58:00Z">
        <w:r>
          <w:t>compelling</w:t>
        </w:r>
      </w:ins>
      <w:ins w:id="1774" w:author="Nate Bachmeier [AWS-SA]" w:date="2023-02-26T10:57:00Z">
        <w:r>
          <w:t xml:space="preserve"> and </w:t>
        </w:r>
      </w:ins>
      <w:ins w:id="1775" w:author="Nate Bachmeier [AWS-SA]" w:date="2023-02-26T10:58:00Z">
        <w:r>
          <w:t xml:space="preserve">will shape the future of AI, especially for generative content scenarios. However, </w:t>
        </w:r>
      </w:ins>
      <w:ins w:id="1776" w:author="Nate Bachmeier [AWS-SA]" w:date="2023-02-26T10:59:00Z">
        <w:r>
          <w:t xml:space="preserve">this research demonstrates that simple designs </w:t>
        </w:r>
      </w:ins>
      <w:ins w:id="1777" w:author="Nate Bachmeier [AWS-SA]" w:date="2023-02-26T11:00:00Z">
        <w:r>
          <w:t>with</w:t>
        </w:r>
      </w:ins>
      <w:ins w:id="1778" w:author="Nate Bachmeier [AWS-SA]" w:date="2023-02-26T10:59:00Z">
        <w:r>
          <w:t xml:space="preserve"> </w:t>
        </w:r>
      </w:ins>
      <w:ins w:id="1779" w:author="Nate Bachmeier [AWS-SA]" w:date="2023-02-26T11:00:00Z">
        <w:r>
          <w:t xml:space="preserve">several dumb signals </w:t>
        </w:r>
      </w:ins>
      <w:ins w:id="1780" w:author="Nate Bachmeier [AWS-SA]" w:date="2023-02-26T11:01:00Z">
        <w:r>
          <w:t>can still produce high-quality results</w:t>
        </w:r>
      </w:ins>
      <w:ins w:id="1781" w:author="Nate Bachmeier [AWS-SA]" w:date="2023-02-26T11:00:00Z">
        <w:r>
          <w:t>.</w:t>
        </w:r>
      </w:ins>
      <w:ins w:id="1782" w:author="Nate Bachmeier [AWS-SA]" w:date="2023-02-26T11:01:00Z">
        <w:r>
          <w:t xml:space="preserve"> Each of these signals could and should use artificial intelligence</w:t>
        </w:r>
      </w:ins>
      <w:ins w:id="1783" w:author="Nate Bachmeier [AWS-SA]" w:date="2023-02-26T11:02:00Z">
        <w:r>
          <w:t>.</w:t>
        </w:r>
      </w:ins>
      <w:ins w:id="1784" w:author="Nate Bachmeier [AWS-SA]" w:date="2023-02-26T11:01:00Z">
        <w:r>
          <w:t xml:space="preserve"> </w:t>
        </w:r>
      </w:ins>
      <w:ins w:id="1785" w:author="Nate Bachmeier [AWS-SA]" w:date="2023-02-26T11:03:00Z">
        <w:r>
          <w:t>However,</w:t>
        </w:r>
      </w:ins>
      <w:ins w:id="1786" w:author="Nate Bachmeier [AWS-SA]" w:date="2023-02-26T11:02:00Z">
        <w:r>
          <w:t xml:space="preserve"> it’s critical not to forget that the system must solve a business problem. Within a business pr</w:t>
        </w:r>
      </w:ins>
      <w:ins w:id="1787" w:author="Nate Bachmeier [AWS-SA]" w:date="2023-02-26T11:03:00Z">
        <w:r>
          <w:t>oblem context, known rules can be codified directly in traditional programming languages.</w:t>
        </w:r>
      </w:ins>
      <w:ins w:id="1788" w:author="Nate Bachmeier [AWS-SA]" w:date="2023-02-26T11:04:00Z">
        <w:r>
          <w:t xml:space="preserve"> System designers must be </w:t>
        </w:r>
      </w:ins>
      <w:ins w:id="1789" w:author="Nate Bachmeier [AWS-SA]" w:date="2023-02-26T11:06:00Z">
        <w:r>
          <w:t>mindful</w:t>
        </w:r>
      </w:ins>
      <w:ins w:id="1790" w:author="Nate Bachmeier [AWS-SA]" w:date="2023-02-26T11:04:00Z">
        <w:r>
          <w:t xml:space="preserve"> </w:t>
        </w:r>
      </w:ins>
      <w:ins w:id="1791" w:author="Nate Bachmeier [AWS-SA]" w:date="2023-02-26T11:05:00Z">
        <w:r>
          <w:t xml:space="preserve">in choosing the right tool for the job, whether simple-branch </w:t>
        </w:r>
      </w:ins>
      <w:ins w:id="1792" w:author="Nate Bachmeier [AWS-SA]" w:date="2023-02-26T11:06:00Z">
        <w:r>
          <w:t xml:space="preserve">or ANN/DNN </w:t>
        </w:r>
        <w:r>
          <w:t>constructs</w:t>
        </w:r>
        <w:r>
          <w:t>.</w:t>
        </w:r>
      </w:ins>
    </w:p>
    <w:p w14:paraId="1DF4C6F0" w14:textId="5DDD20DF" w:rsidR="00E16572" w:rsidRDefault="00E16572" w:rsidP="00E16572">
      <w:pPr>
        <w:rPr>
          <w:ins w:id="1793" w:author="Nate Bachmeier [AWS-SA]" w:date="2023-02-25T11:25:00Z"/>
        </w:rPr>
      </w:pPr>
    </w:p>
    <w:p w14:paraId="0742FB72" w14:textId="0C5F8036" w:rsidR="00E16572" w:rsidRDefault="00E16572">
      <w:pPr>
        <w:spacing w:after="160" w:line="259" w:lineRule="auto"/>
        <w:ind w:firstLine="0"/>
        <w:rPr>
          <w:ins w:id="1794" w:author="Nate Bachmeier [AWS-SA]" w:date="2023-02-25T11:25:00Z"/>
        </w:rPr>
      </w:pPr>
      <w:ins w:id="1795" w:author="Nate Bachmeier [AWS-SA]" w:date="2023-02-25T11:25:00Z">
        <w:r>
          <w:br w:type="page"/>
        </w:r>
      </w:ins>
    </w:p>
    <w:p w14:paraId="46C65728" w14:textId="2237041F" w:rsidR="00E16572" w:rsidRDefault="00E16572" w:rsidP="00E16572">
      <w:pPr>
        <w:pStyle w:val="Heading1"/>
        <w:rPr>
          <w:ins w:id="1796" w:author="Nate Bachmeier [AWS-SA]" w:date="2023-02-25T11:25:00Z"/>
        </w:rPr>
      </w:pPr>
      <w:bookmarkStart w:id="1797" w:name="_Toc128254950"/>
      <w:ins w:id="1798" w:author="Nate Bachmeier [AWS-SA]" w:date="2023-02-25T11:25:00Z">
        <w:r>
          <w:lastRenderedPageBreak/>
          <w:t>Appendix</w:t>
        </w:r>
        <w:bookmarkEnd w:id="1797"/>
      </w:ins>
    </w:p>
    <w:p w14:paraId="156527FB" w14:textId="39EF54CC" w:rsidR="008555BA" w:rsidRDefault="008555BA">
      <w:pPr>
        <w:pStyle w:val="Heading2"/>
        <w:ind w:firstLine="0"/>
        <w:rPr>
          <w:ins w:id="1799" w:author="Nate Bachmeier [AWS-SA]" w:date="2023-02-25T12:03:00Z"/>
        </w:rPr>
        <w:pPrChange w:id="1800" w:author="Nate Bachmeier [AWS-SA]" w:date="2023-02-25T12:03:00Z">
          <w:pPr/>
        </w:pPrChange>
      </w:pPr>
      <w:bookmarkStart w:id="1801" w:name="_Toc128254951"/>
      <w:ins w:id="1802" w:author="Nate Bachmeier [AWS-SA]" w:date="2023-02-25T12:03:00Z">
        <w:r>
          <w:t>Appendix 1: Categories</w:t>
        </w:r>
        <w:bookmarkEnd w:id="1801"/>
      </w:ins>
    </w:p>
    <w:p w14:paraId="33A5F0EE" w14:textId="7EC7C7C4" w:rsidR="00E16572" w:rsidRDefault="00E16572" w:rsidP="00E16572">
      <w:pPr>
        <w:rPr>
          <w:ins w:id="1803" w:author="Nate Bachmeier [AWS-SA]" w:date="2023-02-25T11:26:00Z"/>
        </w:rPr>
      </w:pPr>
      <w:ins w:id="1804" w:author="Nate Bachmeier [AWS-SA]" w:date="2023-02-25T11:27:00Z">
        <w:r>
          <w:t xml:space="preserve">The kinetic-700 training set videos that </w:t>
        </w:r>
      </w:ins>
      <w:ins w:id="1805" w:author="Nate Bachmeier [AWS-SA]" w:date="2023-02-25T11:28:00Z">
        <w:r>
          <w:t xml:space="preserve">were </w:t>
        </w:r>
      </w:ins>
      <w:ins w:id="1806" w:author="Nate Bachmeier [AWS-SA]" w:date="2023-02-25T11:27:00Z">
        <w:r>
          <w:t>processed successfully</w:t>
        </w:r>
      </w:ins>
      <w:ins w:id="1807" w:author="Nate Bachmeier [AWS-SA]" w:date="2023-02-25T11:28:00Z">
        <w:r>
          <w:t xml:space="preserve"> specify </w:t>
        </w:r>
      </w:ins>
      <w:ins w:id="1808" w:author="Nate Bachmeier [AWS-SA]" w:date="2023-02-25T11:27:00Z">
        <w:r>
          <w:t xml:space="preserve">the following </w:t>
        </w:r>
      </w:ins>
      <w:ins w:id="1809" w:author="Nate Bachmeier [AWS-SA]" w:date="2023-02-25T11:28:00Z">
        <w:r>
          <w:t>labels.</w:t>
        </w:r>
      </w:ins>
    </w:p>
    <w:tbl>
      <w:tblPr>
        <w:tblStyle w:val="GridTable4"/>
        <w:tblW w:w="9355" w:type="dxa"/>
        <w:tblLook w:val="04A0" w:firstRow="1" w:lastRow="0" w:firstColumn="1" w:lastColumn="0" w:noHBand="0" w:noVBand="1"/>
        <w:tblPrChange w:id="1810" w:author="Nate Bachmeier [AWS-SA]" w:date="2023-02-26T11:07:00Z">
          <w:tblPr>
            <w:tblW w:w="5700" w:type="dxa"/>
            <w:tblLook w:val="04A0" w:firstRow="1" w:lastRow="0" w:firstColumn="1" w:lastColumn="0" w:noHBand="0" w:noVBand="1"/>
          </w:tblPr>
        </w:tblPrChange>
      </w:tblPr>
      <w:tblGrid>
        <w:gridCol w:w="4007"/>
        <w:gridCol w:w="5348"/>
        <w:tblGridChange w:id="1811">
          <w:tblGrid>
            <w:gridCol w:w="4740"/>
            <w:gridCol w:w="960"/>
          </w:tblGrid>
        </w:tblGridChange>
      </w:tblGrid>
      <w:tr w:rsidR="00E16572" w:rsidRPr="00E16572" w14:paraId="56B28CAE" w14:textId="77777777" w:rsidTr="005D1D3E">
        <w:trPr>
          <w:cnfStyle w:val="100000000000" w:firstRow="1" w:lastRow="0" w:firstColumn="0" w:lastColumn="0" w:oddVBand="0" w:evenVBand="0" w:oddHBand="0" w:evenHBand="0" w:firstRowFirstColumn="0" w:firstRowLastColumn="0" w:lastRowFirstColumn="0" w:lastRowLastColumn="0"/>
          <w:trHeight w:val="300"/>
          <w:ins w:id="1812" w:author="Nate Bachmeier [AWS-SA]" w:date="2023-02-25T11:26:00Z"/>
          <w:trPrChange w:id="1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14" w:author="Nate Bachmeier [AWS-SA]" w:date="2023-02-26T11:07:00Z">
              <w:tcPr>
                <w:tcW w:w="4740" w:type="dxa"/>
                <w:tcBorders>
                  <w:top w:val="nil"/>
                  <w:left w:val="nil"/>
                  <w:bottom w:val="nil"/>
                </w:tcBorders>
                <w:shd w:val="clear" w:color="auto" w:fill="auto"/>
                <w:noWrap/>
                <w:vAlign w:val="bottom"/>
                <w:hideMark/>
              </w:tcPr>
            </w:tcPrChange>
          </w:tcPr>
          <w:p w14:paraId="2E563B2A" w14:textId="77777777" w:rsidR="00E16572" w:rsidRPr="00E16572" w:rsidRDefault="00E16572" w:rsidP="00E16572">
            <w:pPr>
              <w:spacing w:line="240" w:lineRule="auto"/>
              <w:ind w:firstLine="0"/>
              <w:cnfStyle w:val="101000000000" w:firstRow="1" w:lastRow="0" w:firstColumn="1" w:lastColumn="0" w:oddVBand="0" w:evenVBand="0" w:oddHBand="0" w:evenHBand="0" w:firstRowFirstColumn="0" w:firstRowLastColumn="0" w:lastRowFirstColumn="0" w:lastRowLastColumn="0"/>
              <w:rPr>
                <w:ins w:id="1815" w:author="Nate Bachmeier [AWS-SA]" w:date="2023-02-25T11:26:00Z"/>
                <w:rFonts w:ascii="Calibri" w:eastAsia="Times New Roman" w:hAnsi="Calibri" w:cs="Calibri"/>
                <w:sz w:val="22"/>
                <w:rPrChange w:id="1816" w:author="Nate Bachmeier [AWS-SA]" w:date="2023-02-25T11:26:00Z">
                  <w:rPr>
                    <w:ins w:id="1817" w:author="Nate Bachmeier [AWS-SA]" w:date="2023-02-25T11:26:00Z"/>
                    <w:rFonts w:ascii="Calibri" w:eastAsia="Times New Roman" w:hAnsi="Calibri" w:cs="Calibri"/>
                    <w:color w:val="000000"/>
                    <w:sz w:val="22"/>
                  </w:rPr>
                </w:rPrChange>
              </w:rPr>
            </w:pPr>
            <w:ins w:id="1818" w:author="Nate Bachmeier [AWS-SA]" w:date="2023-02-25T11:26:00Z">
              <w:r w:rsidRPr="00E16572">
                <w:rPr>
                  <w:rFonts w:ascii="Calibri" w:eastAsia="Times New Roman" w:hAnsi="Calibri" w:cs="Calibri"/>
                  <w:color w:val="auto"/>
                  <w:sz w:val="22"/>
                  <w:rPrChange w:id="1819" w:author="Nate Bachmeier [AWS-SA]" w:date="2023-02-25T11:26:00Z">
                    <w:rPr>
                      <w:rFonts w:ascii="Calibri" w:eastAsia="Times New Roman" w:hAnsi="Calibri" w:cs="Calibri"/>
                      <w:color w:val="000000"/>
                      <w:sz w:val="22"/>
                    </w:rPr>
                  </w:rPrChange>
                </w:rPr>
                <w:t>Category</w:t>
              </w:r>
            </w:ins>
          </w:p>
        </w:tc>
        <w:tc>
          <w:tcPr>
            <w:tcW w:w="5348" w:type="dxa"/>
            <w:noWrap/>
            <w:hideMark/>
            <w:tcPrChange w:id="1820" w:author="Nate Bachmeier [AWS-SA]" w:date="2023-02-26T11:07:00Z">
              <w:tcPr>
                <w:tcW w:w="960" w:type="dxa"/>
                <w:tcBorders>
                  <w:top w:val="nil"/>
                  <w:bottom w:val="nil"/>
                  <w:right w:val="nil"/>
                </w:tcBorders>
                <w:shd w:val="clear" w:color="auto" w:fill="auto"/>
                <w:noWrap/>
                <w:vAlign w:val="bottom"/>
                <w:hideMark/>
              </w:tcPr>
            </w:tcPrChange>
          </w:tcPr>
          <w:p w14:paraId="3D28863C" w14:textId="77777777" w:rsidR="00E16572" w:rsidRPr="00E1657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ins w:id="1821" w:author="Nate Bachmeier [AWS-SA]" w:date="2023-02-25T11:26:00Z"/>
                <w:rFonts w:ascii="Calibri" w:eastAsia="Times New Roman" w:hAnsi="Calibri" w:cs="Calibri"/>
                <w:sz w:val="22"/>
                <w:rPrChange w:id="1822" w:author="Nate Bachmeier [AWS-SA]" w:date="2023-02-25T11:26:00Z">
                  <w:rPr>
                    <w:ins w:id="1823" w:author="Nate Bachmeier [AWS-SA]" w:date="2023-02-25T11:26:00Z"/>
                    <w:rFonts w:ascii="Calibri" w:eastAsia="Times New Roman" w:hAnsi="Calibri" w:cs="Calibri"/>
                    <w:color w:val="000000"/>
                    <w:sz w:val="22"/>
                  </w:rPr>
                </w:rPrChange>
              </w:rPr>
            </w:pPr>
            <w:ins w:id="1824" w:author="Nate Bachmeier [AWS-SA]" w:date="2023-02-25T11:26:00Z">
              <w:r w:rsidRPr="00E16572">
                <w:rPr>
                  <w:rFonts w:ascii="Calibri" w:eastAsia="Times New Roman" w:hAnsi="Calibri" w:cs="Calibri"/>
                  <w:sz w:val="22"/>
                  <w:rPrChange w:id="1825" w:author="Nate Bachmeier [AWS-SA]" w:date="2023-02-25T11:26:00Z">
                    <w:rPr>
                      <w:rFonts w:ascii="Calibri" w:eastAsia="Times New Roman" w:hAnsi="Calibri" w:cs="Calibri"/>
                      <w:color w:val="000000"/>
                      <w:sz w:val="22"/>
                    </w:rPr>
                  </w:rPrChange>
                </w:rPr>
                <w:t>Total</w:t>
              </w:r>
            </w:ins>
          </w:p>
        </w:tc>
      </w:tr>
      <w:tr w:rsidR="00E16572" w:rsidRPr="00E16572" w14:paraId="7F6FA2D7" w14:textId="77777777" w:rsidTr="005D1D3E">
        <w:trPr>
          <w:cnfStyle w:val="000000100000" w:firstRow="0" w:lastRow="0" w:firstColumn="0" w:lastColumn="0" w:oddVBand="0" w:evenVBand="0" w:oddHBand="1" w:evenHBand="0" w:firstRowFirstColumn="0" w:firstRowLastColumn="0" w:lastRowFirstColumn="0" w:lastRowLastColumn="0"/>
          <w:trHeight w:val="300"/>
          <w:ins w:id="1826" w:author="Nate Bachmeier [AWS-SA]" w:date="2023-02-25T11:26:00Z"/>
          <w:trPrChange w:id="1827"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28" w:author="Nate Bachmeier [AWS-SA]" w:date="2023-02-26T11:07:00Z">
              <w:tcPr>
                <w:tcW w:w="4740" w:type="dxa"/>
                <w:tcBorders>
                  <w:top w:val="nil"/>
                  <w:left w:val="nil"/>
                  <w:bottom w:val="nil"/>
                  <w:right w:val="nil"/>
                </w:tcBorders>
                <w:shd w:val="clear" w:color="auto" w:fill="auto"/>
                <w:noWrap/>
                <w:vAlign w:val="bottom"/>
                <w:hideMark/>
              </w:tcPr>
            </w:tcPrChange>
          </w:tcPr>
          <w:p w14:paraId="1ACBC3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29" w:author="Nate Bachmeier [AWS-SA]" w:date="2023-02-25T11:26:00Z"/>
                <w:rFonts w:ascii="Calibri" w:eastAsia="Times New Roman" w:hAnsi="Calibri" w:cs="Calibri"/>
                <w:color w:val="000000"/>
                <w:sz w:val="22"/>
              </w:rPr>
            </w:pPr>
            <w:ins w:id="1830" w:author="Nate Bachmeier [AWS-SA]" w:date="2023-02-25T11:26:00Z">
              <w:r w:rsidRPr="00E16572">
                <w:rPr>
                  <w:rFonts w:ascii="Calibri" w:eastAsia="Times New Roman" w:hAnsi="Calibri" w:cs="Calibri"/>
                  <w:color w:val="000000"/>
                  <w:sz w:val="22"/>
                </w:rPr>
                <w:t>abseiling</w:t>
              </w:r>
            </w:ins>
          </w:p>
        </w:tc>
        <w:tc>
          <w:tcPr>
            <w:tcW w:w="5348" w:type="dxa"/>
            <w:noWrap/>
            <w:hideMark/>
            <w:tcPrChange w:id="1831" w:author="Nate Bachmeier [AWS-SA]" w:date="2023-02-26T11:07:00Z">
              <w:tcPr>
                <w:tcW w:w="960" w:type="dxa"/>
                <w:tcBorders>
                  <w:top w:val="nil"/>
                  <w:left w:val="nil"/>
                  <w:bottom w:val="nil"/>
                  <w:right w:val="nil"/>
                </w:tcBorders>
                <w:shd w:val="clear" w:color="auto" w:fill="auto"/>
                <w:noWrap/>
                <w:vAlign w:val="bottom"/>
                <w:hideMark/>
              </w:tcPr>
            </w:tcPrChange>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32" w:author="Nate Bachmeier [AWS-SA]" w:date="2023-02-25T11:26:00Z"/>
                <w:rFonts w:ascii="Calibri" w:eastAsia="Times New Roman" w:hAnsi="Calibri" w:cs="Calibri"/>
                <w:color w:val="000000"/>
                <w:sz w:val="22"/>
              </w:rPr>
            </w:pPr>
            <w:ins w:id="1833" w:author="Nate Bachmeier [AWS-SA]" w:date="2023-02-25T11:26:00Z">
              <w:r w:rsidRPr="00E16572">
                <w:rPr>
                  <w:rFonts w:ascii="Calibri" w:eastAsia="Times New Roman" w:hAnsi="Calibri" w:cs="Calibri"/>
                  <w:color w:val="000000"/>
                  <w:sz w:val="22"/>
                </w:rPr>
                <w:t>679</w:t>
              </w:r>
            </w:ins>
          </w:p>
        </w:tc>
      </w:tr>
      <w:tr w:rsidR="00E16572" w:rsidRPr="00E16572" w14:paraId="3326F3A1" w14:textId="77777777" w:rsidTr="005D1D3E">
        <w:trPr>
          <w:trHeight w:val="300"/>
          <w:ins w:id="1834" w:author="Nate Bachmeier [AWS-SA]" w:date="2023-02-25T11:26:00Z"/>
          <w:trPrChange w:id="1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36" w:author="Nate Bachmeier [AWS-SA]" w:date="2023-02-26T11:07:00Z">
              <w:tcPr>
                <w:tcW w:w="4740" w:type="dxa"/>
                <w:tcBorders>
                  <w:top w:val="nil"/>
                  <w:left w:val="nil"/>
                  <w:bottom w:val="nil"/>
                  <w:right w:val="nil"/>
                </w:tcBorders>
                <w:shd w:val="clear" w:color="auto" w:fill="auto"/>
                <w:noWrap/>
                <w:vAlign w:val="bottom"/>
                <w:hideMark/>
              </w:tcPr>
            </w:tcPrChange>
          </w:tcPr>
          <w:p w14:paraId="78C71274" w14:textId="77777777" w:rsidR="00E16572" w:rsidRPr="00E16572" w:rsidRDefault="00E16572" w:rsidP="00E16572">
            <w:pPr>
              <w:spacing w:line="240" w:lineRule="auto"/>
              <w:ind w:firstLine="0"/>
              <w:rPr>
                <w:ins w:id="1837" w:author="Nate Bachmeier [AWS-SA]" w:date="2023-02-25T11:26:00Z"/>
                <w:rFonts w:ascii="Calibri" w:eastAsia="Times New Roman" w:hAnsi="Calibri" w:cs="Calibri"/>
                <w:b w:val="0"/>
                <w:bCs w:val="0"/>
                <w:color w:val="000000"/>
                <w:sz w:val="22"/>
                <w:rPrChange w:id="1838" w:author="Nate Bachmeier [AWS-SA]" w:date="2023-02-25T11:29:00Z">
                  <w:rPr>
                    <w:ins w:id="1839" w:author="Nate Bachmeier [AWS-SA]" w:date="2023-02-25T11:26:00Z"/>
                    <w:rFonts w:ascii="Calibri" w:eastAsia="Times New Roman" w:hAnsi="Calibri" w:cs="Calibri"/>
                    <w:color w:val="000000"/>
                    <w:sz w:val="22"/>
                  </w:rPr>
                </w:rPrChange>
              </w:rPr>
            </w:pPr>
            <w:ins w:id="1840" w:author="Nate Bachmeier [AWS-SA]" w:date="2023-02-25T11:26:00Z">
              <w:r w:rsidRPr="00E16572">
                <w:rPr>
                  <w:rFonts w:ascii="Calibri" w:eastAsia="Times New Roman" w:hAnsi="Calibri" w:cs="Calibri"/>
                  <w:color w:val="000000"/>
                  <w:sz w:val="22"/>
                </w:rPr>
                <w:t>acting in play</w:t>
              </w:r>
            </w:ins>
          </w:p>
        </w:tc>
        <w:tc>
          <w:tcPr>
            <w:tcW w:w="5348" w:type="dxa"/>
            <w:noWrap/>
            <w:hideMark/>
            <w:tcPrChange w:id="1841" w:author="Nate Bachmeier [AWS-SA]" w:date="2023-02-26T11:07:00Z">
              <w:tcPr>
                <w:tcW w:w="960" w:type="dxa"/>
                <w:tcBorders>
                  <w:top w:val="nil"/>
                  <w:left w:val="nil"/>
                  <w:bottom w:val="nil"/>
                  <w:right w:val="nil"/>
                </w:tcBorders>
                <w:shd w:val="clear" w:color="auto" w:fill="auto"/>
                <w:noWrap/>
                <w:vAlign w:val="bottom"/>
                <w:hideMark/>
              </w:tcPr>
            </w:tcPrChange>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42" w:author="Nate Bachmeier [AWS-SA]" w:date="2023-02-25T11:26:00Z"/>
                <w:rFonts w:ascii="Calibri" w:eastAsia="Times New Roman" w:hAnsi="Calibri" w:cs="Calibri"/>
                <w:color w:val="000000"/>
                <w:sz w:val="22"/>
              </w:rPr>
            </w:pPr>
            <w:ins w:id="1843" w:author="Nate Bachmeier [AWS-SA]" w:date="2023-02-25T11:26:00Z">
              <w:r w:rsidRPr="00E16572">
                <w:rPr>
                  <w:rFonts w:ascii="Calibri" w:eastAsia="Times New Roman" w:hAnsi="Calibri" w:cs="Calibri"/>
                  <w:color w:val="000000"/>
                  <w:sz w:val="22"/>
                </w:rPr>
                <w:t>628</w:t>
              </w:r>
            </w:ins>
          </w:p>
        </w:tc>
      </w:tr>
      <w:tr w:rsidR="00E16572" w:rsidRPr="00E16572" w14:paraId="7A859999" w14:textId="77777777" w:rsidTr="005D1D3E">
        <w:trPr>
          <w:cnfStyle w:val="000000100000" w:firstRow="0" w:lastRow="0" w:firstColumn="0" w:lastColumn="0" w:oddVBand="0" w:evenVBand="0" w:oddHBand="1" w:evenHBand="0" w:firstRowFirstColumn="0" w:firstRowLastColumn="0" w:lastRowFirstColumn="0" w:lastRowLastColumn="0"/>
          <w:trHeight w:val="300"/>
          <w:ins w:id="1844" w:author="Nate Bachmeier [AWS-SA]" w:date="2023-02-25T11:26:00Z"/>
          <w:trPrChange w:id="1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46" w:author="Nate Bachmeier [AWS-SA]" w:date="2023-02-26T11:07:00Z">
              <w:tcPr>
                <w:tcW w:w="4740" w:type="dxa"/>
                <w:tcBorders>
                  <w:top w:val="nil"/>
                  <w:left w:val="nil"/>
                  <w:bottom w:val="nil"/>
                  <w:right w:val="nil"/>
                </w:tcBorders>
                <w:shd w:val="clear" w:color="auto" w:fill="auto"/>
                <w:noWrap/>
                <w:vAlign w:val="bottom"/>
                <w:hideMark/>
              </w:tcPr>
            </w:tcPrChange>
          </w:tcPr>
          <w:p w14:paraId="785D39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47" w:author="Nate Bachmeier [AWS-SA]" w:date="2023-02-25T11:26:00Z"/>
                <w:rFonts w:ascii="Calibri" w:eastAsia="Times New Roman" w:hAnsi="Calibri" w:cs="Calibri"/>
                <w:b w:val="0"/>
                <w:bCs w:val="0"/>
                <w:color w:val="000000"/>
                <w:sz w:val="22"/>
                <w:rPrChange w:id="1848" w:author="Nate Bachmeier [AWS-SA]" w:date="2023-02-25T11:29:00Z">
                  <w:rPr>
                    <w:ins w:id="1849" w:author="Nate Bachmeier [AWS-SA]" w:date="2023-02-25T11:26:00Z"/>
                    <w:rFonts w:ascii="Calibri" w:eastAsia="Times New Roman" w:hAnsi="Calibri" w:cs="Calibri"/>
                    <w:color w:val="000000"/>
                    <w:sz w:val="22"/>
                  </w:rPr>
                </w:rPrChange>
              </w:rPr>
            </w:pPr>
            <w:ins w:id="1850" w:author="Nate Bachmeier [AWS-SA]" w:date="2023-02-25T11:26:00Z">
              <w:r w:rsidRPr="00E16572">
                <w:rPr>
                  <w:rFonts w:ascii="Calibri" w:eastAsia="Times New Roman" w:hAnsi="Calibri" w:cs="Calibri"/>
                  <w:color w:val="000000"/>
                  <w:sz w:val="22"/>
                </w:rPr>
                <w:t>adjusting glasses</w:t>
              </w:r>
            </w:ins>
          </w:p>
        </w:tc>
        <w:tc>
          <w:tcPr>
            <w:tcW w:w="5348" w:type="dxa"/>
            <w:noWrap/>
            <w:hideMark/>
            <w:tcPrChange w:id="1851" w:author="Nate Bachmeier [AWS-SA]" w:date="2023-02-26T11:07:00Z">
              <w:tcPr>
                <w:tcW w:w="960" w:type="dxa"/>
                <w:tcBorders>
                  <w:top w:val="nil"/>
                  <w:left w:val="nil"/>
                  <w:bottom w:val="nil"/>
                  <w:right w:val="nil"/>
                </w:tcBorders>
                <w:shd w:val="clear" w:color="auto" w:fill="auto"/>
                <w:noWrap/>
                <w:vAlign w:val="bottom"/>
                <w:hideMark/>
              </w:tcPr>
            </w:tcPrChange>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52" w:author="Nate Bachmeier [AWS-SA]" w:date="2023-02-25T11:26:00Z"/>
                <w:rFonts w:ascii="Calibri" w:eastAsia="Times New Roman" w:hAnsi="Calibri" w:cs="Calibri"/>
                <w:color w:val="000000"/>
                <w:sz w:val="22"/>
              </w:rPr>
            </w:pPr>
            <w:ins w:id="1853" w:author="Nate Bachmeier [AWS-SA]" w:date="2023-02-25T11:26:00Z">
              <w:r w:rsidRPr="00E16572">
                <w:rPr>
                  <w:rFonts w:ascii="Calibri" w:eastAsia="Times New Roman" w:hAnsi="Calibri" w:cs="Calibri"/>
                  <w:color w:val="000000"/>
                  <w:sz w:val="22"/>
                </w:rPr>
                <w:t>464</w:t>
              </w:r>
            </w:ins>
          </w:p>
        </w:tc>
      </w:tr>
      <w:tr w:rsidR="00E16572" w:rsidRPr="00E16572" w14:paraId="435738CD" w14:textId="77777777" w:rsidTr="005D1D3E">
        <w:trPr>
          <w:trHeight w:val="300"/>
          <w:ins w:id="1854" w:author="Nate Bachmeier [AWS-SA]" w:date="2023-02-25T11:26:00Z"/>
          <w:trPrChange w:id="1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56" w:author="Nate Bachmeier [AWS-SA]" w:date="2023-02-26T11:07:00Z">
              <w:tcPr>
                <w:tcW w:w="4740" w:type="dxa"/>
                <w:tcBorders>
                  <w:top w:val="nil"/>
                  <w:left w:val="nil"/>
                  <w:bottom w:val="nil"/>
                  <w:right w:val="nil"/>
                </w:tcBorders>
                <w:shd w:val="clear" w:color="auto" w:fill="auto"/>
                <w:noWrap/>
                <w:vAlign w:val="bottom"/>
                <w:hideMark/>
              </w:tcPr>
            </w:tcPrChange>
          </w:tcPr>
          <w:p w14:paraId="72627C6A" w14:textId="77777777" w:rsidR="00E16572" w:rsidRPr="00E16572" w:rsidRDefault="00E16572" w:rsidP="00E16572">
            <w:pPr>
              <w:spacing w:line="240" w:lineRule="auto"/>
              <w:ind w:firstLine="0"/>
              <w:rPr>
                <w:ins w:id="1857" w:author="Nate Bachmeier [AWS-SA]" w:date="2023-02-25T11:26:00Z"/>
                <w:rFonts w:ascii="Calibri" w:eastAsia="Times New Roman" w:hAnsi="Calibri" w:cs="Calibri"/>
                <w:b w:val="0"/>
                <w:bCs w:val="0"/>
                <w:color w:val="000000"/>
                <w:sz w:val="22"/>
                <w:rPrChange w:id="1858" w:author="Nate Bachmeier [AWS-SA]" w:date="2023-02-25T11:29:00Z">
                  <w:rPr>
                    <w:ins w:id="1859" w:author="Nate Bachmeier [AWS-SA]" w:date="2023-02-25T11:26:00Z"/>
                    <w:rFonts w:ascii="Calibri" w:eastAsia="Times New Roman" w:hAnsi="Calibri" w:cs="Calibri"/>
                    <w:color w:val="000000"/>
                    <w:sz w:val="22"/>
                  </w:rPr>
                </w:rPrChange>
              </w:rPr>
            </w:pPr>
            <w:ins w:id="1860" w:author="Nate Bachmeier [AWS-SA]" w:date="2023-02-25T11:26:00Z">
              <w:r w:rsidRPr="00E16572">
                <w:rPr>
                  <w:rFonts w:ascii="Calibri" w:eastAsia="Times New Roman" w:hAnsi="Calibri" w:cs="Calibri"/>
                  <w:color w:val="000000"/>
                  <w:sz w:val="22"/>
                </w:rPr>
                <w:t>air drumming</w:t>
              </w:r>
            </w:ins>
          </w:p>
        </w:tc>
        <w:tc>
          <w:tcPr>
            <w:tcW w:w="5348" w:type="dxa"/>
            <w:noWrap/>
            <w:hideMark/>
            <w:tcPrChange w:id="1861" w:author="Nate Bachmeier [AWS-SA]" w:date="2023-02-26T11:07:00Z">
              <w:tcPr>
                <w:tcW w:w="960" w:type="dxa"/>
                <w:tcBorders>
                  <w:top w:val="nil"/>
                  <w:left w:val="nil"/>
                  <w:bottom w:val="nil"/>
                  <w:right w:val="nil"/>
                </w:tcBorders>
                <w:shd w:val="clear" w:color="auto" w:fill="auto"/>
                <w:noWrap/>
                <w:vAlign w:val="bottom"/>
                <w:hideMark/>
              </w:tcPr>
            </w:tcPrChange>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62" w:author="Nate Bachmeier [AWS-SA]" w:date="2023-02-25T11:26:00Z"/>
                <w:rFonts w:ascii="Calibri" w:eastAsia="Times New Roman" w:hAnsi="Calibri" w:cs="Calibri"/>
                <w:color w:val="000000"/>
                <w:sz w:val="22"/>
              </w:rPr>
            </w:pPr>
            <w:ins w:id="1863" w:author="Nate Bachmeier [AWS-SA]" w:date="2023-02-25T11:26:00Z">
              <w:r w:rsidRPr="00E16572">
                <w:rPr>
                  <w:rFonts w:ascii="Calibri" w:eastAsia="Times New Roman" w:hAnsi="Calibri" w:cs="Calibri"/>
                  <w:color w:val="000000"/>
                  <w:sz w:val="22"/>
                </w:rPr>
                <w:t>583</w:t>
              </w:r>
            </w:ins>
          </w:p>
        </w:tc>
      </w:tr>
      <w:tr w:rsidR="00E16572" w:rsidRPr="00E16572" w14:paraId="0ED26CFC" w14:textId="77777777" w:rsidTr="005D1D3E">
        <w:trPr>
          <w:cnfStyle w:val="000000100000" w:firstRow="0" w:lastRow="0" w:firstColumn="0" w:lastColumn="0" w:oddVBand="0" w:evenVBand="0" w:oddHBand="1" w:evenHBand="0" w:firstRowFirstColumn="0" w:firstRowLastColumn="0" w:lastRowFirstColumn="0" w:lastRowLastColumn="0"/>
          <w:trHeight w:val="300"/>
          <w:ins w:id="1864" w:author="Nate Bachmeier [AWS-SA]" w:date="2023-02-25T11:26:00Z"/>
          <w:trPrChange w:id="1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66" w:author="Nate Bachmeier [AWS-SA]" w:date="2023-02-26T11:07:00Z">
              <w:tcPr>
                <w:tcW w:w="4740" w:type="dxa"/>
                <w:tcBorders>
                  <w:top w:val="nil"/>
                  <w:left w:val="nil"/>
                  <w:bottom w:val="nil"/>
                  <w:right w:val="nil"/>
                </w:tcBorders>
                <w:shd w:val="clear" w:color="auto" w:fill="auto"/>
                <w:noWrap/>
                <w:vAlign w:val="bottom"/>
                <w:hideMark/>
              </w:tcPr>
            </w:tcPrChange>
          </w:tcPr>
          <w:p w14:paraId="042AE3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67" w:author="Nate Bachmeier [AWS-SA]" w:date="2023-02-25T11:26:00Z"/>
                <w:rFonts w:ascii="Calibri" w:eastAsia="Times New Roman" w:hAnsi="Calibri" w:cs="Calibri"/>
                <w:b w:val="0"/>
                <w:bCs w:val="0"/>
                <w:color w:val="000000"/>
                <w:sz w:val="22"/>
                <w:rPrChange w:id="1868" w:author="Nate Bachmeier [AWS-SA]" w:date="2023-02-25T11:29:00Z">
                  <w:rPr>
                    <w:ins w:id="1869" w:author="Nate Bachmeier [AWS-SA]" w:date="2023-02-25T11:26:00Z"/>
                    <w:rFonts w:ascii="Calibri" w:eastAsia="Times New Roman" w:hAnsi="Calibri" w:cs="Calibri"/>
                    <w:color w:val="000000"/>
                    <w:sz w:val="22"/>
                  </w:rPr>
                </w:rPrChange>
              </w:rPr>
            </w:pPr>
            <w:ins w:id="1870" w:author="Nate Bachmeier [AWS-SA]" w:date="2023-02-25T11:26:00Z">
              <w:r w:rsidRPr="00E16572">
                <w:rPr>
                  <w:rFonts w:ascii="Calibri" w:eastAsia="Times New Roman" w:hAnsi="Calibri" w:cs="Calibri"/>
                  <w:color w:val="000000"/>
                  <w:sz w:val="22"/>
                </w:rPr>
                <w:t>alligator wrestling</w:t>
              </w:r>
            </w:ins>
          </w:p>
        </w:tc>
        <w:tc>
          <w:tcPr>
            <w:tcW w:w="5348" w:type="dxa"/>
            <w:noWrap/>
            <w:hideMark/>
            <w:tcPrChange w:id="1871" w:author="Nate Bachmeier [AWS-SA]" w:date="2023-02-26T11:07:00Z">
              <w:tcPr>
                <w:tcW w:w="960" w:type="dxa"/>
                <w:tcBorders>
                  <w:top w:val="nil"/>
                  <w:left w:val="nil"/>
                  <w:bottom w:val="nil"/>
                  <w:right w:val="nil"/>
                </w:tcBorders>
                <w:shd w:val="clear" w:color="auto" w:fill="auto"/>
                <w:noWrap/>
                <w:vAlign w:val="bottom"/>
                <w:hideMark/>
              </w:tcPr>
            </w:tcPrChange>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72" w:author="Nate Bachmeier [AWS-SA]" w:date="2023-02-25T11:26:00Z"/>
                <w:rFonts w:ascii="Calibri" w:eastAsia="Times New Roman" w:hAnsi="Calibri" w:cs="Calibri"/>
                <w:color w:val="000000"/>
                <w:sz w:val="22"/>
              </w:rPr>
            </w:pPr>
            <w:ins w:id="1873" w:author="Nate Bachmeier [AWS-SA]" w:date="2023-02-25T11:26:00Z">
              <w:r w:rsidRPr="00E16572">
                <w:rPr>
                  <w:rFonts w:ascii="Calibri" w:eastAsia="Times New Roman" w:hAnsi="Calibri" w:cs="Calibri"/>
                  <w:color w:val="000000"/>
                  <w:sz w:val="22"/>
                </w:rPr>
                <w:t>531</w:t>
              </w:r>
            </w:ins>
          </w:p>
        </w:tc>
      </w:tr>
      <w:tr w:rsidR="00E16572" w:rsidRPr="00E16572" w14:paraId="45956A05" w14:textId="77777777" w:rsidTr="005D1D3E">
        <w:trPr>
          <w:trHeight w:val="300"/>
          <w:ins w:id="1874" w:author="Nate Bachmeier [AWS-SA]" w:date="2023-02-25T11:26:00Z"/>
          <w:trPrChange w:id="1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76" w:author="Nate Bachmeier [AWS-SA]" w:date="2023-02-26T11:07:00Z">
              <w:tcPr>
                <w:tcW w:w="4740" w:type="dxa"/>
                <w:tcBorders>
                  <w:top w:val="nil"/>
                  <w:left w:val="nil"/>
                  <w:bottom w:val="nil"/>
                  <w:right w:val="nil"/>
                </w:tcBorders>
                <w:shd w:val="clear" w:color="auto" w:fill="auto"/>
                <w:noWrap/>
                <w:vAlign w:val="bottom"/>
                <w:hideMark/>
              </w:tcPr>
            </w:tcPrChange>
          </w:tcPr>
          <w:p w14:paraId="39ABADEE" w14:textId="77777777" w:rsidR="00E16572" w:rsidRPr="00E16572" w:rsidRDefault="00E16572" w:rsidP="00E16572">
            <w:pPr>
              <w:spacing w:line="240" w:lineRule="auto"/>
              <w:ind w:firstLine="0"/>
              <w:rPr>
                <w:ins w:id="1877" w:author="Nate Bachmeier [AWS-SA]" w:date="2023-02-25T11:26:00Z"/>
                <w:rFonts w:ascii="Calibri" w:eastAsia="Times New Roman" w:hAnsi="Calibri" w:cs="Calibri"/>
                <w:b w:val="0"/>
                <w:bCs w:val="0"/>
                <w:color w:val="000000"/>
                <w:sz w:val="22"/>
                <w:rPrChange w:id="1878" w:author="Nate Bachmeier [AWS-SA]" w:date="2023-02-25T11:29:00Z">
                  <w:rPr>
                    <w:ins w:id="1879" w:author="Nate Bachmeier [AWS-SA]" w:date="2023-02-25T11:26:00Z"/>
                    <w:rFonts w:ascii="Calibri" w:eastAsia="Times New Roman" w:hAnsi="Calibri" w:cs="Calibri"/>
                    <w:color w:val="000000"/>
                    <w:sz w:val="22"/>
                  </w:rPr>
                </w:rPrChange>
              </w:rPr>
            </w:pPr>
            <w:ins w:id="1880" w:author="Nate Bachmeier [AWS-SA]" w:date="2023-02-25T11:26:00Z">
              <w:r w:rsidRPr="00E16572">
                <w:rPr>
                  <w:rFonts w:ascii="Calibri" w:eastAsia="Times New Roman" w:hAnsi="Calibri" w:cs="Calibri"/>
                  <w:color w:val="000000"/>
                  <w:sz w:val="22"/>
                </w:rPr>
                <w:t>answering questions</w:t>
              </w:r>
            </w:ins>
          </w:p>
        </w:tc>
        <w:tc>
          <w:tcPr>
            <w:tcW w:w="5348" w:type="dxa"/>
            <w:noWrap/>
            <w:hideMark/>
            <w:tcPrChange w:id="1881" w:author="Nate Bachmeier [AWS-SA]" w:date="2023-02-26T11:07:00Z">
              <w:tcPr>
                <w:tcW w:w="960" w:type="dxa"/>
                <w:tcBorders>
                  <w:top w:val="nil"/>
                  <w:left w:val="nil"/>
                  <w:bottom w:val="nil"/>
                  <w:right w:val="nil"/>
                </w:tcBorders>
                <w:shd w:val="clear" w:color="auto" w:fill="auto"/>
                <w:noWrap/>
                <w:vAlign w:val="bottom"/>
                <w:hideMark/>
              </w:tcPr>
            </w:tcPrChange>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82" w:author="Nate Bachmeier [AWS-SA]" w:date="2023-02-25T11:26:00Z"/>
                <w:rFonts w:ascii="Calibri" w:eastAsia="Times New Roman" w:hAnsi="Calibri" w:cs="Calibri"/>
                <w:color w:val="000000"/>
                <w:sz w:val="22"/>
              </w:rPr>
            </w:pPr>
            <w:ins w:id="1883" w:author="Nate Bachmeier [AWS-SA]" w:date="2023-02-25T11:26:00Z">
              <w:r w:rsidRPr="00E16572">
                <w:rPr>
                  <w:rFonts w:ascii="Calibri" w:eastAsia="Times New Roman" w:hAnsi="Calibri" w:cs="Calibri"/>
                  <w:color w:val="000000"/>
                  <w:sz w:val="22"/>
                </w:rPr>
                <w:t>443</w:t>
              </w:r>
            </w:ins>
          </w:p>
        </w:tc>
      </w:tr>
      <w:tr w:rsidR="00E16572" w:rsidRPr="00E16572" w14:paraId="51B353EC" w14:textId="77777777" w:rsidTr="005D1D3E">
        <w:trPr>
          <w:cnfStyle w:val="000000100000" w:firstRow="0" w:lastRow="0" w:firstColumn="0" w:lastColumn="0" w:oddVBand="0" w:evenVBand="0" w:oddHBand="1" w:evenHBand="0" w:firstRowFirstColumn="0" w:firstRowLastColumn="0" w:lastRowFirstColumn="0" w:lastRowLastColumn="0"/>
          <w:trHeight w:val="300"/>
          <w:ins w:id="1884" w:author="Nate Bachmeier [AWS-SA]" w:date="2023-02-25T11:26:00Z"/>
          <w:trPrChange w:id="1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86" w:author="Nate Bachmeier [AWS-SA]" w:date="2023-02-26T11:07:00Z">
              <w:tcPr>
                <w:tcW w:w="4740" w:type="dxa"/>
                <w:tcBorders>
                  <w:top w:val="nil"/>
                  <w:left w:val="nil"/>
                  <w:bottom w:val="nil"/>
                  <w:right w:val="nil"/>
                </w:tcBorders>
                <w:shd w:val="clear" w:color="auto" w:fill="auto"/>
                <w:noWrap/>
                <w:vAlign w:val="bottom"/>
                <w:hideMark/>
              </w:tcPr>
            </w:tcPrChange>
          </w:tcPr>
          <w:p w14:paraId="10111C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87" w:author="Nate Bachmeier [AWS-SA]" w:date="2023-02-25T11:26:00Z"/>
                <w:rFonts w:ascii="Calibri" w:eastAsia="Times New Roman" w:hAnsi="Calibri" w:cs="Calibri"/>
                <w:b w:val="0"/>
                <w:bCs w:val="0"/>
                <w:color w:val="000000"/>
                <w:sz w:val="22"/>
                <w:rPrChange w:id="1888" w:author="Nate Bachmeier [AWS-SA]" w:date="2023-02-25T11:29:00Z">
                  <w:rPr>
                    <w:ins w:id="1889" w:author="Nate Bachmeier [AWS-SA]" w:date="2023-02-25T11:26:00Z"/>
                    <w:rFonts w:ascii="Calibri" w:eastAsia="Times New Roman" w:hAnsi="Calibri" w:cs="Calibri"/>
                    <w:color w:val="000000"/>
                    <w:sz w:val="22"/>
                  </w:rPr>
                </w:rPrChange>
              </w:rPr>
            </w:pPr>
            <w:ins w:id="1890" w:author="Nate Bachmeier [AWS-SA]" w:date="2023-02-25T11:26:00Z">
              <w:r w:rsidRPr="00E16572">
                <w:rPr>
                  <w:rFonts w:ascii="Calibri" w:eastAsia="Times New Roman" w:hAnsi="Calibri" w:cs="Calibri"/>
                  <w:color w:val="000000"/>
                  <w:sz w:val="22"/>
                </w:rPr>
                <w:t>applauding</w:t>
              </w:r>
            </w:ins>
          </w:p>
        </w:tc>
        <w:tc>
          <w:tcPr>
            <w:tcW w:w="5348" w:type="dxa"/>
            <w:noWrap/>
            <w:hideMark/>
            <w:tcPrChange w:id="1891" w:author="Nate Bachmeier [AWS-SA]" w:date="2023-02-26T11:07:00Z">
              <w:tcPr>
                <w:tcW w:w="960" w:type="dxa"/>
                <w:tcBorders>
                  <w:top w:val="nil"/>
                  <w:left w:val="nil"/>
                  <w:bottom w:val="nil"/>
                  <w:right w:val="nil"/>
                </w:tcBorders>
                <w:shd w:val="clear" w:color="auto" w:fill="auto"/>
                <w:noWrap/>
                <w:vAlign w:val="bottom"/>
                <w:hideMark/>
              </w:tcPr>
            </w:tcPrChange>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92" w:author="Nate Bachmeier [AWS-SA]" w:date="2023-02-25T11:26:00Z"/>
                <w:rFonts w:ascii="Calibri" w:eastAsia="Times New Roman" w:hAnsi="Calibri" w:cs="Calibri"/>
                <w:color w:val="000000"/>
                <w:sz w:val="22"/>
              </w:rPr>
            </w:pPr>
            <w:ins w:id="1893" w:author="Nate Bachmeier [AWS-SA]" w:date="2023-02-25T11:26:00Z">
              <w:r w:rsidRPr="00E16572">
                <w:rPr>
                  <w:rFonts w:ascii="Calibri" w:eastAsia="Times New Roman" w:hAnsi="Calibri" w:cs="Calibri"/>
                  <w:color w:val="000000"/>
                  <w:sz w:val="22"/>
                </w:rPr>
                <w:t>562</w:t>
              </w:r>
            </w:ins>
          </w:p>
        </w:tc>
      </w:tr>
      <w:tr w:rsidR="00E16572" w:rsidRPr="00E16572" w14:paraId="6D0934B9" w14:textId="77777777" w:rsidTr="005D1D3E">
        <w:trPr>
          <w:trHeight w:val="300"/>
          <w:ins w:id="1894" w:author="Nate Bachmeier [AWS-SA]" w:date="2023-02-25T11:26:00Z"/>
          <w:trPrChange w:id="1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896" w:author="Nate Bachmeier [AWS-SA]" w:date="2023-02-26T11:07:00Z">
              <w:tcPr>
                <w:tcW w:w="4740" w:type="dxa"/>
                <w:tcBorders>
                  <w:top w:val="nil"/>
                  <w:left w:val="nil"/>
                  <w:bottom w:val="nil"/>
                  <w:right w:val="nil"/>
                </w:tcBorders>
                <w:shd w:val="clear" w:color="auto" w:fill="auto"/>
                <w:noWrap/>
                <w:vAlign w:val="bottom"/>
                <w:hideMark/>
              </w:tcPr>
            </w:tcPrChange>
          </w:tcPr>
          <w:p w14:paraId="67A7597A" w14:textId="77777777" w:rsidR="00E16572" w:rsidRPr="00E16572" w:rsidRDefault="00E16572" w:rsidP="00E16572">
            <w:pPr>
              <w:spacing w:line="240" w:lineRule="auto"/>
              <w:ind w:firstLine="0"/>
              <w:rPr>
                <w:ins w:id="1897" w:author="Nate Bachmeier [AWS-SA]" w:date="2023-02-25T11:26:00Z"/>
                <w:rFonts w:ascii="Calibri" w:eastAsia="Times New Roman" w:hAnsi="Calibri" w:cs="Calibri"/>
                <w:b w:val="0"/>
                <w:bCs w:val="0"/>
                <w:color w:val="000000"/>
                <w:sz w:val="22"/>
                <w:rPrChange w:id="1898" w:author="Nate Bachmeier [AWS-SA]" w:date="2023-02-25T11:29:00Z">
                  <w:rPr>
                    <w:ins w:id="1899" w:author="Nate Bachmeier [AWS-SA]" w:date="2023-02-25T11:26:00Z"/>
                    <w:rFonts w:ascii="Calibri" w:eastAsia="Times New Roman" w:hAnsi="Calibri" w:cs="Calibri"/>
                    <w:color w:val="000000"/>
                    <w:sz w:val="22"/>
                  </w:rPr>
                </w:rPrChange>
              </w:rPr>
            </w:pPr>
            <w:ins w:id="1900" w:author="Nate Bachmeier [AWS-SA]" w:date="2023-02-25T11:26:00Z">
              <w:r w:rsidRPr="00E16572">
                <w:rPr>
                  <w:rFonts w:ascii="Calibri" w:eastAsia="Times New Roman" w:hAnsi="Calibri" w:cs="Calibri"/>
                  <w:color w:val="000000"/>
                  <w:sz w:val="22"/>
                </w:rPr>
                <w:t>applying cream</w:t>
              </w:r>
            </w:ins>
          </w:p>
        </w:tc>
        <w:tc>
          <w:tcPr>
            <w:tcW w:w="5348" w:type="dxa"/>
            <w:noWrap/>
            <w:hideMark/>
            <w:tcPrChange w:id="1901" w:author="Nate Bachmeier [AWS-SA]" w:date="2023-02-26T11:07:00Z">
              <w:tcPr>
                <w:tcW w:w="960" w:type="dxa"/>
                <w:tcBorders>
                  <w:top w:val="nil"/>
                  <w:left w:val="nil"/>
                  <w:bottom w:val="nil"/>
                  <w:right w:val="nil"/>
                </w:tcBorders>
                <w:shd w:val="clear" w:color="auto" w:fill="auto"/>
                <w:noWrap/>
                <w:vAlign w:val="bottom"/>
                <w:hideMark/>
              </w:tcPr>
            </w:tcPrChange>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02" w:author="Nate Bachmeier [AWS-SA]" w:date="2023-02-25T11:26:00Z"/>
                <w:rFonts w:ascii="Calibri" w:eastAsia="Times New Roman" w:hAnsi="Calibri" w:cs="Calibri"/>
                <w:color w:val="000000"/>
                <w:sz w:val="22"/>
              </w:rPr>
            </w:pPr>
            <w:ins w:id="1903" w:author="Nate Bachmeier [AWS-SA]" w:date="2023-02-25T11:26:00Z">
              <w:r w:rsidRPr="00E16572">
                <w:rPr>
                  <w:rFonts w:ascii="Calibri" w:eastAsia="Times New Roman" w:hAnsi="Calibri" w:cs="Calibri"/>
                  <w:color w:val="000000"/>
                  <w:sz w:val="22"/>
                </w:rPr>
                <w:t>475</w:t>
              </w:r>
            </w:ins>
          </w:p>
        </w:tc>
      </w:tr>
      <w:tr w:rsidR="00E16572" w:rsidRPr="00E16572" w14:paraId="1C82B176" w14:textId="77777777" w:rsidTr="005D1D3E">
        <w:trPr>
          <w:cnfStyle w:val="000000100000" w:firstRow="0" w:lastRow="0" w:firstColumn="0" w:lastColumn="0" w:oddVBand="0" w:evenVBand="0" w:oddHBand="1" w:evenHBand="0" w:firstRowFirstColumn="0" w:firstRowLastColumn="0" w:lastRowFirstColumn="0" w:lastRowLastColumn="0"/>
          <w:trHeight w:val="300"/>
          <w:ins w:id="1904" w:author="Nate Bachmeier [AWS-SA]" w:date="2023-02-25T11:26:00Z"/>
          <w:trPrChange w:id="1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06" w:author="Nate Bachmeier [AWS-SA]" w:date="2023-02-26T11:07:00Z">
              <w:tcPr>
                <w:tcW w:w="4740" w:type="dxa"/>
                <w:tcBorders>
                  <w:top w:val="nil"/>
                  <w:left w:val="nil"/>
                  <w:bottom w:val="nil"/>
                  <w:right w:val="nil"/>
                </w:tcBorders>
                <w:shd w:val="clear" w:color="auto" w:fill="auto"/>
                <w:noWrap/>
                <w:vAlign w:val="bottom"/>
                <w:hideMark/>
              </w:tcPr>
            </w:tcPrChange>
          </w:tcPr>
          <w:p w14:paraId="15389E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07" w:author="Nate Bachmeier [AWS-SA]" w:date="2023-02-25T11:26:00Z"/>
                <w:rFonts w:ascii="Calibri" w:eastAsia="Times New Roman" w:hAnsi="Calibri" w:cs="Calibri"/>
                <w:b w:val="0"/>
                <w:bCs w:val="0"/>
                <w:color w:val="000000"/>
                <w:sz w:val="22"/>
                <w:rPrChange w:id="1908" w:author="Nate Bachmeier [AWS-SA]" w:date="2023-02-25T11:29:00Z">
                  <w:rPr>
                    <w:ins w:id="1909" w:author="Nate Bachmeier [AWS-SA]" w:date="2023-02-25T11:26:00Z"/>
                    <w:rFonts w:ascii="Calibri" w:eastAsia="Times New Roman" w:hAnsi="Calibri" w:cs="Calibri"/>
                    <w:color w:val="000000"/>
                    <w:sz w:val="22"/>
                  </w:rPr>
                </w:rPrChange>
              </w:rPr>
            </w:pPr>
            <w:ins w:id="1910" w:author="Nate Bachmeier [AWS-SA]" w:date="2023-02-25T11:26:00Z">
              <w:r w:rsidRPr="00E16572">
                <w:rPr>
                  <w:rFonts w:ascii="Calibri" w:eastAsia="Times New Roman" w:hAnsi="Calibri" w:cs="Calibri"/>
                  <w:color w:val="000000"/>
                  <w:sz w:val="22"/>
                </w:rPr>
                <w:t>archaeological excavation</w:t>
              </w:r>
            </w:ins>
          </w:p>
        </w:tc>
        <w:tc>
          <w:tcPr>
            <w:tcW w:w="5348" w:type="dxa"/>
            <w:noWrap/>
            <w:hideMark/>
            <w:tcPrChange w:id="1911" w:author="Nate Bachmeier [AWS-SA]" w:date="2023-02-26T11:07:00Z">
              <w:tcPr>
                <w:tcW w:w="960" w:type="dxa"/>
                <w:tcBorders>
                  <w:top w:val="nil"/>
                  <w:left w:val="nil"/>
                  <w:bottom w:val="nil"/>
                  <w:right w:val="nil"/>
                </w:tcBorders>
                <w:shd w:val="clear" w:color="auto" w:fill="auto"/>
                <w:noWrap/>
                <w:vAlign w:val="bottom"/>
                <w:hideMark/>
              </w:tcPr>
            </w:tcPrChange>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12" w:author="Nate Bachmeier [AWS-SA]" w:date="2023-02-25T11:26:00Z"/>
                <w:rFonts w:ascii="Calibri" w:eastAsia="Times New Roman" w:hAnsi="Calibri" w:cs="Calibri"/>
                <w:color w:val="000000"/>
                <w:sz w:val="22"/>
              </w:rPr>
            </w:pPr>
            <w:ins w:id="1913" w:author="Nate Bachmeier [AWS-SA]" w:date="2023-02-25T11:26:00Z">
              <w:r w:rsidRPr="00E16572">
                <w:rPr>
                  <w:rFonts w:ascii="Calibri" w:eastAsia="Times New Roman" w:hAnsi="Calibri" w:cs="Calibri"/>
                  <w:color w:val="000000"/>
                  <w:sz w:val="22"/>
                </w:rPr>
                <w:t>561</w:t>
              </w:r>
            </w:ins>
          </w:p>
        </w:tc>
      </w:tr>
      <w:tr w:rsidR="00E16572" w:rsidRPr="00E16572" w14:paraId="0B873CA0" w14:textId="77777777" w:rsidTr="005D1D3E">
        <w:trPr>
          <w:trHeight w:val="300"/>
          <w:ins w:id="1914" w:author="Nate Bachmeier [AWS-SA]" w:date="2023-02-25T11:26:00Z"/>
          <w:trPrChange w:id="1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16" w:author="Nate Bachmeier [AWS-SA]" w:date="2023-02-26T11:07:00Z">
              <w:tcPr>
                <w:tcW w:w="4740" w:type="dxa"/>
                <w:tcBorders>
                  <w:top w:val="nil"/>
                  <w:left w:val="nil"/>
                  <w:bottom w:val="nil"/>
                  <w:right w:val="nil"/>
                </w:tcBorders>
                <w:shd w:val="clear" w:color="auto" w:fill="auto"/>
                <w:noWrap/>
                <w:vAlign w:val="bottom"/>
                <w:hideMark/>
              </w:tcPr>
            </w:tcPrChange>
          </w:tcPr>
          <w:p w14:paraId="5CDEAA19" w14:textId="77777777" w:rsidR="00E16572" w:rsidRPr="00E16572" w:rsidRDefault="00E16572" w:rsidP="00E16572">
            <w:pPr>
              <w:spacing w:line="240" w:lineRule="auto"/>
              <w:ind w:firstLine="0"/>
              <w:rPr>
                <w:ins w:id="1917" w:author="Nate Bachmeier [AWS-SA]" w:date="2023-02-25T11:26:00Z"/>
                <w:rFonts w:ascii="Calibri" w:eastAsia="Times New Roman" w:hAnsi="Calibri" w:cs="Calibri"/>
                <w:b w:val="0"/>
                <w:bCs w:val="0"/>
                <w:color w:val="000000"/>
                <w:sz w:val="22"/>
                <w:rPrChange w:id="1918" w:author="Nate Bachmeier [AWS-SA]" w:date="2023-02-25T11:29:00Z">
                  <w:rPr>
                    <w:ins w:id="1919" w:author="Nate Bachmeier [AWS-SA]" w:date="2023-02-25T11:26:00Z"/>
                    <w:rFonts w:ascii="Calibri" w:eastAsia="Times New Roman" w:hAnsi="Calibri" w:cs="Calibri"/>
                    <w:color w:val="000000"/>
                    <w:sz w:val="22"/>
                  </w:rPr>
                </w:rPrChange>
              </w:rPr>
            </w:pPr>
            <w:ins w:id="1920" w:author="Nate Bachmeier [AWS-SA]" w:date="2023-02-25T11:26:00Z">
              <w:r w:rsidRPr="00E16572">
                <w:rPr>
                  <w:rFonts w:ascii="Calibri" w:eastAsia="Times New Roman" w:hAnsi="Calibri" w:cs="Calibri"/>
                  <w:color w:val="000000"/>
                  <w:sz w:val="22"/>
                </w:rPr>
                <w:t>archery</w:t>
              </w:r>
            </w:ins>
          </w:p>
        </w:tc>
        <w:tc>
          <w:tcPr>
            <w:tcW w:w="5348" w:type="dxa"/>
            <w:noWrap/>
            <w:hideMark/>
            <w:tcPrChange w:id="1921" w:author="Nate Bachmeier [AWS-SA]" w:date="2023-02-26T11:07:00Z">
              <w:tcPr>
                <w:tcW w:w="960" w:type="dxa"/>
                <w:tcBorders>
                  <w:top w:val="nil"/>
                  <w:left w:val="nil"/>
                  <w:bottom w:val="nil"/>
                  <w:right w:val="nil"/>
                </w:tcBorders>
                <w:shd w:val="clear" w:color="auto" w:fill="auto"/>
                <w:noWrap/>
                <w:vAlign w:val="bottom"/>
                <w:hideMark/>
              </w:tcPr>
            </w:tcPrChange>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22" w:author="Nate Bachmeier [AWS-SA]" w:date="2023-02-25T11:26:00Z"/>
                <w:rFonts w:ascii="Calibri" w:eastAsia="Times New Roman" w:hAnsi="Calibri" w:cs="Calibri"/>
                <w:color w:val="000000"/>
                <w:sz w:val="22"/>
              </w:rPr>
            </w:pPr>
            <w:ins w:id="1923" w:author="Nate Bachmeier [AWS-SA]" w:date="2023-02-25T11:26:00Z">
              <w:r w:rsidRPr="00E16572">
                <w:rPr>
                  <w:rFonts w:ascii="Calibri" w:eastAsia="Times New Roman" w:hAnsi="Calibri" w:cs="Calibri"/>
                  <w:color w:val="000000"/>
                  <w:sz w:val="22"/>
                </w:rPr>
                <w:t>791</w:t>
              </w:r>
            </w:ins>
          </w:p>
        </w:tc>
      </w:tr>
      <w:tr w:rsidR="00E16572" w:rsidRPr="00E16572" w14:paraId="1A229E06" w14:textId="77777777" w:rsidTr="005D1D3E">
        <w:trPr>
          <w:cnfStyle w:val="000000100000" w:firstRow="0" w:lastRow="0" w:firstColumn="0" w:lastColumn="0" w:oddVBand="0" w:evenVBand="0" w:oddHBand="1" w:evenHBand="0" w:firstRowFirstColumn="0" w:firstRowLastColumn="0" w:lastRowFirstColumn="0" w:lastRowLastColumn="0"/>
          <w:trHeight w:val="300"/>
          <w:ins w:id="1924" w:author="Nate Bachmeier [AWS-SA]" w:date="2023-02-25T11:26:00Z"/>
          <w:trPrChange w:id="1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26" w:author="Nate Bachmeier [AWS-SA]" w:date="2023-02-26T11:07:00Z">
              <w:tcPr>
                <w:tcW w:w="4740" w:type="dxa"/>
                <w:tcBorders>
                  <w:top w:val="nil"/>
                  <w:left w:val="nil"/>
                  <w:bottom w:val="nil"/>
                  <w:right w:val="nil"/>
                </w:tcBorders>
                <w:shd w:val="clear" w:color="auto" w:fill="auto"/>
                <w:noWrap/>
                <w:vAlign w:val="bottom"/>
                <w:hideMark/>
              </w:tcPr>
            </w:tcPrChange>
          </w:tcPr>
          <w:p w14:paraId="5E2D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27" w:author="Nate Bachmeier [AWS-SA]" w:date="2023-02-25T11:26:00Z"/>
                <w:rFonts w:ascii="Calibri" w:eastAsia="Times New Roman" w:hAnsi="Calibri" w:cs="Calibri"/>
                <w:b w:val="0"/>
                <w:bCs w:val="0"/>
                <w:color w:val="000000"/>
                <w:sz w:val="22"/>
                <w:rPrChange w:id="1928" w:author="Nate Bachmeier [AWS-SA]" w:date="2023-02-25T11:29:00Z">
                  <w:rPr>
                    <w:ins w:id="1929" w:author="Nate Bachmeier [AWS-SA]" w:date="2023-02-25T11:26:00Z"/>
                    <w:rFonts w:ascii="Calibri" w:eastAsia="Times New Roman" w:hAnsi="Calibri" w:cs="Calibri"/>
                    <w:color w:val="000000"/>
                    <w:sz w:val="22"/>
                  </w:rPr>
                </w:rPrChange>
              </w:rPr>
            </w:pPr>
            <w:ins w:id="1930" w:author="Nate Bachmeier [AWS-SA]" w:date="2023-02-25T11:26:00Z">
              <w:r w:rsidRPr="00E16572">
                <w:rPr>
                  <w:rFonts w:ascii="Calibri" w:eastAsia="Times New Roman" w:hAnsi="Calibri" w:cs="Calibri"/>
                  <w:color w:val="000000"/>
                  <w:sz w:val="22"/>
                </w:rPr>
                <w:t>arguing</w:t>
              </w:r>
            </w:ins>
          </w:p>
        </w:tc>
        <w:tc>
          <w:tcPr>
            <w:tcW w:w="5348" w:type="dxa"/>
            <w:noWrap/>
            <w:hideMark/>
            <w:tcPrChange w:id="1931" w:author="Nate Bachmeier [AWS-SA]" w:date="2023-02-26T11:07:00Z">
              <w:tcPr>
                <w:tcW w:w="960" w:type="dxa"/>
                <w:tcBorders>
                  <w:top w:val="nil"/>
                  <w:left w:val="nil"/>
                  <w:bottom w:val="nil"/>
                  <w:right w:val="nil"/>
                </w:tcBorders>
                <w:shd w:val="clear" w:color="auto" w:fill="auto"/>
                <w:noWrap/>
                <w:vAlign w:val="bottom"/>
                <w:hideMark/>
              </w:tcPr>
            </w:tcPrChange>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32" w:author="Nate Bachmeier [AWS-SA]" w:date="2023-02-25T11:26:00Z"/>
                <w:rFonts w:ascii="Calibri" w:eastAsia="Times New Roman" w:hAnsi="Calibri" w:cs="Calibri"/>
                <w:color w:val="000000"/>
                <w:sz w:val="22"/>
              </w:rPr>
            </w:pPr>
            <w:ins w:id="1933" w:author="Nate Bachmeier [AWS-SA]" w:date="2023-02-25T11:26:00Z">
              <w:r w:rsidRPr="00E16572">
                <w:rPr>
                  <w:rFonts w:ascii="Calibri" w:eastAsia="Times New Roman" w:hAnsi="Calibri" w:cs="Calibri"/>
                  <w:color w:val="000000"/>
                  <w:sz w:val="22"/>
                </w:rPr>
                <w:t>518</w:t>
              </w:r>
            </w:ins>
          </w:p>
        </w:tc>
      </w:tr>
      <w:tr w:rsidR="00E16572" w:rsidRPr="00E16572" w14:paraId="2E3A74EC" w14:textId="77777777" w:rsidTr="005D1D3E">
        <w:trPr>
          <w:trHeight w:val="300"/>
          <w:ins w:id="1934" w:author="Nate Bachmeier [AWS-SA]" w:date="2023-02-25T11:26:00Z"/>
          <w:trPrChange w:id="1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36" w:author="Nate Bachmeier [AWS-SA]" w:date="2023-02-26T11:07:00Z">
              <w:tcPr>
                <w:tcW w:w="4740" w:type="dxa"/>
                <w:tcBorders>
                  <w:top w:val="nil"/>
                  <w:left w:val="nil"/>
                  <w:bottom w:val="nil"/>
                  <w:right w:val="nil"/>
                </w:tcBorders>
                <w:shd w:val="clear" w:color="auto" w:fill="auto"/>
                <w:noWrap/>
                <w:vAlign w:val="bottom"/>
                <w:hideMark/>
              </w:tcPr>
            </w:tcPrChange>
          </w:tcPr>
          <w:p w14:paraId="3D151D07" w14:textId="77777777" w:rsidR="00E16572" w:rsidRPr="00E16572" w:rsidRDefault="00E16572" w:rsidP="00E16572">
            <w:pPr>
              <w:spacing w:line="240" w:lineRule="auto"/>
              <w:ind w:firstLine="0"/>
              <w:rPr>
                <w:ins w:id="1937" w:author="Nate Bachmeier [AWS-SA]" w:date="2023-02-25T11:26:00Z"/>
                <w:rFonts w:ascii="Calibri" w:eastAsia="Times New Roman" w:hAnsi="Calibri" w:cs="Calibri"/>
                <w:b w:val="0"/>
                <w:bCs w:val="0"/>
                <w:color w:val="000000"/>
                <w:sz w:val="22"/>
                <w:rPrChange w:id="1938" w:author="Nate Bachmeier [AWS-SA]" w:date="2023-02-25T11:29:00Z">
                  <w:rPr>
                    <w:ins w:id="1939" w:author="Nate Bachmeier [AWS-SA]" w:date="2023-02-25T11:26:00Z"/>
                    <w:rFonts w:ascii="Calibri" w:eastAsia="Times New Roman" w:hAnsi="Calibri" w:cs="Calibri"/>
                    <w:color w:val="000000"/>
                    <w:sz w:val="22"/>
                  </w:rPr>
                </w:rPrChange>
              </w:rPr>
            </w:pPr>
            <w:ins w:id="1940" w:author="Nate Bachmeier [AWS-SA]" w:date="2023-02-25T11:26:00Z">
              <w:r w:rsidRPr="00E16572">
                <w:rPr>
                  <w:rFonts w:ascii="Calibri" w:eastAsia="Times New Roman" w:hAnsi="Calibri" w:cs="Calibri"/>
                  <w:color w:val="000000"/>
                  <w:sz w:val="22"/>
                </w:rPr>
                <w:t>arm wrestling</w:t>
              </w:r>
            </w:ins>
          </w:p>
        </w:tc>
        <w:tc>
          <w:tcPr>
            <w:tcW w:w="5348" w:type="dxa"/>
            <w:noWrap/>
            <w:hideMark/>
            <w:tcPrChange w:id="1941" w:author="Nate Bachmeier [AWS-SA]" w:date="2023-02-26T11:07:00Z">
              <w:tcPr>
                <w:tcW w:w="960" w:type="dxa"/>
                <w:tcBorders>
                  <w:top w:val="nil"/>
                  <w:left w:val="nil"/>
                  <w:bottom w:val="nil"/>
                  <w:right w:val="nil"/>
                </w:tcBorders>
                <w:shd w:val="clear" w:color="auto" w:fill="auto"/>
                <w:noWrap/>
                <w:vAlign w:val="bottom"/>
                <w:hideMark/>
              </w:tcPr>
            </w:tcPrChange>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42" w:author="Nate Bachmeier [AWS-SA]" w:date="2023-02-25T11:26:00Z"/>
                <w:rFonts w:ascii="Calibri" w:eastAsia="Times New Roman" w:hAnsi="Calibri" w:cs="Calibri"/>
                <w:color w:val="000000"/>
                <w:sz w:val="22"/>
              </w:rPr>
            </w:pPr>
            <w:ins w:id="1943" w:author="Nate Bachmeier [AWS-SA]" w:date="2023-02-25T11:26:00Z">
              <w:r w:rsidRPr="00E16572">
                <w:rPr>
                  <w:rFonts w:ascii="Calibri" w:eastAsia="Times New Roman" w:hAnsi="Calibri" w:cs="Calibri"/>
                  <w:color w:val="000000"/>
                  <w:sz w:val="22"/>
                </w:rPr>
                <w:t>737</w:t>
              </w:r>
            </w:ins>
          </w:p>
        </w:tc>
      </w:tr>
      <w:tr w:rsidR="00E16572" w:rsidRPr="00E16572" w14:paraId="0C98E0C1" w14:textId="77777777" w:rsidTr="005D1D3E">
        <w:trPr>
          <w:cnfStyle w:val="000000100000" w:firstRow="0" w:lastRow="0" w:firstColumn="0" w:lastColumn="0" w:oddVBand="0" w:evenVBand="0" w:oddHBand="1" w:evenHBand="0" w:firstRowFirstColumn="0" w:firstRowLastColumn="0" w:lastRowFirstColumn="0" w:lastRowLastColumn="0"/>
          <w:trHeight w:val="300"/>
          <w:ins w:id="1944" w:author="Nate Bachmeier [AWS-SA]" w:date="2023-02-25T11:26:00Z"/>
          <w:trPrChange w:id="1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46" w:author="Nate Bachmeier [AWS-SA]" w:date="2023-02-26T11:07:00Z">
              <w:tcPr>
                <w:tcW w:w="4740" w:type="dxa"/>
                <w:tcBorders>
                  <w:top w:val="nil"/>
                  <w:left w:val="nil"/>
                  <w:bottom w:val="nil"/>
                  <w:right w:val="nil"/>
                </w:tcBorders>
                <w:shd w:val="clear" w:color="auto" w:fill="auto"/>
                <w:noWrap/>
                <w:vAlign w:val="bottom"/>
                <w:hideMark/>
              </w:tcPr>
            </w:tcPrChange>
          </w:tcPr>
          <w:p w14:paraId="13A44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47" w:author="Nate Bachmeier [AWS-SA]" w:date="2023-02-25T11:26:00Z"/>
                <w:rFonts w:ascii="Calibri" w:eastAsia="Times New Roman" w:hAnsi="Calibri" w:cs="Calibri"/>
                <w:b w:val="0"/>
                <w:bCs w:val="0"/>
                <w:color w:val="000000"/>
                <w:sz w:val="22"/>
                <w:rPrChange w:id="1948" w:author="Nate Bachmeier [AWS-SA]" w:date="2023-02-25T11:29:00Z">
                  <w:rPr>
                    <w:ins w:id="1949" w:author="Nate Bachmeier [AWS-SA]" w:date="2023-02-25T11:26:00Z"/>
                    <w:rFonts w:ascii="Calibri" w:eastAsia="Times New Roman" w:hAnsi="Calibri" w:cs="Calibri"/>
                    <w:color w:val="000000"/>
                    <w:sz w:val="22"/>
                  </w:rPr>
                </w:rPrChange>
              </w:rPr>
            </w:pPr>
            <w:ins w:id="1950" w:author="Nate Bachmeier [AWS-SA]" w:date="2023-02-25T11:26:00Z">
              <w:r w:rsidRPr="00E16572">
                <w:rPr>
                  <w:rFonts w:ascii="Calibri" w:eastAsia="Times New Roman" w:hAnsi="Calibri" w:cs="Calibri"/>
                  <w:color w:val="000000"/>
                  <w:sz w:val="22"/>
                </w:rPr>
                <w:t>arranging flowers</w:t>
              </w:r>
            </w:ins>
          </w:p>
        </w:tc>
        <w:tc>
          <w:tcPr>
            <w:tcW w:w="5348" w:type="dxa"/>
            <w:noWrap/>
            <w:hideMark/>
            <w:tcPrChange w:id="1951" w:author="Nate Bachmeier [AWS-SA]" w:date="2023-02-26T11:07:00Z">
              <w:tcPr>
                <w:tcW w:w="960" w:type="dxa"/>
                <w:tcBorders>
                  <w:top w:val="nil"/>
                  <w:left w:val="nil"/>
                  <w:bottom w:val="nil"/>
                  <w:right w:val="nil"/>
                </w:tcBorders>
                <w:shd w:val="clear" w:color="auto" w:fill="auto"/>
                <w:noWrap/>
                <w:vAlign w:val="bottom"/>
                <w:hideMark/>
              </w:tcPr>
            </w:tcPrChange>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52" w:author="Nate Bachmeier [AWS-SA]" w:date="2023-02-25T11:26:00Z"/>
                <w:rFonts w:ascii="Calibri" w:eastAsia="Times New Roman" w:hAnsi="Calibri" w:cs="Calibri"/>
                <w:color w:val="000000"/>
                <w:sz w:val="22"/>
              </w:rPr>
            </w:pPr>
            <w:ins w:id="1953" w:author="Nate Bachmeier [AWS-SA]" w:date="2023-02-25T11:26:00Z">
              <w:r w:rsidRPr="00E16572">
                <w:rPr>
                  <w:rFonts w:ascii="Calibri" w:eastAsia="Times New Roman" w:hAnsi="Calibri" w:cs="Calibri"/>
                  <w:color w:val="000000"/>
                  <w:sz w:val="22"/>
                </w:rPr>
                <w:t>724</w:t>
              </w:r>
            </w:ins>
          </w:p>
        </w:tc>
      </w:tr>
      <w:tr w:rsidR="00E16572" w:rsidRPr="00E16572" w14:paraId="600370BC" w14:textId="77777777" w:rsidTr="005D1D3E">
        <w:trPr>
          <w:trHeight w:val="300"/>
          <w:ins w:id="1954" w:author="Nate Bachmeier [AWS-SA]" w:date="2023-02-25T11:26:00Z"/>
          <w:trPrChange w:id="1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56" w:author="Nate Bachmeier [AWS-SA]" w:date="2023-02-26T11:07:00Z">
              <w:tcPr>
                <w:tcW w:w="4740" w:type="dxa"/>
                <w:tcBorders>
                  <w:top w:val="nil"/>
                  <w:left w:val="nil"/>
                  <w:bottom w:val="nil"/>
                  <w:right w:val="nil"/>
                </w:tcBorders>
                <w:shd w:val="clear" w:color="auto" w:fill="auto"/>
                <w:noWrap/>
                <w:vAlign w:val="bottom"/>
                <w:hideMark/>
              </w:tcPr>
            </w:tcPrChange>
          </w:tcPr>
          <w:p w14:paraId="5FF30C66" w14:textId="77777777" w:rsidR="00E16572" w:rsidRPr="00E16572" w:rsidRDefault="00E16572" w:rsidP="00E16572">
            <w:pPr>
              <w:spacing w:line="240" w:lineRule="auto"/>
              <w:ind w:firstLine="0"/>
              <w:rPr>
                <w:ins w:id="1957" w:author="Nate Bachmeier [AWS-SA]" w:date="2023-02-25T11:26:00Z"/>
                <w:rFonts w:ascii="Calibri" w:eastAsia="Times New Roman" w:hAnsi="Calibri" w:cs="Calibri"/>
                <w:b w:val="0"/>
                <w:bCs w:val="0"/>
                <w:color w:val="000000"/>
                <w:sz w:val="22"/>
                <w:rPrChange w:id="1958" w:author="Nate Bachmeier [AWS-SA]" w:date="2023-02-25T11:29:00Z">
                  <w:rPr>
                    <w:ins w:id="1959" w:author="Nate Bachmeier [AWS-SA]" w:date="2023-02-25T11:26:00Z"/>
                    <w:rFonts w:ascii="Calibri" w:eastAsia="Times New Roman" w:hAnsi="Calibri" w:cs="Calibri"/>
                    <w:color w:val="000000"/>
                    <w:sz w:val="22"/>
                  </w:rPr>
                </w:rPrChange>
              </w:rPr>
            </w:pPr>
            <w:ins w:id="1960" w:author="Nate Bachmeier [AWS-SA]" w:date="2023-02-25T11:26:00Z">
              <w:r w:rsidRPr="00E16572">
                <w:rPr>
                  <w:rFonts w:ascii="Calibri" w:eastAsia="Times New Roman" w:hAnsi="Calibri" w:cs="Calibri"/>
                  <w:color w:val="000000"/>
                  <w:sz w:val="22"/>
                </w:rPr>
                <w:t>arresting</w:t>
              </w:r>
            </w:ins>
          </w:p>
        </w:tc>
        <w:tc>
          <w:tcPr>
            <w:tcW w:w="5348" w:type="dxa"/>
            <w:noWrap/>
            <w:hideMark/>
            <w:tcPrChange w:id="1961" w:author="Nate Bachmeier [AWS-SA]" w:date="2023-02-26T11:07:00Z">
              <w:tcPr>
                <w:tcW w:w="960" w:type="dxa"/>
                <w:tcBorders>
                  <w:top w:val="nil"/>
                  <w:left w:val="nil"/>
                  <w:bottom w:val="nil"/>
                  <w:right w:val="nil"/>
                </w:tcBorders>
                <w:shd w:val="clear" w:color="auto" w:fill="auto"/>
                <w:noWrap/>
                <w:vAlign w:val="bottom"/>
                <w:hideMark/>
              </w:tcPr>
            </w:tcPrChange>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62" w:author="Nate Bachmeier [AWS-SA]" w:date="2023-02-25T11:26:00Z"/>
                <w:rFonts w:ascii="Calibri" w:eastAsia="Times New Roman" w:hAnsi="Calibri" w:cs="Calibri"/>
                <w:color w:val="000000"/>
                <w:sz w:val="22"/>
              </w:rPr>
            </w:pPr>
            <w:ins w:id="1963" w:author="Nate Bachmeier [AWS-SA]" w:date="2023-02-25T11:26:00Z">
              <w:r w:rsidRPr="00E16572">
                <w:rPr>
                  <w:rFonts w:ascii="Calibri" w:eastAsia="Times New Roman" w:hAnsi="Calibri" w:cs="Calibri"/>
                  <w:color w:val="000000"/>
                  <w:sz w:val="22"/>
                </w:rPr>
                <w:t>422</w:t>
              </w:r>
            </w:ins>
          </w:p>
        </w:tc>
      </w:tr>
      <w:tr w:rsidR="00E16572" w:rsidRPr="00E16572" w14:paraId="10F628F4" w14:textId="77777777" w:rsidTr="005D1D3E">
        <w:trPr>
          <w:cnfStyle w:val="000000100000" w:firstRow="0" w:lastRow="0" w:firstColumn="0" w:lastColumn="0" w:oddVBand="0" w:evenVBand="0" w:oddHBand="1" w:evenHBand="0" w:firstRowFirstColumn="0" w:firstRowLastColumn="0" w:lastRowFirstColumn="0" w:lastRowLastColumn="0"/>
          <w:trHeight w:val="300"/>
          <w:ins w:id="1964" w:author="Nate Bachmeier [AWS-SA]" w:date="2023-02-25T11:26:00Z"/>
          <w:trPrChange w:id="1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66" w:author="Nate Bachmeier [AWS-SA]" w:date="2023-02-26T11:07:00Z">
              <w:tcPr>
                <w:tcW w:w="4740" w:type="dxa"/>
                <w:tcBorders>
                  <w:top w:val="nil"/>
                  <w:left w:val="nil"/>
                  <w:bottom w:val="nil"/>
                  <w:right w:val="nil"/>
                </w:tcBorders>
                <w:shd w:val="clear" w:color="auto" w:fill="auto"/>
                <w:noWrap/>
                <w:vAlign w:val="bottom"/>
                <w:hideMark/>
              </w:tcPr>
            </w:tcPrChange>
          </w:tcPr>
          <w:p w14:paraId="7F08C4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67" w:author="Nate Bachmeier [AWS-SA]" w:date="2023-02-25T11:26:00Z"/>
                <w:rFonts w:ascii="Calibri" w:eastAsia="Times New Roman" w:hAnsi="Calibri" w:cs="Calibri"/>
                <w:b w:val="0"/>
                <w:bCs w:val="0"/>
                <w:color w:val="000000"/>
                <w:sz w:val="22"/>
                <w:rPrChange w:id="1968" w:author="Nate Bachmeier [AWS-SA]" w:date="2023-02-25T11:29:00Z">
                  <w:rPr>
                    <w:ins w:id="1969" w:author="Nate Bachmeier [AWS-SA]" w:date="2023-02-25T11:26:00Z"/>
                    <w:rFonts w:ascii="Calibri" w:eastAsia="Times New Roman" w:hAnsi="Calibri" w:cs="Calibri"/>
                    <w:color w:val="000000"/>
                    <w:sz w:val="22"/>
                  </w:rPr>
                </w:rPrChange>
              </w:rPr>
            </w:pPr>
            <w:ins w:id="1970" w:author="Nate Bachmeier [AWS-SA]" w:date="2023-02-25T11:26:00Z">
              <w:r w:rsidRPr="00E16572">
                <w:rPr>
                  <w:rFonts w:ascii="Calibri" w:eastAsia="Times New Roman" w:hAnsi="Calibri" w:cs="Calibri"/>
                  <w:color w:val="000000"/>
                  <w:sz w:val="22"/>
                </w:rPr>
                <w:t>assembling bicycle</w:t>
              </w:r>
            </w:ins>
          </w:p>
        </w:tc>
        <w:tc>
          <w:tcPr>
            <w:tcW w:w="5348" w:type="dxa"/>
            <w:noWrap/>
            <w:hideMark/>
            <w:tcPrChange w:id="1971" w:author="Nate Bachmeier [AWS-SA]" w:date="2023-02-26T11:07:00Z">
              <w:tcPr>
                <w:tcW w:w="960" w:type="dxa"/>
                <w:tcBorders>
                  <w:top w:val="nil"/>
                  <w:left w:val="nil"/>
                  <w:bottom w:val="nil"/>
                  <w:right w:val="nil"/>
                </w:tcBorders>
                <w:shd w:val="clear" w:color="auto" w:fill="auto"/>
                <w:noWrap/>
                <w:vAlign w:val="bottom"/>
                <w:hideMark/>
              </w:tcPr>
            </w:tcPrChange>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72" w:author="Nate Bachmeier [AWS-SA]" w:date="2023-02-25T11:26:00Z"/>
                <w:rFonts w:ascii="Calibri" w:eastAsia="Times New Roman" w:hAnsi="Calibri" w:cs="Calibri"/>
                <w:color w:val="000000"/>
                <w:sz w:val="22"/>
              </w:rPr>
            </w:pPr>
            <w:ins w:id="1973" w:author="Nate Bachmeier [AWS-SA]" w:date="2023-02-25T11:26:00Z">
              <w:r w:rsidRPr="00E16572">
                <w:rPr>
                  <w:rFonts w:ascii="Calibri" w:eastAsia="Times New Roman" w:hAnsi="Calibri" w:cs="Calibri"/>
                  <w:color w:val="000000"/>
                  <w:sz w:val="22"/>
                </w:rPr>
                <w:t>505</w:t>
              </w:r>
            </w:ins>
          </w:p>
        </w:tc>
      </w:tr>
      <w:tr w:rsidR="00E16572" w:rsidRPr="00E16572" w14:paraId="3EAA0A39" w14:textId="77777777" w:rsidTr="005D1D3E">
        <w:trPr>
          <w:trHeight w:val="300"/>
          <w:ins w:id="1974" w:author="Nate Bachmeier [AWS-SA]" w:date="2023-02-25T11:26:00Z"/>
          <w:trPrChange w:id="1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76" w:author="Nate Bachmeier [AWS-SA]" w:date="2023-02-26T11:07:00Z">
              <w:tcPr>
                <w:tcW w:w="4740" w:type="dxa"/>
                <w:tcBorders>
                  <w:top w:val="nil"/>
                  <w:left w:val="nil"/>
                  <w:bottom w:val="nil"/>
                  <w:right w:val="nil"/>
                </w:tcBorders>
                <w:shd w:val="clear" w:color="auto" w:fill="auto"/>
                <w:noWrap/>
                <w:vAlign w:val="bottom"/>
                <w:hideMark/>
              </w:tcPr>
            </w:tcPrChange>
          </w:tcPr>
          <w:p w14:paraId="4E8DC825" w14:textId="77777777" w:rsidR="00E16572" w:rsidRPr="00E16572" w:rsidRDefault="00E16572" w:rsidP="00E16572">
            <w:pPr>
              <w:spacing w:line="240" w:lineRule="auto"/>
              <w:ind w:firstLine="0"/>
              <w:rPr>
                <w:ins w:id="1977" w:author="Nate Bachmeier [AWS-SA]" w:date="2023-02-25T11:26:00Z"/>
                <w:rFonts w:ascii="Calibri" w:eastAsia="Times New Roman" w:hAnsi="Calibri" w:cs="Calibri"/>
                <w:b w:val="0"/>
                <w:bCs w:val="0"/>
                <w:color w:val="000000"/>
                <w:sz w:val="22"/>
                <w:rPrChange w:id="1978" w:author="Nate Bachmeier [AWS-SA]" w:date="2023-02-25T11:29:00Z">
                  <w:rPr>
                    <w:ins w:id="1979" w:author="Nate Bachmeier [AWS-SA]" w:date="2023-02-25T11:26:00Z"/>
                    <w:rFonts w:ascii="Calibri" w:eastAsia="Times New Roman" w:hAnsi="Calibri" w:cs="Calibri"/>
                    <w:color w:val="000000"/>
                    <w:sz w:val="22"/>
                  </w:rPr>
                </w:rPrChange>
              </w:rPr>
            </w:pPr>
            <w:ins w:id="1980" w:author="Nate Bachmeier [AWS-SA]" w:date="2023-02-25T11:26:00Z">
              <w:r w:rsidRPr="00E16572">
                <w:rPr>
                  <w:rFonts w:ascii="Calibri" w:eastAsia="Times New Roman" w:hAnsi="Calibri" w:cs="Calibri"/>
                  <w:color w:val="000000"/>
                  <w:sz w:val="22"/>
                </w:rPr>
                <w:t>assembling computer</w:t>
              </w:r>
            </w:ins>
          </w:p>
        </w:tc>
        <w:tc>
          <w:tcPr>
            <w:tcW w:w="5348" w:type="dxa"/>
            <w:noWrap/>
            <w:hideMark/>
            <w:tcPrChange w:id="1981" w:author="Nate Bachmeier [AWS-SA]" w:date="2023-02-26T11:07:00Z">
              <w:tcPr>
                <w:tcW w:w="960" w:type="dxa"/>
                <w:tcBorders>
                  <w:top w:val="nil"/>
                  <w:left w:val="nil"/>
                  <w:bottom w:val="nil"/>
                  <w:right w:val="nil"/>
                </w:tcBorders>
                <w:shd w:val="clear" w:color="auto" w:fill="auto"/>
                <w:noWrap/>
                <w:vAlign w:val="bottom"/>
                <w:hideMark/>
              </w:tcPr>
            </w:tcPrChange>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82" w:author="Nate Bachmeier [AWS-SA]" w:date="2023-02-25T11:26:00Z"/>
                <w:rFonts w:ascii="Calibri" w:eastAsia="Times New Roman" w:hAnsi="Calibri" w:cs="Calibri"/>
                <w:color w:val="000000"/>
                <w:sz w:val="22"/>
              </w:rPr>
            </w:pPr>
            <w:ins w:id="1983" w:author="Nate Bachmeier [AWS-SA]" w:date="2023-02-25T11:26:00Z">
              <w:r w:rsidRPr="00E16572">
                <w:rPr>
                  <w:rFonts w:ascii="Calibri" w:eastAsia="Times New Roman" w:hAnsi="Calibri" w:cs="Calibri"/>
                  <w:color w:val="000000"/>
                  <w:sz w:val="22"/>
                </w:rPr>
                <w:t>675</w:t>
              </w:r>
            </w:ins>
          </w:p>
        </w:tc>
      </w:tr>
      <w:tr w:rsidR="00E16572" w:rsidRPr="00E16572" w14:paraId="15C01ABD" w14:textId="77777777" w:rsidTr="005D1D3E">
        <w:trPr>
          <w:cnfStyle w:val="000000100000" w:firstRow="0" w:lastRow="0" w:firstColumn="0" w:lastColumn="0" w:oddVBand="0" w:evenVBand="0" w:oddHBand="1" w:evenHBand="0" w:firstRowFirstColumn="0" w:firstRowLastColumn="0" w:lastRowFirstColumn="0" w:lastRowLastColumn="0"/>
          <w:trHeight w:val="300"/>
          <w:ins w:id="1984" w:author="Nate Bachmeier [AWS-SA]" w:date="2023-02-25T11:26:00Z"/>
          <w:trPrChange w:id="1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86" w:author="Nate Bachmeier [AWS-SA]" w:date="2023-02-26T11:07:00Z">
              <w:tcPr>
                <w:tcW w:w="4740" w:type="dxa"/>
                <w:tcBorders>
                  <w:top w:val="nil"/>
                  <w:left w:val="nil"/>
                  <w:bottom w:val="nil"/>
                  <w:right w:val="nil"/>
                </w:tcBorders>
                <w:shd w:val="clear" w:color="auto" w:fill="auto"/>
                <w:noWrap/>
                <w:vAlign w:val="bottom"/>
                <w:hideMark/>
              </w:tcPr>
            </w:tcPrChange>
          </w:tcPr>
          <w:p w14:paraId="1C570D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87" w:author="Nate Bachmeier [AWS-SA]" w:date="2023-02-25T11:26:00Z"/>
                <w:rFonts w:ascii="Calibri" w:eastAsia="Times New Roman" w:hAnsi="Calibri" w:cs="Calibri"/>
                <w:b w:val="0"/>
                <w:bCs w:val="0"/>
                <w:color w:val="000000"/>
                <w:sz w:val="22"/>
                <w:rPrChange w:id="1988" w:author="Nate Bachmeier [AWS-SA]" w:date="2023-02-25T11:29:00Z">
                  <w:rPr>
                    <w:ins w:id="1989" w:author="Nate Bachmeier [AWS-SA]" w:date="2023-02-25T11:26:00Z"/>
                    <w:rFonts w:ascii="Calibri" w:eastAsia="Times New Roman" w:hAnsi="Calibri" w:cs="Calibri"/>
                    <w:color w:val="000000"/>
                    <w:sz w:val="22"/>
                  </w:rPr>
                </w:rPrChange>
              </w:rPr>
            </w:pPr>
            <w:ins w:id="1990" w:author="Nate Bachmeier [AWS-SA]" w:date="2023-02-25T11:26:00Z">
              <w:r w:rsidRPr="00E16572">
                <w:rPr>
                  <w:rFonts w:ascii="Calibri" w:eastAsia="Times New Roman" w:hAnsi="Calibri" w:cs="Calibri"/>
                  <w:color w:val="000000"/>
                  <w:sz w:val="22"/>
                </w:rPr>
                <w:t>attending conference</w:t>
              </w:r>
            </w:ins>
          </w:p>
        </w:tc>
        <w:tc>
          <w:tcPr>
            <w:tcW w:w="5348" w:type="dxa"/>
            <w:noWrap/>
            <w:hideMark/>
            <w:tcPrChange w:id="1991" w:author="Nate Bachmeier [AWS-SA]" w:date="2023-02-26T11:07:00Z">
              <w:tcPr>
                <w:tcW w:w="960" w:type="dxa"/>
                <w:tcBorders>
                  <w:top w:val="nil"/>
                  <w:left w:val="nil"/>
                  <w:bottom w:val="nil"/>
                  <w:right w:val="nil"/>
                </w:tcBorders>
                <w:shd w:val="clear" w:color="auto" w:fill="auto"/>
                <w:noWrap/>
                <w:vAlign w:val="bottom"/>
                <w:hideMark/>
              </w:tcPr>
            </w:tcPrChange>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92" w:author="Nate Bachmeier [AWS-SA]" w:date="2023-02-25T11:26:00Z"/>
                <w:rFonts w:ascii="Calibri" w:eastAsia="Times New Roman" w:hAnsi="Calibri" w:cs="Calibri"/>
                <w:color w:val="000000"/>
                <w:sz w:val="22"/>
              </w:rPr>
            </w:pPr>
            <w:ins w:id="1993" w:author="Nate Bachmeier [AWS-SA]" w:date="2023-02-25T11:26:00Z">
              <w:r w:rsidRPr="00E16572">
                <w:rPr>
                  <w:rFonts w:ascii="Calibri" w:eastAsia="Times New Roman" w:hAnsi="Calibri" w:cs="Calibri"/>
                  <w:color w:val="000000"/>
                  <w:sz w:val="22"/>
                </w:rPr>
                <w:t>491</w:t>
              </w:r>
            </w:ins>
          </w:p>
        </w:tc>
      </w:tr>
      <w:tr w:rsidR="00E16572" w:rsidRPr="00E16572" w14:paraId="06A3E003" w14:textId="77777777" w:rsidTr="005D1D3E">
        <w:trPr>
          <w:trHeight w:val="300"/>
          <w:ins w:id="1994" w:author="Nate Bachmeier [AWS-SA]" w:date="2023-02-25T11:26:00Z"/>
          <w:trPrChange w:id="1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96" w:author="Nate Bachmeier [AWS-SA]" w:date="2023-02-26T11:07:00Z">
              <w:tcPr>
                <w:tcW w:w="4740" w:type="dxa"/>
                <w:tcBorders>
                  <w:top w:val="nil"/>
                  <w:left w:val="nil"/>
                  <w:bottom w:val="nil"/>
                  <w:right w:val="nil"/>
                </w:tcBorders>
                <w:shd w:val="clear" w:color="auto" w:fill="auto"/>
                <w:noWrap/>
                <w:vAlign w:val="bottom"/>
                <w:hideMark/>
              </w:tcPr>
            </w:tcPrChange>
          </w:tcPr>
          <w:p w14:paraId="05CE8EFE" w14:textId="77777777" w:rsidR="00E16572" w:rsidRPr="00E16572" w:rsidRDefault="00E16572" w:rsidP="00E16572">
            <w:pPr>
              <w:spacing w:line="240" w:lineRule="auto"/>
              <w:ind w:firstLine="0"/>
              <w:rPr>
                <w:ins w:id="1997" w:author="Nate Bachmeier [AWS-SA]" w:date="2023-02-25T11:26:00Z"/>
                <w:rFonts w:ascii="Calibri" w:eastAsia="Times New Roman" w:hAnsi="Calibri" w:cs="Calibri"/>
                <w:b w:val="0"/>
                <w:bCs w:val="0"/>
                <w:color w:val="000000"/>
                <w:sz w:val="22"/>
                <w:rPrChange w:id="1998" w:author="Nate Bachmeier [AWS-SA]" w:date="2023-02-25T11:29:00Z">
                  <w:rPr>
                    <w:ins w:id="1999" w:author="Nate Bachmeier [AWS-SA]" w:date="2023-02-25T11:26:00Z"/>
                    <w:rFonts w:ascii="Calibri" w:eastAsia="Times New Roman" w:hAnsi="Calibri" w:cs="Calibri"/>
                    <w:color w:val="000000"/>
                    <w:sz w:val="22"/>
                  </w:rPr>
                </w:rPrChange>
              </w:rPr>
            </w:pPr>
            <w:ins w:id="2000" w:author="Nate Bachmeier [AWS-SA]" w:date="2023-02-25T11:26:00Z">
              <w:r w:rsidRPr="00E16572">
                <w:rPr>
                  <w:rFonts w:ascii="Calibri" w:eastAsia="Times New Roman" w:hAnsi="Calibri" w:cs="Calibri"/>
                  <w:color w:val="000000"/>
                  <w:sz w:val="22"/>
                </w:rPr>
                <w:t>auctioning</w:t>
              </w:r>
            </w:ins>
          </w:p>
        </w:tc>
        <w:tc>
          <w:tcPr>
            <w:tcW w:w="5348" w:type="dxa"/>
            <w:noWrap/>
            <w:hideMark/>
            <w:tcPrChange w:id="2001" w:author="Nate Bachmeier [AWS-SA]" w:date="2023-02-26T11:07:00Z">
              <w:tcPr>
                <w:tcW w:w="960" w:type="dxa"/>
                <w:tcBorders>
                  <w:top w:val="nil"/>
                  <w:left w:val="nil"/>
                  <w:bottom w:val="nil"/>
                  <w:right w:val="nil"/>
                </w:tcBorders>
                <w:shd w:val="clear" w:color="auto" w:fill="auto"/>
                <w:noWrap/>
                <w:vAlign w:val="bottom"/>
                <w:hideMark/>
              </w:tcPr>
            </w:tcPrChange>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02" w:author="Nate Bachmeier [AWS-SA]" w:date="2023-02-25T11:26:00Z"/>
                <w:rFonts w:ascii="Calibri" w:eastAsia="Times New Roman" w:hAnsi="Calibri" w:cs="Calibri"/>
                <w:color w:val="000000"/>
                <w:sz w:val="22"/>
              </w:rPr>
            </w:pPr>
            <w:ins w:id="2003" w:author="Nate Bachmeier [AWS-SA]" w:date="2023-02-25T11:26:00Z">
              <w:r w:rsidRPr="00E16572">
                <w:rPr>
                  <w:rFonts w:ascii="Calibri" w:eastAsia="Times New Roman" w:hAnsi="Calibri" w:cs="Calibri"/>
                  <w:color w:val="000000"/>
                  <w:sz w:val="22"/>
                </w:rPr>
                <w:t>647</w:t>
              </w:r>
            </w:ins>
          </w:p>
        </w:tc>
      </w:tr>
      <w:tr w:rsidR="00E16572" w:rsidRPr="00E16572" w14:paraId="2A5A97E0" w14:textId="77777777" w:rsidTr="005D1D3E">
        <w:trPr>
          <w:cnfStyle w:val="000000100000" w:firstRow="0" w:lastRow="0" w:firstColumn="0" w:lastColumn="0" w:oddVBand="0" w:evenVBand="0" w:oddHBand="1" w:evenHBand="0" w:firstRowFirstColumn="0" w:firstRowLastColumn="0" w:lastRowFirstColumn="0" w:lastRowLastColumn="0"/>
          <w:trHeight w:val="300"/>
          <w:ins w:id="2004" w:author="Nate Bachmeier [AWS-SA]" w:date="2023-02-25T11:26:00Z"/>
          <w:trPrChange w:id="2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06" w:author="Nate Bachmeier [AWS-SA]" w:date="2023-02-26T11:07:00Z">
              <w:tcPr>
                <w:tcW w:w="4740" w:type="dxa"/>
                <w:tcBorders>
                  <w:top w:val="nil"/>
                  <w:left w:val="nil"/>
                  <w:bottom w:val="nil"/>
                  <w:right w:val="nil"/>
                </w:tcBorders>
                <w:shd w:val="clear" w:color="auto" w:fill="auto"/>
                <w:noWrap/>
                <w:vAlign w:val="bottom"/>
                <w:hideMark/>
              </w:tcPr>
            </w:tcPrChange>
          </w:tcPr>
          <w:p w14:paraId="57D5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07" w:author="Nate Bachmeier [AWS-SA]" w:date="2023-02-25T11:26:00Z"/>
                <w:rFonts w:ascii="Calibri" w:eastAsia="Times New Roman" w:hAnsi="Calibri" w:cs="Calibri"/>
                <w:b w:val="0"/>
                <w:bCs w:val="0"/>
                <w:color w:val="000000"/>
                <w:sz w:val="22"/>
                <w:rPrChange w:id="2008" w:author="Nate Bachmeier [AWS-SA]" w:date="2023-02-25T11:29:00Z">
                  <w:rPr>
                    <w:ins w:id="2009" w:author="Nate Bachmeier [AWS-SA]" w:date="2023-02-25T11:26:00Z"/>
                    <w:rFonts w:ascii="Calibri" w:eastAsia="Times New Roman" w:hAnsi="Calibri" w:cs="Calibri"/>
                    <w:color w:val="000000"/>
                    <w:sz w:val="22"/>
                  </w:rPr>
                </w:rPrChange>
              </w:rPr>
            </w:pPr>
            <w:ins w:id="2010" w:author="Nate Bachmeier [AWS-SA]" w:date="2023-02-25T11:26:00Z">
              <w:r w:rsidRPr="00E16572">
                <w:rPr>
                  <w:rFonts w:ascii="Calibri" w:eastAsia="Times New Roman" w:hAnsi="Calibri" w:cs="Calibri"/>
                  <w:color w:val="000000"/>
                  <w:sz w:val="22"/>
                </w:rPr>
                <w:t>baby waking up</w:t>
              </w:r>
            </w:ins>
          </w:p>
        </w:tc>
        <w:tc>
          <w:tcPr>
            <w:tcW w:w="5348" w:type="dxa"/>
            <w:noWrap/>
            <w:hideMark/>
            <w:tcPrChange w:id="2011" w:author="Nate Bachmeier [AWS-SA]" w:date="2023-02-26T11:07:00Z">
              <w:tcPr>
                <w:tcW w:w="960" w:type="dxa"/>
                <w:tcBorders>
                  <w:top w:val="nil"/>
                  <w:left w:val="nil"/>
                  <w:bottom w:val="nil"/>
                  <w:right w:val="nil"/>
                </w:tcBorders>
                <w:shd w:val="clear" w:color="auto" w:fill="auto"/>
                <w:noWrap/>
                <w:vAlign w:val="bottom"/>
                <w:hideMark/>
              </w:tcPr>
            </w:tcPrChange>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12" w:author="Nate Bachmeier [AWS-SA]" w:date="2023-02-25T11:26:00Z"/>
                <w:rFonts w:ascii="Calibri" w:eastAsia="Times New Roman" w:hAnsi="Calibri" w:cs="Calibri"/>
                <w:color w:val="000000"/>
                <w:sz w:val="22"/>
              </w:rPr>
            </w:pPr>
            <w:ins w:id="2013" w:author="Nate Bachmeier [AWS-SA]" w:date="2023-02-25T11:26:00Z">
              <w:r w:rsidRPr="00E16572">
                <w:rPr>
                  <w:rFonts w:ascii="Calibri" w:eastAsia="Times New Roman" w:hAnsi="Calibri" w:cs="Calibri"/>
                  <w:color w:val="000000"/>
                  <w:sz w:val="22"/>
                </w:rPr>
                <w:t>480</w:t>
              </w:r>
            </w:ins>
          </w:p>
        </w:tc>
      </w:tr>
      <w:tr w:rsidR="00E16572" w:rsidRPr="00E16572" w14:paraId="521AA2D9" w14:textId="77777777" w:rsidTr="005D1D3E">
        <w:trPr>
          <w:trHeight w:val="300"/>
          <w:ins w:id="2014" w:author="Nate Bachmeier [AWS-SA]" w:date="2023-02-25T11:26:00Z"/>
          <w:trPrChange w:id="2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16" w:author="Nate Bachmeier [AWS-SA]" w:date="2023-02-26T11:07:00Z">
              <w:tcPr>
                <w:tcW w:w="4740" w:type="dxa"/>
                <w:tcBorders>
                  <w:top w:val="nil"/>
                  <w:left w:val="nil"/>
                  <w:bottom w:val="nil"/>
                  <w:right w:val="nil"/>
                </w:tcBorders>
                <w:shd w:val="clear" w:color="auto" w:fill="auto"/>
                <w:noWrap/>
                <w:vAlign w:val="bottom"/>
                <w:hideMark/>
              </w:tcPr>
            </w:tcPrChange>
          </w:tcPr>
          <w:p w14:paraId="708122C5" w14:textId="77777777" w:rsidR="00E16572" w:rsidRPr="00E16572" w:rsidRDefault="00E16572" w:rsidP="00E16572">
            <w:pPr>
              <w:spacing w:line="240" w:lineRule="auto"/>
              <w:ind w:firstLine="0"/>
              <w:rPr>
                <w:ins w:id="2017" w:author="Nate Bachmeier [AWS-SA]" w:date="2023-02-25T11:26:00Z"/>
                <w:rFonts w:ascii="Calibri" w:eastAsia="Times New Roman" w:hAnsi="Calibri" w:cs="Calibri"/>
                <w:b w:val="0"/>
                <w:bCs w:val="0"/>
                <w:color w:val="000000"/>
                <w:sz w:val="22"/>
                <w:rPrChange w:id="2018" w:author="Nate Bachmeier [AWS-SA]" w:date="2023-02-25T11:29:00Z">
                  <w:rPr>
                    <w:ins w:id="2019" w:author="Nate Bachmeier [AWS-SA]" w:date="2023-02-25T11:26:00Z"/>
                    <w:rFonts w:ascii="Calibri" w:eastAsia="Times New Roman" w:hAnsi="Calibri" w:cs="Calibri"/>
                    <w:color w:val="000000"/>
                    <w:sz w:val="22"/>
                  </w:rPr>
                </w:rPrChange>
              </w:rPr>
            </w:pPr>
            <w:ins w:id="2020" w:author="Nate Bachmeier [AWS-SA]" w:date="2023-02-25T11:26:00Z">
              <w:r w:rsidRPr="00E16572">
                <w:rPr>
                  <w:rFonts w:ascii="Calibri" w:eastAsia="Times New Roman" w:hAnsi="Calibri" w:cs="Calibri"/>
                  <w:color w:val="000000"/>
                  <w:sz w:val="22"/>
                </w:rPr>
                <w:t>backflip (human)</w:t>
              </w:r>
            </w:ins>
          </w:p>
        </w:tc>
        <w:tc>
          <w:tcPr>
            <w:tcW w:w="5348" w:type="dxa"/>
            <w:noWrap/>
            <w:hideMark/>
            <w:tcPrChange w:id="2021" w:author="Nate Bachmeier [AWS-SA]" w:date="2023-02-26T11:07:00Z">
              <w:tcPr>
                <w:tcW w:w="960" w:type="dxa"/>
                <w:tcBorders>
                  <w:top w:val="nil"/>
                  <w:left w:val="nil"/>
                  <w:bottom w:val="nil"/>
                  <w:right w:val="nil"/>
                </w:tcBorders>
                <w:shd w:val="clear" w:color="auto" w:fill="auto"/>
                <w:noWrap/>
                <w:vAlign w:val="bottom"/>
                <w:hideMark/>
              </w:tcPr>
            </w:tcPrChange>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22" w:author="Nate Bachmeier [AWS-SA]" w:date="2023-02-25T11:26:00Z"/>
                <w:rFonts w:ascii="Calibri" w:eastAsia="Times New Roman" w:hAnsi="Calibri" w:cs="Calibri"/>
                <w:color w:val="000000"/>
                <w:sz w:val="22"/>
              </w:rPr>
            </w:pPr>
            <w:ins w:id="2023" w:author="Nate Bachmeier [AWS-SA]" w:date="2023-02-25T11:26:00Z">
              <w:r w:rsidRPr="00E16572">
                <w:rPr>
                  <w:rFonts w:ascii="Calibri" w:eastAsia="Times New Roman" w:hAnsi="Calibri" w:cs="Calibri"/>
                  <w:color w:val="000000"/>
                  <w:sz w:val="22"/>
                </w:rPr>
                <w:t>723</w:t>
              </w:r>
            </w:ins>
          </w:p>
        </w:tc>
      </w:tr>
      <w:tr w:rsidR="00E16572" w:rsidRPr="00E16572" w14:paraId="63570B61" w14:textId="77777777" w:rsidTr="005D1D3E">
        <w:trPr>
          <w:cnfStyle w:val="000000100000" w:firstRow="0" w:lastRow="0" w:firstColumn="0" w:lastColumn="0" w:oddVBand="0" w:evenVBand="0" w:oddHBand="1" w:evenHBand="0" w:firstRowFirstColumn="0" w:firstRowLastColumn="0" w:lastRowFirstColumn="0" w:lastRowLastColumn="0"/>
          <w:trHeight w:val="300"/>
          <w:ins w:id="2024" w:author="Nate Bachmeier [AWS-SA]" w:date="2023-02-25T11:26:00Z"/>
          <w:trPrChange w:id="2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26" w:author="Nate Bachmeier [AWS-SA]" w:date="2023-02-26T11:07:00Z">
              <w:tcPr>
                <w:tcW w:w="4740" w:type="dxa"/>
                <w:tcBorders>
                  <w:top w:val="nil"/>
                  <w:left w:val="nil"/>
                  <w:bottom w:val="nil"/>
                  <w:right w:val="nil"/>
                </w:tcBorders>
                <w:shd w:val="clear" w:color="auto" w:fill="auto"/>
                <w:noWrap/>
                <w:vAlign w:val="bottom"/>
                <w:hideMark/>
              </w:tcPr>
            </w:tcPrChange>
          </w:tcPr>
          <w:p w14:paraId="62E642A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27" w:author="Nate Bachmeier [AWS-SA]" w:date="2023-02-25T11:26:00Z"/>
                <w:rFonts w:ascii="Calibri" w:eastAsia="Times New Roman" w:hAnsi="Calibri" w:cs="Calibri"/>
                <w:b w:val="0"/>
                <w:bCs w:val="0"/>
                <w:color w:val="000000"/>
                <w:sz w:val="22"/>
                <w:rPrChange w:id="2028" w:author="Nate Bachmeier [AWS-SA]" w:date="2023-02-25T11:29:00Z">
                  <w:rPr>
                    <w:ins w:id="2029" w:author="Nate Bachmeier [AWS-SA]" w:date="2023-02-25T11:26:00Z"/>
                    <w:rFonts w:ascii="Calibri" w:eastAsia="Times New Roman" w:hAnsi="Calibri" w:cs="Calibri"/>
                    <w:color w:val="000000"/>
                    <w:sz w:val="22"/>
                  </w:rPr>
                </w:rPrChange>
              </w:rPr>
            </w:pPr>
            <w:ins w:id="2030" w:author="Nate Bachmeier [AWS-SA]" w:date="2023-02-25T11:26:00Z">
              <w:r w:rsidRPr="00E16572">
                <w:rPr>
                  <w:rFonts w:ascii="Calibri" w:eastAsia="Times New Roman" w:hAnsi="Calibri" w:cs="Calibri"/>
                  <w:color w:val="000000"/>
                  <w:sz w:val="22"/>
                </w:rPr>
                <w:t>baking cookies</w:t>
              </w:r>
            </w:ins>
          </w:p>
        </w:tc>
        <w:tc>
          <w:tcPr>
            <w:tcW w:w="5348" w:type="dxa"/>
            <w:noWrap/>
            <w:hideMark/>
            <w:tcPrChange w:id="2031" w:author="Nate Bachmeier [AWS-SA]" w:date="2023-02-26T11:07:00Z">
              <w:tcPr>
                <w:tcW w:w="960" w:type="dxa"/>
                <w:tcBorders>
                  <w:top w:val="nil"/>
                  <w:left w:val="nil"/>
                  <w:bottom w:val="nil"/>
                  <w:right w:val="nil"/>
                </w:tcBorders>
                <w:shd w:val="clear" w:color="auto" w:fill="auto"/>
                <w:noWrap/>
                <w:vAlign w:val="bottom"/>
                <w:hideMark/>
              </w:tcPr>
            </w:tcPrChange>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32" w:author="Nate Bachmeier [AWS-SA]" w:date="2023-02-25T11:26:00Z"/>
                <w:rFonts w:ascii="Calibri" w:eastAsia="Times New Roman" w:hAnsi="Calibri" w:cs="Calibri"/>
                <w:color w:val="000000"/>
                <w:sz w:val="22"/>
              </w:rPr>
            </w:pPr>
            <w:ins w:id="2033" w:author="Nate Bachmeier [AWS-SA]" w:date="2023-02-25T11:26:00Z">
              <w:r w:rsidRPr="00E16572">
                <w:rPr>
                  <w:rFonts w:ascii="Calibri" w:eastAsia="Times New Roman" w:hAnsi="Calibri" w:cs="Calibri"/>
                  <w:color w:val="000000"/>
                  <w:sz w:val="22"/>
                </w:rPr>
                <w:t>659</w:t>
              </w:r>
            </w:ins>
          </w:p>
        </w:tc>
      </w:tr>
      <w:tr w:rsidR="00E16572" w:rsidRPr="00E16572" w14:paraId="4C257ECC" w14:textId="77777777" w:rsidTr="005D1D3E">
        <w:trPr>
          <w:trHeight w:val="300"/>
          <w:ins w:id="2034" w:author="Nate Bachmeier [AWS-SA]" w:date="2023-02-25T11:26:00Z"/>
          <w:trPrChange w:id="2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36" w:author="Nate Bachmeier [AWS-SA]" w:date="2023-02-26T11:07:00Z">
              <w:tcPr>
                <w:tcW w:w="4740" w:type="dxa"/>
                <w:tcBorders>
                  <w:top w:val="nil"/>
                  <w:left w:val="nil"/>
                  <w:bottom w:val="nil"/>
                  <w:right w:val="nil"/>
                </w:tcBorders>
                <w:shd w:val="clear" w:color="auto" w:fill="auto"/>
                <w:noWrap/>
                <w:vAlign w:val="bottom"/>
                <w:hideMark/>
              </w:tcPr>
            </w:tcPrChange>
          </w:tcPr>
          <w:p w14:paraId="1D5C61EE" w14:textId="77777777" w:rsidR="00E16572" w:rsidRPr="00E16572" w:rsidRDefault="00E16572" w:rsidP="00E16572">
            <w:pPr>
              <w:spacing w:line="240" w:lineRule="auto"/>
              <w:ind w:firstLine="0"/>
              <w:rPr>
                <w:ins w:id="2037" w:author="Nate Bachmeier [AWS-SA]" w:date="2023-02-25T11:26:00Z"/>
                <w:rFonts w:ascii="Calibri" w:eastAsia="Times New Roman" w:hAnsi="Calibri" w:cs="Calibri"/>
                <w:b w:val="0"/>
                <w:bCs w:val="0"/>
                <w:color w:val="000000"/>
                <w:sz w:val="22"/>
                <w:rPrChange w:id="2038" w:author="Nate Bachmeier [AWS-SA]" w:date="2023-02-25T11:29:00Z">
                  <w:rPr>
                    <w:ins w:id="2039" w:author="Nate Bachmeier [AWS-SA]" w:date="2023-02-25T11:26:00Z"/>
                    <w:rFonts w:ascii="Calibri" w:eastAsia="Times New Roman" w:hAnsi="Calibri" w:cs="Calibri"/>
                    <w:color w:val="000000"/>
                    <w:sz w:val="22"/>
                  </w:rPr>
                </w:rPrChange>
              </w:rPr>
            </w:pPr>
            <w:ins w:id="2040" w:author="Nate Bachmeier [AWS-SA]" w:date="2023-02-25T11:26:00Z">
              <w:r w:rsidRPr="00E16572">
                <w:rPr>
                  <w:rFonts w:ascii="Calibri" w:eastAsia="Times New Roman" w:hAnsi="Calibri" w:cs="Calibri"/>
                  <w:color w:val="000000"/>
                  <w:sz w:val="22"/>
                </w:rPr>
                <w:t>bandaging</w:t>
              </w:r>
            </w:ins>
          </w:p>
        </w:tc>
        <w:tc>
          <w:tcPr>
            <w:tcW w:w="5348" w:type="dxa"/>
            <w:noWrap/>
            <w:hideMark/>
            <w:tcPrChange w:id="2041" w:author="Nate Bachmeier [AWS-SA]" w:date="2023-02-26T11:07:00Z">
              <w:tcPr>
                <w:tcW w:w="960" w:type="dxa"/>
                <w:tcBorders>
                  <w:top w:val="nil"/>
                  <w:left w:val="nil"/>
                  <w:bottom w:val="nil"/>
                  <w:right w:val="nil"/>
                </w:tcBorders>
                <w:shd w:val="clear" w:color="auto" w:fill="auto"/>
                <w:noWrap/>
                <w:vAlign w:val="bottom"/>
                <w:hideMark/>
              </w:tcPr>
            </w:tcPrChange>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42" w:author="Nate Bachmeier [AWS-SA]" w:date="2023-02-25T11:26:00Z"/>
                <w:rFonts w:ascii="Calibri" w:eastAsia="Times New Roman" w:hAnsi="Calibri" w:cs="Calibri"/>
                <w:color w:val="000000"/>
                <w:sz w:val="22"/>
              </w:rPr>
            </w:pPr>
            <w:ins w:id="2043" w:author="Nate Bachmeier [AWS-SA]" w:date="2023-02-25T11:26:00Z">
              <w:r w:rsidRPr="00E16572">
                <w:rPr>
                  <w:rFonts w:ascii="Calibri" w:eastAsia="Times New Roman" w:hAnsi="Calibri" w:cs="Calibri"/>
                  <w:color w:val="000000"/>
                  <w:sz w:val="22"/>
                </w:rPr>
                <w:t>788</w:t>
              </w:r>
            </w:ins>
          </w:p>
        </w:tc>
      </w:tr>
      <w:tr w:rsidR="00E16572" w:rsidRPr="00E16572" w14:paraId="7EFB5598" w14:textId="77777777" w:rsidTr="005D1D3E">
        <w:trPr>
          <w:cnfStyle w:val="000000100000" w:firstRow="0" w:lastRow="0" w:firstColumn="0" w:lastColumn="0" w:oddVBand="0" w:evenVBand="0" w:oddHBand="1" w:evenHBand="0" w:firstRowFirstColumn="0" w:firstRowLastColumn="0" w:lastRowFirstColumn="0" w:lastRowLastColumn="0"/>
          <w:trHeight w:val="300"/>
          <w:ins w:id="2044" w:author="Nate Bachmeier [AWS-SA]" w:date="2023-02-25T11:26:00Z"/>
          <w:trPrChange w:id="2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46" w:author="Nate Bachmeier [AWS-SA]" w:date="2023-02-26T11:07:00Z">
              <w:tcPr>
                <w:tcW w:w="4740" w:type="dxa"/>
                <w:tcBorders>
                  <w:top w:val="nil"/>
                  <w:left w:val="nil"/>
                  <w:bottom w:val="nil"/>
                  <w:right w:val="nil"/>
                </w:tcBorders>
                <w:shd w:val="clear" w:color="auto" w:fill="auto"/>
                <w:noWrap/>
                <w:vAlign w:val="bottom"/>
                <w:hideMark/>
              </w:tcPr>
            </w:tcPrChange>
          </w:tcPr>
          <w:p w14:paraId="557E25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47" w:author="Nate Bachmeier [AWS-SA]" w:date="2023-02-25T11:26:00Z"/>
                <w:rFonts w:ascii="Calibri" w:eastAsia="Times New Roman" w:hAnsi="Calibri" w:cs="Calibri"/>
                <w:b w:val="0"/>
                <w:bCs w:val="0"/>
                <w:color w:val="000000"/>
                <w:sz w:val="22"/>
                <w:rPrChange w:id="2048" w:author="Nate Bachmeier [AWS-SA]" w:date="2023-02-25T11:29:00Z">
                  <w:rPr>
                    <w:ins w:id="2049" w:author="Nate Bachmeier [AWS-SA]" w:date="2023-02-25T11:26:00Z"/>
                    <w:rFonts w:ascii="Calibri" w:eastAsia="Times New Roman" w:hAnsi="Calibri" w:cs="Calibri"/>
                    <w:color w:val="000000"/>
                    <w:sz w:val="22"/>
                  </w:rPr>
                </w:rPrChange>
              </w:rPr>
            </w:pPr>
            <w:ins w:id="2050" w:author="Nate Bachmeier [AWS-SA]" w:date="2023-02-25T11:26:00Z">
              <w:r w:rsidRPr="00E16572">
                <w:rPr>
                  <w:rFonts w:ascii="Calibri" w:eastAsia="Times New Roman" w:hAnsi="Calibri" w:cs="Calibri"/>
                  <w:color w:val="000000"/>
                  <w:sz w:val="22"/>
                </w:rPr>
                <w:t>barbequing</w:t>
              </w:r>
            </w:ins>
          </w:p>
        </w:tc>
        <w:tc>
          <w:tcPr>
            <w:tcW w:w="5348" w:type="dxa"/>
            <w:noWrap/>
            <w:hideMark/>
            <w:tcPrChange w:id="2051" w:author="Nate Bachmeier [AWS-SA]" w:date="2023-02-26T11:07:00Z">
              <w:tcPr>
                <w:tcW w:w="960" w:type="dxa"/>
                <w:tcBorders>
                  <w:top w:val="nil"/>
                  <w:left w:val="nil"/>
                  <w:bottom w:val="nil"/>
                  <w:right w:val="nil"/>
                </w:tcBorders>
                <w:shd w:val="clear" w:color="auto" w:fill="auto"/>
                <w:noWrap/>
                <w:vAlign w:val="bottom"/>
                <w:hideMark/>
              </w:tcPr>
            </w:tcPrChange>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52" w:author="Nate Bachmeier [AWS-SA]" w:date="2023-02-25T11:26:00Z"/>
                <w:rFonts w:ascii="Calibri" w:eastAsia="Times New Roman" w:hAnsi="Calibri" w:cs="Calibri"/>
                <w:color w:val="000000"/>
                <w:sz w:val="22"/>
              </w:rPr>
            </w:pPr>
            <w:ins w:id="2053" w:author="Nate Bachmeier [AWS-SA]" w:date="2023-02-25T11:26:00Z">
              <w:r w:rsidRPr="00E16572">
                <w:rPr>
                  <w:rFonts w:ascii="Calibri" w:eastAsia="Times New Roman" w:hAnsi="Calibri" w:cs="Calibri"/>
                  <w:color w:val="000000"/>
                  <w:sz w:val="22"/>
                </w:rPr>
                <w:t>692</w:t>
              </w:r>
            </w:ins>
          </w:p>
        </w:tc>
      </w:tr>
      <w:tr w:rsidR="00E16572" w:rsidRPr="00E16572" w14:paraId="7485CA4F" w14:textId="77777777" w:rsidTr="005D1D3E">
        <w:trPr>
          <w:trHeight w:val="300"/>
          <w:ins w:id="2054" w:author="Nate Bachmeier [AWS-SA]" w:date="2023-02-25T11:26:00Z"/>
          <w:trPrChange w:id="2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56" w:author="Nate Bachmeier [AWS-SA]" w:date="2023-02-26T11:07:00Z">
              <w:tcPr>
                <w:tcW w:w="4740" w:type="dxa"/>
                <w:tcBorders>
                  <w:top w:val="nil"/>
                  <w:left w:val="nil"/>
                  <w:bottom w:val="nil"/>
                  <w:right w:val="nil"/>
                </w:tcBorders>
                <w:shd w:val="clear" w:color="auto" w:fill="auto"/>
                <w:noWrap/>
                <w:vAlign w:val="bottom"/>
                <w:hideMark/>
              </w:tcPr>
            </w:tcPrChange>
          </w:tcPr>
          <w:p w14:paraId="0B0FAC19" w14:textId="77777777" w:rsidR="00E16572" w:rsidRPr="00E16572" w:rsidRDefault="00E16572" w:rsidP="00E16572">
            <w:pPr>
              <w:spacing w:line="240" w:lineRule="auto"/>
              <w:ind w:firstLine="0"/>
              <w:rPr>
                <w:ins w:id="2057" w:author="Nate Bachmeier [AWS-SA]" w:date="2023-02-25T11:26:00Z"/>
                <w:rFonts w:ascii="Calibri" w:eastAsia="Times New Roman" w:hAnsi="Calibri" w:cs="Calibri"/>
                <w:b w:val="0"/>
                <w:bCs w:val="0"/>
                <w:color w:val="000000"/>
                <w:sz w:val="22"/>
                <w:rPrChange w:id="2058" w:author="Nate Bachmeier [AWS-SA]" w:date="2023-02-25T11:29:00Z">
                  <w:rPr>
                    <w:ins w:id="2059" w:author="Nate Bachmeier [AWS-SA]" w:date="2023-02-25T11:26:00Z"/>
                    <w:rFonts w:ascii="Calibri" w:eastAsia="Times New Roman" w:hAnsi="Calibri" w:cs="Calibri"/>
                    <w:color w:val="000000"/>
                    <w:sz w:val="22"/>
                  </w:rPr>
                </w:rPrChange>
              </w:rPr>
            </w:pPr>
            <w:ins w:id="2060" w:author="Nate Bachmeier [AWS-SA]" w:date="2023-02-25T11:26:00Z">
              <w:r w:rsidRPr="00E16572">
                <w:rPr>
                  <w:rFonts w:ascii="Calibri" w:eastAsia="Times New Roman" w:hAnsi="Calibri" w:cs="Calibri"/>
                  <w:color w:val="000000"/>
                  <w:sz w:val="22"/>
                </w:rPr>
                <w:t>bartending</w:t>
              </w:r>
            </w:ins>
          </w:p>
        </w:tc>
        <w:tc>
          <w:tcPr>
            <w:tcW w:w="5348" w:type="dxa"/>
            <w:noWrap/>
            <w:hideMark/>
            <w:tcPrChange w:id="2061" w:author="Nate Bachmeier [AWS-SA]" w:date="2023-02-26T11:07:00Z">
              <w:tcPr>
                <w:tcW w:w="960" w:type="dxa"/>
                <w:tcBorders>
                  <w:top w:val="nil"/>
                  <w:left w:val="nil"/>
                  <w:bottom w:val="nil"/>
                  <w:right w:val="nil"/>
                </w:tcBorders>
                <w:shd w:val="clear" w:color="auto" w:fill="auto"/>
                <w:noWrap/>
                <w:vAlign w:val="bottom"/>
                <w:hideMark/>
              </w:tcPr>
            </w:tcPrChange>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62" w:author="Nate Bachmeier [AWS-SA]" w:date="2023-02-25T11:26:00Z"/>
                <w:rFonts w:ascii="Calibri" w:eastAsia="Times New Roman" w:hAnsi="Calibri" w:cs="Calibri"/>
                <w:color w:val="000000"/>
                <w:sz w:val="22"/>
              </w:rPr>
            </w:pPr>
            <w:ins w:id="2063" w:author="Nate Bachmeier [AWS-SA]" w:date="2023-02-25T11:26:00Z">
              <w:r w:rsidRPr="00E16572">
                <w:rPr>
                  <w:rFonts w:ascii="Calibri" w:eastAsia="Times New Roman" w:hAnsi="Calibri" w:cs="Calibri"/>
                  <w:color w:val="000000"/>
                  <w:sz w:val="22"/>
                </w:rPr>
                <w:t>611</w:t>
              </w:r>
            </w:ins>
          </w:p>
        </w:tc>
      </w:tr>
      <w:tr w:rsidR="00E16572" w:rsidRPr="00E16572" w14:paraId="3814B30F" w14:textId="77777777" w:rsidTr="005D1D3E">
        <w:trPr>
          <w:cnfStyle w:val="000000100000" w:firstRow="0" w:lastRow="0" w:firstColumn="0" w:lastColumn="0" w:oddVBand="0" w:evenVBand="0" w:oddHBand="1" w:evenHBand="0" w:firstRowFirstColumn="0" w:firstRowLastColumn="0" w:lastRowFirstColumn="0" w:lastRowLastColumn="0"/>
          <w:trHeight w:val="300"/>
          <w:ins w:id="2064" w:author="Nate Bachmeier [AWS-SA]" w:date="2023-02-25T11:26:00Z"/>
          <w:trPrChange w:id="2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66" w:author="Nate Bachmeier [AWS-SA]" w:date="2023-02-26T11:07:00Z">
              <w:tcPr>
                <w:tcW w:w="4740" w:type="dxa"/>
                <w:tcBorders>
                  <w:top w:val="nil"/>
                  <w:left w:val="nil"/>
                  <w:bottom w:val="nil"/>
                  <w:right w:val="nil"/>
                </w:tcBorders>
                <w:shd w:val="clear" w:color="auto" w:fill="auto"/>
                <w:noWrap/>
                <w:vAlign w:val="bottom"/>
                <w:hideMark/>
              </w:tcPr>
            </w:tcPrChange>
          </w:tcPr>
          <w:p w14:paraId="4BAF3F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67" w:author="Nate Bachmeier [AWS-SA]" w:date="2023-02-25T11:26:00Z"/>
                <w:rFonts w:ascii="Calibri" w:eastAsia="Times New Roman" w:hAnsi="Calibri" w:cs="Calibri"/>
                <w:b w:val="0"/>
                <w:bCs w:val="0"/>
                <w:color w:val="000000"/>
                <w:sz w:val="22"/>
                <w:rPrChange w:id="2068" w:author="Nate Bachmeier [AWS-SA]" w:date="2023-02-25T11:29:00Z">
                  <w:rPr>
                    <w:ins w:id="2069" w:author="Nate Bachmeier [AWS-SA]" w:date="2023-02-25T11:26:00Z"/>
                    <w:rFonts w:ascii="Calibri" w:eastAsia="Times New Roman" w:hAnsi="Calibri" w:cs="Calibri"/>
                    <w:color w:val="000000"/>
                    <w:sz w:val="22"/>
                  </w:rPr>
                </w:rPrChange>
              </w:rPr>
            </w:pPr>
            <w:ins w:id="2070" w:author="Nate Bachmeier [AWS-SA]" w:date="2023-02-25T11:26:00Z">
              <w:r w:rsidRPr="00E16572">
                <w:rPr>
                  <w:rFonts w:ascii="Calibri" w:eastAsia="Times New Roman" w:hAnsi="Calibri" w:cs="Calibri"/>
                  <w:color w:val="000000"/>
                  <w:sz w:val="22"/>
                </w:rPr>
                <w:t>base jumping</w:t>
              </w:r>
            </w:ins>
          </w:p>
        </w:tc>
        <w:tc>
          <w:tcPr>
            <w:tcW w:w="5348" w:type="dxa"/>
            <w:noWrap/>
            <w:hideMark/>
            <w:tcPrChange w:id="2071" w:author="Nate Bachmeier [AWS-SA]" w:date="2023-02-26T11:07:00Z">
              <w:tcPr>
                <w:tcW w:w="960" w:type="dxa"/>
                <w:tcBorders>
                  <w:top w:val="nil"/>
                  <w:left w:val="nil"/>
                  <w:bottom w:val="nil"/>
                  <w:right w:val="nil"/>
                </w:tcBorders>
                <w:shd w:val="clear" w:color="auto" w:fill="auto"/>
                <w:noWrap/>
                <w:vAlign w:val="bottom"/>
                <w:hideMark/>
              </w:tcPr>
            </w:tcPrChange>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72" w:author="Nate Bachmeier [AWS-SA]" w:date="2023-02-25T11:26:00Z"/>
                <w:rFonts w:ascii="Calibri" w:eastAsia="Times New Roman" w:hAnsi="Calibri" w:cs="Calibri"/>
                <w:color w:val="000000"/>
                <w:sz w:val="22"/>
              </w:rPr>
            </w:pPr>
            <w:ins w:id="2073" w:author="Nate Bachmeier [AWS-SA]" w:date="2023-02-25T11:26:00Z">
              <w:r w:rsidRPr="00E16572">
                <w:rPr>
                  <w:rFonts w:ascii="Calibri" w:eastAsia="Times New Roman" w:hAnsi="Calibri" w:cs="Calibri"/>
                  <w:color w:val="000000"/>
                  <w:sz w:val="22"/>
                </w:rPr>
                <w:t>506</w:t>
              </w:r>
            </w:ins>
          </w:p>
        </w:tc>
      </w:tr>
      <w:tr w:rsidR="00E16572" w:rsidRPr="00E16572" w14:paraId="7BC0299E" w14:textId="77777777" w:rsidTr="005D1D3E">
        <w:trPr>
          <w:trHeight w:val="300"/>
          <w:ins w:id="2074" w:author="Nate Bachmeier [AWS-SA]" w:date="2023-02-25T11:26:00Z"/>
          <w:trPrChange w:id="2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76" w:author="Nate Bachmeier [AWS-SA]" w:date="2023-02-26T11:07:00Z">
              <w:tcPr>
                <w:tcW w:w="4740" w:type="dxa"/>
                <w:tcBorders>
                  <w:top w:val="nil"/>
                  <w:left w:val="nil"/>
                  <w:bottom w:val="nil"/>
                  <w:right w:val="nil"/>
                </w:tcBorders>
                <w:shd w:val="clear" w:color="auto" w:fill="auto"/>
                <w:noWrap/>
                <w:vAlign w:val="bottom"/>
                <w:hideMark/>
              </w:tcPr>
            </w:tcPrChange>
          </w:tcPr>
          <w:p w14:paraId="0D260CA9" w14:textId="77777777" w:rsidR="00E16572" w:rsidRPr="00E16572" w:rsidRDefault="00E16572" w:rsidP="00E16572">
            <w:pPr>
              <w:spacing w:line="240" w:lineRule="auto"/>
              <w:ind w:firstLine="0"/>
              <w:rPr>
                <w:ins w:id="2077" w:author="Nate Bachmeier [AWS-SA]" w:date="2023-02-25T11:26:00Z"/>
                <w:rFonts w:ascii="Calibri" w:eastAsia="Times New Roman" w:hAnsi="Calibri" w:cs="Calibri"/>
                <w:b w:val="0"/>
                <w:bCs w:val="0"/>
                <w:color w:val="000000"/>
                <w:sz w:val="22"/>
                <w:rPrChange w:id="2078" w:author="Nate Bachmeier [AWS-SA]" w:date="2023-02-25T11:29:00Z">
                  <w:rPr>
                    <w:ins w:id="2079" w:author="Nate Bachmeier [AWS-SA]" w:date="2023-02-25T11:26:00Z"/>
                    <w:rFonts w:ascii="Calibri" w:eastAsia="Times New Roman" w:hAnsi="Calibri" w:cs="Calibri"/>
                    <w:color w:val="000000"/>
                    <w:sz w:val="22"/>
                  </w:rPr>
                </w:rPrChange>
              </w:rPr>
            </w:pPr>
            <w:ins w:id="2080" w:author="Nate Bachmeier [AWS-SA]" w:date="2023-02-25T11:26:00Z">
              <w:r w:rsidRPr="00E16572">
                <w:rPr>
                  <w:rFonts w:ascii="Calibri" w:eastAsia="Times New Roman" w:hAnsi="Calibri" w:cs="Calibri"/>
                  <w:color w:val="000000"/>
                  <w:sz w:val="22"/>
                </w:rPr>
                <w:t>bathing dog</w:t>
              </w:r>
            </w:ins>
          </w:p>
        </w:tc>
        <w:tc>
          <w:tcPr>
            <w:tcW w:w="5348" w:type="dxa"/>
            <w:noWrap/>
            <w:hideMark/>
            <w:tcPrChange w:id="2081" w:author="Nate Bachmeier [AWS-SA]" w:date="2023-02-26T11:07:00Z">
              <w:tcPr>
                <w:tcW w:w="960" w:type="dxa"/>
                <w:tcBorders>
                  <w:top w:val="nil"/>
                  <w:left w:val="nil"/>
                  <w:bottom w:val="nil"/>
                  <w:right w:val="nil"/>
                </w:tcBorders>
                <w:shd w:val="clear" w:color="auto" w:fill="auto"/>
                <w:noWrap/>
                <w:vAlign w:val="bottom"/>
                <w:hideMark/>
              </w:tcPr>
            </w:tcPrChange>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82" w:author="Nate Bachmeier [AWS-SA]" w:date="2023-02-25T11:26:00Z"/>
                <w:rFonts w:ascii="Calibri" w:eastAsia="Times New Roman" w:hAnsi="Calibri" w:cs="Calibri"/>
                <w:color w:val="000000"/>
                <w:sz w:val="22"/>
              </w:rPr>
            </w:pPr>
            <w:ins w:id="2083" w:author="Nate Bachmeier [AWS-SA]" w:date="2023-02-25T11:26:00Z">
              <w:r w:rsidRPr="00E16572">
                <w:rPr>
                  <w:rFonts w:ascii="Calibri" w:eastAsia="Times New Roman" w:hAnsi="Calibri" w:cs="Calibri"/>
                  <w:color w:val="000000"/>
                  <w:sz w:val="22"/>
                </w:rPr>
                <w:t>649</w:t>
              </w:r>
            </w:ins>
          </w:p>
        </w:tc>
      </w:tr>
      <w:tr w:rsidR="00E16572" w:rsidRPr="00E16572" w14:paraId="2D0777C5" w14:textId="77777777" w:rsidTr="005D1D3E">
        <w:trPr>
          <w:cnfStyle w:val="000000100000" w:firstRow="0" w:lastRow="0" w:firstColumn="0" w:lastColumn="0" w:oddVBand="0" w:evenVBand="0" w:oddHBand="1" w:evenHBand="0" w:firstRowFirstColumn="0" w:firstRowLastColumn="0" w:lastRowFirstColumn="0" w:lastRowLastColumn="0"/>
          <w:trHeight w:val="300"/>
          <w:ins w:id="2084" w:author="Nate Bachmeier [AWS-SA]" w:date="2023-02-25T11:26:00Z"/>
          <w:trPrChange w:id="2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86" w:author="Nate Bachmeier [AWS-SA]" w:date="2023-02-26T11:07:00Z">
              <w:tcPr>
                <w:tcW w:w="4740" w:type="dxa"/>
                <w:tcBorders>
                  <w:top w:val="nil"/>
                  <w:left w:val="nil"/>
                  <w:bottom w:val="nil"/>
                  <w:right w:val="nil"/>
                </w:tcBorders>
                <w:shd w:val="clear" w:color="auto" w:fill="auto"/>
                <w:noWrap/>
                <w:vAlign w:val="bottom"/>
                <w:hideMark/>
              </w:tcPr>
            </w:tcPrChange>
          </w:tcPr>
          <w:p w14:paraId="160997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87" w:author="Nate Bachmeier [AWS-SA]" w:date="2023-02-25T11:26:00Z"/>
                <w:rFonts w:ascii="Calibri" w:eastAsia="Times New Roman" w:hAnsi="Calibri" w:cs="Calibri"/>
                <w:b w:val="0"/>
                <w:bCs w:val="0"/>
                <w:color w:val="000000"/>
                <w:sz w:val="22"/>
                <w:rPrChange w:id="2088" w:author="Nate Bachmeier [AWS-SA]" w:date="2023-02-25T11:29:00Z">
                  <w:rPr>
                    <w:ins w:id="2089" w:author="Nate Bachmeier [AWS-SA]" w:date="2023-02-25T11:26:00Z"/>
                    <w:rFonts w:ascii="Calibri" w:eastAsia="Times New Roman" w:hAnsi="Calibri" w:cs="Calibri"/>
                    <w:color w:val="000000"/>
                    <w:sz w:val="22"/>
                  </w:rPr>
                </w:rPrChange>
              </w:rPr>
            </w:pPr>
            <w:ins w:id="2090" w:author="Nate Bachmeier [AWS-SA]" w:date="2023-02-25T11:26:00Z">
              <w:r w:rsidRPr="00E16572">
                <w:rPr>
                  <w:rFonts w:ascii="Calibri" w:eastAsia="Times New Roman" w:hAnsi="Calibri" w:cs="Calibri"/>
                  <w:color w:val="000000"/>
                  <w:sz w:val="22"/>
                </w:rPr>
                <w:t>battle rope training</w:t>
              </w:r>
            </w:ins>
          </w:p>
        </w:tc>
        <w:tc>
          <w:tcPr>
            <w:tcW w:w="5348" w:type="dxa"/>
            <w:noWrap/>
            <w:hideMark/>
            <w:tcPrChange w:id="2091" w:author="Nate Bachmeier [AWS-SA]" w:date="2023-02-26T11:07:00Z">
              <w:tcPr>
                <w:tcW w:w="960" w:type="dxa"/>
                <w:tcBorders>
                  <w:top w:val="nil"/>
                  <w:left w:val="nil"/>
                  <w:bottom w:val="nil"/>
                  <w:right w:val="nil"/>
                </w:tcBorders>
                <w:shd w:val="clear" w:color="auto" w:fill="auto"/>
                <w:noWrap/>
                <w:vAlign w:val="bottom"/>
                <w:hideMark/>
              </w:tcPr>
            </w:tcPrChange>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92" w:author="Nate Bachmeier [AWS-SA]" w:date="2023-02-25T11:26:00Z"/>
                <w:rFonts w:ascii="Calibri" w:eastAsia="Times New Roman" w:hAnsi="Calibri" w:cs="Calibri"/>
                <w:color w:val="000000"/>
                <w:sz w:val="22"/>
              </w:rPr>
            </w:pPr>
            <w:ins w:id="2093" w:author="Nate Bachmeier [AWS-SA]" w:date="2023-02-25T11:26:00Z">
              <w:r w:rsidRPr="00E16572">
                <w:rPr>
                  <w:rFonts w:ascii="Calibri" w:eastAsia="Times New Roman" w:hAnsi="Calibri" w:cs="Calibri"/>
                  <w:color w:val="000000"/>
                  <w:sz w:val="22"/>
                </w:rPr>
                <w:t>824</w:t>
              </w:r>
            </w:ins>
          </w:p>
        </w:tc>
      </w:tr>
      <w:tr w:rsidR="00E16572" w:rsidRPr="00E16572" w14:paraId="2C2C02AC" w14:textId="77777777" w:rsidTr="005D1D3E">
        <w:trPr>
          <w:trHeight w:val="300"/>
          <w:ins w:id="2094" w:author="Nate Bachmeier [AWS-SA]" w:date="2023-02-25T11:26:00Z"/>
          <w:trPrChange w:id="2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96" w:author="Nate Bachmeier [AWS-SA]" w:date="2023-02-26T11:07:00Z">
              <w:tcPr>
                <w:tcW w:w="4740" w:type="dxa"/>
                <w:tcBorders>
                  <w:top w:val="nil"/>
                  <w:left w:val="nil"/>
                  <w:bottom w:val="nil"/>
                  <w:right w:val="nil"/>
                </w:tcBorders>
                <w:shd w:val="clear" w:color="auto" w:fill="auto"/>
                <w:noWrap/>
                <w:vAlign w:val="bottom"/>
                <w:hideMark/>
              </w:tcPr>
            </w:tcPrChange>
          </w:tcPr>
          <w:p w14:paraId="128A7ACA" w14:textId="77777777" w:rsidR="00E16572" w:rsidRPr="00E16572" w:rsidRDefault="00E16572" w:rsidP="00E16572">
            <w:pPr>
              <w:spacing w:line="240" w:lineRule="auto"/>
              <w:ind w:firstLine="0"/>
              <w:rPr>
                <w:ins w:id="2097" w:author="Nate Bachmeier [AWS-SA]" w:date="2023-02-25T11:26:00Z"/>
                <w:rFonts w:ascii="Calibri" w:eastAsia="Times New Roman" w:hAnsi="Calibri" w:cs="Calibri"/>
                <w:b w:val="0"/>
                <w:bCs w:val="0"/>
                <w:color w:val="000000"/>
                <w:sz w:val="22"/>
                <w:rPrChange w:id="2098" w:author="Nate Bachmeier [AWS-SA]" w:date="2023-02-25T11:29:00Z">
                  <w:rPr>
                    <w:ins w:id="2099" w:author="Nate Bachmeier [AWS-SA]" w:date="2023-02-25T11:26:00Z"/>
                    <w:rFonts w:ascii="Calibri" w:eastAsia="Times New Roman" w:hAnsi="Calibri" w:cs="Calibri"/>
                    <w:color w:val="000000"/>
                    <w:sz w:val="22"/>
                  </w:rPr>
                </w:rPrChange>
              </w:rPr>
            </w:pPr>
            <w:ins w:id="2100" w:author="Nate Bachmeier [AWS-SA]" w:date="2023-02-25T11:26:00Z">
              <w:r w:rsidRPr="00E16572">
                <w:rPr>
                  <w:rFonts w:ascii="Calibri" w:eastAsia="Times New Roman" w:hAnsi="Calibri" w:cs="Calibri"/>
                  <w:color w:val="000000"/>
                  <w:sz w:val="22"/>
                </w:rPr>
                <w:t>beatboxing</w:t>
              </w:r>
            </w:ins>
          </w:p>
        </w:tc>
        <w:tc>
          <w:tcPr>
            <w:tcW w:w="5348" w:type="dxa"/>
            <w:noWrap/>
            <w:hideMark/>
            <w:tcPrChange w:id="2101" w:author="Nate Bachmeier [AWS-SA]" w:date="2023-02-26T11:07:00Z">
              <w:tcPr>
                <w:tcW w:w="960" w:type="dxa"/>
                <w:tcBorders>
                  <w:top w:val="nil"/>
                  <w:left w:val="nil"/>
                  <w:bottom w:val="nil"/>
                  <w:right w:val="nil"/>
                </w:tcBorders>
                <w:shd w:val="clear" w:color="auto" w:fill="auto"/>
                <w:noWrap/>
                <w:vAlign w:val="bottom"/>
                <w:hideMark/>
              </w:tcPr>
            </w:tcPrChange>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02" w:author="Nate Bachmeier [AWS-SA]" w:date="2023-02-25T11:26:00Z"/>
                <w:rFonts w:ascii="Calibri" w:eastAsia="Times New Roman" w:hAnsi="Calibri" w:cs="Calibri"/>
                <w:color w:val="000000"/>
                <w:sz w:val="22"/>
              </w:rPr>
            </w:pPr>
            <w:ins w:id="2103" w:author="Nate Bachmeier [AWS-SA]" w:date="2023-02-25T11:26:00Z">
              <w:r w:rsidRPr="00E16572">
                <w:rPr>
                  <w:rFonts w:ascii="Calibri" w:eastAsia="Times New Roman" w:hAnsi="Calibri" w:cs="Calibri"/>
                  <w:color w:val="000000"/>
                  <w:sz w:val="22"/>
                </w:rPr>
                <w:t>838</w:t>
              </w:r>
            </w:ins>
          </w:p>
        </w:tc>
      </w:tr>
      <w:tr w:rsidR="00E16572" w:rsidRPr="00E16572" w14:paraId="532EFCC4" w14:textId="77777777" w:rsidTr="005D1D3E">
        <w:trPr>
          <w:cnfStyle w:val="000000100000" w:firstRow="0" w:lastRow="0" w:firstColumn="0" w:lastColumn="0" w:oddVBand="0" w:evenVBand="0" w:oddHBand="1" w:evenHBand="0" w:firstRowFirstColumn="0" w:firstRowLastColumn="0" w:lastRowFirstColumn="0" w:lastRowLastColumn="0"/>
          <w:trHeight w:val="300"/>
          <w:ins w:id="2104" w:author="Nate Bachmeier [AWS-SA]" w:date="2023-02-25T11:26:00Z"/>
          <w:trPrChange w:id="2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06" w:author="Nate Bachmeier [AWS-SA]" w:date="2023-02-26T11:07:00Z">
              <w:tcPr>
                <w:tcW w:w="4740" w:type="dxa"/>
                <w:tcBorders>
                  <w:top w:val="nil"/>
                  <w:left w:val="nil"/>
                  <w:bottom w:val="nil"/>
                  <w:right w:val="nil"/>
                </w:tcBorders>
                <w:shd w:val="clear" w:color="auto" w:fill="auto"/>
                <w:noWrap/>
                <w:vAlign w:val="bottom"/>
                <w:hideMark/>
              </w:tcPr>
            </w:tcPrChange>
          </w:tcPr>
          <w:p w14:paraId="2F6F4A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07" w:author="Nate Bachmeier [AWS-SA]" w:date="2023-02-25T11:26:00Z"/>
                <w:rFonts w:ascii="Calibri" w:eastAsia="Times New Roman" w:hAnsi="Calibri" w:cs="Calibri"/>
                <w:b w:val="0"/>
                <w:bCs w:val="0"/>
                <w:color w:val="000000"/>
                <w:sz w:val="22"/>
                <w:rPrChange w:id="2108" w:author="Nate Bachmeier [AWS-SA]" w:date="2023-02-25T11:29:00Z">
                  <w:rPr>
                    <w:ins w:id="2109" w:author="Nate Bachmeier [AWS-SA]" w:date="2023-02-25T11:26:00Z"/>
                    <w:rFonts w:ascii="Calibri" w:eastAsia="Times New Roman" w:hAnsi="Calibri" w:cs="Calibri"/>
                    <w:color w:val="000000"/>
                    <w:sz w:val="22"/>
                  </w:rPr>
                </w:rPrChange>
              </w:rPr>
            </w:pPr>
            <w:ins w:id="2110" w:author="Nate Bachmeier [AWS-SA]" w:date="2023-02-25T11:26:00Z">
              <w:r w:rsidRPr="00E16572">
                <w:rPr>
                  <w:rFonts w:ascii="Calibri" w:eastAsia="Times New Roman" w:hAnsi="Calibri" w:cs="Calibri"/>
                  <w:color w:val="000000"/>
                  <w:sz w:val="22"/>
                </w:rPr>
                <w:t>bee keeping</w:t>
              </w:r>
            </w:ins>
          </w:p>
        </w:tc>
        <w:tc>
          <w:tcPr>
            <w:tcW w:w="5348" w:type="dxa"/>
            <w:noWrap/>
            <w:hideMark/>
            <w:tcPrChange w:id="2111" w:author="Nate Bachmeier [AWS-SA]" w:date="2023-02-26T11:07:00Z">
              <w:tcPr>
                <w:tcW w:w="960" w:type="dxa"/>
                <w:tcBorders>
                  <w:top w:val="nil"/>
                  <w:left w:val="nil"/>
                  <w:bottom w:val="nil"/>
                  <w:right w:val="nil"/>
                </w:tcBorders>
                <w:shd w:val="clear" w:color="auto" w:fill="auto"/>
                <w:noWrap/>
                <w:vAlign w:val="bottom"/>
                <w:hideMark/>
              </w:tcPr>
            </w:tcPrChange>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12" w:author="Nate Bachmeier [AWS-SA]" w:date="2023-02-25T11:26:00Z"/>
                <w:rFonts w:ascii="Calibri" w:eastAsia="Times New Roman" w:hAnsi="Calibri" w:cs="Calibri"/>
                <w:color w:val="000000"/>
                <w:sz w:val="22"/>
              </w:rPr>
            </w:pPr>
            <w:ins w:id="2113" w:author="Nate Bachmeier [AWS-SA]" w:date="2023-02-25T11:26:00Z">
              <w:r w:rsidRPr="00E16572">
                <w:rPr>
                  <w:rFonts w:ascii="Calibri" w:eastAsia="Times New Roman" w:hAnsi="Calibri" w:cs="Calibri"/>
                  <w:color w:val="000000"/>
                  <w:sz w:val="22"/>
                </w:rPr>
                <w:t>787</w:t>
              </w:r>
            </w:ins>
          </w:p>
        </w:tc>
      </w:tr>
      <w:tr w:rsidR="00E16572" w:rsidRPr="00E16572" w14:paraId="2682D126" w14:textId="77777777" w:rsidTr="005D1D3E">
        <w:trPr>
          <w:trHeight w:val="300"/>
          <w:ins w:id="2114" w:author="Nate Bachmeier [AWS-SA]" w:date="2023-02-25T11:26:00Z"/>
          <w:trPrChange w:id="2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16" w:author="Nate Bachmeier [AWS-SA]" w:date="2023-02-26T11:07:00Z">
              <w:tcPr>
                <w:tcW w:w="4740" w:type="dxa"/>
                <w:tcBorders>
                  <w:top w:val="nil"/>
                  <w:left w:val="nil"/>
                  <w:bottom w:val="nil"/>
                  <w:right w:val="nil"/>
                </w:tcBorders>
                <w:shd w:val="clear" w:color="auto" w:fill="auto"/>
                <w:noWrap/>
                <w:vAlign w:val="bottom"/>
                <w:hideMark/>
              </w:tcPr>
            </w:tcPrChange>
          </w:tcPr>
          <w:p w14:paraId="4CA3DB38" w14:textId="77777777" w:rsidR="00E16572" w:rsidRPr="00E16572" w:rsidRDefault="00E16572" w:rsidP="00E16572">
            <w:pPr>
              <w:spacing w:line="240" w:lineRule="auto"/>
              <w:ind w:firstLine="0"/>
              <w:rPr>
                <w:ins w:id="2117" w:author="Nate Bachmeier [AWS-SA]" w:date="2023-02-25T11:26:00Z"/>
                <w:rFonts w:ascii="Calibri" w:eastAsia="Times New Roman" w:hAnsi="Calibri" w:cs="Calibri"/>
                <w:b w:val="0"/>
                <w:bCs w:val="0"/>
                <w:color w:val="000000"/>
                <w:sz w:val="22"/>
                <w:rPrChange w:id="2118" w:author="Nate Bachmeier [AWS-SA]" w:date="2023-02-25T11:29:00Z">
                  <w:rPr>
                    <w:ins w:id="2119" w:author="Nate Bachmeier [AWS-SA]" w:date="2023-02-25T11:26:00Z"/>
                    <w:rFonts w:ascii="Calibri" w:eastAsia="Times New Roman" w:hAnsi="Calibri" w:cs="Calibri"/>
                    <w:color w:val="000000"/>
                    <w:sz w:val="22"/>
                  </w:rPr>
                </w:rPrChange>
              </w:rPr>
            </w:pPr>
            <w:ins w:id="2120" w:author="Nate Bachmeier [AWS-SA]" w:date="2023-02-25T11:26:00Z">
              <w:r w:rsidRPr="00E16572">
                <w:rPr>
                  <w:rFonts w:ascii="Calibri" w:eastAsia="Times New Roman" w:hAnsi="Calibri" w:cs="Calibri"/>
                  <w:color w:val="000000"/>
                  <w:sz w:val="22"/>
                </w:rPr>
                <w:t>being excited</w:t>
              </w:r>
            </w:ins>
          </w:p>
        </w:tc>
        <w:tc>
          <w:tcPr>
            <w:tcW w:w="5348" w:type="dxa"/>
            <w:noWrap/>
            <w:hideMark/>
            <w:tcPrChange w:id="2121" w:author="Nate Bachmeier [AWS-SA]" w:date="2023-02-26T11:07:00Z">
              <w:tcPr>
                <w:tcW w:w="960" w:type="dxa"/>
                <w:tcBorders>
                  <w:top w:val="nil"/>
                  <w:left w:val="nil"/>
                  <w:bottom w:val="nil"/>
                  <w:right w:val="nil"/>
                </w:tcBorders>
                <w:shd w:val="clear" w:color="auto" w:fill="auto"/>
                <w:noWrap/>
                <w:vAlign w:val="bottom"/>
                <w:hideMark/>
              </w:tcPr>
            </w:tcPrChange>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22" w:author="Nate Bachmeier [AWS-SA]" w:date="2023-02-25T11:26:00Z"/>
                <w:rFonts w:ascii="Calibri" w:eastAsia="Times New Roman" w:hAnsi="Calibri" w:cs="Calibri"/>
                <w:color w:val="000000"/>
                <w:sz w:val="22"/>
              </w:rPr>
            </w:pPr>
            <w:ins w:id="2123" w:author="Nate Bachmeier [AWS-SA]" w:date="2023-02-25T11:26:00Z">
              <w:r w:rsidRPr="00E16572">
                <w:rPr>
                  <w:rFonts w:ascii="Calibri" w:eastAsia="Times New Roman" w:hAnsi="Calibri" w:cs="Calibri"/>
                  <w:color w:val="000000"/>
                  <w:sz w:val="22"/>
                </w:rPr>
                <w:t>584</w:t>
              </w:r>
            </w:ins>
          </w:p>
        </w:tc>
      </w:tr>
      <w:tr w:rsidR="00E16572" w:rsidRPr="00E16572" w14:paraId="0464D080" w14:textId="77777777" w:rsidTr="005D1D3E">
        <w:trPr>
          <w:cnfStyle w:val="000000100000" w:firstRow="0" w:lastRow="0" w:firstColumn="0" w:lastColumn="0" w:oddVBand="0" w:evenVBand="0" w:oddHBand="1" w:evenHBand="0" w:firstRowFirstColumn="0" w:firstRowLastColumn="0" w:lastRowFirstColumn="0" w:lastRowLastColumn="0"/>
          <w:trHeight w:val="300"/>
          <w:ins w:id="2124" w:author="Nate Bachmeier [AWS-SA]" w:date="2023-02-25T11:26:00Z"/>
          <w:trPrChange w:id="2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26" w:author="Nate Bachmeier [AWS-SA]" w:date="2023-02-26T11:07:00Z">
              <w:tcPr>
                <w:tcW w:w="4740" w:type="dxa"/>
                <w:tcBorders>
                  <w:top w:val="nil"/>
                  <w:left w:val="nil"/>
                  <w:bottom w:val="nil"/>
                  <w:right w:val="nil"/>
                </w:tcBorders>
                <w:shd w:val="clear" w:color="auto" w:fill="auto"/>
                <w:noWrap/>
                <w:vAlign w:val="bottom"/>
                <w:hideMark/>
              </w:tcPr>
            </w:tcPrChange>
          </w:tcPr>
          <w:p w14:paraId="039E68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27" w:author="Nate Bachmeier [AWS-SA]" w:date="2023-02-25T11:26:00Z"/>
                <w:rFonts w:ascii="Calibri" w:eastAsia="Times New Roman" w:hAnsi="Calibri" w:cs="Calibri"/>
                <w:b w:val="0"/>
                <w:bCs w:val="0"/>
                <w:color w:val="000000"/>
                <w:sz w:val="22"/>
                <w:rPrChange w:id="2128" w:author="Nate Bachmeier [AWS-SA]" w:date="2023-02-25T11:29:00Z">
                  <w:rPr>
                    <w:ins w:id="2129" w:author="Nate Bachmeier [AWS-SA]" w:date="2023-02-25T11:26:00Z"/>
                    <w:rFonts w:ascii="Calibri" w:eastAsia="Times New Roman" w:hAnsi="Calibri" w:cs="Calibri"/>
                    <w:color w:val="000000"/>
                    <w:sz w:val="22"/>
                  </w:rPr>
                </w:rPrChange>
              </w:rPr>
            </w:pPr>
            <w:ins w:id="2130" w:author="Nate Bachmeier [AWS-SA]" w:date="2023-02-25T11:26:00Z">
              <w:r w:rsidRPr="00E16572">
                <w:rPr>
                  <w:rFonts w:ascii="Calibri" w:eastAsia="Times New Roman" w:hAnsi="Calibri" w:cs="Calibri"/>
                  <w:color w:val="000000"/>
                  <w:sz w:val="22"/>
                </w:rPr>
                <w:t>being in zero gravity</w:t>
              </w:r>
            </w:ins>
          </w:p>
        </w:tc>
        <w:tc>
          <w:tcPr>
            <w:tcW w:w="5348" w:type="dxa"/>
            <w:noWrap/>
            <w:hideMark/>
            <w:tcPrChange w:id="2131" w:author="Nate Bachmeier [AWS-SA]" w:date="2023-02-26T11:07:00Z">
              <w:tcPr>
                <w:tcW w:w="960" w:type="dxa"/>
                <w:tcBorders>
                  <w:top w:val="nil"/>
                  <w:left w:val="nil"/>
                  <w:bottom w:val="nil"/>
                  <w:right w:val="nil"/>
                </w:tcBorders>
                <w:shd w:val="clear" w:color="auto" w:fill="auto"/>
                <w:noWrap/>
                <w:vAlign w:val="bottom"/>
                <w:hideMark/>
              </w:tcPr>
            </w:tcPrChange>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32" w:author="Nate Bachmeier [AWS-SA]" w:date="2023-02-25T11:26:00Z"/>
                <w:rFonts w:ascii="Calibri" w:eastAsia="Times New Roman" w:hAnsi="Calibri" w:cs="Calibri"/>
                <w:color w:val="000000"/>
                <w:sz w:val="22"/>
              </w:rPr>
            </w:pPr>
            <w:ins w:id="2133" w:author="Nate Bachmeier [AWS-SA]" w:date="2023-02-25T11:26:00Z">
              <w:r w:rsidRPr="00E16572">
                <w:rPr>
                  <w:rFonts w:ascii="Calibri" w:eastAsia="Times New Roman" w:hAnsi="Calibri" w:cs="Calibri"/>
                  <w:color w:val="000000"/>
                  <w:sz w:val="22"/>
                </w:rPr>
                <w:t>478</w:t>
              </w:r>
            </w:ins>
          </w:p>
        </w:tc>
      </w:tr>
      <w:tr w:rsidR="00E16572" w:rsidRPr="00E16572" w14:paraId="2D148048" w14:textId="77777777" w:rsidTr="005D1D3E">
        <w:trPr>
          <w:trHeight w:val="300"/>
          <w:ins w:id="2134" w:author="Nate Bachmeier [AWS-SA]" w:date="2023-02-25T11:26:00Z"/>
          <w:trPrChange w:id="2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36" w:author="Nate Bachmeier [AWS-SA]" w:date="2023-02-26T11:07:00Z">
              <w:tcPr>
                <w:tcW w:w="4740" w:type="dxa"/>
                <w:tcBorders>
                  <w:top w:val="nil"/>
                  <w:left w:val="nil"/>
                  <w:bottom w:val="nil"/>
                  <w:right w:val="nil"/>
                </w:tcBorders>
                <w:shd w:val="clear" w:color="auto" w:fill="auto"/>
                <w:noWrap/>
                <w:vAlign w:val="bottom"/>
                <w:hideMark/>
              </w:tcPr>
            </w:tcPrChange>
          </w:tcPr>
          <w:p w14:paraId="2A9F6431" w14:textId="77777777" w:rsidR="00E16572" w:rsidRPr="00E16572" w:rsidRDefault="00E16572" w:rsidP="00E16572">
            <w:pPr>
              <w:spacing w:line="240" w:lineRule="auto"/>
              <w:ind w:firstLine="0"/>
              <w:rPr>
                <w:ins w:id="2137" w:author="Nate Bachmeier [AWS-SA]" w:date="2023-02-25T11:26:00Z"/>
                <w:rFonts w:ascii="Calibri" w:eastAsia="Times New Roman" w:hAnsi="Calibri" w:cs="Calibri"/>
                <w:b w:val="0"/>
                <w:bCs w:val="0"/>
                <w:color w:val="000000"/>
                <w:sz w:val="22"/>
                <w:rPrChange w:id="2138" w:author="Nate Bachmeier [AWS-SA]" w:date="2023-02-25T11:29:00Z">
                  <w:rPr>
                    <w:ins w:id="2139" w:author="Nate Bachmeier [AWS-SA]" w:date="2023-02-25T11:26:00Z"/>
                    <w:rFonts w:ascii="Calibri" w:eastAsia="Times New Roman" w:hAnsi="Calibri" w:cs="Calibri"/>
                    <w:color w:val="000000"/>
                    <w:sz w:val="22"/>
                  </w:rPr>
                </w:rPrChange>
              </w:rPr>
            </w:pPr>
            <w:ins w:id="2140" w:author="Nate Bachmeier [AWS-SA]" w:date="2023-02-25T11:26:00Z">
              <w:r w:rsidRPr="00E16572">
                <w:rPr>
                  <w:rFonts w:ascii="Calibri" w:eastAsia="Times New Roman" w:hAnsi="Calibri" w:cs="Calibri"/>
                  <w:color w:val="000000"/>
                  <w:sz w:val="22"/>
                </w:rPr>
                <w:t>belly dancing</w:t>
              </w:r>
            </w:ins>
          </w:p>
        </w:tc>
        <w:tc>
          <w:tcPr>
            <w:tcW w:w="5348" w:type="dxa"/>
            <w:noWrap/>
            <w:hideMark/>
            <w:tcPrChange w:id="2141" w:author="Nate Bachmeier [AWS-SA]" w:date="2023-02-26T11:07:00Z">
              <w:tcPr>
                <w:tcW w:w="960" w:type="dxa"/>
                <w:tcBorders>
                  <w:top w:val="nil"/>
                  <w:left w:val="nil"/>
                  <w:bottom w:val="nil"/>
                  <w:right w:val="nil"/>
                </w:tcBorders>
                <w:shd w:val="clear" w:color="auto" w:fill="auto"/>
                <w:noWrap/>
                <w:vAlign w:val="bottom"/>
                <w:hideMark/>
              </w:tcPr>
            </w:tcPrChange>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42" w:author="Nate Bachmeier [AWS-SA]" w:date="2023-02-25T11:26:00Z"/>
                <w:rFonts w:ascii="Calibri" w:eastAsia="Times New Roman" w:hAnsi="Calibri" w:cs="Calibri"/>
                <w:color w:val="000000"/>
                <w:sz w:val="22"/>
              </w:rPr>
            </w:pPr>
            <w:ins w:id="2143" w:author="Nate Bachmeier [AWS-SA]" w:date="2023-02-25T11:26:00Z">
              <w:r w:rsidRPr="00E16572">
                <w:rPr>
                  <w:rFonts w:ascii="Calibri" w:eastAsia="Times New Roman" w:hAnsi="Calibri" w:cs="Calibri"/>
                  <w:color w:val="000000"/>
                  <w:sz w:val="22"/>
                </w:rPr>
                <w:t>344</w:t>
              </w:r>
            </w:ins>
          </w:p>
        </w:tc>
      </w:tr>
      <w:tr w:rsidR="00E16572" w:rsidRPr="00E16572" w14:paraId="5317FAAA" w14:textId="77777777" w:rsidTr="005D1D3E">
        <w:trPr>
          <w:cnfStyle w:val="000000100000" w:firstRow="0" w:lastRow="0" w:firstColumn="0" w:lastColumn="0" w:oddVBand="0" w:evenVBand="0" w:oddHBand="1" w:evenHBand="0" w:firstRowFirstColumn="0" w:firstRowLastColumn="0" w:lastRowFirstColumn="0" w:lastRowLastColumn="0"/>
          <w:trHeight w:val="300"/>
          <w:ins w:id="2144" w:author="Nate Bachmeier [AWS-SA]" w:date="2023-02-25T11:26:00Z"/>
          <w:trPrChange w:id="2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46" w:author="Nate Bachmeier [AWS-SA]" w:date="2023-02-26T11:07:00Z">
              <w:tcPr>
                <w:tcW w:w="4740" w:type="dxa"/>
                <w:tcBorders>
                  <w:top w:val="nil"/>
                  <w:left w:val="nil"/>
                  <w:bottom w:val="nil"/>
                  <w:right w:val="nil"/>
                </w:tcBorders>
                <w:shd w:val="clear" w:color="auto" w:fill="auto"/>
                <w:noWrap/>
                <w:vAlign w:val="bottom"/>
                <w:hideMark/>
              </w:tcPr>
            </w:tcPrChange>
          </w:tcPr>
          <w:p w14:paraId="068A20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47" w:author="Nate Bachmeier [AWS-SA]" w:date="2023-02-25T11:26:00Z"/>
                <w:rFonts w:ascii="Calibri" w:eastAsia="Times New Roman" w:hAnsi="Calibri" w:cs="Calibri"/>
                <w:b w:val="0"/>
                <w:bCs w:val="0"/>
                <w:color w:val="000000"/>
                <w:sz w:val="22"/>
                <w:rPrChange w:id="2148" w:author="Nate Bachmeier [AWS-SA]" w:date="2023-02-25T11:29:00Z">
                  <w:rPr>
                    <w:ins w:id="2149" w:author="Nate Bachmeier [AWS-SA]" w:date="2023-02-25T11:26:00Z"/>
                    <w:rFonts w:ascii="Calibri" w:eastAsia="Times New Roman" w:hAnsi="Calibri" w:cs="Calibri"/>
                    <w:color w:val="000000"/>
                    <w:sz w:val="22"/>
                  </w:rPr>
                </w:rPrChange>
              </w:rPr>
            </w:pPr>
            <w:ins w:id="2150" w:author="Nate Bachmeier [AWS-SA]" w:date="2023-02-25T11:26:00Z">
              <w:r w:rsidRPr="00E16572">
                <w:rPr>
                  <w:rFonts w:ascii="Calibri" w:eastAsia="Times New Roman" w:hAnsi="Calibri" w:cs="Calibri"/>
                  <w:color w:val="000000"/>
                  <w:sz w:val="22"/>
                </w:rPr>
                <w:t>bench pressing</w:t>
              </w:r>
            </w:ins>
          </w:p>
        </w:tc>
        <w:tc>
          <w:tcPr>
            <w:tcW w:w="5348" w:type="dxa"/>
            <w:noWrap/>
            <w:hideMark/>
            <w:tcPrChange w:id="2151" w:author="Nate Bachmeier [AWS-SA]" w:date="2023-02-26T11:07:00Z">
              <w:tcPr>
                <w:tcW w:w="960" w:type="dxa"/>
                <w:tcBorders>
                  <w:top w:val="nil"/>
                  <w:left w:val="nil"/>
                  <w:bottom w:val="nil"/>
                  <w:right w:val="nil"/>
                </w:tcBorders>
                <w:shd w:val="clear" w:color="auto" w:fill="auto"/>
                <w:noWrap/>
                <w:vAlign w:val="bottom"/>
                <w:hideMark/>
              </w:tcPr>
            </w:tcPrChange>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52" w:author="Nate Bachmeier [AWS-SA]" w:date="2023-02-25T11:26:00Z"/>
                <w:rFonts w:ascii="Calibri" w:eastAsia="Times New Roman" w:hAnsi="Calibri" w:cs="Calibri"/>
                <w:color w:val="000000"/>
                <w:sz w:val="22"/>
              </w:rPr>
            </w:pPr>
            <w:ins w:id="2153" w:author="Nate Bachmeier [AWS-SA]" w:date="2023-02-25T11:26:00Z">
              <w:r w:rsidRPr="00E16572">
                <w:rPr>
                  <w:rFonts w:ascii="Calibri" w:eastAsia="Times New Roman" w:hAnsi="Calibri" w:cs="Calibri"/>
                  <w:color w:val="000000"/>
                  <w:sz w:val="22"/>
                </w:rPr>
                <w:t>809</w:t>
              </w:r>
            </w:ins>
          </w:p>
        </w:tc>
      </w:tr>
      <w:tr w:rsidR="00E16572" w:rsidRPr="00E16572" w14:paraId="042E0BA3" w14:textId="77777777" w:rsidTr="005D1D3E">
        <w:trPr>
          <w:trHeight w:val="300"/>
          <w:ins w:id="2154" w:author="Nate Bachmeier [AWS-SA]" w:date="2023-02-25T11:26:00Z"/>
          <w:trPrChange w:id="2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56" w:author="Nate Bachmeier [AWS-SA]" w:date="2023-02-26T11:07:00Z">
              <w:tcPr>
                <w:tcW w:w="4740" w:type="dxa"/>
                <w:tcBorders>
                  <w:top w:val="nil"/>
                  <w:left w:val="nil"/>
                  <w:bottom w:val="nil"/>
                  <w:right w:val="nil"/>
                </w:tcBorders>
                <w:shd w:val="clear" w:color="auto" w:fill="auto"/>
                <w:noWrap/>
                <w:vAlign w:val="bottom"/>
                <w:hideMark/>
              </w:tcPr>
            </w:tcPrChange>
          </w:tcPr>
          <w:p w14:paraId="59F82D63" w14:textId="77777777" w:rsidR="00E16572" w:rsidRPr="00E16572" w:rsidRDefault="00E16572" w:rsidP="00E16572">
            <w:pPr>
              <w:spacing w:line="240" w:lineRule="auto"/>
              <w:ind w:firstLine="0"/>
              <w:rPr>
                <w:ins w:id="2157" w:author="Nate Bachmeier [AWS-SA]" w:date="2023-02-25T11:26:00Z"/>
                <w:rFonts w:ascii="Calibri" w:eastAsia="Times New Roman" w:hAnsi="Calibri" w:cs="Calibri"/>
                <w:b w:val="0"/>
                <w:bCs w:val="0"/>
                <w:color w:val="000000"/>
                <w:sz w:val="22"/>
                <w:rPrChange w:id="2158" w:author="Nate Bachmeier [AWS-SA]" w:date="2023-02-25T11:29:00Z">
                  <w:rPr>
                    <w:ins w:id="2159" w:author="Nate Bachmeier [AWS-SA]" w:date="2023-02-25T11:26:00Z"/>
                    <w:rFonts w:ascii="Calibri" w:eastAsia="Times New Roman" w:hAnsi="Calibri" w:cs="Calibri"/>
                    <w:color w:val="000000"/>
                    <w:sz w:val="22"/>
                  </w:rPr>
                </w:rPrChange>
              </w:rPr>
            </w:pPr>
            <w:ins w:id="2160" w:author="Nate Bachmeier [AWS-SA]" w:date="2023-02-25T11:26:00Z">
              <w:r w:rsidRPr="00E16572">
                <w:rPr>
                  <w:rFonts w:ascii="Calibri" w:eastAsia="Times New Roman" w:hAnsi="Calibri" w:cs="Calibri"/>
                  <w:color w:val="000000"/>
                  <w:sz w:val="22"/>
                </w:rPr>
                <w:lastRenderedPageBreak/>
                <w:t>bending back</w:t>
              </w:r>
            </w:ins>
          </w:p>
        </w:tc>
        <w:tc>
          <w:tcPr>
            <w:tcW w:w="5348" w:type="dxa"/>
            <w:noWrap/>
            <w:hideMark/>
            <w:tcPrChange w:id="2161" w:author="Nate Bachmeier [AWS-SA]" w:date="2023-02-26T11:07:00Z">
              <w:tcPr>
                <w:tcW w:w="960" w:type="dxa"/>
                <w:tcBorders>
                  <w:top w:val="nil"/>
                  <w:left w:val="nil"/>
                  <w:bottom w:val="nil"/>
                  <w:right w:val="nil"/>
                </w:tcBorders>
                <w:shd w:val="clear" w:color="auto" w:fill="auto"/>
                <w:noWrap/>
                <w:vAlign w:val="bottom"/>
                <w:hideMark/>
              </w:tcPr>
            </w:tcPrChange>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62" w:author="Nate Bachmeier [AWS-SA]" w:date="2023-02-25T11:26:00Z"/>
                <w:rFonts w:ascii="Calibri" w:eastAsia="Times New Roman" w:hAnsi="Calibri" w:cs="Calibri"/>
                <w:color w:val="000000"/>
                <w:sz w:val="22"/>
              </w:rPr>
            </w:pPr>
            <w:ins w:id="2163" w:author="Nate Bachmeier [AWS-SA]" w:date="2023-02-25T11:26:00Z">
              <w:r w:rsidRPr="00E16572">
                <w:rPr>
                  <w:rFonts w:ascii="Calibri" w:eastAsia="Times New Roman" w:hAnsi="Calibri" w:cs="Calibri"/>
                  <w:color w:val="000000"/>
                  <w:sz w:val="22"/>
                </w:rPr>
                <w:t>505</w:t>
              </w:r>
            </w:ins>
          </w:p>
        </w:tc>
      </w:tr>
      <w:tr w:rsidR="00E16572" w:rsidRPr="00E16572" w14:paraId="343C4DFF" w14:textId="77777777" w:rsidTr="005D1D3E">
        <w:trPr>
          <w:cnfStyle w:val="000000100000" w:firstRow="0" w:lastRow="0" w:firstColumn="0" w:lastColumn="0" w:oddVBand="0" w:evenVBand="0" w:oddHBand="1" w:evenHBand="0" w:firstRowFirstColumn="0" w:firstRowLastColumn="0" w:lastRowFirstColumn="0" w:lastRowLastColumn="0"/>
          <w:trHeight w:val="300"/>
          <w:ins w:id="2164" w:author="Nate Bachmeier [AWS-SA]" w:date="2023-02-25T11:26:00Z"/>
          <w:trPrChange w:id="2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66" w:author="Nate Bachmeier [AWS-SA]" w:date="2023-02-26T11:07:00Z">
              <w:tcPr>
                <w:tcW w:w="4740" w:type="dxa"/>
                <w:tcBorders>
                  <w:top w:val="nil"/>
                  <w:left w:val="nil"/>
                  <w:bottom w:val="nil"/>
                  <w:right w:val="nil"/>
                </w:tcBorders>
                <w:shd w:val="clear" w:color="auto" w:fill="auto"/>
                <w:noWrap/>
                <w:vAlign w:val="bottom"/>
                <w:hideMark/>
              </w:tcPr>
            </w:tcPrChange>
          </w:tcPr>
          <w:p w14:paraId="758114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67" w:author="Nate Bachmeier [AWS-SA]" w:date="2023-02-25T11:26:00Z"/>
                <w:rFonts w:ascii="Calibri" w:eastAsia="Times New Roman" w:hAnsi="Calibri" w:cs="Calibri"/>
                <w:b w:val="0"/>
                <w:bCs w:val="0"/>
                <w:color w:val="000000"/>
                <w:sz w:val="22"/>
                <w:rPrChange w:id="2168" w:author="Nate Bachmeier [AWS-SA]" w:date="2023-02-25T11:29:00Z">
                  <w:rPr>
                    <w:ins w:id="2169" w:author="Nate Bachmeier [AWS-SA]" w:date="2023-02-25T11:26:00Z"/>
                    <w:rFonts w:ascii="Calibri" w:eastAsia="Times New Roman" w:hAnsi="Calibri" w:cs="Calibri"/>
                    <w:color w:val="000000"/>
                    <w:sz w:val="22"/>
                  </w:rPr>
                </w:rPrChange>
              </w:rPr>
            </w:pPr>
            <w:ins w:id="2170" w:author="Nate Bachmeier [AWS-SA]" w:date="2023-02-25T11:26:00Z">
              <w:r w:rsidRPr="00E16572">
                <w:rPr>
                  <w:rFonts w:ascii="Calibri" w:eastAsia="Times New Roman" w:hAnsi="Calibri" w:cs="Calibri"/>
                  <w:color w:val="000000"/>
                  <w:sz w:val="22"/>
                </w:rPr>
                <w:t>bending metal</w:t>
              </w:r>
            </w:ins>
          </w:p>
        </w:tc>
        <w:tc>
          <w:tcPr>
            <w:tcW w:w="5348" w:type="dxa"/>
            <w:noWrap/>
            <w:hideMark/>
            <w:tcPrChange w:id="2171" w:author="Nate Bachmeier [AWS-SA]" w:date="2023-02-26T11:07:00Z">
              <w:tcPr>
                <w:tcW w:w="960" w:type="dxa"/>
                <w:tcBorders>
                  <w:top w:val="nil"/>
                  <w:left w:val="nil"/>
                  <w:bottom w:val="nil"/>
                  <w:right w:val="nil"/>
                </w:tcBorders>
                <w:shd w:val="clear" w:color="auto" w:fill="auto"/>
                <w:noWrap/>
                <w:vAlign w:val="bottom"/>
                <w:hideMark/>
              </w:tcPr>
            </w:tcPrChange>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72" w:author="Nate Bachmeier [AWS-SA]" w:date="2023-02-25T11:26:00Z"/>
                <w:rFonts w:ascii="Calibri" w:eastAsia="Times New Roman" w:hAnsi="Calibri" w:cs="Calibri"/>
                <w:color w:val="000000"/>
                <w:sz w:val="22"/>
              </w:rPr>
            </w:pPr>
            <w:ins w:id="2173" w:author="Nate Bachmeier [AWS-SA]" w:date="2023-02-25T11:26:00Z">
              <w:r w:rsidRPr="00E16572">
                <w:rPr>
                  <w:rFonts w:ascii="Calibri" w:eastAsia="Times New Roman" w:hAnsi="Calibri" w:cs="Calibri"/>
                  <w:color w:val="000000"/>
                  <w:sz w:val="22"/>
                </w:rPr>
                <w:t>631</w:t>
              </w:r>
            </w:ins>
          </w:p>
        </w:tc>
      </w:tr>
      <w:tr w:rsidR="00E16572" w:rsidRPr="00E16572" w14:paraId="535496B7" w14:textId="77777777" w:rsidTr="005D1D3E">
        <w:trPr>
          <w:trHeight w:val="300"/>
          <w:ins w:id="2174" w:author="Nate Bachmeier [AWS-SA]" w:date="2023-02-25T11:26:00Z"/>
          <w:trPrChange w:id="2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76" w:author="Nate Bachmeier [AWS-SA]" w:date="2023-02-26T11:07:00Z">
              <w:tcPr>
                <w:tcW w:w="4740" w:type="dxa"/>
                <w:tcBorders>
                  <w:top w:val="nil"/>
                  <w:left w:val="nil"/>
                  <w:bottom w:val="nil"/>
                  <w:right w:val="nil"/>
                </w:tcBorders>
                <w:shd w:val="clear" w:color="auto" w:fill="auto"/>
                <w:noWrap/>
                <w:vAlign w:val="bottom"/>
                <w:hideMark/>
              </w:tcPr>
            </w:tcPrChange>
          </w:tcPr>
          <w:p w14:paraId="0888F433" w14:textId="77777777" w:rsidR="00E16572" w:rsidRPr="00E16572" w:rsidRDefault="00E16572" w:rsidP="00E16572">
            <w:pPr>
              <w:spacing w:line="240" w:lineRule="auto"/>
              <w:ind w:firstLine="0"/>
              <w:rPr>
                <w:ins w:id="2177" w:author="Nate Bachmeier [AWS-SA]" w:date="2023-02-25T11:26:00Z"/>
                <w:rFonts w:ascii="Calibri" w:eastAsia="Times New Roman" w:hAnsi="Calibri" w:cs="Calibri"/>
                <w:b w:val="0"/>
                <w:bCs w:val="0"/>
                <w:color w:val="000000"/>
                <w:sz w:val="22"/>
                <w:rPrChange w:id="2178" w:author="Nate Bachmeier [AWS-SA]" w:date="2023-02-25T11:29:00Z">
                  <w:rPr>
                    <w:ins w:id="2179" w:author="Nate Bachmeier [AWS-SA]" w:date="2023-02-25T11:26:00Z"/>
                    <w:rFonts w:ascii="Calibri" w:eastAsia="Times New Roman" w:hAnsi="Calibri" w:cs="Calibri"/>
                    <w:color w:val="000000"/>
                    <w:sz w:val="22"/>
                  </w:rPr>
                </w:rPrChange>
              </w:rPr>
            </w:pPr>
            <w:ins w:id="2180" w:author="Nate Bachmeier [AWS-SA]" w:date="2023-02-25T11:26:00Z">
              <w:r w:rsidRPr="00E16572">
                <w:rPr>
                  <w:rFonts w:ascii="Calibri" w:eastAsia="Times New Roman" w:hAnsi="Calibri" w:cs="Calibri"/>
                  <w:color w:val="000000"/>
                  <w:sz w:val="22"/>
                </w:rPr>
                <w:t>biking through snow</w:t>
              </w:r>
            </w:ins>
          </w:p>
        </w:tc>
        <w:tc>
          <w:tcPr>
            <w:tcW w:w="5348" w:type="dxa"/>
            <w:noWrap/>
            <w:hideMark/>
            <w:tcPrChange w:id="2181" w:author="Nate Bachmeier [AWS-SA]" w:date="2023-02-26T11:07:00Z">
              <w:tcPr>
                <w:tcW w:w="960" w:type="dxa"/>
                <w:tcBorders>
                  <w:top w:val="nil"/>
                  <w:left w:val="nil"/>
                  <w:bottom w:val="nil"/>
                  <w:right w:val="nil"/>
                </w:tcBorders>
                <w:shd w:val="clear" w:color="auto" w:fill="auto"/>
                <w:noWrap/>
                <w:vAlign w:val="bottom"/>
                <w:hideMark/>
              </w:tcPr>
            </w:tcPrChange>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82" w:author="Nate Bachmeier [AWS-SA]" w:date="2023-02-25T11:26:00Z"/>
                <w:rFonts w:ascii="Calibri" w:eastAsia="Times New Roman" w:hAnsi="Calibri" w:cs="Calibri"/>
                <w:color w:val="000000"/>
                <w:sz w:val="22"/>
              </w:rPr>
            </w:pPr>
            <w:ins w:id="2183" w:author="Nate Bachmeier [AWS-SA]" w:date="2023-02-25T11:26:00Z">
              <w:r w:rsidRPr="00E16572">
                <w:rPr>
                  <w:rFonts w:ascii="Calibri" w:eastAsia="Times New Roman" w:hAnsi="Calibri" w:cs="Calibri"/>
                  <w:color w:val="000000"/>
                  <w:sz w:val="22"/>
                </w:rPr>
                <w:t>708</w:t>
              </w:r>
            </w:ins>
          </w:p>
        </w:tc>
      </w:tr>
      <w:tr w:rsidR="00E16572" w:rsidRPr="00E16572" w14:paraId="00A9199A" w14:textId="77777777" w:rsidTr="005D1D3E">
        <w:trPr>
          <w:cnfStyle w:val="000000100000" w:firstRow="0" w:lastRow="0" w:firstColumn="0" w:lastColumn="0" w:oddVBand="0" w:evenVBand="0" w:oddHBand="1" w:evenHBand="0" w:firstRowFirstColumn="0" w:firstRowLastColumn="0" w:lastRowFirstColumn="0" w:lastRowLastColumn="0"/>
          <w:trHeight w:val="300"/>
          <w:ins w:id="2184" w:author="Nate Bachmeier [AWS-SA]" w:date="2023-02-25T11:26:00Z"/>
          <w:trPrChange w:id="2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86" w:author="Nate Bachmeier [AWS-SA]" w:date="2023-02-26T11:07:00Z">
              <w:tcPr>
                <w:tcW w:w="4740" w:type="dxa"/>
                <w:tcBorders>
                  <w:top w:val="nil"/>
                  <w:left w:val="nil"/>
                  <w:bottom w:val="nil"/>
                  <w:right w:val="nil"/>
                </w:tcBorders>
                <w:shd w:val="clear" w:color="auto" w:fill="auto"/>
                <w:noWrap/>
                <w:vAlign w:val="bottom"/>
                <w:hideMark/>
              </w:tcPr>
            </w:tcPrChange>
          </w:tcPr>
          <w:p w14:paraId="6F26C16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87" w:author="Nate Bachmeier [AWS-SA]" w:date="2023-02-25T11:26:00Z"/>
                <w:rFonts w:ascii="Calibri" w:eastAsia="Times New Roman" w:hAnsi="Calibri" w:cs="Calibri"/>
                <w:b w:val="0"/>
                <w:bCs w:val="0"/>
                <w:color w:val="000000"/>
                <w:sz w:val="22"/>
                <w:rPrChange w:id="2188" w:author="Nate Bachmeier [AWS-SA]" w:date="2023-02-25T11:29:00Z">
                  <w:rPr>
                    <w:ins w:id="2189" w:author="Nate Bachmeier [AWS-SA]" w:date="2023-02-25T11:26:00Z"/>
                    <w:rFonts w:ascii="Calibri" w:eastAsia="Times New Roman" w:hAnsi="Calibri" w:cs="Calibri"/>
                    <w:color w:val="000000"/>
                    <w:sz w:val="22"/>
                  </w:rPr>
                </w:rPrChange>
              </w:rPr>
            </w:pPr>
            <w:ins w:id="2190" w:author="Nate Bachmeier [AWS-SA]" w:date="2023-02-25T11:26:00Z">
              <w:r w:rsidRPr="00E16572">
                <w:rPr>
                  <w:rFonts w:ascii="Calibri" w:eastAsia="Times New Roman" w:hAnsi="Calibri" w:cs="Calibri"/>
                  <w:color w:val="000000"/>
                  <w:sz w:val="22"/>
                </w:rPr>
                <w:t>blasting sand</w:t>
              </w:r>
            </w:ins>
          </w:p>
        </w:tc>
        <w:tc>
          <w:tcPr>
            <w:tcW w:w="5348" w:type="dxa"/>
            <w:noWrap/>
            <w:hideMark/>
            <w:tcPrChange w:id="2191" w:author="Nate Bachmeier [AWS-SA]" w:date="2023-02-26T11:07:00Z">
              <w:tcPr>
                <w:tcW w:w="960" w:type="dxa"/>
                <w:tcBorders>
                  <w:top w:val="nil"/>
                  <w:left w:val="nil"/>
                  <w:bottom w:val="nil"/>
                  <w:right w:val="nil"/>
                </w:tcBorders>
                <w:shd w:val="clear" w:color="auto" w:fill="auto"/>
                <w:noWrap/>
                <w:vAlign w:val="bottom"/>
                <w:hideMark/>
              </w:tcPr>
            </w:tcPrChange>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92" w:author="Nate Bachmeier [AWS-SA]" w:date="2023-02-25T11:26:00Z"/>
                <w:rFonts w:ascii="Calibri" w:eastAsia="Times New Roman" w:hAnsi="Calibri" w:cs="Calibri"/>
                <w:color w:val="000000"/>
                <w:sz w:val="22"/>
              </w:rPr>
            </w:pPr>
            <w:ins w:id="2193" w:author="Nate Bachmeier [AWS-SA]" w:date="2023-02-25T11:26:00Z">
              <w:r w:rsidRPr="00E16572">
                <w:rPr>
                  <w:rFonts w:ascii="Calibri" w:eastAsia="Times New Roman" w:hAnsi="Calibri" w:cs="Calibri"/>
                  <w:color w:val="000000"/>
                  <w:sz w:val="22"/>
                </w:rPr>
                <w:t>765</w:t>
              </w:r>
            </w:ins>
          </w:p>
        </w:tc>
      </w:tr>
      <w:tr w:rsidR="00E16572" w:rsidRPr="00E16572" w14:paraId="79E01762" w14:textId="77777777" w:rsidTr="005D1D3E">
        <w:trPr>
          <w:trHeight w:val="300"/>
          <w:ins w:id="2194" w:author="Nate Bachmeier [AWS-SA]" w:date="2023-02-25T11:26:00Z"/>
          <w:trPrChange w:id="2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96" w:author="Nate Bachmeier [AWS-SA]" w:date="2023-02-26T11:07:00Z">
              <w:tcPr>
                <w:tcW w:w="4740" w:type="dxa"/>
                <w:tcBorders>
                  <w:top w:val="nil"/>
                  <w:left w:val="nil"/>
                  <w:bottom w:val="nil"/>
                  <w:right w:val="nil"/>
                </w:tcBorders>
                <w:shd w:val="clear" w:color="auto" w:fill="auto"/>
                <w:noWrap/>
                <w:vAlign w:val="bottom"/>
                <w:hideMark/>
              </w:tcPr>
            </w:tcPrChange>
          </w:tcPr>
          <w:p w14:paraId="7247C929" w14:textId="77777777" w:rsidR="00E16572" w:rsidRPr="00E16572" w:rsidRDefault="00E16572" w:rsidP="00E16572">
            <w:pPr>
              <w:spacing w:line="240" w:lineRule="auto"/>
              <w:ind w:firstLine="0"/>
              <w:rPr>
                <w:ins w:id="2197" w:author="Nate Bachmeier [AWS-SA]" w:date="2023-02-25T11:26:00Z"/>
                <w:rFonts w:ascii="Calibri" w:eastAsia="Times New Roman" w:hAnsi="Calibri" w:cs="Calibri"/>
                <w:b w:val="0"/>
                <w:bCs w:val="0"/>
                <w:color w:val="000000"/>
                <w:sz w:val="22"/>
                <w:rPrChange w:id="2198" w:author="Nate Bachmeier [AWS-SA]" w:date="2023-02-25T11:29:00Z">
                  <w:rPr>
                    <w:ins w:id="2199" w:author="Nate Bachmeier [AWS-SA]" w:date="2023-02-25T11:26:00Z"/>
                    <w:rFonts w:ascii="Calibri" w:eastAsia="Times New Roman" w:hAnsi="Calibri" w:cs="Calibri"/>
                    <w:color w:val="000000"/>
                    <w:sz w:val="22"/>
                  </w:rPr>
                </w:rPrChange>
              </w:rPr>
            </w:pPr>
            <w:ins w:id="2200" w:author="Nate Bachmeier [AWS-SA]" w:date="2023-02-25T11:26:00Z">
              <w:r w:rsidRPr="00E16572">
                <w:rPr>
                  <w:rFonts w:ascii="Calibri" w:eastAsia="Times New Roman" w:hAnsi="Calibri" w:cs="Calibri"/>
                  <w:color w:val="000000"/>
                  <w:sz w:val="22"/>
                </w:rPr>
                <w:t>blending fruit</w:t>
              </w:r>
            </w:ins>
          </w:p>
        </w:tc>
        <w:tc>
          <w:tcPr>
            <w:tcW w:w="5348" w:type="dxa"/>
            <w:noWrap/>
            <w:hideMark/>
            <w:tcPrChange w:id="2201" w:author="Nate Bachmeier [AWS-SA]" w:date="2023-02-26T11:07:00Z">
              <w:tcPr>
                <w:tcW w:w="960" w:type="dxa"/>
                <w:tcBorders>
                  <w:top w:val="nil"/>
                  <w:left w:val="nil"/>
                  <w:bottom w:val="nil"/>
                  <w:right w:val="nil"/>
                </w:tcBorders>
                <w:shd w:val="clear" w:color="auto" w:fill="auto"/>
                <w:noWrap/>
                <w:vAlign w:val="bottom"/>
                <w:hideMark/>
              </w:tcPr>
            </w:tcPrChange>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02" w:author="Nate Bachmeier [AWS-SA]" w:date="2023-02-25T11:26:00Z"/>
                <w:rFonts w:ascii="Calibri" w:eastAsia="Times New Roman" w:hAnsi="Calibri" w:cs="Calibri"/>
                <w:color w:val="000000"/>
                <w:sz w:val="22"/>
              </w:rPr>
            </w:pPr>
            <w:ins w:id="2203" w:author="Nate Bachmeier [AWS-SA]" w:date="2023-02-25T11:26:00Z">
              <w:r w:rsidRPr="00E16572">
                <w:rPr>
                  <w:rFonts w:ascii="Calibri" w:eastAsia="Times New Roman" w:hAnsi="Calibri" w:cs="Calibri"/>
                  <w:color w:val="000000"/>
                  <w:sz w:val="22"/>
                </w:rPr>
                <w:t>499</w:t>
              </w:r>
            </w:ins>
          </w:p>
        </w:tc>
      </w:tr>
      <w:tr w:rsidR="00E16572" w:rsidRPr="00E16572" w14:paraId="7DBB7933" w14:textId="77777777" w:rsidTr="005D1D3E">
        <w:trPr>
          <w:cnfStyle w:val="000000100000" w:firstRow="0" w:lastRow="0" w:firstColumn="0" w:lastColumn="0" w:oddVBand="0" w:evenVBand="0" w:oddHBand="1" w:evenHBand="0" w:firstRowFirstColumn="0" w:firstRowLastColumn="0" w:lastRowFirstColumn="0" w:lastRowLastColumn="0"/>
          <w:trHeight w:val="300"/>
          <w:ins w:id="2204" w:author="Nate Bachmeier [AWS-SA]" w:date="2023-02-25T11:26:00Z"/>
          <w:trPrChange w:id="2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06" w:author="Nate Bachmeier [AWS-SA]" w:date="2023-02-26T11:07:00Z">
              <w:tcPr>
                <w:tcW w:w="4740" w:type="dxa"/>
                <w:tcBorders>
                  <w:top w:val="nil"/>
                  <w:left w:val="nil"/>
                  <w:bottom w:val="nil"/>
                  <w:right w:val="nil"/>
                </w:tcBorders>
                <w:shd w:val="clear" w:color="auto" w:fill="auto"/>
                <w:noWrap/>
                <w:vAlign w:val="bottom"/>
                <w:hideMark/>
              </w:tcPr>
            </w:tcPrChange>
          </w:tcPr>
          <w:p w14:paraId="24EDF1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07" w:author="Nate Bachmeier [AWS-SA]" w:date="2023-02-25T11:26:00Z"/>
                <w:rFonts w:ascii="Calibri" w:eastAsia="Times New Roman" w:hAnsi="Calibri" w:cs="Calibri"/>
                <w:b w:val="0"/>
                <w:bCs w:val="0"/>
                <w:color w:val="000000"/>
                <w:sz w:val="22"/>
                <w:rPrChange w:id="2208" w:author="Nate Bachmeier [AWS-SA]" w:date="2023-02-25T11:29:00Z">
                  <w:rPr>
                    <w:ins w:id="2209" w:author="Nate Bachmeier [AWS-SA]" w:date="2023-02-25T11:26:00Z"/>
                    <w:rFonts w:ascii="Calibri" w:eastAsia="Times New Roman" w:hAnsi="Calibri" w:cs="Calibri"/>
                    <w:color w:val="000000"/>
                    <w:sz w:val="22"/>
                  </w:rPr>
                </w:rPrChange>
              </w:rPr>
            </w:pPr>
            <w:ins w:id="2210" w:author="Nate Bachmeier [AWS-SA]" w:date="2023-02-25T11:26:00Z">
              <w:r w:rsidRPr="00E16572">
                <w:rPr>
                  <w:rFonts w:ascii="Calibri" w:eastAsia="Times New Roman" w:hAnsi="Calibri" w:cs="Calibri"/>
                  <w:color w:val="000000"/>
                  <w:sz w:val="22"/>
                </w:rPr>
                <w:t>blowdrying hair</w:t>
              </w:r>
            </w:ins>
          </w:p>
        </w:tc>
        <w:tc>
          <w:tcPr>
            <w:tcW w:w="5348" w:type="dxa"/>
            <w:noWrap/>
            <w:hideMark/>
            <w:tcPrChange w:id="2211" w:author="Nate Bachmeier [AWS-SA]" w:date="2023-02-26T11:07:00Z">
              <w:tcPr>
                <w:tcW w:w="960" w:type="dxa"/>
                <w:tcBorders>
                  <w:top w:val="nil"/>
                  <w:left w:val="nil"/>
                  <w:bottom w:val="nil"/>
                  <w:right w:val="nil"/>
                </w:tcBorders>
                <w:shd w:val="clear" w:color="auto" w:fill="auto"/>
                <w:noWrap/>
                <w:vAlign w:val="bottom"/>
                <w:hideMark/>
              </w:tcPr>
            </w:tcPrChange>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12" w:author="Nate Bachmeier [AWS-SA]" w:date="2023-02-25T11:26:00Z"/>
                <w:rFonts w:ascii="Calibri" w:eastAsia="Times New Roman" w:hAnsi="Calibri" w:cs="Calibri"/>
                <w:color w:val="000000"/>
                <w:sz w:val="22"/>
              </w:rPr>
            </w:pPr>
            <w:ins w:id="2213" w:author="Nate Bachmeier [AWS-SA]" w:date="2023-02-25T11:26:00Z">
              <w:r w:rsidRPr="00E16572">
                <w:rPr>
                  <w:rFonts w:ascii="Calibri" w:eastAsia="Times New Roman" w:hAnsi="Calibri" w:cs="Calibri"/>
                  <w:color w:val="000000"/>
                  <w:sz w:val="22"/>
                </w:rPr>
                <w:t>688</w:t>
              </w:r>
            </w:ins>
          </w:p>
        </w:tc>
      </w:tr>
      <w:tr w:rsidR="00E16572" w:rsidRPr="00E16572" w14:paraId="4255B8DB" w14:textId="77777777" w:rsidTr="005D1D3E">
        <w:trPr>
          <w:trHeight w:val="300"/>
          <w:ins w:id="2214" w:author="Nate Bachmeier [AWS-SA]" w:date="2023-02-25T11:26:00Z"/>
          <w:trPrChange w:id="2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16" w:author="Nate Bachmeier [AWS-SA]" w:date="2023-02-26T11:07:00Z">
              <w:tcPr>
                <w:tcW w:w="4740" w:type="dxa"/>
                <w:tcBorders>
                  <w:top w:val="nil"/>
                  <w:left w:val="nil"/>
                  <w:bottom w:val="nil"/>
                  <w:right w:val="nil"/>
                </w:tcBorders>
                <w:shd w:val="clear" w:color="auto" w:fill="auto"/>
                <w:noWrap/>
                <w:vAlign w:val="bottom"/>
                <w:hideMark/>
              </w:tcPr>
            </w:tcPrChange>
          </w:tcPr>
          <w:p w14:paraId="1C25A113" w14:textId="77777777" w:rsidR="00E16572" w:rsidRPr="00E16572" w:rsidRDefault="00E16572" w:rsidP="00E16572">
            <w:pPr>
              <w:spacing w:line="240" w:lineRule="auto"/>
              <w:ind w:firstLine="0"/>
              <w:rPr>
                <w:ins w:id="2217" w:author="Nate Bachmeier [AWS-SA]" w:date="2023-02-25T11:26:00Z"/>
                <w:rFonts w:ascii="Calibri" w:eastAsia="Times New Roman" w:hAnsi="Calibri" w:cs="Calibri"/>
                <w:b w:val="0"/>
                <w:bCs w:val="0"/>
                <w:color w:val="000000"/>
                <w:sz w:val="22"/>
                <w:rPrChange w:id="2218" w:author="Nate Bachmeier [AWS-SA]" w:date="2023-02-25T11:29:00Z">
                  <w:rPr>
                    <w:ins w:id="2219" w:author="Nate Bachmeier [AWS-SA]" w:date="2023-02-25T11:26:00Z"/>
                    <w:rFonts w:ascii="Calibri" w:eastAsia="Times New Roman" w:hAnsi="Calibri" w:cs="Calibri"/>
                    <w:color w:val="000000"/>
                    <w:sz w:val="22"/>
                  </w:rPr>
                </w:rPrChange>
              </w:rPr>
            </w:pPr>
            <w:ins w:id="2220" w:author="Nate Bachmeier [AWS-SA]" w:date="2023-02-25T11:26:00Z">
              <w:r w:rsidRPr="00E16572">
                <w:rPr>
                  <w:rFonts w:ascii="Calibri" w:eastAsia="Times New Roman" w:hAnsi="Calibri" w:cs="Calibri"/>
                  <w:color w:val="000000"/>
                  <w:sz w:val="22"/>
                </w:rPr>
                <w:t>blowing bubble gum</w:t>
              </w:r>
            </w:ins>
          </w:p>
        </w:tc>
        <w:tc>
          <w:tcPr>
            <w:tcW w:w="5348" w:type="dxa"/>
            <w:noWrap/>
            <w:hideMark/>
            <w:tcPrChange w:id="2221" w:author="Nate Bachmeier [AWS-SA]" w:date="2023-02-26T11:07:00Z">
              <w:tcPr>
                <w:tcW w:w="960" w:type="dxa"/>
                <w:tcBorders>
                  <w:top w:val="nil"/>
                  <w:left w:val="nil"/>
                  <w:bottom w:val="nil"/>
                  <w:right w:val="nil"/>
                </w:tcBorders>
                <w:shd w:val="clear" w:color="auto" w:fill="auto"/>
                <w:noWrap/>
                <w:vAlign w:val="bottom"/>
                <w:hideMark/>
              </w:tcPr>
            </w:tcPrChange>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22" w:author="Nate Bachmeier [AWS-SA]" w:date="2023-02-25T11:26:00Z"/>
                <w:rFonts w:ascii="Calibri" w:eastAsia="Times New Roman" w:hAnsi="Calibri" w:cs="Calibri"/>
                <w:color w:val="000000"/>
                <w:sz w:val="22"/>
              </w:rPr>
            </w:pPr>
            <w:ins w:id="2223" w:author="Nate Bachmeier [AWS-SA]" w:date="2023-02-25T11:26:00Z">
              <w:r w:rsidRPr="00E16572">
                <w:rPr>
                  <w:rFonts w:ascii="Calibri" w:eastAsia="Times New Roman" w:hAnsi="Calibri" w:cs="Calibri"/>
                  <w:color w:val="000000"/>
                  <w:sz w:val="22"/>
                </w:rPr>
                <w:t>677</w:t>
              </w:r>
            </w:ins>
          </w:p>
        </w:tc>
      </w:tr>
      <w:tr w:rsidR="00E16572" w:rsidRPr="00E16572" w14:paraId="3EF10F7A" w14:textId="77777777" w:rsidTr="005D1D3E">
        <w:trPr>
          <w:cnfStyle w:val="000000100000" w:firstRow="0" w:lastRow="0" w:firstColumn="0" w:lastColumn="0" w:oddVBand="0" w:evenVBand="0" w:oddHBand="1" w:evenHBand="0" w:firstRowFirstColumn="0" w:firstRowLastColumn="0" w:lastRowFirstColumn="0" w:lastRowLastColumn="0"/>
          <w:trHeight w:val="300"/>
          <w:ins w:id="2224" w:author="Nate Bachmeier [AWS-SA]" w:date="2023-02-25T11:26:00Z"/>
          <w:trPrChange w:id="2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26" w:author="Nate Bachmeier [AWS-SA]" w:date="2023-02-26T11:07:00Z">
              <w:tcPr>
                <w:tcW w:w="4740" w:type="dxa"/>
                <w:tcBorders>
                  <w:top w:val="nil"/>
                  <w:left w:val="nil"/>
                  <w:bottom w:val="nil"/>
                  <w:right w:val="nil"/>
                </w:tcBorders>
                <w:shd w:val="clear" w:color="auto" w:fill="auto"/>
                <w:noWrap/>
                <w:vAlign w:val="bottom"/>
                <w:hideMark/>
              </w:tcPr>
            </w:tcPrChange>
          </w:tcPr>
          <w:p w14:paraId="6DA172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27" w:author="Nate Bachmeier [AWS-SA]" w:date="2023-02-25T11:26:00Z"/>
                <w:rFonts w:ascii="Calibri" w:eastAsia="Times New Roman" w:hAnsi="Calibri" w:cs="Calibri"/>
                <w:b w:val="0"/>
                <w:bCs w:val="0"/>
                <w:color w:val="000000"/>
                <w:sz w:val="22"/>
                <w:rPrChange w:id="2228" w:author="Nate Bachmeier [AWS-SA]" w:date="2023-02-25T11:29:00Z">
                  <w:rPr>
                    <w:ins w:id="2229" w:author="Nate Bachmeier [AWS-SA]" w:date="2023-02-25T11:26:00Z"/>
                    <w:rFonts w:ascii="Calibri" w:eastAsia="Times New Roman" w:hAnsi="Calibri" w:cs="Calibri"/>
                    <w:color w:val="000000"/>
                    <w:sz w:val="22"/>
                  </w:rPr>
                </w:rPrChange>
              </w:rPr>
            </w:pPr>
            <w:ins w:id="2230" w:author="Nate Bachmeier [AWS-SA]" w:date="2023-02-25T11:26:00Z">
              <w:r w:rsidRPr="00E16572">
                <w:rPr>
                  <w:rFonts w:ascii="Calibri" w:eastAsia="Times New Roman" w:hAnsi="Calibri" w:cs="Calibri"/>
                  <w:color w:val="000000"/>
                  <w:sz w:val="22"/>
                </w:rPr>
                <w:t>blowing glass</w:t>
              </w:r>
            </w:ins>
          </w:p>
        </w:tc>
        <w:tc>
          <w:tcPr>
            <w:tcW w:w="5348" w:type="dxa"/>
            <w:noWrap/>
            <w:hideMark/>
            <w:tcPrChange w:id="2231" w:author="Nate Bachmeier [AWS-SA]" w:date="2023-02-26T11:07:00Z">
              <w:tcPr>
                <w:tcW w:w="960" w:type="dxa"/>
                <w:tcBorders>
                  <w:top w:val="nil"/>
                  <w:left w:val="nil"/>
                  <w:bottom w:val="nil"/>
                  <w:right w:val="nil"/>
                </w:tcBorders>
                <w:shd w:val="clear" w:color="auto" w:fill="auto"/>
                <w:noWrap/>
                <w:vAlign w:val="bottom"/>
                <w:hideMark/>
              </w:tcPr>
            </w:tcPrChange>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32" w:author="Nate Bachmeier [AWS-SA]" w:date="2023-02-25T11:26:00Z"/>
                <w:rFonts w:ascii="Calibri" w:eastAsia="Times New Roman" w:hAnsi="Calibri" w:cs="Calibri"/>
                <w:color w:val="000000"/>
                <w:sz w:val="22"/>
              </w:rPr>
            </w:pPr>
            <w:ins w:id="2233" w:author="Nate Bachmeier [AWS-SA]" w:date="2023-02-25T11:26:00Z">
              <w:r w:rsidRPr="00E16572">
                <w:rPr>
                  <w:rFonts w:ascii="Calibri" w:eastAsia="Times New Roman" w:hAnsi="Calibri" w:cs="Calibri"/>
                  <w:color w:val="000000"/>
                  <w:sz w:val="22"/>
                </w:rPr>
                <w:t>651</w:t>
              </w:r>
            </w:ins>
          </w:p>
        </w:tc>
      </w:tr>
      <w:tr w:rsidR="00E16572" w:rsidRPr="00E16572" w14:paraId="17A1808C" w14:textId="77777777" w:rsidTr="005D1D3E">
        <w:trPr>
          <w:trHeight w:val="300"/>
          <w:ins w:id="2234" w:author="Nate Bachmeier [AWS-SA]" w:date="2023-02-25T11:26:00Z"/>
          <w:trPrChange w:id="2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36" w:author="Nate Bachmeier [AWS-SA]" w:date="2023-02-26T11:07:00Z">
              <w:tcPr>
                <w:tcW w:w="4740" w:type="dxa"/>
                <w:tcBorders>
                  <w:top w:val="nil"/>
                  <w:left w:val="nil"/>
                  <w:bottom w:val="nil"/>
                  <w:right w:val="nil"/>
                </w:tcBorders>
                <w:shd w:val="clear" w:color="auto" w:fill="auto"/>
                <w:noWrap/>
                <w:vAlign w:val="bottom"/>
                <w:hideMark/>
              </w:tcPr>
            </w:tcPrChange>
          </w:tcPr>
          <w:p w14:paraId="40EB8D4B" w14:textId="77777777" w:rsidR="00E16572" w:rsidRPr="00E16572" w:rsidRDefault="00E16572" w:rsidP="00E16572">
            <w:pPr>
              <w:spacing w:line="240" w:lineRule="auto"/>
              <w:ind w:firstLine="0"/>
              <w:rPr>
                <w:ins w:id="2237" w:author="Nate Bachmeier [AWS-SA]" w:date="2023-02-25T11:26:00Z"/>
                <w:rFonts w:ascii="Calibri" w:eastAsia="Times New Roman" w:hAnsi="Calibri" w:cs="Calibri"/>
                <w:b w:val="0"/>
                <w:bCs w:val="0"/>
                <w:color w:val="000000"/>
                <w:sz w:val="22"/>
                <w:rPrChange w:id="2238" w:author="Nate Bachmeier [AWS-SA]" w:date="2023-02-25T11:29:00Z">
                  <w:rPr>
                    <w:ins w:id="2239" w:author="Nate Bachmeier [AWS-SA]" w:date="2023-02-25T11:26:00Z"/>
                    <w:rFonts w:ascii="Calibri" w:eastAsia="Times New Roman" w:hAnsi="Calibri" w:cs="Calibri"/>
                    <w:color w:val="000000"/>
                    <w:sz w:val="22"/>
                  </w:rPr>
                </w:rPrChange>
              </w:rPr>
            </w:pPr>
            <w:ins w:id="2240" w:author="Nate Bachmeier [AWS-SA]" w:date="2023-02-25T11:26:00Z">
              <w:r w:rsidRPr="00E16572">
                <w:rPr>
                  <w:rFonts w:ascii="Calibri" w:eastAsia="Times New Roman" w:hAnsi="Calibri" w:cs="Calibri"/>
                  <w:color w:val="000000"/>
                  <w:sz w:val="22"/>
                </w:rPr>
                <w:t>blowing leaves</w:t>
              </w:r>
            </w:ins>
          </w:p>
        </w:tc>
        <w:tc>
          <w:tcPr>
            <w:tcW w:w="5348" w:type="dxa"/>
            <w:noWrap/>
            <w:hideMark/>
            <w:tcPrChange w:id="2241" w:author="Nate Bachmeier [AWS-SA]" w:date="2023-02-26T11:07:00Z">
              <w:tcPr>
                <w:tcW w:w="960" w:type="dxa"/>
                <w:tcBorders>
                  <w:top w:val="nil"/>
                  <w:left w:val="nil"/>
                  <w:bottom w:val="nil"/>
                  <w:right w:val="nil"/>
                </w:tcBorders>
                <w:shd w:val="clear" w:color="auto" w:fill="auto"/>
                <w:noWrap/>
                <w:vAlign w:val="bottom"/>
                <w:hideMark/>
              </w:tcPr>
            </w:tcPrChange>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42" w:author="Nate Bachmeier [AWS-SA]" w:date="2023-02-25T11:26:00Z"/>
                <w:rFonts w:ascii="Calibri" w:eastAsia="Times New Roman" w:hAnsi="Calibri" w:cs="Calibri"/>
                <w:color w:val="000000"/>
                <w:sz w:val="22"/>
              </w:rPr>
            </w:pPr>
            <w:ins w:id="2243" w:author="Nate Bachmeier [AWS-SA]" w:date="2023-02-25T11:26:00Z">
              <w:r w:rsidRPr="00E16572">
                <w:rPr>
                  <w:rFonts w:ascii="Calibri" w:eastAsia="Times New Roman" w:hAnsi="Calibri" w:cs="Calibri"/>
                  <w:color w:val="000000"/>
                  <w:sz w:val="22"/>
                </w:rPr>
                <w:t>651</w:t>
              </w:r>
            </w:ins>
          </w:p>
        </w:tc>
      </w:tr>
      <w:tr w:rsidR="00E16572" w:rsidRPr="00E16572" w14:paraId="11EBB6CA" w14:textId="77777777" w:rsidTr="005D1D3E">
        <w:trPr>
          <w:cnfStyle w:val="000000100000" w:firstRow="0" w:lastRow="0" w:firstColumn="0" w:lastColumn="0" w:oddVBand="0" w:evenVBand="0" w:oddHBand="1" w:evenHBand="0" w:firstRowFirstColumn="0" w:firstRowLastColumn="0" w:lastRowFirstColumn="0" w:lastRowLastColumn="0"/>
          <w:trHeight w:val="300"/>
          <w:ins w:id="2244" w:author="Nate Bachmeier [AWS-SA]" w:date="2023-02-25T11:26:00Z"/>
          <w:trPrChange w:id="2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46" w:author="Nate Bachmeier [AWS-SA]" w:date="2023-02-26T11:07:00Z">
              <w:tcPr>
                <w:tcW w:w="4740" w:type="dxa"/>
                <w:tcBorders>
                  <w:top w:val="nil"/>
                  <w:left w:val="nil"/>
                  <w:bottom w:val="nil"/>
                  <w:right w:val="nil"/>
                </w:tcBorders>
                <w:shd w:val="clear" w:color="auto" w:fill="auto"/>
                <w:noWrap/>
                <w:vAlign w:val="bottom"/>
                <w:hideMark/>
              </w:tcPr>
            </w:tcPrChange>
          </w:tcPr>
          <w:p w14:paraId="29CD48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47" w:author="Nate Bachmeier [AWS-SA]" w:date="2023-02-25T11:26:00Z"/>
                <w:rFonts w:ascii="Calibri" w:eastAsia="Times New Roman" w:hAnsi="Calibri" w:cs="Calibri"/>
                <w:b w:val="0"/>
                <w:bCs w:val="0"/>
                <w:color w:val="000000"/>
                <w:sz w:val="22"/>
                <w:rPrChange w:id="2248" w:author="Nate Bachmeier [AWS-SA]" w:date="2023-02-25T11:29:00Z">
                  <w:rPr>
                    <w:ins w:id="2249" w:author="Nate Bachmeier [AWS-SA]" w:date="2023-02-25T11:26:00Z"/>
                    <w:rFonts w:ascii="Calibri" w:eastAsia="Times New Roman" w:hAnsi="Calibri" w:cs="Calibri"/>
                    <w:color w:val="000000"/>
                    <w:sz w:val="22"/>
                  </w:rPr>
                </w:rPrChange>
              </w:rPr>
            </w:pPr>
            <w:ins w:id="2250" w:author="Nate Bachmeier [AWS-SA]" w:date="2023-02-25T11:26:00Z">
              <w:r w:rsidRPr="00E16572">
                <w:rPr>
                  <w:rFonts w:ascii="Calibri" w:eastAsia="Times New Roman" w:hAnsi="Calibri" w:cs="Calibri"/>
                  <w:color w:val="000000"/>
                  <w:sz w:val="22"/>
                </w:rPr>
                <w:t>blowing nose</w:t>
              </w:r>
            </w:ins>
          </w:p>
        </w:tc>
        <w:tc>
          <w:tcPr>
            <w:tcW w:w="5348" w:type="dxa"/>
            <w:noWrap/>
            <w:hideMark/>
            <w:tcPrChange w:id="2251" w:author="Nate Bachmeier [AWS-SA]" w:date="2023-02-26T11:07:00Z">
              <w:tcPr>
                <w:tcW w:w="960" w:type="dxa"/>
                <w:tcBorders>
                  <w:top w:val="nil"/>
                  <w:left w:val="nil"/>
                  <w:bottom w:val="nil"/>
                  <w:right w:val="nil"/>
                </w:tcBorders>
                <w:shd w:val="clear" w:color="auto" w:fill="auto"/>
                <w:noWrap/>
                <w:vAlign w:val="bottom"/>
                <w:hideMark/>
              </w:tcPr>
            </w:tcPrChange>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52" w:author="Nate Bachmeier [AWS-SA]" w:date="2023-02-25T11:26:00Z"/>
                <w:rFonts w:ascii="Calibri" w:eastAsia="Times New Roman" w:hAnsi="Calibri" w:cs="Calibri"/>
                <w:color w:val="000000"/>
                <w:sz w:val="22"/>
              </w:rPr>
            </w:pPr>
            <w:ins w:id="2253" w:author="Nate Bachmeier [AWS-SA]" w:date="2023-02-25T11:26:00Z">
              <w:r w:rsidRPr="00E16572">
                <w:rPr>
                  <w:rFonts w:ascii="Calibri" w:eastAsia="Times New Roman" w:hAnsi="Calibri" w:cs="Calibri"/>
                  <w:color w:val="000000"/>
                  <w:sz w:val="22"/>
                </w:rPr>
                <w:t>651</w:t>
              </w:r>
            </w:ins>
          </w:p>
        </w:tc>
      </w:tr>
      <w:tr w:rsidR="00E16572" w:rsidRPr="00E16572" w14:paraId="5C34EA70" w14:textId="77777777" w:rsidTr="005D1D3E">
        <w:trPr>
          <w:trHeight w:val="300"/>
          <w:ins w:id="2254" w:author="Nate Bachmeier [AWS-SA]" w:date="2023-02-25T11:26:00Z"/>
          <w:trPrChange w:id="2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56" w:author="Nate Bachmeier [AWS-SA]" w:date="2023-02-26T11:07:00Z">
              <w:tcPr>
                <w:tcW w:w="4740" w:type="dxa"/>
                <w:tcBorders>
                  <w:top w:val="nil"/>
                  <w:left w:val="nil"/>
                  <w:bottom w:val="nil"/>
                  <w:right w:val="nil"/>
                </w:tcBorders>
                <w:shd w:val="clear" w:color="auto" w:fill="auto"/>
                <w:noWrap/>
                <w:vAlign w:val="bottom"/>
                <w:hideMark/>
              </w:tcPr>
            </w:tcPrChange>
          </w:tcPr>
          <w:p w14:paraId="1AD01909" w14:textId="77777777" w:rsidR="00E16572" w:rsidRPr="00E16572" w:rsidRDefault="00E16572" w:rsidP="00E16572">
            <w:pPr>
              <w:spacing w:line="240" w:lineRule="auto"/>
              <w:ind w:firstLine="0"/>
              <w:rPr>
                <w:ins w:id="2257" w:author="Nate Bachmeier [AWS-SA]" w:date="2023-02-25T11:26:00Z"/>
                <w:rFonts w:ascii="Calibri" w:eastAsia="Times New Roman" w:hAnsi="Calibri" w:cs="Calibri"/>
                <w:b w:val="0"/>
                <w:bCs w:val="0"/>
                <w:color w:val="000000"/>
                <w:sz w:val="22"/>
                <w:rPrChange w:id="2258" w:author="Nate Bachmeier [AWS-SA]" w:date="2023-02-25T11:29:00Z">
                  <w:rPr>
                    <w:ins w:id="2259" w:author="Nate Bachmeier [AWS-SA]" w:date="2023-02-25T11:26:00Z"/>
                    <w:rFonts w:ascii="Calibri" w:eastAsia="Times New Roman" w:hAnsi="Calibri" w:cs="Calibri"/>
                    <w:color w:val="000000"/>
                    <w:sz w:val="22"/>
                  </w:rPr>
                </w:rPrChange>
              </w:rPr>
            </w:pPr>
            <w:ins w:id="2260" w:author="Nate Bachmeier [AWS-SA]" w:date="2023-02-25T11:26:00Z">
              <w:r w:rsidRPr="00E16572">
                <w:rPr>
                  <w:rFonts w:ascii="Calibri" w:eastAsia="Times New Roman" w:hAnsi="Calibri" w:cs="Calibri"/>
                  <w:color w:val="000000"/>
                  <w:sz w:val="22"/>
                </w:rPr>
                <w:t>blowing out candles</w:t>
              </w:r>
            </w:ins>
          </w:p>
        </w:tc>
        <w:tc>
          <w:tcPr>
            <w:tcW w:w="5348" w:type="dxa"/>
            <w:noWrap/>
            <w:hideMark/>
            <w:tcPrChange w:id="2261" w:author="Nate Bachmeier [AWS-SA]" w:date="2023-02-26T11:07:00Z">
              <w:tcPr>
                <w:tcW w:w="960" w:type="dxa"/>
                <w:tcBorders>
                  <w:top w:val="nil"/>
                  <w:left w:val="nil"/>
                  <w:bottom w:val="nil"/>
                  <w:right w:val="nil"/>
                </w:tcBorders>
                <w:shd w:val="clear" w:color="auto" w:fill="auto"/>
                <w:noWrap/>
                <w:vAlign w:val="bottom"/>
                <w:hideMark/>
              </w:tcPr>
            </w:tcPrChange>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62" w:author="Nate Bachmeier [AWS-SA]" w:date="2023-02-25T11:26:00Z"/>
                <w:rFonts w:ascii="Calibri" w:eastAsia="Times New Roman" w:hAnsi="Calibri" w:cs="Calibri"/>
                <w:color w:val="000000"/>
                <w:sz w:val="22"/>
              </w:rPr>
            </w:pPr>
            <w:ins w:id="2263" w:author="Nate Bachmeier [AWS-SA]" w:date="2023-02-25T11:26:00Z">
              <w:r w:rsidRPr="00E16572">
                <w:rPr>
                  <w:rFonts w:ascii="Calibri" w:eastAsia="Times New Roman" w:hAnsi="Calibri" w:cs="Calibri"/>
                  <w:color w:val="000000"/>
                  <w:sz w:val="22"/>
                </w:rPr>
                <w:t>881</w:t>
              </w:r>
            </w:ins>
          </w:p>
        </w:tc>
      </w:tr>
      <w:tr w:rsidR="00E16572" w:rsidRPr="00E16572" w14:paraId="19E842F7" w14:textId="77777777" w:rsidTr="005D1D3E">
        <w:trPr>
          <w:cnfStyle w:val="000000100000" w:firstRow="0" w:lastRow="0" w:firstColumn="0" w:lastColumn="0" w:oddVBand="0" w:evenVBand="0" w:oddHBand="1" w:evenHBand="0" w:firstRowFirstColumn="0" w:firstRowLastColumn="0" w:lastRowFirstColumn="0" w:lastRowLastColumn="0"/>
          <w:trHeight w:val="300"/>
          <w:ins w:id="2264" w:author="Nate Bachmeier [AWS-SA]" w:date="2023-02-25T11:26:00Z"/>
          <w:trPrChange w:id="2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66" w:author="Nate Bachmeier [AWS-SA]" w:date="2023-02-26T11:07:00Z">
              <w:tcPr>
                <w:tcW w:w="4740" w:type="dxa"/>
                <w:tcBorders>
                  <w:top w:val="nil"/>
                  <w:left w:val="nil"/>
                  <w:bottom w:val="nil"/>
                  <w:right w:val="nil"/>
                </w:tcBorders>
                <w:shd w:val="clear" w:color="auto" w:fill="auto"/>
                <w:noWrap/>
                <w:vAlign w:val="bottom"/>
                <w:hideMark/>
              </w:tcPr>
            </w:tcPrChange>
          </w:tcPr>
          <w:p w14:paraId="7512A3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67" w:author="Nate Bachmeier [AWS-SA]" w:date="2023-02-25T11:26:00Z"/>
                <w:rFonts w:ascii="Calibri" w:eastAsia="Times New Roman" w:hAnsi="Calibri" w:cs="Calibri"/>
                <w:b w:val="0"/>
                <w:bCs w:val="0"/>
                <w:color w:val="000000"/>
                <w:sz w:val="22"/>
                <w:rPrChange w:id="2268" w:author="Nate Bachmeier [AWS-SA]" w:date="2023-02-25T11:29:00Z">
                  <w:rPr>
                    <w:ins w:id="2269" w:author="Nate Bachmeier [AWS-SA]" w:date="2023-02-25T11:26:00Z"/>
                    <w:rFonts w:ascii="Calibri" w:eastAsia="Times New Roman" w:hAnsi="Calibri" w:cs="Calibri"/>
                    <w:color w:val="000000"/>
                    <w:sz w:val="22"/>
                  </w:rPr>
                </w:rPrChange>
              </w:rPr>
            </w:pPr>
            <w:ins w:id="2270" w:author="Nate Bachmeier [AWS-SA]" w:date="2023-02-25T11:26:00Z">
              <w:r w:rsidRPr="00E16572">
                <w:rPr>
                  <w:rFonts w:ascii="Calibri" w:eastAsia="Times New Roman" w:hAnsi="Calibri" w:cs="Calibri"/>
                  <w:color w:val="000000"/>
                  <w:sz w:val="22"/>
                </w:rPr>
                <w:t>bobsledding</w:t>
              </w:r>
            </w:ins>
          </w:p>
        </w:tc>
        <w:tc>
          <w:tcPr>
            <w:tcW w:w="5348" w:type="dxa"/>
            <w:noWrap/>
            <w:hideMark/>
            <w:tcPrChange w:id="2271" w:author="Nate Bachmeier [AWS-SA]" w:date="2023-02-26T11:07:00Z">
              <w:tcPr>
                <w:tcW w:w="960" w:type="dxa"/>
                <w:tcBorders>
                  <w:top w:val="nil"/>
                  <w:left w:val="nil"/>
                  <w:bottom w:val="nil"/>
                  <w:right w:val="nil"/>
                </w:tcBorders>
                <w:shd w:val="clear" w:color="auto" w:fill="auto"/>
                <w:noWrap/>
                <w:vAlign w:val="bottom"/>
                <w:hideMark/>
              </w:tcPr>
            </w:tcPrChange>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72" w:author="Nate Bachmeier [AWS-SA]" w:date="2023-02-25T11:26:00Z"/>
                <w:rFonts w:ascii="Calibri" w:eastAsia="Times New Roman" w:hAnsi="Calibri" w:cs="Calibri"/>
                <w:color w:val="000000"/>
                <w:sz w:val="22"/>
              </w:rPr>
            </w:pPr>
            <w:ins w:id="2273" w:author="Nate Bachmeier [AWS-SA]" w:date="2023-02-25T11:26:00Z">
              <w:r w:rsidRPr="00E16572">
                <w:rPr>
                  <w:rFonts w:ascii="Calibri" w:eastAsia="Times New Roman" w:hAnsi="Calibri" w:cs="Calibri"/>
                  <w:color w:val="000000"/>
                  <w:sz w:val="22"/>
                </w:rPr>
                <w:t>570</w:t>
              </w:r>
            </w:ins>
          </w:p>
        </w:tc>
      </w:tr>
      <w:tr w:rsidR="00E16572" w:rsidRPr="00E16572" w14:paraId="3734CCFF" w14:textId="77777777" w:rsidTr="005D1D3E">
        <w:trPr>
          <w:trHeight w:val="300"/>
          <w:ins w:id="2274" w:author="Nate Bachmeier [AWS-SA]" w:date="2023-02-25T11:26:00Z"/>
          <w:trPrChange w:id="2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76" w:author="Nate Bachmeier [AWS-SA]" w:date="2023-02-26T11:07:00Z">
              <w:tcPr>
                <w:tcW w:w="4740" w:type="dxa"/>
                <w:tcBorders>
                  <w:top w:val="nil"/>
                  <w:left w:val="nil"/>
                  <w:bottom w:val="nil"/>
                  <w:right w:val="nil"/>
                </w:tcBorders>
                <w:shd w:val="clear" w:color="auto" w:fill="auto"/>
                <w:noWrap/>
                <w:vAlign w:val="bottom"/>
                <w:hideMark/>
              </w:tcPr>
            </w:tcPrChange>
          </w:tcPr>
          <w:p w14:paraId="7E5DC835" w14:textId="77777777" w:rsidR="00E16572" w:rsidRPr="00E16572" w:rsidRDefault="00E16572" w:rsidP="00E16572">
            <w:pPr>
              <w:spacing w:line="240" w:lineRule="auto"/>
              <w:ind w:firstLine="0"/>
              <w:rPr>
                <w:ins w:id="2277" w:author="Nate Bachmeier [AWS-SA]" w:date="2023-02-25T11:26:00Z"/>
                <w:rFonts w:ascii="Calibri" w:eastAsia="Times New Roman" w:hAnsi="Calibri" w:cs="Calibri"/>
                <w:b w:val="0"/>
                <w:bCs w:val="0"/>
                <w:color w:val="000000"/>
                <w:sz w:val="22"/>
                <w:rPrChange w:id="2278" w:author="Nate Bachmeier [AWS-SA]" w:date="2023-02-25T11:29:00Z">
                  <w:rPr>
                    <w:ins w:id="2279" w:author="Nate Bachmeier [AWS-SA]" w:date="2023-02-25T11:26:00Z"/>
                    <w:rFonts w:ascii="Calibri" w:eastAsia="Times New Roman" w:hAnsi="Calibri" w:cs="Calibri"/>
                    <w:color w:val="000000"/>
                    <w:sz w:val="22"/>
                  </w:rPr>
                </w:rPrChange>
              </w:rPr>
            </w:pPr>
            <w:ins w:id="2280" w:author="Nate Bachmeier [AWS-SA]" w:date="2023-02-25T11:26:00Z">
              <w:r w:rsidRPr="00E16572">
                <w:rPr>
                  <w:rFonts w:ascii="Calibri" w:eastAsia="Times New Roman" w:hAnsi="Calibri" w:cs="Calibri"/>
                  <w:color w:val="000000"/>
                  <w:sz w:val="22"/>
                </w:rPr>
                <w:t>bodysurfing</w:t>
              </w:r>
            </w:ins>
          </w:p>
        </w:tc>
        <w:tc>
          <w:tcPr>
            <w:tcW w:w="5348" w:type="dxa"/>
            <w:noWrap/>
            <w:hideMark/>
            <w:tcPrChange w:id="2281" w:author="Nate Bachmeier [AWS-SA]" w:date="2023-02-26T11:07:00Z">
              <w:tcPr>
                <w:tcW w:w="960" w:type="dxa"/>
                <w:tcBorders>
                  <w:top w:val="nil"/>
                  <w:left w:val="nil"/>
                  <w:bottom w:val="nil"/>
                  <w:right w:val="nil"/>
                </w:tcBorders>
                <w:shd w:val="clear" w:color="auto" w:fill="auto"/>
                <w:noWrap/>
                <w:vAlign w:val="bottom"/>
                <w:hideMark/>
              </w:tcPr>
            </w:tcPrChange>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82" w:author="Nate Bachmeier [AWS-SA]" w:date="2023-02-25T11:26:00Z"/>
                <w:rFonts w:ascii="Calibri" w:eastAsia="Times New Roman" w:hAnsi="Calibri" w:cs="Calibri"/>
                <w:color w:val="000000"/>
                <w:sz w:val="22"/>
              </w:rPr>
            </w:pPr>
            <w:ins w:id="2283" w:author="Nate Bachmeier [AWS-SA]" w:date="2023-02-25T11:26:00Z">
              <w:r w:rsidRPr="00E16572">
                <w:rPr>
                  <w:rFonts w:ascii="Calibri" w:eastAsia="Times New Roman" w:hAnsi="Calibri" w:cs="Calibri"/>
                  <w:color w:val="000000"/>
                  <w:sz w:val="22"/>
                </w:rPr>
                <w:t>771</w:t>
              </w:r>
            </w:ins>
          </w:p>
        </w:tc>
      </w:tr>
      <w:tr w:rsidR="00E16572" w:rsidRPr="00E16572" w14:paraId="5376E571" w14:textId="77777777" w:rsidTr="005D1D3E">
        <w:trPr>
          <w:cnfStyle w:val="000000100000" w:firstRow="0" w:lastRow="0" w:firstColumn="0" w:lastColumn="0" w:oddVBand="0" w:evenVBand="0" w:oddHBand="1" w:evenHBand="0" w:firstRowFirstColumn="0" w:firstRowLastColumn="0" w:lastRowFirstColumn="0" w:lastRowLastColumn="0"/>
          <w:trHeight w:val="300"/>
          <w:ins w:id="2284" w:author="Nate Bachmeier [AWS-SA]" w:date="2023-02-25T11:26:00Z"/>
          <w:trPrChange w:id="2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86" w:author="Nate Bachmeier [AWS-SA]" w:date="2023-02-26T11:07:00Z">
              <w:tcPr>
                <w:tcW w:w="4740" w:type="dxa"/>
                <w:tcBorders>
                  <w:top w:val="nil"/>
                  <w:left w:val="nil"/>
                  <w:bottom w:val="nil"/>
                  <w:right w:val="nil"/>
                </w:tcBorders>
                <w:shd w:val="clear" w:color="auto" w:fill="auto"/>
                <w:noWrap/>
                <w:vAlign w:val="bottom"/>
                <w:hideMark/>
              </w:tcPr>
            </w:tcPrChange>
          </w:tcPr>
          <w:p w14:paraId="7FA927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87" w:author="Nate Bachmeier [AWS-SA]" w:date="2023-02-25T11:26:00Z"/>
                <w:rFonts w:ascii="Calibri" w:eastAsia="Times New Roman" w:hAnsi="Calibri" w:cs="Calibri"/>
                <w:b w:val="0"/>
                <w:bCs w:val="0"/>
                <w:color w:val="000000"/>
                <w:sz w:val="22"/>
                <w:rPrChange w:id="2288" w:author="Nate Bachmeier [AWS-SA]" w:date="2023-02-25T11:29:00Z">
                  <w:rPr>
                    <w:ins w:id="2289" w:author="Nate Bachmeier [AWS-SA]" w:date="2023-02-25T11:26:00Z"/>
                    <w:rFonts w:ascii="Calibri" w:eastAsia="Times New Roman" w:hAnsi="Calibri" w:cs="Calibri"/>
                    <w:color w:val="000000"/>
                    <w:sz w:val="22"/>
                  </w:rPr>
                </w:rPrChange>
              </w:rPr>
            </w:pPr>
            <w:ins w:id="2290" w:author="Nate Bachmeier [AWS-SA]" w:date="2023-02-25T11:26:00Z">
              <w:r w:rsidRPr="00E16572">
                <w:rPr>
                  <w:rFonts w:ascii="Calibri" w:eastAsia="Times New Roman" w:hAnsi="Calibri" w:cs="Calibri"/>
                  <w:color w:val="000000"/>
                  <w:sz w:val="22"/>
                </w:rPr>
                <w:t>bookbinding</w:t>
              </w:r>
            </w:ins>
          </w:p>
        </w:tc>
        <w:tc>
          <w:tcPr>
            <w:tcW w:w="5348" w:type="dxa"/>
            <w:noWrap/>
            <w:hideMark/>
            <w:tcPrChange w:id="2291" w:author="Nate Bachmeier [AWS-SA]" w:date="2023-02-26T11:07:00Z">
              <w:tcPr>
                <w:tcW w:w="960" w:type="dxa"/>
                <w:tcBorders>
                  <w:top w:val="nil"/>
                  <w:left w:val="nil"/>
                  <w:bottom w:val="nil"/>
                  <w:right w:val="nil"/>
                </w:tcBorders>
                <w:shd w:val="clear" w:color="auto" w:fill="auto"/>
                <w:noWrap/>
                <w:vAlign w:val="bottom"/>
                <w:hideMark/>
              </w:tcPr>
            </w:tcPrChange>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92" w:author="Nate Bachmeier [AWS-SA]" w:date="2023-02-25T11:26:00Z"/>
                <w:rFonts w:ascii="Calibri" w:eastAsia="Times New Roman" w:hAnsi="Calibri" w:cs="Calibri"/>
                <w:color w:val="000000"/>
                <w:sz w:val="22"/>
              </w:rPr>
            </w:pPr>
            <w:ins w:id="2293" w:author="Nate Bachmeier [AWS-SA]" w:date="2023-02-25T11:26:00Z">
              <w:r w:rsidRPr="00E16572">
                <w:rPr>
                  <w:rFonts w:ascii="Calibri" w:eastAsia="Times New Roman" w:hAnsi="Calibri" w:cs="Calibri"/>
                  <w:color w:val="000000"/>
                  <w:sz w:val="22"/>
                </w:rPr>
                <w:t>764</w:t>
              </w:r>
            </w:ins>
          </w:p>
        </w:tc>
      </w:tr>
      <w:tr w:rsidR="00E16572" w:rsidRPr="00E16572" w14:paraId="75CB85BF" w14:textId="77777777" w:rsidTr="005D1D3E">
        <w:trPr>
          <w:trHeight w:val="300"/>
          <w:ins w:id="2294" w:author="Nate Bachmeier [AWS-SA]" w:date="2023-02-25T11:26:00Z"/>
          <w:trPrChange w:id="2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96" w:author="Nate Bachmeier [AWS-SA]" w:date="2023-02-26T11:07:00Z">
              <w:tcPr>
                <w:tcW w:w="4740" w:type="dxa"/>
                <w:tcBorders>
                  <w:top w:val="nil"/>
                  <w:left w:val="nil"/>
                  <w:bottom w:val="nil"/>
                  <w:right w:val="nil"/>
                </w:tcBorders>
                <w:shd w:val="clear" w:color="auto" w:fill="auto"/>
                <w:noWrap/>
                <w:vAlign w:val="bottom"/>
                <w:hideMark/>
              </w:tcPr>
            </w:tcPrChange>
          </w:tcPr>
          <w:p w14:paraId="134CFD6A" w14:textId="77777777" w:rsidR="00E16572" w:rsidRPr="00E16572" w:rsidRDefault="00E16572" w:rsidP="00E16572">
            <w:pPr>
              <w:spacing w:line="240" w:lineRule="auto"/>
              <w:ind w:firstLine="0"/>
              <w:rPr>
                <w:ins w:id="2297" w:author="Nate Bachmeier [AWS-SA]" w:date="2023-02-25T11:26:00Z"/>
                <w:rFonts w:ascii="Calibri" w:eastAsia="Times New Roman" w:hAnsi="Calibri" w:cs="Calibri"/>
                <w:b w:val="0"/>
                <w:bCs w:val="0"/>
                <w:color w:val="000000"/>
                <w:sz w:val="22"/>
                <w:rPrChange w:id="2298" w:author="Nate Bachmeier [AWS-SA]" w:date="2023-02-25T11:29:00Z">
                  <w:rPr>
                    <w:ins w:id="2299" w:author="Nate Bachmeier [AWS-SA]" w:date="2023-02-25T11:26:00Z"/>
                    <w:rFonts w:ascii="Calibri" w:eastAsia="Times New Roman" w:hAnsi="Calibri" w:cs="Calibri"/>
                    <w:color w:val="000000"/>
                    <w:sz w:val="22"/>
                  </w:rPr>
                </w:rPrChange>
              </w:rPr>
            </w:pPr>
            <w:ins w:id="2300" w:author="Nate Bachmeier [AWS-SA]" w:date="2023-02-25T11:26:00Z">
              <w:r w:rsidRPr="00E16572">
                <w:rPr>
                  <w:rFonts w:ascii="Calibri" w:eastAsia="Times New Roman" w:hAnsi="Calibri" w:cs="Calibri"/>
                  <w:color w:val="000000"/>
                  <w:sz w:val="22"/>
                </w:rPr>
                <w:t>bottling</w:t>
              </w:r>
            </w:ins>
          </w:p>
        </w:tc>
        <w:tc>
          <w:tcPr>
            <w:tcW w:w="5348" w:type="dxa"/>
            <w:noWrap/>
            <w:hideMark/>
            <w:tcPrChange w:id="2301" w:author="Nate Bachmeier [AWS-SA]" w:date="2023-02-26T11:07:00Z">
              <w:tcPr>
                <w:tcW w:w="960" w:type="dxa"/>
                <w:tcBorders>
                  <w:top w:val="nil"/>
                  <w:left w:val="nil"/>
                  <w:bottom w:val="nil"/>
                  <w:right w:val="nil"/>
                </w:tcBorders>
                <w:shd w:val="clear" w:color="auto" w:fill="auto"/>
                <w:noWrap/>
                <w:vAlign w:val="bottom"/>
                <w:hideMark/>
              </w:tcPr>
            </w:tcPrChange>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02" w:author="Nate Bachmeier [AWS-SA]" w:date="2023-02-25T11:26:00Z"/>
                <w:rFonts w:ascii="Calibri" w:eastAsia="Times New Roman" w:hAnsi="Calibri" w:cs="Calibri"/>
                <w:color w:val="000000"/>
                <w:sz w:val="22"/>
              </w:rPr>
            </w:pPr>
            <w:ins w:id="2303" w:author="Nate Bachmeier [AWS-SA]" w:date="2023-02-25T11:26:00Z">
              <w:r w:rsidRPr="00E16572">
                <w:rPr>
                  <w:rFonts w:ascii="Calibri" w:eastAsia="Times New Roman" w:hAnsi="Calibri" w:cs="Calibri"/>
                  <w:color w:val="000000"/>
                  <w:sz w:val="22"/>
                </w:rPr>
                <w:t>575</w:t>
              </w:r>
            </w:ins>
          </w:p>
        </w:tc>
      </w:tr>
      <w:tr w:rsidR="00E16572" w:rsidRPr="00E16572" w14:paraId="4AE3E58E" w14:textId="77777777" w:rsidTr="005D1D3E">
        <w:trPr>
          <w:cnfStyle w:val="000000100000" w:firstRow="0" w:lastRow="0" w:firstColumn="0" w:lastColumn="0" w:oddVBand="0" w:evenVBand="0" w:oddHBand="1" w:evenHBand="0" w:firstRowFirstColumn="0" w:firstRowLastColumn="0" w:lastRowFirstColumn="0" w:lastRowLastColumn="0"/>
          <w:trHeight w:val="300"/>
          <w:ins w:id="2304" w:author="Nate Bachmeier [AWS-SA]" w:date="2023-02-25T11:26:00Z"/>
          <w:trPrChange w:id="2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06" w:author="Nate Bachmeier [AWS-SA]" w:date="2023-02-26T11:07:00Z">
              <w:tcPr>
                <w:tcW w:w="4740" w:type="dxa"/>
                <w:tcBorders>
                  <w:top w:val="nil"/>
                  <w:left w:val="nil"/>
                  <w:bottom w:val="nil"/>
                  <w:right w:val="nil"/>
                </w:tcBorders>
                <w:shd w:val="clear" w:color="auto" w:fill="auto"/>
                <w:noWrap/>
                <w:vAlign w:val="bottom"/>
                <w:hideMark/>
              </w:tcPr>
            </w:tcPrChange>
          </w:tcPr>
          <w:p w14:paraId="1BD6F6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07" w:author="Nate Bachmeier [AWS-SA]" w:date="2023-02-25T11:26:00Z"/>
                <w:rFonts w:ascii="Calibri" w:eastAsia="Times New Roman" w:hAnsi="Calibri" w:cs="Calibri"/>
                <w:b w:val="0"/>
                <w:bCs w:val="0"/>
                <w:color w:val="000000"/>
                <w:sz w:val="22"/>
                <w:rPrChange w:id="2308" w:author="Nate Bachmeier [AWS-SA]" w:date="2023-02-25T11:29:00Z">
                  <w:rPr>
                    <w:ins w:id="2309" w:author="Nate Bachmeier [AWS-SA]" w:date="2023-02-25T11:26:00Z"/>
                    <w:rFonts w:ascii="Calibri" w:eastAsia="Times New Roman" w:hAnsi="Calibri" w:cs="Calibri"/>
                    <w:color w:val="000000"/>
                    <w:sz w:val="22"/>
                  </w:rPr>
                </w:rPrChange>
              </w:rPr>
            </w:pPr>
            <w:ins w:id="2310" w:author="Nate Bachmeier [AWS-SA]" w:date="2023-02-25T11:26:00Z">
              <w:r w:rsidRPr="00E16572">
                <w:rPr>
                  <w:rFonts w:ascii="Calibri" w:eastAsia="Times New Roman" w:hAnsi="Calibri" w:cs="Calibri"/>
                  <w:color w:val="000000"/>
                  <w:sz w:val="22"/>
                </w:rPr>
                <w:t>bouncing ball (not juggling)</w:t>
              </w:r>
            </w:ins>
          </w:p>
        </w:tc>
        <w:tc>
          <w:tcPr>
            <w:tcW w:w="5348" w:type="dxa"/>
            <w:noWrap/>
            <w:hideMark/>
            <w:tcPrChange w:id="2311" w:author="Nate Bachmeier [AWS-SA]" w:date="2023-02-26T11:07:00Z">
              <w:tcPr>
                <w:tcW w:w="960" w:type="dxa"/>
                <w:tcBorders>
                  <w:top w:val="nil"/>
                  <w:left w:val="nil"/>
                  <w:bottom w:val="nil"/>
                  <w:right w:val="nil"/>
                </w:tcBorders>
                <w:shd w:val="clear" w:color="auto" w:fill="auto"/>
                <w:noWrap/>
                <w:vAlign w:val="bottom"/>
                <w:hideMark/>
              </w:tcPr>
            </w:tcPrChange>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12" w:author="Nate Bachmeier [AWS-SA]" w:date="2023-02-25T11:26:00Z"/>
                <w:rFonts w:ascii="Calibri" w:eastAsia="Times New Roman" w:hAnsi="Calibri" w:cs="Calibri"/>
                <w:color w:val="000000"/>
                <w:sz w:val="22"/>
              </w:rPr>
            </w:pPr>
            <w:ins w:id="2313" w:author="Nate Bachmeier [AWS-SA]" w:date="2023-02-25T11:26:00Z">
              <w:r w:rsidRPr="00E16572">
                <w:rPr>
                  <w:rFonts w:ascii="Calibri" w:eastAsia="Times New Roman" w:hAnsi="Calibri" w:cs="Calibri"/>
                  <w:color w:val="000000"/>
                  <w:sz w:val="22"/>
                </w:rPr>
                <w:t>478</w:t>
              </w:r>
            </w:ins>
          </w:p>
        </w:tc>
      </w:tr>
      <w:tr w:rsidR="00E16572" w:rsidRPr="00E16572" w14:paraId="003F54B0" w14:textId="77777777" w:rsidTr="005D1D3E">
        <w:trPr>
          <w:trHeight w:val="300"/>
          <w:ins w:id="2314" w:author="Nate Bachmeier [AWS-SA]" w:date="2023-02-25T11:26:00Z"/>
          <w:trPrChange w:id="2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16" w:author="Nate Bachmeier [AWS-SA]" w:date="2023-02-26T11:07:00Z">
              <w:tcPr>
                <w:tcW w:w="4740" w:type="dxa"/>
                <w:tcBorders>
                  <w:top w:val="nil"/>
                  <w:left w:val="nil"/>
                  <w:bottom w:val="nil"/>
                  <w:right w:val="nil"/>
                </w:tcBorders>
                <w:shd w:val="clear" w:color="auto" w:fill="auto"/>
                <w:noWrap/>
                <w:vAlign w:val="bottom"/>
                <w:hideMark/>
              </w:tcPr>
            </w:tcPrChange>
          </w:tcPr>
          <w:p w14:paraId="23EA60AA" w14:textId="77777777" w:rsidR="00E16572" w:rsidRPr="00E16572" w:rsidRDefault="00E16572" w:rsidP="00E16572">
            <w:pPr>
              <w:spacing w:line="240" w:lineRule="auto"/>
              <w:ind w:firstLine="0"/>
              <w:rPr>
                <w:ins w:id="2317" w:author="Nate Bachmeier [AWS-SA]" w:date="2023-02-25T11:26:00Z"/>
                <w:rFonts w:ascii="Calibri" w:eastAsia="Times New Roman" w:hAnsi="Calibri" w:cs="Calibri"/>
                <w:b w:val="0"/>
                <w:bCs w:val="0"/>
                <w:color w:val="000000"/>
                <w:sz w:val="22"/>
                <w:rPrChange w:id="2318" w:author="Nate Bachmeier [AWS-SA]" w:date="2023-02-25T11:29:00Z">
                  <w:rPr>
                    <w:ins w:id="2319" w:author="Nate Bachmeier [AWS-SA]" w:date="2023-02-25T11:26:00Z"/>
                    <w:rFonts w:ascii="Calibri" w:eastAsia="Times New Roman" w:hAnsi="Calibri" w:cs="Calibri"/>
                    <w:color w:val="000000"/>
                    <w:sz w:val="22"/>
                  </w:rPr>
                </w:rPrChange>
              </w:rPr>
            </w:pPr>
            <w:ins w:id="2320" w:author="Nate Bachmeier [AWS-SA]" w:date="2023-02-25T11:26:00Z">
              <w:r w:rsidRPr="00E16572">
                <w:rPr>
                  <w:rFonts w:ascii="Calibri" w:eastAsia="Times New Roman" w:hAnsi="Calibri" w:cs="Calibri"/>
                  <w:color w:val="000000"/>
                  <w:sz w:val="22"/>
                </w:rPr>
                <w:t>bouncing on bouncy castle</w:t>
              </w:r>
            </w:ins>
          </w:p>
        </w:tc>
        <w:tc>
          <w:tcPr>
            <w:tcW w:w="5348" w:type="dxa"/>
            <w:noWrap/>
            <w:hideMark/>
            <w:tcPrChange w:id="2321" w:author="Nate Bachmeier [AWS-SA]" w:date="2023-02-26T11:07:00Z">
              <w:tcPr>
                <w:tcW w:w="960" w:type="dxa"/>
                <w:tcBorders>
                  <w:top w:val="nil"/>
                  <w:left w:val="nil"/>
                  <w:bottom w:val="nil"/>
                  <w:right w:val="nil"/>
                </w:tcBorders>
                <w:shd w:val="clear" w:color="auto" w:fill="auto"/>
                <w:noWrap/>
                <w:vAlign w:val="bottom"/>
                <w:hideMark/>
              </w:tcPr>
            </w:tcPrChange>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22" w:author="Nate Bachmeier [AWS-SA]" w:date="2023-02-25T11:26:00Z"/>
                <w:rFonts w:ascii="Calibri" w:eastAsia="Times New Roman" w:hAnsi="Calibri" w:cs="Calibri"/>
                <w:color w:val="000000"/>
                <w:sz w:val="22"/>
              </w:rPr>
            </w:pPr>
            <w:ins w:id="2323" w:author="Nate Bachmeier [AWS-SA]" w:date="2023-02-25T11:26:00Z">
              <w:r w:rsidRPr="00E16572">
                <w:rPr>
                  <w:rFonts w:ascii="Calibri" w:eastAsia="Times New Roman" w:hAnsi="Calibri" w:cs="Calibri"/>
                  <w:color w:val="000000"/>
                  <w:sz w:val="22"/>
                </w:rPr>
                <w:t>694</w:t>
              </w:r>
            </w:ins>
          </w:p>
        </w:tc>
      </w:tr>
      <w:tr w:rsidR="00E16572" w:rsidRPr="00E16572" w14:paraId="0F147066" w14:textId="77777777" w:rsidTr="005D1D3E">
        <w:trPr>
          <w:cnfStyle w:val="000000100000" w:firstRow="0" w:lastRow="0" w:firstColumn="0" w:lastColumn="0" w:oddVBand="0" w:evenVBand="0" w:oddHBand="1" w:evenHBand="0" w:firstRowFirstColumn="0" w:firstRowLastColumn="0" w:lastRowFirstColumn="0" w:lastRowLastColumn="0"/>
          <w:trHeight w:val="300"/>
          <w:ins w:id="2324" w:author="Nate Bachmeier [AWS-SA]" w:date="2023-02-25T11:26:00Z"/>
          <w:trPrChange w:id="2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26" w:author="Nate Bachmeier [AWS-SA]" w:date="2023-02-26T11:07:00Z">
              <w:tcPr>
                <w:tcW w:w="4740" w:type="dxa"/>
                <w:tcBorders>
                  <w:top w:val="nil"/>
                  <w:left w:val="nil"/>
                  <w:bottom w:val="nil"/>
                  <w:right w:val="nil"/>
                </w:tcBorders>
                <w:shd w:val="clear" w:color="auto" w:fill="auto"/>
                <w:noWrap/>
                <w:vAlign w:val="bottom"/>
                <w:hideMark/>
              </w:tcPr>
            </w:tcPrChange>
          </w:tcPr>
          <w:p w14:paraId="18A0865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27" w:author="Nate Bachmeier [AWS-SA]" w:date="2023-02-25T11:26:00Z"/>
                <w:rFonts w:ascii="Calibri" w:eastAsia="Times New Roman" w:hAnsi="Calibri" w:cs="Calibri"/>
                <w:b w:val="0"/>
                <w:bCs w:val="0"/>
                <w:color w:val="000000"/>
                <w:sz w:val="22"/>
                <w:rPrChange w:id="2328" w:author="Nate Bachmeier [AWS-SA]" w:date="2023-02-25T11:29:00Z">
                  <w:rPr>
                    <w:ins w:id="2329" w:author="Nate Bachmeier [AWS-SA]" w:date="2023-02-25T11:26:00Z"/>
                    <w:rFonts w:ascii="Calibri" w:eastAsia="Times New Roman" w:hAnsi="Calibri" w:cs="Calibri"/>
                    <w:color w:val="000000"/>
                    <w:sz w:val="22"/>
                  </w:rPr>
                </w:rPrChange>
              </w:rPr>
            </w:pPr>
            <w:ins w:id="2330" w:author="Nate Bachmeier [AWS-SA]" w:date="2023-02-25T11:26:00Z">
              <w:r w:rsidRPr="00E16572">
                <w:rPr>
                  <w:rFonts w:ascii="Calibri" w:eastAsia="Times New Roman" w:hAnsi="Calibri" w:cs="Calibri"/>
                  <w:color w:val="000000"/>
                  <w:sz w:val="22"/>
                </w:rPr>
                <w:t>bouncing on trampoline</w:t>
              </w:r>
            </w:ins>
          </w:p>
        </w:tc>
        <w:tc>
          <w:tcPr>
            <w:tcW w:w="5348" w:type="dxa"/>
            <w:noWrap/>
            <w:hideMark/>
            <w:tcPrChange w:id="2331" w:author="Nate Bachmeier [AWS-SA]" w:date="2023-02-26T11:07:00Z">
              <w:tcPr>
                <w:tcW w:w="960" w:type="dxa"/>
                <w:tcBorders>
                  <w:top w:val="nil"/>
                  <w:left w:val="nil"/>
                  <w:bottom w:val="nil"/>
                  <w:right w:val="nil"/>
                </w:tcBorders>
                <w:shd w:val="clear" w:color="auto" w:fill="auto"/>
                <w:noWrap/>
                <w:vAlign w:val="bottom"/>
                <w:hideMark/>
              </w:tcPr>
            </w:tcPrChange>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32" w:author="Nate Bachmeier [AWS-SA]" w:date="2023-02-25T11:26:00Z"/>
                <w:rFonts w:ascii="Calibri" w:eastAsia="Times New Roman" w:hAnsi="Calibri" w:cs="Calibri"/>
                <w:color w:val="000000"/>
                <w:sz w:val="22"/>
              </w:rPr>
            </w:pPr>
            <w:ins w:id="2333" w:author="Nate Bachmeier [AWS-SA]" w:date="2023-02-25T11:26:00Z">
              <w:r w:rsidRPr="00E16572">
                <w:rPr>
                  <w:rFonts w:ascii="Calibri" w:eastAsia="Times New Roman" w:hAnsi="Calibri" w:cs="Calibri"/>
                  <w:color w:val="000000"/>
                  <w:sz w:val="22"/>
                </w:rPr>
                <w:t>778</w:t>
              </w:r>
            </w:ins>
          </w:p>
        </w:tc>
      </w:tr>
      <w:tr w:rsidR="00E16572" w:rsidRPr="00E16572" w14:paraId="662D10D2" w14:textId="77777777" w:rsidTr="005D1D3E">
        <w:trPr>
          <w:trHeight w:val="300"/>
          <w:ins w:id="2334" w:author="Nate Bachmeier [AWS-SA]" w:date="2023-02-25T11:26:00Z"/>
          <w:trPrChange w:id="2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36" w:author="Nate Bachmeier [AWS-SA]" w:date="2023-02-26T11:07:00Z">
              <w:tcPr>
                <w:tcW w:w="4740" w:type="dxa"/>
                <w:tcBorders>
                  <w:top w:val="nil"/>
                  <w:left w:val="nil"/>
                  <w:bottom w:val="nil"/>
                  <w:right w:val="nil"/>
                </w:tcBorders>
                <w:shd w:val="clear" w:color="auto" w:fill="auto"/>
                <w:noWrap/>
                <w:vAlign w:val="bottom"/>
                <w:hideMark/>
              </w:tcPr>
            </w:tcPrChange>
          </w:tcPr>
          <w:p w14:paraId="1E28C1AA" w14:textId="77777777" w:rsidR="00E16572" w:rsidRPr="00E16572" w:rsidRDefault="00E16572" w:rsidP="00E16572">
            <w:pPr>
              <w:spacing w:line="240" w:lineRule="auto"/>
              <w:ind w:firstLine="0"/>
              <w:rPr>
                <w:ins w:id="2337" w:author="Nate Bachmeier [AWS-SA]" w:date="2023-02-25T11:26:00Z"/>
                <w:rFonts w:ascii="Calibri" w:eastAsia="Times New Roman" w:hAnsi="Calibri" w:cs="Calibri"/>
                <w:b w:val="0"/>
                <w:bCs w:val="0"/>
                <w:color w:val="000000"/>
                <w:sz w:val="22"/>
                <w:rPrChange w:id="2338" w:author="Nate Bachmeier [AWS-SA]" w:date="2023-02-25T11:29:00Z">
                  <w:rPr>
                    <w:ins w:id="2339" w:author="Nate Bachmeier [AWS-SA]" w:date="2023-02-25T11:26:00Z"/>
                    <w:rFonts w:ascii="Calibri" w:eastAsia="Times New Roman" w:hAnsi="Calibri" w:cs="Calibri"/>
                    <w:color w:val="000000"/>
                    <w:sz w:val="22"/>
                  </w:rPr>
                </w:rPrChange>
              </w:rPr>
            </w:pPr>
            <w:ins w:id="2340" w:author="Nate Bachmeier [AWS-SA]" w:date="2023-02-25T11:26:00Z">
              <w:r w:rsidRPr="00E16572">
                <w:rPr>
                  <w:rFonts w:ascii="Calibri" w:eastAsia="Times New Roman" w:hAnsi="Calibri" w:cs="Calibri"/>
                  <w:color w:val="000000"/>
                  <w:sz w:val="22"/>
                </w:rPr>
                <w:t>bowling</w:t>
              </w:r>
            </w:ins>
          </w:p>
        </w:tc>
        <w:tc>
          <w:tcPr>
            <w:tcW w:w="5348" w:type="dxa"/>
            <w:noWrap/>
            <w:hideMark/>
            <w:tcPrChange w:id="2341" w:author="Nate Bachmeier [AWS-SA]" w:date="2023-02-26T11:07:00Z">
              <w:tcPr>
                <w:tcW w:w="960" w:type="dxa"/>
                <w:tcBorders>
                  <w:top w:val="nil"/>
                  <w:left w:val="nil"/>
                  <w:bottom w:val="nil"/>
                  <w:right w:val="nil"/>
                </w:tcBorders>
                <w:shd w:val="clear" w:color="auto" w:fill="auto"/>
                <w:noWrap/>
                <w:vAlign w:val="bottom"/>
                <w:hideMark/>
              </w:tcPr>
            </w:tcPrChange>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42" w:author="Nate Bachmeier [AWS-SA]" w:date="2023-02-25T11:26:00Z"/>
                <w:rFonts w:ascii="Calibri" w:eastAsia="Times New Roman" w:hAnsi="Calibri" w:cs="Calibri"/>
                <w:color w:val="000000"/>
                <w:sz w:val="22"/>
              </w:rPr>
            </w:pPr>
            <w:ins w:id="2343" w:author="Nate Bachmeier [AWS-SA]" w:date="2023-02-25T11:26:00Z">
              <w:r w:rsidRPr="00E16572">
                <w:rPr>
                  <w:rFonts w:ascii="Calibri" w:eastAsia="Times New Roman" w:hAnsi="Calibri" w:cs="Calibri"/>
                  <w:color w:val="000000"/>
                  <w:sz w:val="22"/>
                </w:rPr>
                <w:t>789</w:t>
              </w:r>
            </w:ins>
          </w:p>
        </w:tc>
      </w:tr>
      <w:tr w:rsidR="00E16572" w:rsidRPr="00E16572" w14:paraId="34CD4287" w14:textId="77777777" w:rsidTr="005D1D3E">
        <w:trPr>
          <w:cnfStyle w:val="000000100000" w:firstRow="0" w:lastRow="0" w:firstColumn="0" w:lastColumn="0" w:oddVBand="0" w:evenVBand="0" w:oddHBand="1" w:evenHBand="0" w:firstRowFirstColumn="0" w:firstRowLastColumn="0" w:lastRowFirstColumn="0" w:lastRowLastColumn="0"/>
          <w:trHeight w:val="300"/>
          <w:ins w:id="2344" w:author="Nate Bachmeier [AWS-SA]" w:date="2023-02-25T11:26:00Z"/>
          <w:trPrChange w:id="2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46" w:author="Nate Bachmeier [AWS-SA]" w:date="2023-02-26T11:07:00Z">
              <w:tcPr>
                <w:tcW w:w="4740" w:type="dxa"/>
                <w:tcBorders>
                  <w:top w:val="nil"/>
                  <w:left w:val="nil"/>
                  <w:bottom w:val="nil"/>
                  <w:right w:val="nil"/>
                </w:tcBorders>
                <w:shd w:val="clear" w:color="auto" w:fill="auto"/>
                <w:noWrap/>
                <w:vAlign w:val="bottom"/>
                <w:hideMark/>
              </w:tcPr>
            </w:tcPrChange>
          </w:tcPr>
          <w:p w14:paraId="69EB33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47" w:author="Nate Bachmeier [AWS-SA]" w:date="2023-02-25T11:26:00Z"/>
                <w:rFonts w:ascii="Calibri" w:eastAsia="Times New Roman" w:hAnsi="Calibri" w:cs="Calibri"/>
                <w:b w:val="0"/>
                <w:bCs w:val="0"/>
                <w:color w:val="000000"/>
                <w:sz w:val="22"/>
                <w:rPrChange w:id="2348" w:author="Nate Bachmeier [AWS-SA]" w:date="2023-02-25T11:29:00Z">
                  <w:rPr>
                    <w:ins w:id="2349" w:author="Nate Bachmeier [AWS-SA]" w:date="2023-02-25T11:26:00Z"/>
                    <w:rFonts w:ascii="Calibri" w:eastAsia="Times New Roman" w:hAnsi="Calibri" w:cs="Calibri"/>
                    <w:color w:val="000000"/>
                    <w:sz w:val="22"/>
                  </w:rPr>
                </w:rPrChange>
              </w:rPr>
            </w:pPr>
            <w:ins w:id="2350" w:author="Nate Bachmeier [AWS-SA]" w:date="2023-02-25T11:26:00Z">
              <w:r w:rsidRPr="00E16572">
                <w:rPr>
                  <w:rFonts w:ascii="Calibri" w:eastAsia="Times New Roman" w:hAnsi="Calibri" w:cs="Calibri"/>
                  <w:color w:val="000000"/>
                  <w:sz w:val="22"/>
                </w:rPr>
                <w:t>braiding hair</w:t>
              </w:r>
            </w:ins>
          </w:p>
        </w:tc>
        <w:tc>
          <w:tcPr>
            <w:tcW w:w="5348" w:type="dxa"/>
            <w:noWrap/>
            <w:hideMark/>
            <w:tcPrChange w:id="2351" w:author="Nate Bachmeier [AWS-SA]" w:date="2023-02-26T11:07:00Z">
              <w:tcPr>
                <w:tcW w:w="960" w:type="dxa"/>
                <w:tcBorders>
                  <w:top w:val="nil"/>
                  <w:left w:val="nil"/>
                  <w:bottom w:val="nil"/>
                  <w:right w:val="nil"/>
                </w:tcBorders>
                <w:shd w:val="clear" w:color="auto" w:fill="auto"/>
                <w:noWrap/>
                <w:vAlign w:val="bottom"/>
                <w:hideMark/>
              </w:tcPr>
            </w:tcPrChange>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52" w:author="Nate Bachmeier [AWS-SA]" w:date="2023-02-25T11:26:00Z"/>
                <w:rFonts w:ascii="Calibri" w:eastAsia="Times New Roman" w:hAnsi="Calibri" w:cs="Calibri"/>
                <w:color w:val="000000"/>
                <w:sz w:val="22"/>
              </w:rPr>
            </w:pPr>
            <w:ins w:id="2353" w:author="Nate Bachmeier [AWS-SA]" w:date="2023-02-25T11:26:00Z">
              <w:r w:rsidRPr="00E16572">
                <w:rPr>
                  <w:rFonts w:ascii="Calibri" w:eastAsia="Times New Roman" w:hAnsi="Calibri" w:cs="Calibri"/>
                  <w:color w:val="000000"/>
                  <w:sz w:val="22"/>
                </w:rPr>
                <w:t>725</w:t>
              </w:r>
            </w:ins>
          </w:p>
        </w:tc>
      </w:tr>
      <w:tr w:rsidR="00E16572" w:rsidRPr="00E16572" w14:paraId="00CF28F3" w14:textId="77777777" w:rsidTr="005D1D3E">
        <w:trPr>
          <w:trHeight w:val="300"/>
          <w:ins w:id="2354" w:author="Nate Bachmeier [AWS-SA]" w:date="2023-02-25T11:26:00Z"/>
          <w:trPrChange w:id="2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56" w:author="Nate Bachmeier [AWS-SA]" w:date="2023-02-26T11:07:00Z">
              <w:tcPr>
                <w:tcW w:w="4740" w:type="dxa"/>
                <w:tcBorders>
                  <w:top w:val="nil"/>
                  <w:left w:val="nil"/>
                  <w:bottom w:val="nil"/>
                  <w:right w:val="nil"/>
                </w:tcBorders>
                <w:shd w:val="clear" w:color="auto" w:fill="auto"/>
                <w:noWrap/>
                <w:vAlign w:val="bottom"/>
                <w:hideMark/>
              </w:tcPr>
            </w:tcPrChange>
          </w:tcPr>
          <w:p w14:paraId="417E0D15" w14:textId="77777777" w:rsidR="00E16572" w:rsidRPr="00E16572" w:rsidRDefault="00E16572" w:rsidP="00E16572">
            <w:pPr>
              <w:spacing w:line="240" w:lineRule="auto"/>
              <w:ind w:firstLine="0"/>
              <w:rPr>
                <w:ins w:id="2357" w:author="Nate Bachmeier [AWS-SA]" w:date="2023-02-25T11:26:00Z"/>
                <w:rFonts w:ascii="Calibri" w:eastAsia="Times New Roman" w:hAnsi="Calibri" w:cs="Calibri"/>
                <w:b w:val="0"/>
                <w:bCs w:val="0"/>
                <w:color w:val="000000"/>
                <w:sz w:val="22"/>
                <w:rPrChange w:id="2358" w:author="Nate Bachmeier [AWS-SA]" w:date="2023-02-25T11:29:00Z">
                  <w:rPr>
                    <w:ins w:id="2359" w:author="Nate Bachmeier [AWS-SA]" w:date="2023-02-25T11:26:00Z"/>
                    <w:rFonts w:ascii="Calibri" w:eastAsia="Times New Roman" w:hAnsi="Calibri" w:cs="Calibri"/>
                    <w:color w:val="000000"/>
                    <w:sz w:val="22"/>
                  </w:rPr>
                </w:rPrChange>
              </w:rPr>
            </w:pPr>
            <w:ins w:id="2360" w:author="Nate Bachmeier [AWS-SA]" w:date="2023-02-25T11:26:00Z">
              <w:r w:rsidRPr="00E16572">
                <w:rPr>
                  <w:rFonts w:ascii="Calibri" w:eastAsia="Times New Roman" w:hAnsi="Calibri" w:cs="Calibri"/>
                  <w:color w:val="000000"/>
                  <w:sz w:val="22"/>
                </w:rPr>
                <w:t>breading or breadcrumbing</w:t>
              </w:r>
            </w:ins>
          </w:p>
        </w:tc>
        <w:tc>
          <w:tcPr>
            <w:tcW w:w="5348" w:type="dxa"/>
            <w:noWrap/>
            <w:hideMark/>
            <w:tcPrChange w:id="2361" w:author="Nate Bachmeier [AWS-SA]" w:date="2023-02-26T11:07:00Z">
              <w:tcPr>
                <w:tcW w:w="960" w:type="dxa"/>
                <w:tcBorders>
                  <w:top w:val="nil"/>
                  <w:left w:val="nil"/>
                  <w:bottom w:val="nil"/>
                  <w:right w:val="nil"/>
                </w:tcBorders>
                <w:shd w:val="clear" w:color="auto" w:fill="auto"/>
                <w:noWrap/>
                <w:vAlign w:val="bottom"/>
                <w:hideMark/>
              </w:tcPr>
            </w:tcPrChange>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62" w:author="Nate Bachmeier [AWS-SA]" w:date="2023-02-25T11:26:00Z"/>
                <w:rFonts w:ascii="Calibri" w:eastAsia="Times New Roman" w:hAnsi="Calibri" w:cs="Calibri"/>
                <w:color w:val="000000"/>
                <w:sz w:val="22"/>
              </w:rPr>
            </w:pPr>
            <w:ins w:id="2363" w:author="Nate Bachmeier [AWS-SA]" w:date="2023-02-25T11:26:00Z">
              <w:r w:rsidRPr="00E16572">
                <w:rPr>
                  <w:rFonts w:ascii="Calibri" w:eastAsia="Times New Roman" w:hAnsi="Calibri" w:cs="Calibri"/>
                  <w:color w:val="000000"/>
                  <w:sz w:val="22"/>
                </w:rPr>
                <w:t>554</w:t>
              </w:r>
            </w:ins>
          </w:p>
        </w:tc>
      </w:tr>
      <w:tr w:rsidR="00E16572" w:rsidRPr="00E16572" w14:paraId="480379FA" w14:textId="77777777" w:rsidTr="005D1D3E">
        <w:trPr>
          <w:cnfStyle w:val="000000100000" w:firstRow="0" w:lastRow="0" w:firstColumn="0" w:lastColumn="0" w:oddVBand="0" w:evenVBand="0" w:oddHBand="1" w:evenHBand="0" w:firstRowFirstColumn="0" w:firstRowLastColumn="0" w:lastRowFirstColumn="0" w:lastRowLastColumn="0"/>
          <w:trHeight w:val="300"/>
          <w:ins w:id="2364" w:author="Nate Bachmeier [AWS-SA]" w:date="2023-02-25T11:26:00Z"/>
          <w:trPrChange w:id="2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66" w:author="Nate Bachmeier [AWS-SA]" w:date="2023-02-26T11:07:00Z">
              <w:tcPr>
                <w:tcW w:w="4740" w:type="dxa"/>
                <w:tcBorders>
                  <w:top w:val="nil"/>
                  <w:left w:val="nil"/>
                  <w:bottom w:val="nil"/>
                  <w:right w:val="nil"/>
                </w:tcBorders>
                <w:shd w:val="clear" w:color="auto" w:fill="auto"/>
                <w:noWrap/>
                <w:vAlign w:val="bottom"/>
                <w:hideMark/>
              </w:tcPr>
            </w:tcPrChange>
          </w:tcPr>
          <w:p w14:paraId="266291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67" w:author="Nate Bachmeier [AWS-SA]" w:date="2023-02-25T11:26:00Z"/>
                <w:rFonts w:ascii="Calibri" w:eastAsia="Times New Roman" w:hAnsi="Calibri" w:cs="Calibri"/>
                <w:b w:val="0"/>
                <w:bCs w:val="0"/>
                <w:color w:val="000000"/>
                <w:sz w:val="22"/>
                <w:rPrChange w:id="2368" w:author="Nate Bachmeier [AWS-SA]" w:date="2023-02-25T11:29:00Z">
                  <w:rPr>
                    <w:ins w:id="2369" w:author="Nate Bachmeier [AWS-SA]" w:date="2023-02-25T11:26:00Z"/>
                    <w:rFonts w:ascii="Calibri" w:eastAsia="Times New Roman" w:hAnsi="Calibri" w:cs="Calibri"/>
                    <w:color w:val="000000"/>
                    <w:sz w:val="22"/>
                  </w:rPr>
                </w:rPrChange>
              </w:rPr>
            </w:pPr>
            <w:ins w:id="2370" w:author="Nate Bachmeier [AWS-SA]" w:date="2023-02-25T11:26:00Z">
              <w:r w:rsidRPr="00E16572">
                <w:rPr>
                  <w:rFonts w:ascii="Calibri" w:eastAsia="Times New Roman" w:hAnsi="Calibri" w:cs="Calibri"/>
                  <w:color w:val="000000"/>
                  <w:sz w:val="22"/>
                </w:rPr>
                <w:t>breakdancing</w:t>
              </w:r>
            </w:ins>
          </w:p>
        </w:tc>
        <w:tc>
          <w:tcPr>
            <w:tcW w:w="5348" w:type="dxa"/>
            <w:noWrap/>
            <w:hideMark/>
            <w:tcPrChange w:id="2371" w:author="Nate Bachmeier [AWS-SA]" w:date="2023-02-26T11:07:00Z">
              <w:tcPr>
                <w:tcW w:w="960" w:type="dxa"/>
                <w:tcBorders>
                  <w:top w:val="nil"/>
                  <w:left w:val="nil"/>
                  <w:bottom w:val="nil"/>
                  <w:right w:val="nil"/>
                </w:tcBorders>
                <w:shd w:val="clear" w:color="auto" w:fill="auto"/>
                <w:noWrap/>
                <w:vAlign w:val="bottom"/>
                <w:hideMark/>
              </w:tcPr>
            </w:tcPrChange>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72" w:author="Nate Bachmeier [AWS-SA]" w:date="2023-02-25T11:26:00Z"/>
                <w:rFonts w:ascii="Calibri" w:eastAsia="Times New Roman" w:hAnsi="Calibri" w:cs="Calibri"/>
                <w:color w:val="000000"/>
                <w:sz w:val="22"/>
              </w:rPr>
            </w:pPr>
            <w:ins w:id="2373" w:author="Nate Bachmeier [AWS-SA]" w:date="2023-02-25T11:26:00Z">
              <w:r w:rsidRPr="00E16572">
                <w:rPr>
                  <w:rFonts w:ascii="Calibri" w:eastAsia="Times New Roman" w:hAnsi="Calibri" w:cs="Calibri"/>
                  <w:color w:val="000000"/>
                  <w:sz w:val="22"/>
                </w:rPr>
                <w:t>708</w:t>
              </w:r>
            </w:ins>
          </w:p>
        </w:tc>
      </w:tr>
      <w:tr w:rsidR="00E16572" w:rsidRPr="00E16572" w14:paraId="7700CC77" w14:textId="77777777" w:rsidTr="005D1D3E">
        <w:trPr>
          <w:trHeight w:val="300"/>
          <w:ins w:id="2374" w:author="Nate Bachmeier [AWS-SA]" w:date="2023-02-25T11:26:00Z"/>
          <w:trPrChange w:id="2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76" w:author="Nate Bachmeier [AWS-SA]" w:date="2023-02-26T11:07:00Z">
              <w:tcPr>
                <w:tcW w:w="4740" w:type="dxa"/>
                <w:tcBorders>
                  <w:top w:val="nil"/>
                  <w:left w:val="nil"/>
                  <w:bottom w:val="nil"/>
                  <w:right w:val="nil"/>
                </w:tcBorders>
                <w:shd w:val="clear" w:color="auto" w:fill="auto"/>
                <w:noWrap/>
                <w:vAlign w:val="bottom"/>
                <w:hideMark/>
              </w:tcPr>
            </w:tcPrChange>
          </w:tcPr>
          <w:p w14:paraId="486B54C2" w14:textId="77777777" w:rsidR="00E16572" w:rsidRPr="00E16572" w:rsidRDefault="00E16572" w:rsidP="00E16572">
            <w:pPr>
              <w:spacing w:line="240" w:lineRule="auto"/>
              <w:ind w:firstLine="0"/>
              <w:rPr>
                <w:ins w:id="2377" w:author="Nate Bachmeier [AWS-SA]" w:date="2023-02-25T11:26:00Z"/>
                <w:rFonts w:ascii="Calibri" w:eastAsia="Times New Roman" w:hAnsi="Calibri" w:cs="Calibri"/>
                <w:b w:val="0"/>
                <w:bCs w:val="0"/>
                <w:color w:val="000000"/>
                <w:sz w:val="22"/>
                <w:rPrChange w:id="2378" w:author="Nate Bachmeier [AWS-SA]" w:date="2023-02-25T11:29:00Z">
                  <w:rPr>
                    <w:ins w:id="2379" w:author="Nate Bachmeier [AWS-SA]" w:date="2023-02-25T11:26:00Z"/>
                    <w:rFonts w:ascii="Calibri" w:eastAsia="Times New Roman" w:hAnsi="Calibri" w:cs="Calibri"/>
                    <w:color w:val="000000"/>
                    <w:sz w:val="22"/>
                  </w:rPr>
                </w:rPrChange>
              </w:rPr>
            </w:pPr>
            <w:ins w:id="2380" w:author="Nate Bachmeier [AWS-SA]" w:date="2023-02-25T11:26:00Z">
              <w:r w:rsidRPr="00E16572">
                <w:rPr>
                  <w:rFonts w:ascii="Calibri" w:eastAsia="Times New Roman" w:hAnsi="Calibri" w:cs="Calibri"/>
                  <w:color w:val="000000"/>
                  <w:sz w:val="22"/>
                </w:rPr>
                <w:t>breaking boards</w:t>
              </w:r>
            </w:ins>
          </w:p>
        </w:tc>
        <w:tc>
          <w:tcPr>
            <w:tcW w:w="5348" w:type="dxa"/>
            <w:noWrap/>
            <w:hideMark/>
            <w:tcPrChange w:id="2381" w:author="Nate Bachmeier [AWS-SA]" w:date="2023-02-26T11:07:00Z">
              <w:tcPr>
                <w:tcW w:w="960" w:type="dxa"/>
                <w:tcBorders>
                  <w:top w:val="nil"/>
                  <w:left w:val="nil"/>
                  <w:bottom w:val="nil"/>
                  <w:right w:val="nil"/>
                </w:tcBorders>
                <w:shd w:val="clear" w:color="auto" w:fill="auto"/>
                <w:noWrap/>
                <w:vAlign w:val="bottom"/>
                <w:hideMark/>
              </w:tcPr>
            </w:tcPrChange>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82" w:author="Nate Bachmeier [AWS-SA]" w:date="2023-02-25T11:26:00Z"/>
                <w:rFonts w:ascii="Calibri" w:eastAsia="Times New Roman" w:hAnsi="Calibri" w:cs="Calibri"/>
                <w:color w:val="000000"/>
                <w:sz w:val="22"/>
              </w:rPr>
            </w:pPr>
            <w:ins w:id="2383" w:author="Nate Bachmeier [AWS-SA]" w:date="2023-02-25T11:26:00Z">
              <w:r w:rsidRPr="00E16572">
                <w:rPr>
                  <w:rFonts w:ascii="Calibri" w:eastAsia="Times New Roman" w:hAnsi="Calibri" w:cs="Calibri"/>
                  <w:color w:val="000000"/>
                  <w:sz w:val="22"/>
                </w:rPr>
                <w:t>765</w:t>
              </w:r>
            </w:ins>
          </w:p>
        </w:tc>
      </w:tr>
      <w:tr w:rsidR="00E16572" w:rsidRPr="00E16572" w14:paraId="717FA3DE" w14:textId="77777777" w:rsidTr="005D1D3E">
        <w:trPr>
          <w:cnfStyle w:val="000000100000" w:firstRow="0" w:lastRow="0" w:firstColumn="0" w:lastColumn="0" w:oddVBand="0" w:evenVBand="0" w:oddHBand="1" w:evenHBand="0" w:firstRowFirstColumn="0" w:firstRowLastColumn="0" w:lastRowFirstColumn="0" w:lastRowLastColumn="0"/>
          <w:trHeight w:val="300"/>
          <w:ins w:id="2384" w:author="Nate Bachmeier [AWS-SA]" w:date="2023-02-25T11:26:00Z"/>
          <w:trPrChange w:id="2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86" w:author="Nate Bachmeier [AWS-SA]" w:date="2023-02-26T11:07:00Z">
              <w:tcPr>
                <w:tcW w:w="4740" w:type="dxa"/>
                <w:tcBorders>
                  <w:top w:val="nil"/>
                  <w:left w:val="nil"/>
                  <w:bottom w:val="nil"/>
                  <w:right w:val="nil"/>
                </w:tcBorders>
                <w:shd w:val="clear" w:color="auto" w:fill="auto"/>
                <w:noWrap/>
                <w:vAlign w:val="bottom"/>
                <w:hideMark/>
              </w:tcPr>
            </w:tcPrChange>
          </w:tcPr>
          <w:p w14:paraId="74B0F5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87" w:author="Nate Bachmeier [AWS-SA]" w:date="2023-02-25T11:26:00Z"/>
                <w:rFonts w:ascii="Calibri" w:eastAsia="Times New Roman" w:hAnsi="Calibri" w:cs="Calibri"/>
                <w:b w:val="0"/>
                <w:bCs w:val="0"/>
                <w:color w:val="000000"/>
                <w:sz w:val="22"/>
                <w:rPrChange w:id="2388" w:author="Nate Bachmeier [AWS-SA]" w:date="2023-02-25T11:29:00Z">
                  <w:rPr>
                    <w:ins w:id="2389" w:author="Nate Bachmeier [AWS-SA]" w:date="2023-02-25T11:26:00Z"/>
                    <w:rFonts w:ascii="Calibri" w:eastAsia="Times New Roman" w:hAnsi="Calibri" w:cs="Calibri"/>
                    <w:color w:val="000000"/>
                    <w:sz w:val="22"/>
                  </w:rPr>
                </w:rPrChange>
              </w:rPr>
            </w:pPr>
            <w:ins w:id="2390" w:author="Nate Bachmeier [AWS-SA]" w:date="2023-02-25T11:26:00Z">
              <w:r w:rsidRPr="00E16572">
                <w:rPr>
                  <w:rFonts w:ascii="Calibri" w:eastAsia="Times New Roman" w:hAnsi="Calibri" w:cs="Calibri"/>
                  <w:color w:val="000000"/>
                  <w:sz w:val="22"/>
                </w:rPr>
                <w:t>breaking glass</w:t>
              </w:r>
            </w:ins>
          </w:p>
        </w:tc>
        <w:tc>
          <w:tcPr>
            <w:tcW w:w="5348" w:type="dxa"/>
            <w:noWrap/>
            <w:hideMark/>
            <w:tcPrChange w:id="2391" w:author="Nate Bachmeier [AWS-SA]" w:date="2023-02-26T11:07:00Z">
              <w:tcPr>
                <w:tcW w:w="960" w:type="dxa"/>
                <w:tcBorders>
                  <w:top w:val="nil"/>
                  <w:left w:val="nil"/>
                  <w:bottom w:val="nil"/>
                  <w:right w:val="nil"/>
                </w:tcBorders>
                <w:shd w:val="clear" w:color="auto" w:fill="auto"/>
                <w:noWrap/>
                <w:vAlign w:val="bottom"/>
                <w:hideMark/>
              </w:tcPr>
            </w:tcPrChange>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92" w:author="Nate Bachmeier [AWS-SA]" w:date="2023-02-25T11:26:00Z"/>
                <w:rFonts w:ascii="Calibri" w:eastAsia="Times New Roman" w:hAnsi="Calibri" w:cs="Calibri"/>
                <w:color w:val="000000"/>
                <w:sz w:val="22"/>
              </w:rPr>
            </w:pPr>
            <w:ins w:id="2393" w:author="Nate Bachmeier [AWS-SA]" w:date="2023-02-25T11:26:00Z">
              <w:r w:rsidRPr="00E16572">
                <w:rPr>
                  <w:rFonts w:ascii="Calibri" w:eastAsia="Times New Roman" w:hAnsi="Calibri" w:cs="Calibri"/>
                  <w:color w:val="000000"/>
                  <w:sz w:val="22"/>
                </w:rPr>
                <w:t>511</w:t>
              </w:r>
            </w:ins>
          </w:p>
        </w:tc>
      </w:tr>
      <w:tr w:rsidR="00E16572" w:rsidRPr="00E16572" w14:paraId="4101F261" w14:textId="77777777" w:rsidTr="005D1D3E">
        <w:trPr>
          <w:trHeight w:val="300"/>
          <w:ins w:id="2394" w:author="Nate Bachmeier [AWS-SA]" w:date="2023-02-25T11:26:00Z"/>
          <w:trPrChange w:id="2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96" w:author="Nate Bachmeier [AWS-SA]" w:date="2023-02-26T11:07:00Z">
              <w:tcPr>
                <w:tcW w:w="4740" w:type="dxa"/>
                <w:tcBorders>
                  <w:top w:val="nil"/>
                  <w:left w:val="nil"/>
                  <w:bottom w:val="nil"/>
                  <w:right w:val="nil"/>
                </w:tcBorders>
                <w:shd w:val="clear" w:color="auto" w:fill="auto"/>
                <w:noWrap/>
                <w:vAlign w:val="bottom"/>
                <w:hideMark/>
              </w:tcPr>
            </w:tcPrChange>
          </w:tcPr>
          <w:p w14:paraId="48BE6632" w14:textId="77777777" w:rsidR="00E16572" w:rsidRPr="00E16572" w:rsidRDefault="00E16572" w:rsidP="00E16572">
            <w:pPr>
              <w:spacing w:line="240" w:lineRule="auto"/>
              <w:ind w:firstLine="0"/>
              <w:rPr>
                <w:ins w:id="2397" w:author="Nate Bachmeier [AWS-SA]" w:date="2023-02-25T11:26:00Z"/>
                <w:rFonts w:ascii="Calibri" w:eastAsia="Times New Roman" w:hAnsi="Calibri" w:cs="Calibri"/>
                <w:b w:val="0"/>
                <w:bCs w:val="0"/>
                <w:color w:val="000000"/>
                <w:sz w:val="22"/>
                <w:rPrChange w:id="2398" w:author="Nate Bachmeier [AWS-SA]" w:date="2023-02-25T11:29:00Z">
                  <w:rPr>
                    <w:ins w:id="2399" w:author="Nate Bachmeier [AWS-SA]" w:date="2023-02-25T11:26:00Z"/>
                    <w:rFonts w:ascii="Calibri" w:eastAsia="Times New Roman" w:hAnsi="Calibri" w:cs="Calibri"/>
                    <w:color w:val="000000"/>
                    <w:sz w:val="22"/>
                  </w:rPr>
                </w:rPrChange>
              </w:rPr>
            </w:pPr>
            <w:ins w:id="2400" w:author="Nate Bachmeier [AWS-SA]" w:date="2023-02-25T11:26:00Z">
              <w:r w:rsidRPr="00E16572">
                <w:rPr>
                  <w:rFonts w:ascii="Calibri" w:eastAsia="Times New Roman" w:hAnsi="Calibri" w:cs="Calibri"/>
                  <w:color w:val="000000"/>
                  <w:sz w:val="22"/>
                </w:rPr>
                <w:t>breathing fire</w:t>
              </w:r>
            </w:ins>
          </w:p>
        </w:tc>
        <w:tc>
          <w:tcPr>
            <w:tcW w:w="5348" w:type="dxa"/>
            <w:noWrap/>
            <w:hideMark/>
            <w:tcPrChange w:id="2401" w:author="Nate Bachmeier [AWS-SA]" w:date="2023-02-26T11:07:00Z">
              <w:tcPr>
                <w:tcW w:w="960" w:type="dxa"/>
                <w:tcBorders>
                  <w:top w:val="nil"/>
                  <w:left w:val="nil"/>
                  <w:bottom w:val="nil"/>
                  <w:right w:val="nil"/>
                </w:tcBorders>
                <w:shd w:val="clear" w:color="auto" w:fill="auto"/>
                <w:noWrap/>
                <w:vAlign w:val="bottom"/>
                <w:hideMark/>
              </w:tcPr>
            </w:tcPrChange>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02" w:author="Nate Bachmeier [AWS-SA]" w:date="2023-02-25T11:26:00Z"/>
                <w:rFonts w:ascii="Calibri" w:eastAsia="Times New Roman" w:hAnsi="Calibri" w:cs="Calibri"/>
                <w:color w:val="000000"/>
                <w:sz w:val="22"/>
              </w:rPr>
            </w:pPr>
            <w:ins w:id="2403" w:author="Nate Bachmeier [AWS-SA]" w:date="2023-02-25T11:26:00Z">
              <w:r w:rsidRPr="00E16572">
                <w:rPr>
                  <w:rFonts w:ascii="Calibri" w:eastAsia="Times New Roman" w:hAnsi="Calibri" w:cs="Calibri"/>
                  <w:color w:val="000000"/>
                  <w:sz w:val="22"/>
                </w:rPr>
                <w:t>572</w:t>
              </w:r>
            </w:ins>
          </w:p>
        </w:tc>
      </w:tr>
      <w:tr w:rsidR="00E16572" w:rsidRPr="00E16572" w14:paraId="72A4DC9A" w14:textId="77777777" w:rsidTr="005D1D3E">
        <w:trPr>
          <w:cnfStyle w:val="000000100000" w:firstRow="0" w:lastRow="0" w:firstColumn="0" w:lastColumn="0" w:oddVBand="0" w:evenVBand="0" w:oddHBand="1" w:evenHBand="0" w:firstRowFirstColumn="0" w:firstRowLastColumn="0" w:lastRowFirstColumn="0" w:lastRowLastColumn="0"/>
          <w:trHeight w:val="300"/>
          <w:ins w:id="2404" w:author="Nate Bachmeier [AWS-SA]" w:date="2023-02-25T11:26:00Z"/>
          <w:trPrChange w:id="2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06" w:author="Nate Bachmeier [AWS-SA]" w:date="2023-02-26T11:07:00Z">
              <w:tcPr>
                <w:tcW w:w="4740" w:type="dxa"/>
                <w:tcBorders>
                  <w:top w:val="nil"/>
                  <w:left w:val="nil"/>
                  <w:bottom w:val="nil"/>
                  <w:right w:val="nil"/>
                </w:tcBorders>
                <w:shd w:val="clear" w:color="auto" w:fill="auto"/>
                <w:noWrap/>
                <w:vAlign w:val="bottom"/>
                <w:hideMark/>
              </w:tcPr>
            </w:tcPrChange>
          </w:tcPr>
          <w:p w14:paraId="02BC40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07" w:author="Nate Bachmeier [AWS-SA]" w:date="2023-02-25T11:26:00Z"/>
                <w:rFonts w:ascii="Calibri" w:eastAsia="Times New Roman" w:hAnsi="Calibri" w:cs="Calibri"/>
                <w:b w:val="0"/>
                <w:bCs w:val="0"/>
                <w:color w:val="000000"/>
                <w:sz w:val="22"/>
                <w:rPrChange w:id="2408" w:author="Nate Bachmeier [AWS-SA]" w:date="2023-02-25T11:29:00Z">
                  <w:rPr>
                    <w:ins w:id="2409" w:author="Nate Bachmeier [AWS-SA]" w:date="2023-02-25T11:26:00Z"/>
                    <w:rFonts w:ascii="Calibri" w:eastAsia="Times New Roman" w:hAnsi="Calibri" w:cs="Calibri"/>
                    <w:color w:val="000000"/>
                    <w:sz w:val="22"/>
                  </w:rPr>
                </w:rPrChange>
              </w:rPr>
            </w:pPr>
            <w:ins w:id="2410" w:author="Nate Bachmeier [AWS-SA]" w:date="2023-02-25T11:26:00Z">
              <w:r w:rsidRPr="00E16572">
                <w:rPr>
                  <w:rFonts w:ascii="Calibri" w:eastAsia="Times New Roman" w:hAnsi="Calibri" w:cs="Calibri"/>
                  <w:color w:val="000000"/>
                  <w:sz w:val="22"/>
                </w:rPr>
                <w:t>brush painting</w:t>
              </w:r>
            </w:ins>
          </w:p>
        </w:tc>
        <w:tc>
          <w:tcPr>
            <w:tcW w:w="5348" w:type="dxa"/>
            <w:noWrap/>
            <w:hideMark/>
            <w:tcPrChange w:id="2411" w:author="Nate Bachmeier [AWS-SA]" w:date="2023-02-26T11:07:00Z">
              <w:tcPr>
                <w:tcW w:w="960" w:type="dxa"/>
                <w:tcBorders>
                  <w:top w:val="nil"/>
                  <w:left w:val="nil"/>
                  <w:bottom w:val="nil"/>
                  <w:right w:val="nil"/>
                </w:tcBorders>
                <w:shd w:val="clear" w:color="auto" w:fill="auto"/>
                <w:noWrap/>
                <w:vAlign w:val="bottom"/>
                <w:hideMark/>
              </w:tcPr>
            </w:tcPrChange>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12" w:author="Nate Bachmeier [AWS-SA]" w:date="2023-02-25T11:26:00Z"/>
                <w:rFonts w:ascii="Calibri" w:eastAsia="Times New Roman" w:hAnsi="Calibri" w:cs="Calibri"/>
                <w:color w:val="000000"/>
                <w:sz w:val="22"/>
              </w:rPr>
            </w:pPr>
            <w:ins w:id="2413" w:author="Nate Bachmeier [AWS-SA]" w:date="2023-02-25T11:26:00Z">
              <w:r w:rsidRPr="00E16572">
                <w:rPr>
                  <w:rFonts w:ascii="Calibri" w:eastAsia="Times New Roman" w:hAnsi="Calibri" w:cs="Calibri"/>
                  <w:color w:val="000000"/>
                  <w:sz w:val="22"/>
                </w:rPr>
                <w:t>743</w:t>
              </w:r>
            </w:ins>
          </w:p>
        </w:tc>
      </w:tr>
      <w:tr w:rsidR="00E16572" w:rsidRPr="00E16572" w14:paraId="210A81EB" w14:textId="77777777" w:rsidTr="005D1D3E">
        <w:trPr>
          <w:trHeight w:val="300"/>
          <w:ins w:id="2414" w:author="Nate Bachmeier [AWS-SA]" w:date="2023-02-25T11:26:00Z"/>
          <w:trPrChange w:id="2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16" w:author="Nate Bachmeier [AWS-SA]" w:date="2023-02-26T11:07:00Z">
              <w:tcPr>
                <w:tcW w:w="4740" w:type="dxa"/>
                <w:tcBorders>
                  <w:top w:val="nil"/>
                  <w:left w:val="nil"/>
                  <w:bottom w:val="nil"/>
                  <w:right w:val="nil"/>
                </w:tcBorders>
                <w:shd w:val="clear" w:color="auto" w:fill="auto"/>
                <w:noWrap/>
                <w:vAlign w:val="bottom"/>
                <w:hideMark/>
              </w:tcPr>
            </w:tcPrChange>
          </w:tcPr>
          <w:p w14:paraId="39AFF0B4" w14:textId="77777777" w:rsidR="00E16572" w:rsidRPr="00E16572" w:rsidRDefault="00E16572" w:rsidP="00E16572">
            <w:pPr>
              <w:spacing w:line="240" w:lineRule="auto"/>
              <w:ind w:firstLine="0"/>
              <w:rPr>
                <w:ins w:id="2417" w:author="Nate Bachmeier [AWS-SA]" w:date="2023-02-25T11:26:00Z"/>
                <w:rFonts w:ascii="Calibri" w:eastAsia="Times New Roman" w:hAnsi="Calibri" w:cs="Calibri"/>
                <w:b w:val="0"/>
                <w:bCs w:val="0"/>
                <w:color w:val="000000"/>
                <w:sz w:val="22"/>
                <w:rPrChange w:id="2418" w:author="Nate Bachmeier [AWS-SA]" w:date="2023-02-25T11:29:00Z">
                  <w:rPr>
                    <w:ins w:id="2419" w:author="Nate Bachmeier [AWS-SA]" w:date="2023-02-25T11:26:00Z"/>
                    <w:rFonts w:ascii="Calibri" w:eastAsia="Times New Roman" w:hAnsi="Calibri" w:cs="Calibri"/>
                    <w:color w:val="000000"/>
                    <w:sz w:val="22"/>
                  </w:rPr>
                </w:rPrChange>
              </w:rPr>
            </w:pPr>
            <w:ins w:id="2420" w:author="Nate Bachmeier [AWS-SA]" w:date="2023-02-25T11:26:00Z">
              <w:r w:rsidRPr="00E16572">
                <w:rPr>
                  <w:rFonts w:ascii="Calibri" w:eastAsia="Times New Roman" w:hAnsi="Calibri" w:cs="Calibri"/>
                  <w:color w:val="000000"/>
                  <w:sz w:val="22"/>
                </w:rPr>
                <w:t>brushing floor</w:t>
              </w:r>
            </w:ins>
          </w:p>
        </w:tc>
        <w:tc>
          <w:tcPr>
            <w:tcW w:w="5348" w:type="dxa"/>
            <w:noWrap/>
            <w:hideMark/>
            <w:tcPrChange w:id="2421" w:author="Nate Bachmeier [AWS-SA]" w:date="2023-02-26T11:07:00Z">
              <w:tcPr>
                <w:tcW w:w="960" w:type="dxa"/>
                <w:tcBorders>
                  <w:top w:val="nil"/>
                  <w:left w:val="nil"/>
                  <w:bottom w:val="nil"/>
                  <w:right w:val="nil"/>
                </w:tcBorders>
                <w:shd w:val="clear" w:color="auto" w:fill="auto"/>
                <w:noWrap/>
                <w:vAlign w:val="bottom"/>
                <w:hideMark/>
              </w:tcPr>
            </w:tcPrChange>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22" w:author="Nate Bachmeier [AWS-SA]" w:date="2023-02-25T11:26:00Z"/>
                <w:rFonts w:ascii="Calibri" w:eastAsia="Times New Roman" w:hAnsi="Calibri" w:cs="Calibri"/>
                <w:color w:val="000000"/>
                <w:sz w:val="22"/>
              </w:rPr>
            </w:pPr>
            <w:ins w:id="2423" w:author="Nate Bachmeier [AWS-SA]" w:date="2023-02-25T11:26:00Z">
              <w:r w:rsidRPr="00E16572">
                <w:rPr>
                  <w:rFonts w:ascii="Calibri" w:eastAsia="Times New Roman" w:hAnsi="Calibri" w:cs="Calibri"/>
                  <w:color w:val="000000"/>
                  <w:sz w:val="22"/>
                </w:rPr>
                <w:t>567</w:t>
              </w:r>
            </w:ins>
          </w:p>
        </w:tc>
      </w:tr>
      <w:tr w:rsidR="00E16572" w:rsidRPr="00E16572" w14:paraId="3E09E7B3" w14:textId="77777777" w:rsidTr="005D1D3E">
        <w:trPr>
          <w:cnfStyle w:val="000000100000" w:firstRow="0" w:lastRow="0" w:firstColumn="0" w:lastColumn="0" w:oddVBand="0" w:evenVBand="0" w:oddHBand="1" w:evenHBand="0" w:firstRowFirstColumn="0" w:firstRowLastColumn="0" w:lastRowFirstColumn="0" w:lastRowLastColumn="0"/>
          <w:trHeight w:val="300"/>
          <w:ins w:id="2424" w:author="Nate Bachmeier [AWS-SA]" w:date="2023-02-25T11:26:00Z"/>
          <w:trPrChange w:id="2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26" w:author="Nate Bachmeier [AWS-SA]" w:date="2023-02-26T11:07:00Z">
              <w:tcPr>
                <w:tcW w:w="4740" w:type="dxa"/>
                <w:tcBorders>
                  <w:top w:val="nil"/>
                  <w:left w:val="nil"/>
                  <w:bottom w:val="nil"/>
                  <w:right w:val="nil"/>
                </w:tcBorders>
                <w:shd w:val="clear" w:color="auto" w:fill="auto"/>
                <w:noWrap/>
                <w:vAlign w:val="bottom"/>
                <w:hideMark/>
              </w:tcPr>
            </w:tcPrChange>
          </w:tcPr>
          <w:p w14:paraId="2B26DAB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27" w:author="Nate Bachmeier [AWS-SA]" w:date="2023-02-25T11:26:00Z"/>
                <w:rFonts w:ascii="Calibri" w:eastAsia="Times New Roman" w:hAnsi="Calibri" w:cs="Calibri"/>
                <w:b w:val="0"/>
                <w:bCs w:val="0"/>
                <w:color w:val="000000"/>
                <w:sz w:val="22"/>
                <w:rPrChange w:id="2428" w:author="Nate Bachmeier [AWS-SA]" w:date="2023-02-25T11:29:00Z">
                  <w:rPr>
                    <w:ins w:id="2429" w:author="Nate Bachmeier [AWS-SA]" w:date="2023-02-25T11:26:00Z"/>
                    <w:rFonts w:ascii="Calibri" w:eastAsia="Times New Roman" w:hAnsi="Calibri" w:cs="Calibri"/>
                    <w:color w:val="000000"/>
                    <w:sz w:val="22"/>
                  </w:rPr>
                </w:rPrChange>
              </w:rPr>
            </w:pPr>
            <w:ins w:id="2430" w:author="Nate Bachmeier [AWS-SA]" w:date="2023-02-25T11:26:00Z">
              <w:r w:rsidRPr="00E16572">
                <w:rPr>
                  <w:rFonts w:ascii="Calibri" w:eastAsia="Times New Roman" w:hAnsi="Calibri" w:cs="Calibri"/>
                  <w:color w:val="000000"/>
                  <w:sz w:val="22"/>
                </w:rPr>
                <w:t>brushing hair</w:t>
              </w:r>
            </w:ins>
          </w:p>
        </w:tc>
        <w:tc>
          <w:tcPr>
            <w:tcW w:w="5348" w:type="dxa"/>
            <w:noWrap/>
            <w:hideMark/>
            <w:tcPrChange w:id="2431" w:author="Nate Bachmeier [AWS-SA]" w:date="2023-02-26T11:07:00Z">
              <w:tcPr>
                <w:tcW w:w="960" w:type="dxa"/>
                <w:tcBorders>
                  <w:top w:val="nil"/>
                  <w:left w:val="nil"/>
                  <w:bottom w:val="nil"/>
                  <w:right w:val="nil"/>
                </w:tcBorders>
                <w:shd w:val="clear" w:color="auto" w:fill="auto"/>
                <w:noWrap/>
                <w:vAlign w:val="bottom"/>
                <w:hideMark/>
              </w:tcPr>
            </w:tcPrChange>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32" w:author="Nate Bachmeier [AWS-SA]" w:date="2023-02-25T11:26:00Z"/>
                <w:rFonts w:ascii="Calibri" w:eastAsia="Times New Roman" w:hAnsi="Calibri" w:cs="Calibri"/>
                <w:color w:val="000000"/>
                <w:sz w:val="22"/>
              </w:rPr>
            </w:pPr>
            <w:ins w:id="2433" w:author="Nate Bachmeier [AWS-SA]" w:date="2023-02-25T11:26:00Z">
              <w:r w:rsidRPr="00E16572">
                <w:rPr>
                  <w:rFonts w:ascii="Calibri" w:eastAsia="Times New Roman" w:hAnsi="Calibri" w:cs="Calibri"/>
                  <w:color w:val="000000"/>
                  <w:sz w:val="22"/>
                </w:rPr>
                <w:t>784</w:t>
              </w:r>
            </w:ins>
          </w:p>
        </w:tc>
      </w:tr>
      <w:tr w:rsidR="00E16572" w:rsidRPr="00E16572" w14:paraId="7E2E3152" w14:textId="77777777" w:rsidTr="005D1D3E">
        <w:trPr>
          <w:trHeight w:val="300"/>
          <w:ins w:id="2434" w:author="Nate Bachmeier [AWS-SA]" w:date="2023-02-25T11:26:00Z"/>
          <w:trPrChange w:id="2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36" w:author="Nate Bachmeier [AWS-SA]" w:date="2023-02-26T11:07:00Z">
              <w:tcPr>
                <w:tcW w:w="4740" w:type="dxa"/>
                <w:tcBorders>
                  <w:top w:val="nil"/>
                  <w:left w:val="nil"/>
                  <w:bottom w:val="nil"/>
                  <w:right w:val="nil"/>
                </w:tcBorders>
                <w:shd w:val="clear" w:color="auto" w:fill="auto"/>
                <w:noWrap/>
                <w:vAlign w:val="bottom"/>
                <w:hideMark/>
              </w:tcPr>
            </w:tcPrChange>
          </w:tcPr>
          <w:p w14:paraId="1D0A9DF0" w14:textId="77777777" w:rsidR="00E16572" w:rsidRPr="00E16572" w:rsidRDefault="00E16572" w:rsidP="00E16572">
            <w:pPr>
              <w:spacing w:line="240" w:lineRule="auto"/>
              <w:ind w:firstLine="0"/>
              <w:rPr>
                <w:ins w:id="2437" w:author="Nate Bachmeier [AWS-SA]" w:date="2023-02-25T11:26:00Z"/>
                <w:rFonts w:ascii="Calibri" w:eastAsia="Times New Roman" w:hAnsi="Calibri" w:cs="Calibri"/>
                <w:b w:val="0"/>
                <w:bCs w:val="0"/>
                <w:color w:val="000000"/>
                <w:sz w:val="22"/>
                <w:rPrChange w:id="2438" w:author="Nate Bachmeier [AWS-SA]" w:date="2023-02-25T11:29:00Z">
                  <w:rPr>
                    <w:ins w:id="2439" w:author="Nate Bachmeier [AWS-SA]" w:date="2023-02-25T11:26:00Z"/>
                    <w:rFonts w:ascii="Calibri" w:eastAsia="Times New Roman" w:hAnsi="Calibri" w:cs="Calibri"/>
                    <w:color w:val="000000"/>
                    <w:sz w:val="22"/>
                  </w:rPr>
                </w:rPrChange>
              </w:rPr>
            </w:pPr>
            <w:ins w:id="2440" w:author="Nate Bachmeier [AWS-SA]" w:date="2023-02-25T11:26:00Z">
              <w:r w:rsidRPr="00E16572">
                <w:rPr>
                  <w:rFonts w:ascii="Calibri" w:eastAsia="Times New Roman" w:hAnsi="Calibri" w:cs="Calibri"/>
                  <w:color w:val="000000"/>
                  <w:sz w:val="22"/>
                </w:rPr>
                <w:t>brushing teeth</w:t>
              </w:r>
            </w:ins>
          </w:p>
        </w:tc>
        <w:tc>
          <w:tcPr>
            <w:tcW w:w="5348" w:type="dxa"/>
            <w:noWrap/>
            <w:hideMark/>
            <w:tcPrChange w:id="2441" w:author="Nate Bachmeier [AWS-SA]" w:date="2023-02-26T11:07:00Z">
              <w:tcPr>
                <w:tcW w:w="960" w:type="dxa"/>
                <w:tcBorders>
                  <w:top w:val="nil"/>
                  <w:left w:val="nil"/>
                  <w:bottom w:val="nil"/>
                  <w:right w:val="nil"/>
                </w:tcBorders>
                <w:shd w:val="clear" w:color="auto" w:fill="auto"/>
                <w:noWrap/>
                <w:vAlign w:val="bottom"/>
                <w:hideMark/>
              </w:tcPr>
            </w:tcPrChange>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42" w:author="Nate Bachmeier [AWS-SA]" w:date="2023-02-25T11:26:00Z"/>
                <w:rFonts w:ascii="Calibri" w:eastAsia="Times New Roman" w:hAnsi="Calibri" w:cs="Calibri"/>
                <w:color w:val="000000"/>
                <w:sz w:val="22"/>
              </w:rPr>
            </w:pPr>
            <w:ins w:id="2443" w:author="Nate Bachmeier [AWS-SA]" w:date="2023-02-25T11:26:00Z">
              <w:r w:rsidRPr="00E16572">
                <w:rPr>
                  <w:rFonts w:ascii="Calibri" w:eastAsia="Times New Roman" w:hAnsi="Calibri" w:cs="Calibri"/>
                  <w:color w:val="000000"/>
                  <w:sz w:val="22"/>
                </w:rPr>
                <w:t>855</w:t>
              </w:r>
            </w:ins>
          </w:p>
        </w:tc>
      </w:tr>
      <w:tr w:rsidR="00E16572" w:rsidRPr="00E16572" w14:paraId="06F3A0D3" w14:textId="77777777" w:rsidTr="005D1D3E">
        <w:trPr>
          <w:cnfStyle w:val="000000100000" w:firstRow="0" w:lastRow="0" w:firstColumn="0" w:lastColumn="0" w:oddVBand="0" w:evenVBand="0" w:oddHBand="1" w:evenHBand="0" w:firstRowFirstColumn="0" w:firstRowLastColumn="0" w:lastRowFirstColumn="0" w:lastRowLastColumn="0"/>
          <w:trHeight w:val="300"/>
          <w:ins w:id="2444" w:author="Nate Bachmeier [AWS-SA]" w:date="2023-02-25T11:26:00Z"/>
          <w:trPrChange w:id="2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46" w:author="Nate Bachmeier [AWS-SA]" w:date="2023-02-26T11:07:00Z">
              <w:tcPr>
                <w:tcW w:w="4740" w:type="dxa"/>
                <w:tcBorders>
                  <w:top w:val="nil"/>
                  <w:left w:val="nil"/>
                  <w:bottom w:val="nil"/>
                  <w:right w:val="nil"/>
                </w:tcBorders>
                <w:shd w:val="clear" w:color="auto" w:fill="auto"/>
                <w:noWrap/>
                <w:vAlign w:val="bottom"/>
                <w:hideMark/>
              </w:tcPr>
            </w:tcPrChange>
          </w:tcPr>
          <w:p w14:paraId="4D2703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47" w:author="Nate Bachmeier [AWS-SA]" w:date="2023-02-25T11:26:00Z"/>
                <w:rFonts w:ascii="Calibri" w:eastAsia="Times New Roman" w:hAnsi="Calibri" w:cs="Calibri"/>
                <w:b w:val="0"/>
                <w:bCs w:val="0"/>
                <w:color w:val="000000"/>
                <w:sz w:val="22"/>
                <w:rPrChange w:id="2448" w:author="Nate Bachmeier [AWS-SA]" w:date="2023-02-25T11:29:00Z">
                  <w:rPr>
                    <w:ins w:id="2449" w:author="Nate Bachmeier [AWS-SA]" w:date="2023-02-25T11:26:00Z"/>
                    <w:rFonts w:ascii="Calibri" w:eastAsia="Times New Roman" w:hAnsi="Calibri" w:cs="Calibri"/>
                    <w:color w:val="000000"/>
                    <w:sz w:val="22"/>
                  </w:rPr>
                </w:rPrChange>
              </w:rPr>
            </w:pPr>
            <w:ins w:id="2450" w:author="Nate Bachmeier [AWS-SA]" w:date="2023-02-25T11:26:00Z">
              <w:r w:rsidRPr="00E16572">
                <w:rPr>
                  <w:rFonts w:ascii="Calibri" w:eastAsia="Times New Roman" w:hAnsi="Calibri" w:cs="Calibri"/>
                  <w:color w:val="000000"/>
                  <w:sz w:val="22"/>
                </w:rPr>
                <w:t>building cabinet</w:t>
              </w:r>
            </w:ins>
          </w:p>
        </w:tc>
        <w:tc>
          <w:tcPr>
            <w:tcW w:w="5348" w:type="dxa"/>
            <w:noWrap/>
            <w:hideMark/>
            <w:tcPrChange w:id="2451" w:author="Nate Bachmeier [AWS-SA]" w:date="2023-02-26T11:07:00Z">
              <w:tcPr>
                <w:tcW w:w="960" w:type="dxa"/>
                <w:tcBorders>
                  <w:top w:val="nil"/>
                  <w:left w:val="nil"/>
                  <w:bottom w:val="nil"/>
                  <w:right w:val="nil"/>
                </w:tcBorders>
                <w:shd w:val="clear" w:color="auto" w:fill="auto"/>
                <w:noWrap/>
                <w:vAlign w:val="bottom"/>
                <w:hideMark/>
              </w:tcPr>
            </w:tcPrChange>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52" w:author="Nate Bachmeier [AWS-SA]" w:date="2023-02-25T11:26:00Z"/>
                <w:rFonts w:ascii="Calibri" w:eastAsia="Times New Roman" w:hAnsi="Calibri" w:cs="Calibri"/>
                <w:color w:val="000000"/>
                <w:sz w:val="22"/>
              </w:rPr>
            </w:pPr>
            <w:ins w:id="2453" w:author="Nate Bachmeier [AWS-SA]" w:date="2023-02-25T11:26:00Z">
              <w:r w:rsidRPr="00E16572">
                <w:rPr>
                  <w:rFonts w:ascii="Calibri" w:eastAsia="Times New Roman" w:hAnsi="Calibri" w:cs="Calibri"/>
                  <w:color w:val="000000"/>
                  <w:sz w:val="22"/>
                </w:rPr>
                <w:t>596</w:t>
              </w:r>
            </w:ins>
          </w:p>
        </w:tc>
      </w:tr>
      <w:tr w:rsidR="00E16572" w:rsidRPr="00E16572" w14:paraId="0C0B240A" w14:textId="77777777" w:rsidTr="005D1D3E">
        <w:trPr>
          <w:trHeight w:val="300"/>
          <w:ins w:id="2454" w:author="Nate Bachmeier [AWS-SA]" w:date="2023-02-25T11:26:00Z"/>
          <w:trPrChange w:id="2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56" w:author="Nate Bachmeier [AWS-SA]" w:date="2023-02-26T11:07:00Z">
              <w:tcPr>
                <w:tcW w:w="4740" w:type="dxa"/>
                <w:tcBorders>
                  <w:top w:val="nil"/>
                  <w:left w:val="nil"/>
                  <w:bottom w:val="nil"/>
                  <w:right w:val="nil"/>
                </w:tcBorders>
                <w:shd w:val="clear" w:color="auto" w:fill="auto"/>
                <w:noWrap/>
                <w:vAlign w:val="bottom"/>
                <w:hideMark/>
              </w:tcPr>
            </w:tcPrChange>
          </w:tcPr>
          <w:p w14:paraId="4B6D7354" w14:textId="77777777" w:rsidR="00E16572" w:rsidRPr="00E16572" w:rsidRDefault="00E16572" w:rsidP="00E16572">
            <w:pPr>
              <w:spacing w:line="240" w:lineRule="auto"/>
              <w:ind w:firstLine="0"/>
              <w:rPr>
                <w:ins w:id="2457" w:author="Nate Bachmeier [AWS-SA]" w:date="2023-02-25T11:26:00Z"/>
                <w:rFonts w:ascii="Calibri" w:eastAsia="Times New Roman" w:hAnsi="Calibri" w:cs="Calibri"/>
                <w:b w:val="0"/>
                <w:bCs w:val="0"/>
                <w:color w:val="000000"/>
                <w:sz w:val="22"/>
                <w:rPrChange w:id="2458" w:author="Nate Bachmeier [AWS-SA]" w:date="2023-02-25T11:29:00Z">
                  <w:rPr>
                    <w:ins w:id="2459" w:author="Nate Bachmeier [AWS-SA]" w:date="2023-02-25T11:26:00Z"/>
                    <w:rFonts w:ascii="Calibri" w:eastAsia="Times New Roman" w:hAnsi="Calibri" w:cs="Calibri"/>
                    <w:color w:val="000000"/>
                    <w:sz w:val="22"/>
                  </w:rPr>
                </w:rPrChange>
              </w:rPr>
            </w:pPr>
            <w:ins w:id="2460" w:author="Nate Bachmeier [AWS-SA]" w:date="2023-02-25T11:26:00Z">
              <w:r w:rsidRPr="00E16572">
                <w:rPr>
                  <w:rFonts w:ascii="Calibri" w:eastAsia="Times New Roman" w:hAnsi="Calibri" w:cs="Calibri"/>
                  <w:color w:val="000000"/>
                  <w:sz w:val="22"/>
                </w:rPr>
                <w:t>building lego</w:t>
              </w:r>
            </w:ins>
          </w:p>
        </w:tc>
        <w:tc>
          <w:tcPr>
            <w:tcW w:w="5348" w:type="dxa"/>
            <w:noWrap/>
            <w:hideMark/>
            <w:tcPrChange w:id="2461" w:author="Nate Bachmeier [AWS-SA]" w:date="2023-02-26T11:07:00Z">
              <w:tcPr>
                <w:tcW w:w="960" w:type="dxa"/>
                <w:tcBorders>
                  <w:top w:val="nil"/>
                  <w:left w:val="nil"/>
                  <w:bottom w:val="nil"/>
                  <w:right w:val="nil"/>
                </w:tcBorders>
                <w:shd w:val="clear" w:color="auto" w:fill="auto"/>
                <w:noWrap/>
                <w:vAlign w:val="bottom"/>
                <w:hideMark/>
              </w:tcPr>
            </w:tcPrChange>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62" w:author="Nate Bachmeier [AWS-SA]" w:date="2023-02-25T11:26:00Z"/>
                <w:rFonts w:ascii="Calibri" w:eastAsia="Times New Roman" w:hAnsi="Calibri" w:cs="Calibri"/>
                <w:color w:val="000000"/>
                <w:sz w:val="22"/>
              </w:rPr>
            </w:pPr>
            <w:ins w:id="2463" w:author="Nate Bachmeier [AWS-SA]" w:date="2023-02-25T11:26:00Z">
              <w:r w:rsidRPr="00E16572">
                <w:rPr>
                  <w:rFonts w:ascii="Calibri" w:eastAsia="Times New Roman" w:hAnsi="Calibri" w:cs="Calibri"/>
                  <w:color w:val="000000"/>
                  <w:sz w:val="22"/>
                </w:rPr>
                <w:t>531</w:t>
              </w:r>
            </w:ins>
          </w:p>
        </w:tc>
      </w:tr>
      <w:tr w:rsidR="00E16572" w:rsidRPr="00E16572" w14:paraId="0B510810" w14:textId="77777777" w:rsidTr="005D1D3E">
        <w:trPr>
          <w:cnfStyle w:val="000000100000" w:firstRow="0" w:lastRow="0" w:firstColumn="0" w:lastColumn="0" w:oddVBand="0" w:evenVBand="0" w:oddHBand="1" w:evenHBand="0" w:firstRowFirstColumn="0" w:firstRowLastColumn="0" w:lastRowFirstColumn="0" w:lastRowLastColumn="0"/>
          <w:trHeight w:val="300"/>
          <w:ins w:id="2464" w:author="Nate Bachmeier [AWS-SA]" w:date="2023-02-25T11:26:00Z"/>
          <w:trPrChange w:id="2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66" w:author="Nate Bachmeier [AWS-SA]" w:date="2023-02-26T11:07:00Z">
              <w:tcPr>
                <w:tcW w:w="4740" w:type="dxa"/>
                <w:tcBorders>
                  <w:top w:val="nil"/>
                  <w:left w:val="nil"/>
                  <w:bottom w:val="nil"/>
                  <w:right w:val="nil"/>
                </w:tcBorders>
                <w:shd w:val="clear" w:color="auto" w:fill="auto"/>
                <w:noWrap/>
                <w:vAlign w:val="bottom"/>
                <w:hideMark/>
              </w:tcPr>
            </w:tcPrChange>
          </w:tcPr>
          <w:p w14:paraId="227241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67" w:author="Nate Bachmeier [AWS-SA]" w:date="2023-02-25T11:26:00Z"/>
                <w:rFonts w:ascii="Calibri" w:eastAsia="Times New Roman" w:hAnsi="Calibri" w:cs="Calibri"/>
                <w:b w:val="0"/>
                <w:bCs w:val="0"/>
                <w:color w:val="000000"/>
                <w:sz w:val="22"/>
                <w:rPrChange w:id="2468" w:author="Nate Bachmeier [AWS-SA]" w:date="2023-02-25T11:29:00Z">
                  <w:rPr>
                    <w:ins w:id="2469" w:author="Nate Bachmeier [AWS-SA]" w:date="2023-02-25T11:26:00Z"/>
                    <w:rFonts w:ascii="Calibri" w:eastAsia="Times New Roman" w:hAnsi="Calibri" w:cs="Calibri"/>
                    <w:color w:val="000000"/>
                    <w:sz w:val="22"/>
                  </w:rPr>
                </w:rPrChange>
              </w:rPr>
            </w:pPr>
            <w:ins w:id="2470" w:author="Nate Bachmeier [AWS-SA]" w:date="2023-02-25T11:26:00Z">
              <w:r w:rsidRPr="00E16572">
                <w:rPr>
                  <w:rFonts w:ascii="Calibri" w:eastAsia="Times New Roman" w:hAnsi="Calibri" w:cs="Calibri"/>
                  <w:color w:val="000000"/>
                  <w:sz w:val="22"/>
                </w:rPr>
                <w:t>building sandcastle</w:t>
              </w:r>
            </w:ins>
          </w:p>
        </w:tc>
        <w:tc>
          <w:tcPr>
            <w:tcW w:w="5348" w:type="dxa"/>
            <w:noWrap/>
            <w:hideMark/>
            <w:tcPrChange w:id="2471" w:author="Nate Bachmeier [AWS-SA]" w:date="2023-02-26T11:07:00Z">
              <w:tcPr>
                <w:tcW w:w="960" w:type="dxa"/>
                <w:tcBorders>
                  <w:top w:val="nil"/>
                  <w:left w:val="nil"/>
                  <w:bottom w:val="nil"/>
                  <w:right w:val="nil"/>
                </w:tcBorders>
                <w:shd w:val="clear" w:color="auto" w:fill="auto"/>
                <w:noWrap/>
                <w:vAlign w:val="bottom"/>
                <w:hideMark/>
              </w:tcPr>
            </w:tcPrChange>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72" w:author="Nate Bachmeier [AWS-SA]" w:date="2023-02-25T11:26:00Z"/>
                <w:rFonts w:ascii="Calibri" w:eastAsia="Times New Roman" w:hAnsi="Calibri" w:cs="Calibri"/>
                <w:color w:val="000000"/>
                <w:sz w:val="22"/>
              </w:rPr>
            </w:pPr>
            <w:ins w:id="2473" w:author="Nate Bachmeier [AWS-SA]" w:date="2023-02-25T11:26:00Z">
              <w:r w:rsidRPr="00E16572">
                <w:rPr>
                  <w:rFonts w:ascii="Calibri" w:eastAsia="Times New Roman" w:hAnsi="Calibri" w:cs="Calibri"/>
                  <w:color w:val="000000"/>
                  <w:sz w:val="22"/>
                </w:rPr>
                <w:t>686</w:t>
              </w:r>
            </w:ins>
          </w:p>
        </w:tc>
      </w:tr>
      <w:tr w:rsidR="00E16572" w:rsidRPr="00E16572" w14:paraId="6872BFF1" w14:textId="77777777" w:rsidTr="005D1D3E">
        <w:trPr>
          <w:trHeight w:val="300"/>
          <w:ins w:id="2474" w:author="Nate Bachmeier [AWS-SA]" w:date="2023-02-25T11:26:00Z"/>
          <w:trPrChange w:id="2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76" w:author="Nate Bachmeier [AWS-SA]" w:date="2023-02-26T11:07:00Z">
              <w:tcPr>
                <w:tcW w:w="4740" w:type="dxa"/>
                <w:tcBorders>
                  <w:top w:val="nil"/>
                  <w:left w:val="nil"/>
                  <w:bottom w:val="nil"/>
                  <w:right w:val="nil"/>
                </w:tcBorders>
                <w:shd w:val="clear" w:color="auto" w:fill="auto"/>
                <w:noWrap/>
                <w:vAlign w:val="bottom"/>
                <w:hideMark/>
              </w:tcPr>
            </w:tcPrChange>
          </w:tcPr>
          <w:p w14:paraId="3EAEFFF1" w14:textId="77777777" w:rsidR="00E16572" w:rsidRPr="00E16572" w:rsidRDefault="00E16572" w:rsidP="00E16572">
            <w:pPr>
              <w:spacing w:line="240" w:lineRule="auto"/>
              <w:ind w:firstLine="0"/>
              <w:rPr>
                <w:ins w:id="2477" w:author="Nate Bachmeier [AWS-SA]" w:date="2023-02-25T11:26:00Z"/>
                <w:rFonts w:ascii="Calibri" w:eastAsia="Times New Roman" w:hAnsi="Calibri" w:cs="Calibri"/>
                <w:b w:val="0"/>
                <w:bCs w:val="0"/>
                <w:color w:val="000000"/>
                <w:sz w:val="22"/>
                <w:rPrChange w:id="2478" w:author="Nate Bachmeier [AWS-SA]" w:date="2023-02-25T11:29:00Z">
                  <w:rPr>
                    <w:ins w:id="2479" w:author="Nate Bachmeier [AWS-SA]" w:date="2023-02-25T11:26:00Z"/>
                    <w:rFonts w:ascii="Calibri" w:eastAsia="Times New Roman" w:hAnsi="Calibri" w:cs="Calibri"/>
                    <w:color w:val="000000"/>
                    <w:sz w:val="22"/>
                  </w:rPr>
                </w:rPrChange>
              </w:rPr>
            </w:pPr>
            <w:ins w:id="2480" w:author="Nate Bachmeier [AWS-SA]" w:date="2023-02-25T11:26:00Z">
              <w:r w:rsidRPr="00E16572">
                <w:rPr>
                  <w:rFonts w:ascii="Calibri" w:eastAsia="Times New Roman" w:hAnsi="Calibri" w:cs="Calibri"/>
                  <w:color w:val="000000"/>
                  <w:sz w:val="22"/>
                </w:rPr>
                <w:t>building shed</w:t>
              </w:r>
            </w:ins>
          </w:p>
        </w:tc>
        <w:tc>
          <w:tcPr>
            <w:tcW w:w="5348" w:type="dxa"/>
            <w:noWrap/>
            <w:hideMark/>
            <w:tcPrChange w:id="2481" w:author="Nate Bachmeier [AWS-SA]" w:date="2023-02-26T11:07:00Z">
              <w:tcPr>
                <w:tcW w:w="960" w:type="dxa"/>
                <w:tcBorders>
                  <w:top w:val="nil"/>
                  <w:left w:val="nil"/>
                  <w:bottom w:val="nil"/>
                  <w:right w:val="nil"/>
                </w:tcBorders>
                <w:shd w:val="clear" w:color="auto" w:fill="auto"/>
                <w:noWrap/>
                <w:vAlign w:val="bottom"/>
                <w:hideMark/>
              </w:tcPr>
            </w:tcPrChange>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82" w:author="Nate Bachmeier [AWS-SA]" w:date="2023-02-25T11:26:00Z"/>
                <w:rFonts w:ascii="Calibri" w:eastAsia="Times New Roman" w:hAnsi="Calibri" w:cs="Calibri"/>
                <w:color w:val="000000"/>
                <w:sz w:val="22"/>
              </w:rPr>
            </w:pPr>
            <w:ins w:id="2483" w:author="Nate Bachmeier [AWS-SA]" w:date="2023-02-25T11:26:00Z">
              <w:r w:rsidRPr="00E16572">
                <w:rPr>
                  <w:rFonts w:ascii="Calibri" w:eastAsia="Times New Roman" w:hAnsi="Calibri" w:cs="Calibri"/>
                  <w:color w:val="000000"/>
                  <w:sz w:val="22"/>
                </w:rPr>
                <w:t>451</w:t>
              </w:r>
            </w:ins>
          </w:p>
        </w:tc>
      </w:tr>
      <w:tr w:rsidR="00E16572" w:rsidRPr="00E16572" w14:paraId="7D6DCA31" w14:textId="77777777" w:rsidTr="005D1D3E">
        <w:trPr>
          <w:cnfStyle w:val="000000100000" w:firstRow="0" w:lastRow="0" w:firstColumn="0" w:lastColumn="0" w:oddVBand="0" w:evenVBand="0" w:oddHBand="1" w:evenHBand="0" w:firstRowFirstColumn="0" w:firstRowLastColumn="0" w:lastRowFirstColumn="0" w:lastRowLastColumn="0"/>
          <w:trHeight w:val="300"/>
          <w:ins w:id="2484" w:author="Nate Bachmeier [AWS-SA]" w:date="2023-02-25T11:26:00Z"/>
          <w:trPrChange w:id="2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86" w:author="Nate Bachmeier [AWS-SA]" w:date="2023-02-26T11:07:00Z">
              <w:tcPr>
                <w:tcW w:w="4740" w:type="dxa"/>
                <w:tcBorders>
                  <w:top w:val="nil"/>
                  <w:left w:val="nil"/>
                  <w:bottom w:val="nil"/>
                  <w:right w:val="nil"/>
                </w:tcBorders>
                <w:shd w:val="clear" w:color="auto" w:fill="auto"/>
                <w:noWrap/>
                <w:vAlign w:val="bottom"/>
                <w:hideMark/>
              </w:tcPr>
            </w:tcPrChange>
          </w:tcPr>
          <w:p w14:paraId="153A6E6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87" w:author="Nate Bachmeier [AWS-SA]" w:date="2023-02-25T11:26:00Z"/>
                <w:rFonts w:ascii="Calibri" w:eastAsia="Times New Roman" w:hAnsi="Calibri" w:cs="Calibri"/>
                <w:b w:val="0"/>
                <w:bCs w:val="0"/>
                <w:color w:val="000000"/>
                <w:sz w:val="22"/>
                <w:rPrChange w:id="2488" w:author="Nate Bachmeier [AWS-SA]" w:date="2023-02-25T11:29:00Z">
                  <w:rPr>
                    <w:ins w:id="2489" w:author="Nate Bachmeier [AWS-SA]" w:date="2023-02-25T11:26:00Z"/>
                    <w:rFonts w:ascii="Calibri" w:eastAsia="Times New Roman" w:hAnsi="Calibri" w:cs="Calibri"/>
                    <w:color w:val="000000"/>
                    <w:sz w:val="22"/>
                  </w:rPr>
                </w:rPrChange>
              </w:rPr>
            </w:pPr>
            <w:ins w:id="2490" w:author="Nate Bachmeier [AWS-SA]" w:date="2023-02-25T11:26:00Z">
              <w:r w:rsidRPr="00E16572">
                <w:rPr>
                  <w:rFonts w:ascii="Calibri" w:eastAsia="Times New Roman" w:hAnsi="Calibri" w:cs="Calibri"/>
                  <w:color w:val="000000"/>
                  <w:sz w:val="22"/>
                </w:rPr>
                <w:t>bulldozing</w:t>
              </w:r>
            </w:ins>
          </w:p>
        </w:tc>
        <w:tc>
          <w:tcPr>
            <w:tcW w:w="5348" w:type="dxa"/>
            <w:noWrap/>
            <w:hideMark/>
            <w:tcPrChange w:id="2491" w:author="Nate Bachmeier [AWS-SA]" w:date="2023-02-26T11:07:00Z">
              <w:tcPr>
                <w:tcW w:w="960" w:type="dxa"/>
                <w:tcBorders>
                  <w:top w:val="nil"/>
                  <w:left w:val="nil"/>
                  <w:bottom w:val="nil"/>
                  <w:right w:val="nil"/>
                </w:tcBorders>
                <w:shd w:val="clear" w:color="auto" w:fill="auto"/>
                <w:noWrap/>
                <w:vAlign w:val="bottom"/>
                <w:hideMark/>
              </w:tcPr>
            </w:tcPrChange>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92" w:author="Nate Bachmeier [AWS-SA]" w:date="2023-02-25T11:26:00Z"/>
                <w:rFonts w:ascii="Calibri" w:eastAsia="Times New Roman" w:hAnsi="Calibri" w:cs="Calibri"/>
                <w:color w:val="000000"/>
                <w:sz w:val="22"/>
              </w:rPr>
            </w:pPr>
            <w:ins w:id="2493" w:author="Nate Bachmeier [AWS-SA]" w:date="2023-02-25T11:26:00Z">
              <w:r w:rsidRPr="00E16572">
                <w:rPr>
                  <w:rFonts w:ascii="Calibri" w:eastAsia="Times New Roman" w:hAnsi="Calibri" w:cs="Calibri"/>
                  <w:color w:val="000000"/>
                  <w:sz w:val="22"/>
                </w:rPr>
                <w:t>559</w:t>
              </w:r>
            </w:ins>
          </w:p>
        </w:tc>
      </w:tr>
      <w:tr w:rsidR="00E16572" w:rsidRPr="00E16572" w14:paraId="3565BB8D" w14:textId="77777777" w:rsidTr="005D1D3E">
        <w:trPr>
          <w:trHeight w:val="300"/>
          <w:ins w:id="2494" w:author="Nate Bachmeier [AWS-SA]" w:date="2023-02-25T11:26:00Z"/>
          <w:trPrChange w:id="2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96" w:author="Nate Bachmeier [AWS-SA]" w:date="2023-02-26T11:07:00Z">
              <w:tcPr>
                <w:tcW w:w="4740" w:type="dxa"/>
                <w:tcBorders>
                  <w:top w:val="nil"/>
                  <w:left w:val="nil"/>
                  <w:bottom w:val="nil"/>
                  <w:right w:val="nil"/>
                </w:tcBorders>
                <w:shd w:val="clear" w:color="auto" w:fill="auto"/>
                <w:noWrap/>
                <w:vAlign w:val="bottom"/>
                <w:hideMark/>
              </w:tcPr>
            </w:tcPrChange>
          </w:tcPr>
          <w:p w14:paraId="77F2C5B0" w14:textId="77777777" w:rsidR="00E16572" w:rsidRPr="00E16572" w:rsidRDefault="00E16572" w:rsidP="00E16572">
            <w:pPr>
              <w:spacing w:line="240" w:lineRule="auto"/>
              <w:ind w:firstLine="0"/>
              <w:rPr>
                <w:ins w:id="2497" w:author="Nate Bachmeier [AWS-SA]" w:date="2023-02-25T11:26:00Z"/>
                <w:rFonts w:ascii="Calibri" w:eastAsia="Times New Roman" w:hAnsi="Calibri" w:cs="Calibri"/>
                <w:b w:val="0"/>
                <w:bCs w:val="0"/>
                <w:color w:val="000000"/>
                <w:sz w:val="22"/>
                <w:rPrChange w:id="2498" w:author="Nate Bachmeier [AWS-SA]" w:date="2023-02-25T11:29:00Z">
                  <w:rPr>
                    <w:ins w:id="2499" w:author="Nate Bachmeier [AWS-SA]" w:date="2023-02-25T11:26:00Z"/>
                    <w:rFonts w:ascii="Calibri" w:eastAsia="Times New Roman" w:hAnsi="Calibri" w:cs="Calibri"/>
                    <w:color w:val="000000"/>
                    <w:sz w:val="22"/>
                  </w:rPr>
                </w:rPrChange>
              </w:rPr>
            </w:pPr>
            <w:ins w:id="2500" w:author="Nate Bachmeier [AWS-SA]" w:date="2023-02-25T11:26:00Z">
              <w:r w:rsidRPr="00E16572">
                <w:rPr>
                  <w:rFonts w:ascii="Calibri" w:eastAsia="Times New Roman" w:hAnsi="Calibri" w:cs="Calibri"/>
                  <w:color w:val="000000"/>
                  <w:sz w:val="22"/>
                </w:rPr>
                <w:t>bungee jumping</w:t>
              </w:r>
            </w:ins>
          </w:p>
        </w:tc>
        <w:tc>
          <w:tcPr>
            <w:tcW w:w="5348" w:type="dxa"/>
            <w:noWrap/>
            <w:hideMark/>
            <w:tcPrChange w:id="2501" w:author="Nate Bachmeier [AWS-SA]" w:date="2023-02-26T11:07:00Z">
              <w:tcPr>
                <w:tcW w:w="960" w:type="dxa"/>
                <w:tcBorders>
                  <w:top w:val="nil"/>
                  <w:left w:val="nil"/>
                  <w:bottom w:val="nil"/>
                  <w:right w:val="nil"/>
                </w:tcBorders>
                <w:shd w:val="clear" w:color="auto" w:fill="auto"/>
                <w:noWrap/>
                <w:vAlign w:val="bottom"/>
                <w:hideMark/>
              </w:tcPr>
            </w:tcPrChange>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02" w:author="Nate Bachmeier [AWS-SA]" w:date="2023-02-25T11:26:00Z"/>
                <w:rFonts w:ascii="Calibri" w:eastAsia="Times New Roman" w:hAnsi="Calibri" w:cs="Calibri"/>
                <w:color w:val="000000"/>
                <w:sz w:val="22"/>
              </w:rPr>
            </w:pPr>
            <w:ins w:id="2503" w:author="Nate Bachmeier [AWS-SA]" w:date="2023-02-25T11:26:00Z">
              <w:r w:rsidRPr="00E16572">
                <w:rPr>
                  <w:rFonts w:ascii="Calibri" w:eastAsia="Times New Roman" w:hAnsi="Calibri" w:cs="Calibri"/>
                  <w:color w:val="000000"/>
                  <w:sz w:val="22"/>
                </w:rPr>
                <w:t>635</w:t>
              </w:r>
            </w:ins>
          </w:p>
        </w:tc>
      </w:tr>
      <w:tr w:rsidR="00E16572" w:rsidRPr="00E16572" w14:paraId="7F96D0E7" w14:textId="77777777" w:rsidTr="005D1D3E">
        <w:trPr>
          <w:cnfStyle w:val="000000100000" w:firstRow="0" w:lastRow="0" w:firstColumn="0" w:lastColumn="0" w:oddVBand="0" w:evenVBand="0" w:oddHBand="1" w:evenHBand="0" w:firstRowFirstColumn="0" w:firstRowLastColumn="0" w:lastRowFirstColumn="0" w:lastRowLastColumn="0"/>
          <w:trHeight w:val="300"/>
          <w:ins w:id="2504" w:author="Nate Bachmeier [AWS-SA]" w:date="2023-02-25T11:26:00Z"/>
          <w:trPrChange w:id="2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06" w:author="Nate Bachmeier [AWS-SA]" w:date="2023-02-26T11:07:00Z">
              <w:tcPr>
                <w:tcW w:w="4740" w:type="dxa"/>
                <w:tcBorders>
                  <w:top w:val="nil"/>
                  <w:left w:val="nil"/>
                  <w:bottom w:val="nil"/>
                  <w:right w:val="nil"/>
                </w:tcBorders>
                <w:shd w:val="clear" w:color="auto" w:fill="auto"/>
                <w:noWrap/>
                <w:vAlign w:val="bottom"/>
                <w:hideMark/>
              </w:tcPr>
            </w:tcPrChange>
          </w:tcPr>
          <w:p w14:paraId="1AD8CF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07" w:author="Nate Bachmeier [AWS-SA]" w:date="2023-02-25T11:26:00Z"/>
                <w:rFonts w:ascii="Calibri" w:eastAsia="Times New Roman" w:hAnsi="Calibri" w:cs="Calibri"/>
                <w:b w:val="0"/>
                <w:bCs w:val="0"/>
                <w:color w:val="000000"/>
                <w:sz w:val="22"/>
                <w:rPrChange w:id="2508" w:author="Nate Bachmeier [AWS-SA]" w:date="2023-02-25T11:29:00Z">
                  <w:rPr>
                    <w:ins w:id="2509" w:author="Nate Bachmeier [AWS-SA]" w:date="2023-02-25T11:26:00Z"/>
                    <w:rFonts w:ascii="Calibri" w:eastAsia="Times New Roman" w:hAnsi="Calibri" w:cs="Calibri"/>
                    <w:color w:val="000000"/>
                    <w:sz w:val="22"/>
                  </w:rPr>
                </w:rPrChange>
              </w:rPr>
            </w:pPr>
            <w:ins w:id="2510" w:author="Nate Bachmeier [AWS-SA]" w:date="2023-02-25T11:26:00Z">
              <w:r w:rsidRPr="00E16572">
                <w:rPr>
                  <w:rFonts w:ascii="Calibri" w:eastAsia="Times New Roman" w:hAnsi="Calibri" w:cs="Calibri"/>
                  <w:color w:val="000000"/>
                  <w:sz w:val="22"/>
                </w:rPr>
                <w:t>burping</w:t>
              </w:r>
            </w:ins>
          </w:p>
        </w:tc>
        <w:tc>
          <w:tcPr>
            <w:tcW w:w="5348" w:type="dxa"/>
            <w:noWrap/>
            <w:hideMark/>
            <w:tcPrChange w:id="2511" w:author="Nate Bachmeier [AWS-SA]" w:date="2023-02-26T11:07:00Z">
              <w:tcPr>
                <w:tcW w:w="960" w:type="dxa"/>
                <w:tcBorders>
                  <w:top w:val="nil"/>
                  <w:left w:val="nil"/>
                  <w:bottom w:val="nil"/>
                  <w:right w:val="nil"/>
                </w:tcBorders>
                <w:shd w:val="clear" w:color="auto" w:fill="auto"/>
                <w:noWrap/>
                <w:vAlign w:val="bottom"/>
                <w:hideMark/>
              </w:tcPr>
            </w:tcPrChange>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12" w:author="Nate Bachmeier [AWS-SA]" w:date="2023-02-25T11:26:00Z"/>
                <w:rFonts w:ascii="Calibri" w:eastAsia="Times New Roman" w:hAnsi="Calibri" w:cs="Calibri"/>
                <w:color w:val="000000"/>
                <w:sz w:val="22"/>
              </w:rPr>
            </w:pPr>
            <w:ins w:id="2513" w:author="Nate Bachmeier [AWS-SA]" w:date="2023-02-25T11:26:00Z">
              <w:r w:rsidRPr="00E16572">
                <w:rPr>
                  <w:rFonts w:ascii="Calibri" w:eastAsia="Times New Roman" w:hAnsi="Calibri" w:cs="Calibri"/>
                  <w:color w:val="000000"/>
                  <w:sz w:val="22"/>
                </w:rPr>
                <w:t>628</w:t>
              </w:r>
            </w:ins>
          </w:p>
        </w:tc>
      </w:tr>
      <w:tr w:rsidR="00E16572" w:rsidRPr="00E16572" w14:paraId="12BEEC77" w14:textId="77777777" w:rsidTr="005D1D3E">
        <w:trPr>
          <w:trHeight w:val="300"/>
          <w:ins w:id="2514" w:author="Nate Bachmeier [AWS-SA]" w:date="2023-02-25T11:26:00Z"/>
          <w:trPrChange w:id="2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16" w:author="Nate Bachmeier [AWS-SA]" w:date="2023-02-26T11:07:00Z">
              <w:tcPr>
                <w:tcW w:w="4740" w:type="dxa"/>
                <w:tcBorders>
                  <w:top w:val="nil"/>
                  <w:left w:val="nil"/>
                  <w:bottom w:val="nil"/>
                  <w:right w:val="nil"/>
                </w:tcBorders>
                <w:shd w:val="clear" w:color="auto" w:fill="auto"/>
                <w:noWrap/>
                <w:vAlign w:val="bottom"/>
                <w:hideMark/>
              </w:tcPr>
            </w:tcPrChange>
          </w:tcPr>
          <w:p w14:paraId="57D934B6" w14:textId="77777777" w:rsidR="00E16572" w:rsidRPr="00E16572" w:rsidRDefault="00E16572" w:rsidP="00E16572">
            <w:pPr>
              <w:spacing w:line="240" w:lineRule="auto"/>
              <w:ind w:firstLine="0"/>
              <w:rPr>
                <w:ins w:id="2517" w:author="Nate Bachmeier [AWS-SA]" w:date="2023-02-25T11:26:00Z"/>
                <w:rFonts w:ascii="Calibri" w:eastAsia="Times New Roman" w:hAnsi="Calibri" w:cs="Calibri"/>
                <w:b w:val="0"/>
                <w:bCs w:val="0"/>
                <w:color w:val="000000"/>
                <w:sz w:val="22"/>
                <w:rPrChange w:id="2518" w:author="Nate Bachmeier [AWS-SA]" w:date="2023-02-25T11:29:00Z">
                  <w:rPr>
                    <w:ins w:id="2519" w:author="Nate Bachmeier [AWS-SA]" w:date="2023-02-25T11:26:00Z"/>
                    <w:rFonts w:ascii="Calibri" w:eastAsia="Times New Roman" w:hAnsi="Calibri" w:cs="Calibri"/>
                    <w:color w:val="000000"/>
                    <w:sz w:val="22"/>
                  </w:rPr>
                </w:rPrChange>
              </w:rPr>
            </w:pPr>
            <w:ins w:id="2520" w:author="Nate Bachmeier [AWS-SA]" w:date="2023-02-25T11:26:00Z">
              <w:r w:rsidRPr="00E16572">
                <w:rPr>
                  <w:rFonts w:ascii="Calibri" w:eastAsia="Times New Roman" w:hAnsi="Calibri" w:cs="Calibri"/>
                  <w:color w:val="000000"/>
                  <w:sz w:val="22"/>
                </w:rPr>
                <w:t>busking</w:t>
              </w:r>
            </w:ins>
          </w:p>
        </w:tc>
        <w:tc>
          <w:tcPr>
            <w:tcW w:w="5348" w:type="dxa"/>
            <w:noWrap/>
            <w:hideMark/>
            <w:tcPrChange w:id="2521" w:author="Nate Bachmeier [AWS-SA]" w:date="2023-02-26T11:07:00Z">
              <w:tcPr>
                <w:tcW w:w="960" w:type="dxa"/>
                <w:tcBorders>
                  <w:top w:val="nil"/>
                  <w:left w:val="nil"/>
                  <w:bottom w:val="nil"/>
                  <w:right w:val="nil"/>
                </w:tcBorders>
                <w:shd w:val="clear" w:color="auto" w:fill="auto"/>
                <w:noWrap/>
                <w:vAlign w:val="bottom"/>
                <w:hideMark/>
              </w:tcPr>
            </w:tcPrChange>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22" w:author="Nate Bachmeier [AWS-SA]" w:date="2023-02-25T11:26:00Z"/>
                <w:rFonts w:ascii="Calibri" w:eastAsia="Times New Roman" w:hAnsi="Calibri" w:cs="Calibri"/>
                <w:color w:val="000000"/>
                <w:sz w:val="22"/>
              </w:rPr>
            </w:pPr>
            <w:ins w:id="2523" w:author="Nate Bachmeier [AWS-SA]" w:date="2023-02-25T11:26:00Z">
              <w:r w:rsidRPr="00E16572">
                <w:rPr>
                  <w:rFonts w:ascii="Calibri" w:eastAsia="Times New Roman" w:hAnsi="Calibri" w:cs="Calibri"/>
                  <w:color w:val="000000"/>
                  <w:sz w:val="22"/>
                </w:rPr>
                <w:t>837</w:t>
              </w:r>
            </w:ins>
          </w:p>
        </w:tc>
      </w:tr>
      <w:tr w:rsidR="00E16572" w:rsidRPr="00E16572" w14:paraId="512442D7" w14:textId="77777777" w:rsidTr="005D1D3E">
        <w:trPr>
          <w:cnfStyle w:val="000000100000" w:firstRow="0" w:lastRow="0" w:firstColumn="0" w:lastColumn="0" w:oddVBand="0" w:evenVBand="0" w:oddHBand="1" w:evenHBand="0" w:firstRowFirstColumn="0" w:firstRowLastColumn="0" w:lastRowFirstColumn="0" w:lastRowLastColumn="0"/>
          <w:trHeight w:val="300"/>
          <w:ins w:id="2524" w:author="Nate Bachmeier [AWS-SA]" w:date="2023-02-25T11:26:00Z"/>
          <w:trPrChange w:id="2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26" w:author="Nate Bachmeier [AWS-SA]" w:date="2023-02-26T11:07:00Z">
              <w:tcPr>
                <w:tcW w:w="4740" w:type="dxa"/>
                <w:tcBorders>
                  <w:top w:val="nil"/>
                  <w:left w:val="nil"/>
                  <w:bottom w:val="nil"/>
                  <w:right w:val="nil"/>
                </w:tcBorders>
                <w:shd w:val="clear" w:color="auto" w:fill="auto"/>
                <w:noWrap/>
                <w:vAlign w:val="bottom"/>
                <w:hideMark/>
              </w:tcPr>
            </w:tcPrChange>
          </w:tcPr>
          <w:p w14:paraId="418255F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27" w:author="Nate Bachmeier [AWS-SA]" w:date="2023-02-25T11:26:00Z"/>
                <w:rFonts w:ascii="Calibri" w:eastAsia="Times New Roman" w:hAnsi="Calibri" w:cs="Calibri"/>
                <w:b w:val="0"/>
                <w:bCs w:val="0"/>
                <w:color w:val="000000"/>
                <w:sz w:val="22"/>
                <w:rPrChange w:id="2528" w:author="Nate Bachmeier [AWS-SA]" w:date="2023-02-25T11:29:00Z">
                  <w:rPr>
                    <w:ins w:id="2529" w:author="Nate Bachmeier [AWS-SA]" w:date="2023-02-25T11:26:00Z"/>
                    <w:rFonts w:ascii="Calibri" w:eastAsia="Times New Roman" w:hAnsi="Calibri" w:cs="Calibri"/>
                    <w:color w:val="000000"/>
                    <w:sz w:val="22"/>
                  </w:rPr>
                </w:rPrChange>
              </w:rPr>
            </w:pPr>
            <w:ins w:id="2530" w:author="Nate Bachmeier [AWS-SA]" w:date="2023-02-25T11:26:00Z">
              <w:r w:rsidRPr="00E16572">
                <w:rPr>
                  <w:rFonts w:ascii="Calibri" w:eastAsia="Times New Roman" w:hAnsi="Calibri" w:cs="Calibri"/>
                  <w:color w:val="000000"/>
                  <w:sz w:val="22"/>
                </w:rPr>
                <w:t>calculating</w:t>
              </w:r>
            </w:ins>
          </w:p>
        </w:tc>
        <w:tc>
          <w:tcPr>
            <w:tcW w:w="5348" w:type="dxa"/>
            <w:noWrap/>
            <w:hideMark/>
            <w:tcPrChange w:id="2531" w:author="Nate Bachmeier [AWS-SA]" w:date="2023-02-26T11:07:00Z">
              <w:tcPr>
                <w:tcW w:w="960" w:type="dxa"/>
                <w:tcBorders>
                  <w:top w:val="nil"/>
                  <w:left w:val="nil"/>
                  <w:bottom w:val="nil"/>
                  <w:right w:val="nil"/>
                </w:tcBorders>
                <w:shd w:val="clear" w:color="auto" w:fill="auto"/>
                <w:noWrap/>
                <w:vAlign w:val="bottom"/>
                <w:hideMark/>
              </w:tcPr>
            </w:tcPrChange>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32" w:author="Nate Bachmeier [AWS-SA]" w:date="2023-02-25T11:26:00Z"/>
                <w:rFonts w:ascii="Calibri" w:eastAsia="Times New Roman" w:hAnsi="Calibri" w:cs="Calibri"/>
                <w:color w:val="000000"/>
                <w:sz w:val="22"/>
              </w:rPr>
            </w:pPr>
            <w:ins w:id="2533" w:author="Nate Bachmeier [AWS-SA]" w:date="2023-02-25T11:26:00Z">
              <w:r w:rsidRPr="00E16572">
                <w:rPr>
                  <w:rFonts w:ascii="Calibri" w:eastAsia="Times New Roman" w:hAnsi="Calibri" w:cs="Calibri"/>
                  <w:color w:val="000000"/>
                  <w:sz w:val="22"/>
                </w:rPr>
                <w:t>558</w:t>
              </w:r>
            </w:ins>
          </w:p>
        </w:tc>
      </w:tr>
      <w:tr w:rsidR="00E16572" w:rsidRPr="00E16572" w14:paraId="61509920" w14:textId="77777777" w:rsidTr="005D1D3E">
        <w:trPr>
          <w:trHeight w:val="300"/>
          <w:ins w:id="2534" w:author="Nate Bachmeier [AWS-SA]" w:date="2023-02-25T11:26:00Z"/>
          <w:trPrChange w:id="2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36" w:author="Nate Bachmeier [AWS-SA]" w:date="2023-02-26T11:07:00Z">
              <w:tcPr>
                <w:tcW w:w="4740" w:type="dxa"/>
                <w:tcBorders>
                  <w:top w:val="nil"/>
                  <w:left w:val="nil"/>
                  <w:bottom w:val="nil"/>
                  <w:right w:val="nil"/>
                </w:tcBorders>
                <w:shd w:val="clear" w:color="auto" w:fill="auto"/>
                <w:noWrap/>
                <w:vAlign w:val="bottom"/>
                <w:hideMark/>
              </w:tcPr>
            </w:tcPrChange>
          </w:tcPr>
          <w:p w14:paraId="772509C5" w14:textId="77777777" w:rsidR="00E16572" w:rsidRPr="00E16572" w:rsidRDefault="00E16572" w:rsidP="00E16572">
            <w:pPr>
              <w:spacing w:line="240" w:lineRule="auto"/>
              <w:ind w:firstLine="0"/>
              <w:rPr>
                <w:ins w:id="2537" w:author="Nate Bachmeier [AWS-SA]" w:date="2023-02-25T11:26:00Z"/>
                <w:rFonts w:ascii="Calibri" w:eastAsia="Times New Roman" w:hAnsi="Calibri" w:cs="Calibri"/>
                <w:b w:val="0"/>
                <w:bCs w:val="0"/>
                <w:color w:val="000000"/>
                <w:sz w:val="22"/>
                <w:rPrChange w:id="2538" w:author="Nate Bachmeier [AWS-SA]" w:date="2023-02-25T11:29:00Z">
                  <w:rPr>
                    <w:ins w:id="2539" w:author="Nate Bachmeier [AWS-SA]" w:date="2023-02-25T11:26:00Z"/>
                    <w:rFonts w:ascii="Calibri" w:eastAsia="Times New Roman" w:hAnsi="Calibri" w:cs="Calibri"/>
                    <w:color w:val="000000"/>
                    <w:sz w:val="22"/>
                  </w:rPr>
                </w:rPrChange>
              </w:rPr>
            </w:pPr>
            <w:ins w:id="2540" w:author="Nate Bachmeier [AWS-SA]" w:date="2023-02-25T11:26:00Z">
              <w:r w:rsidRPr="00E16572">
                <w:rPr>
                  <w:rFonts w:ascii="Calibri" w:eastAsia="Times New Roman" w:hAnsi="Calibri" w:cs="Calibri"/>
                  <w:color w:val="000000"/>
                  <w:sz w:val="22"/>
                </w:rPr>
                <w:t>calligraphy</w:t>
              </w:r>
            </w:ins>
          </w:p>
        </w:tc>
        <w:tc>
          <w:tcPr>
            <w:tcW w:w="5348" w:type="dxa"/>
            <w:noWrap/>
            <w:hideMark/>
            <w:tcPrChange w:id="2541" w:author="Nate Bachmeier [AWS-SA]" w:date="2023-02-26T11:07:00Z">
              <w:tcPr>
                <w:tcW w:w="960" w:type="dxa"/>
                <w:tcBorders>
                  <w:top w:val="nil"/>
                  <w:left w:val="nil"/>
                  <w:bottom w:val="nil"/>
                  <w:right w:val="nil"/>
                </w:tcBorders>
                <w:shd w:val="clear" w:color="auto" w:fill="auto"/>
                <w:noWrap/>
                <w:vAlign w:val="bottom"/>
                <w:hideMark/>
              </w:tcPr>
            </w:tcPrChange>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42" w:author="Nate Bachmeier [AWS-SA]" w:date="2023-02-25T11:26:00Z"/>
                <w:rFonts w:ascii="Calibri" w:eastAsia="Times New Roman" w:hAnsi="Calibri" w:cs="Calibri"/>
                <w:color w:val="000000"/>
                <w:sz w:val="22"/>
              </w:rPr>
            </w:pPr>
            <w:ins w:id="2543" w:author="Nate Bachmeier [AWS-SA]" w:date="2023-02-25T11:26:00Z">
              <w:r w:rsidRPr="00E16572">
                <w:rPr>
                  <w:rFonts w:ascii="Calibri" w:eastAsia="Times New Roman" w:hAnsi="Calibri" w:cs="Calibri"/>
                  <w:color w:val="000000"/>
                  <w:sz w:val="22"/>
                </w:rPr>
                <w:t>598</w:t>
              </w:r>
            </w:ins>
          </w:p>
        </w:tc>
      </w:tr>
      <w:tr w:rsidR="00E16572" w:rsidRPr="00E16572" w14:paraId="3FA07809" w14:textId="77777777" w:rsidTr="005D1D3E">
        <w:trPr>
          <w:cnfStyle w:val="000000100000" w:firstRow="0" w:lastRow="0" w:firstColumn="0" w:lastColumn="0" w:oddVBand="0" w:evenVBand="0" w:oddHBand="1" w:evenHBand="0" w:firstRowFirstColumn="0" w:firstRowLastColumn="0" w:lastRowFirstColumn="0" w:lastRowLastColumn="0"/>
          <w:trHeight w:val="300"/>
          <w:ins w:id="2544" w:author="Nate Bachmeier [AWS-SA]" w:date="2023-02-25T11:26:00Z"/>
          <w:trPrChange w:id="2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46" w:author="Nate Bachmeier [AWS-SA]" w:date="2023-02-26T11:07:00Z">
              <w:tcPr>
                <w:tcW w:w="4740" w:type="dxa"/>
                <w:tcBorders>
                  <w:top w:val="nil"/>
                  <w:left w:val="nil"/>
                  <w:bottom w:val="nil"/>
                  <w:right w:val="nil"/>
                </w:tcBorders>
                <w:shd w:val="clear" w:color="auto" w:fill="auto"/>
                <w:noWrap/>
                <w:vAlign w:val="bottom"/>
                <w:hideMark/>
              </w:tcPr>
            </w:tcPrChange>
          </w:tcPr>
          <w:p w14:paraId="6C0F51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47" w:author="Nate Bachmeier [AWS-SA]" w:date="2023-02-25T11:26:00Z"/>
                <w:rFonts w:ascii="Calibri" w:eastAsia="Times New Roman" w:hAnsi="Calibri" w:cs="Calibri"/>
                <w:b w:val="0"/>
                <w:bCs w:val="0"/>
                <w:color w:val="000000"/>
                <w:sz w:val="22"/>
                <w:rPrChange w:id="2548" w:author="Nate Bachmeier [AWS-SA]" w:date="2023-02-25T11:29:00Z">
                  <w:rPr>
                    <w:ins w:id="2549" w:author="Nate Bachmeier [AWS-SA]" w:date="2023-02-25T11:26:00Z"/>
                    <w:rFonts w:ascii="Calibri" w:eastAsia="Times New Roman" w:hAnsi="Calibri" w:cs="Calibri"/>
                    <w:color w:val="000000"/>
                    <w:sz w:val="22"/>
                  </w:rPr>
                </w:rPrChange>
              </w:rPr>
            </w:pPr>
            <w:ins w:id="2550" w:author="Nate Bachmeier [AWS-SA]" w:date="2023-02-25T11:26:00Z">
              <w:r w:rsidRPr="00E16572">
                <w:rPr>
                  <w:rFonts w:ascii="Calibri" w:eastAsia="Times New Roman" w:hAnsi="Calibri" w:cs="Calibri"/>
                  <w:color w:val="000000"/>
                  <w:sz w:val="22"/>
                </w:rPr>
                <w:t>canoeing or kayaking</w:t>
              </w:r>
            </w:ins>
          </w:p>
        </w:tc>
        <w:tc>
          <w:tcPr>
            <w:tcW w:w="5348" w:type="dxa"/>
            <w:noWrap/>
            <w:hideMark/>
            <w:tcPrChange w:id="2551" w:author="Nate Bachmeier [AWS-SA]" w:date="2023-02-26T11:07:00Z">
              <w:tcPr>
                <w:tcW w:w="960" w:type="dxa"/>
                <w:tcBorders>
                  <w:top w:val="nil"/>
                  <w:left w:val="nil"/>
                  <w:bottom w:val="nil"/>
                  <w:right w:val="nil"/>
                </w:tcBorders>
                <w:shd w:val="clear" w:color="auto" w:fill="auto"/>
                <w:noWrap/>
                <w:vAlign w:val="bottom"/>
                <w:hideMark/>
              </w:tcPr>
            </w:tcPrChange>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52" w:author="Nate Bachmeier [AWS-SA]" w:date="2023-02-25T11:26:00Z"/>
                <w:rFonts w:ascii="Calibri" w:eastAsia="Times New Roman" w:hAnsi="Calibri" w:cs="Calibri"/>
                <w:color w:val="000000"/>
                <w:sz w:val="22"/>
              </w:rPr>
            </w:pPr>
            <w:ins w:id="2553" w:author="Nate Bachmeier [AWS-SA]" w:date="2023-02-25T11:26:00Z">
              <w:r w:rsidRPr="00E16572">
                <w:rPr>
                  <w:rFonts w:ascii="Calibri" w:eastAsia="Times New Roman" w:hAnsi="Calibri" w:cs="Calibri"/>
                  <w:color w:val="000000"/>
                  <w:sz w:val="22"/>
                </w:rPr>
                <w:t>691</w:t>
              </w:r>
            </w:ins>
          </w:p>
        </w:tc>
      </w:tr>
      <w:tr w:rsidR="00E16572" w:rsidRPr="00E16572" w14:paraId="4F687FD7" w14:textId="77777777" w:rsidTr="005D1D3E">
        <w:trPr>
          <w:trHeight w:val="300"/>
          <w:ins w:id="2554" w:author="Nate Bachmeier [AWS-SA]" w:date="2023-02-25T11:26:00Z"/>
          <w:trPrChange w:id="2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56" w:author="Nate Bachmeier [AWS-SA]" w:date="2023-02-26T11:07:00Z">
              <w:tcPr>
                <w:tcW w:w="4740" w:type="dxa"/>
                <w:tcBorders>
                  <w:top w:val="nil"/>
                  <w:left w:val="nil"/>
                  <w:bottom w:val="nil"/>
                  <w:right w:val="nil"/>
                </w:tcBorders>
                <w:shd w:val="clear" w:color="auto" w:fill="auto"/>
                <w:noWrap/>
                <w:vAlign w:val="bottom"/>
                <w:hideMark/>
              </w:tcPr>
            </w:tcPrChange>
          </w:tcPr>
          <w:p w14:paraId="0A29C5A4" w14:textId="77777777" w:rsidR="00E16572" w:rsidRPr="00E16572" w:rsidRDefault="00E16572" w:rsidP="00E16572">
            <w:pPr>
              <w:spacing w:line="240" w:lineRule="auto"/>
              <w:ind w:firstLine="0"/>
              <w:rPr>
                <w:ins w:id="2557" w:author="Nate Bachmeier [AWS-SA]" w:date="2023-02-25T11:26:00Z"/>
                <w:rFonts w:ascii="Calibri" w:eastAsia="Times New Roman" w:hAnsi="Calibri" w:cs="Calibri"/>
                <w:b w:val="0"/>
                <w:bCs w:val="0"/>
                <w:color w:val="000000"/>
                <w:sz w:val="22"/>
                <w:rPrChange w:id="2558" w:author="Nate Bachmeier [AWS-SA]" w:date="2023-02-25T11:29:00Z">
                  <w:rPr>
                    <w:ins w:id="2559" w:author="Nate Bachmeier [AWS-SA]" w:date="2023-02-25T11:26:00Z"/>
                    <w:rFonts w:ascii="Calibri" w:eastAsia="Times New Roman" w:hAnsi="Calibri" w:cs="Calibri"/>
                    <w:color w:val="000000"/>
                    <w:sz w:val="22"/>
                  </w:rPr>
                </w:rPrChange>
              </w:rPr>
            </w:pPr>
            <w:ins w:id="2560" w:author="Nate Bachmeier [AWS-SA]" w:date="2023-02-25T11:26:00Z">
              <w:r w:rsidRPr="00E16572">
                <w:rPr>
                  <w:rFonts w:ascii="Calibri" w:eastAsia="Times New Roman" w:hAnsi="Calibri" w:cs="Calibri"/>
                  <w:color w:val="000000"/>
                  <w:sz w:val="22"/>
                </w:rPr>
                <w:t>capoeira</w:t>
              </w:r>
            </w:ins>
          </w:p>
        </w:tc>
        <w:tc>
          <w:tcPr>
            <w:tcW w:w="5348" w:type="dxa"/>
            <w:noWrap/>
            <w:hideMark/>
            <w:tcPrChange w:id="2561" w:author="Nate Bachmeier [AWS-SA]" w:date="2023-02-26T11:07:00Z">
              <w:tcPr>
                <w:tcW w:w="960" w:type="dxa"/>
                <w:tcBorders>
                  <w:top w:val="nil"/>
                  <w:left w:val="nil"/>
                  <w:bottom w:val="nil"/>
                  <w:right w:val="nil"/>
                </w:tcBorders>
                <w:shd w:val="clear" w:color="auto" w:fill="auto"/>
                <w:noWrap/>
                <w:vAlign w:val="bottom"/>
                <w:hideMark/>
              </w:tcPr>
            </w:tcPrChange>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62" w:author="Nate Bachmeier [AWS-SA]" w:date="2023-02-25T11:26:00Z"/>
                <w:rFonts w:ascii="Calibri" w:eastAsia="Times New Roman" w:hAnsi="Calibri" w:cs="Calibri"/>
                <w:color w:val="000000"/>
                <w:sz w:val="22"/>
              </w:rPr>
            </w:pPr>
            <w:ins w:id="2563" w:author="Nate Bachmeier [AWS-SA]" w:date="2023-02-25T11:26:00Z">
              <w:r w:rsidRPr="00E16572">
                <w:rPr>
                  <w:rFonts w:ascii="Calibri" w:eastAsia="Times New Roman" w:hAnsi="Calibri" w:cs="Calibri"/>
                  <w:color w:val="000000"/>
                  <w:sz w:val="22"/>
                </w:rPr>
                <w:t>802</w:t>
              </w:r>
            </w:ins>
          </w:p>
        </w:tc>
      </w:tr>
      <w:tr w:rsidR="00E16572" w:rsidRPr="00E16572" w14:paraId="7B1479E7" w14:textId="77777777" w:rsidTr="005D1D3E">
        <w:trPr>
          <w:cnfStyle w:val="000000100000" w:firstRow="0" w:lastRow="0" w:firstColumn="0" w:lastColumn="0" w:oddVBand="0" w:evenVBand="0" w:oddHBand="1" w:evenHBand="0" w:firstRowFirstColumn="0" w:firstRowLastColumn="0" w:lastRowFirstColumn="0" w:lastRowLastColumn="0"/>
          <w:trHeight w:val="300"/>
          <w:ins w:id="2564" w:author="Nate Bachmeier [AWS-SA]" w:date="2023-02-25T11:26:00Z"/>
          <w:trPrChange w:id="2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66" w:author="Nate Bachmeier [AWS-SA]" w:date="2023-02-26T11:07:00Z">
              <w:tcPr>
                <w:tcW w:w="4740" w:type="dxa"/>
                <w:tcBorders>
                  <w:top w:val="nil"/>
                  <w:left w:val="nil"/>
                  <w:bottom w:val="nil"/>
                  <w:right w:val="nil"/>
                </w:tcBorders>
                <w:shd w:val="clear" w:color="auto" w:fill="auto"/>
                <w:noWrap/>
                <w:vAlign w:val="bottom"/>
                <w:hideMark/>
              </w:tcPr>
            </w:tcPrChange>
          </w:tcPr>
          <w:p w14:paraId="76FD345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67" w:author="Nate Bachmeier [AWS-SA]" w:date="2023-02-25T11:26:00Z"/>
                <w:rFonts w:ascii="Calibri" w:eastAsia="Times New Roman" w:hAnsi="Calibri" w:cs="Calibri"/>
                <w:b w:val="0"/>
                <w:bCs w:val="0"/>
                <w:color w:val="000000"/>
                <w:sz w:val="22"/>
                <w:rPrChange w:id="2568" w:author="Nate Bachmeier [AWS-SA]" w:date="2023-02-25T11:29:00Z">
                  <w:rPr>
                    <w:ins w:id="2569" w:author="Nate Bachmeier [AWS-SA]" w:date="2023-02-25T11:26:00Z"/>
                    <w:rFonts w:ascii="Calibri" w:eastAsia="Times New Roman" w:hAnsi="Calibri" w:cs="Calibri"/>
                    <w:color w:val="000000"/>
                    <w:sz w:val="22"/>
                  </w:rPr>
                </w:rPrChange>
              </w:rPr>
            </w:pPr>
            <w:ins w:id="2570" w:author="Nate Bachmeier [AWS-SA]" w:date="2023-02-25T11:26:00Z">
              <w:r w:rsidRPr="00E16572">
                <w:rPr>
                  <w:rFonts w:ascii="Calibri" w:eastAsia="Times New Roman" w:hAnsi="Calibri" w:cs="Calibri"/>
                  <w:color w:val="000000"/>
                  <w:sz w:val="22"/>
                </w:rPr>
                <w:lastRenderedPageBreak/>
                <w:t>capsizing</w:t>
              </w:r>
            </w:ins>
          </w:p>
        </w:tc>
        <w:tc>
          <w:tcPr>
            <w:tcW w:w="5348" w:type="dxa"/>
            <w:noWrap/>
            <w:hideMark/>
            <w:tcPrChange w:id="2571" w:author="Nate Bachmeier [AWS-SA]" w:date="2023-02-26T11:07:00Z">
              <w:tcPr>
                <w:tcW w:w="960" w:type="dxa"/>
                <w:tcBorders>
                  <w:top w:val="nil"/>
                  <w:left w:val="nil"/>
                  <w:bottom w:val="nil"/>
                  <w:right w:val="nil"/>
                </w:tcBorders>
                <w:shd w:val="clear" w:color="auto" w:fill="auto"/>
                <w:noWrap/>
                <w:vAlign w:val="bottom"/>
                <w:hideMark/>
              </w:tcPr>
            </w:tcPrChange>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72" w:author="Nate Bachmeier [AWS-SA]" w:date="2023-02-25T11:26:00Z"/>
                <w:rFonts w:ascii="Calibri" w:eastAsia="Times New Roman" w:hAnsi="Calibri" w:cs="Calibri"/>
                <w:color w:val="000000"/>
                <w:sz w:val="22"/>
              </w:rPr>
            </w:pPr>
            <w:ins w:id="2573" w:author="Nate Bachmeier [AWS-SA]" w:date="2023-02-25T11:26:00Z">
              <w:r w:rsidRPr="00E16572">
                <w:rPr>
                  <w:rFonts w:ascii="Calibri" w:eastAsia="Times New Roman" w:hAnsi="Calibri" w:cs="Calibri"/>
                  <w:color w:val="000000"/>
                  <w:sz w:val="22"/>
                </w:rPr>
                <w:t>498</w:t>
              </w:r>
            </w:ins>
          </w:p>
        </w:tc>
      </w:tr>
      <w:tr w:rsidR="00E16572" w:rsidRPr="00E16572" w14:paraId="18D383F6" w14:textId="77777777" w:rsidTr="005D1D3E">
        <w:trPr>
          <w:trHeight w:val="300"/>
          <w:ins w:id="2574" w:author="Nate Bachmeier [AWS-SA]" w:date="2023-02-25T11:26:00Z"/>
          <w:trPrChange w:id="2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76" w:author="Nate Bachmeier [AWS-SA]" w:date="2023-02-26T11:07:00Z">
              <w:tcPr>
                <w:tcW w:w="4740" w:type="dxa"/>
                <w:tcBorders>
                  <w:top w:val="nil"/>
                  <w:left w:val="nil"/>
                  <w:bottom w:val="nil"/>
                  <w:right w:val="nil"/>
                </w:tcBorders>
                <w:shd w:val="clear" w:color="auto" w:fill="auto"/>
                <w:noWrap/>
                <w:vAlign w:val="bottom"/>
                <w:hideMark/>
              </w:tcPr>
            </w:tcPrChange>
          </w:tcPr>
          <w:p w14:paraId="5B959285" w14:textId="77777777" w:rsidR="00E16572" w:rsidRPr="00E16572" w:rsidRDefault="00E16572" w:rsidP="00E16572">
            <w:pPr>
              <w:spacing w:line="240" w:lineRule="auto"/>
              <w:ind w:firstLine="0"/>
              <w:rPr>
                <w:ins w:id="2577" w:author="Nate Bachmeier [AWS-SA]" w:date="2023-02-25T11:26:00Z"/>
                <w:rFonts w:ascii="Calibri" w:eastAsia="Times New Roman" w:hAnsi="Calibri" w:cs="Calibri"/>
                <w:b w:val="0"/>
                <w:bCs w:val="0"/>
                <w:color w:val="000000"/>
                <w:sz w:val="22"/>
                <w:rPrChange w:id="2578" w:author="Nate Bachmeier [AWS-SA]" w:date="2023-02-25T11:29:00Z">
                  <w:rPr>
                    <w:ins w:id="2579" w:author="Nate Bachmeier [AWS-SA]" w:date="2023-02-25T11:26:00Z"/>
                    <w:rFonts w:ascii="Calibri" w:eastAsia="Times New Roman" w:hAnsi="Calibri" w:cs="Calibri"/>
                    <w:color w:val="000000"/>
                    <w:sz w:val="22"/>
                  </w:rPr>
                </w:rPrChange>
              </w:rPr>
            </w:pPr>
            <w:ins w:id="2580" w:author="Nate Bachmeier [AWS-SA]" w:date="2023-02-25T11:26:00Z">
              <w:r w:rsidRPr="00E16572">
                <w:rPr>
                  <w:rFonts w:ascii="Calibri" w:eastAsia="Times New Roman" w:hAnsi="Calibri" w:cs="Calibri"/>
                  <w:color w:val="000000"/>
                  <w:sz w:val="22"/>
                </w:rPr>
                <w:t>card stacking</w:t>
              </w:r>
            </w:ins>
          </w:p>
        </w:tc>
        <w:tc>
          <w:tcPr>
            <w:tcW w:w="5348" w:type="dxa"/>
            <w:noWrap/>
            <w:hideMark/>
            <w:tcPrChange w:id="2581" w:author="Nate Bachmeier [AWS-SA]" w:date="2023-02-26T11:07:00Z">
              <w:tcPr>
                <w:tcW w:w="960" w:type="dxa"/>
                <w:tcBorders>
                  <w:top w:val="nil"/>
                  <w:left w:val="nil"/>
                  <w:bottom w:val="nil"/>
                  <w:right w:val="nil"/>
                </w:tcBorders>
                <w:shd w:val="clear" w:color="auto" w:fill="auto"/>
                <w:noWrap/>
                <w:vAlign w:val="bottom"/>
                <w:hideMark/>
              </w:tcPr>
            </w:tcPrChange>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82" w:author="Nate Bachmeier [AWS-SA]" w:date="2023-02-25T11:26:00Z"/>
                <w:rFonts w:ascii="Calibri" w:eastAsia="Times New Roman" w:hAnsi="Calibri" w:cs="Calibri"/>
                <w:color w:val="000000"/>
                <w:sz w:val="22"/>
              </w:rPr>
            </w:pPr>
            <w:ins w:id="2583" w:author="Nate Bachmeier [AWS-SA]" w:date="2023-02-25T11:26:00Z">
              <w:r w:rsidRPr="00E16572">
                <w:rPr>
                  <w:rFonts w:ascii="Calibri" w:eastAsia="Times New Roman" w:hAnsi="Calibri" w:cs="Calibri"/>
                  <w:color w:val="000000"/>
                  <w:sz w:val="22"/>
                </w:rPr>
                <w:t>481</w:t>
              </w:r>
            </w:ins>
          </w:p>
        </w:tc>
      </w:tr>
      <w:tr w:rsidR="00E16572" w:rsidRPr="00E16572" w14:paraId="2060ACD3" w14:textId="77777777" w:rsidTr="005D1D3E">
        <w:trPr>
          <w:cnfStyle w:val="000000100000" w:firstRow="0" w:lastRow="0" w:firstColumn="0" w:lastColumn="0" w:oddVBand="0" w:evenVBand="0" w:oddHBand="1" w:evenHBand="0" w:firstRowFirstColumn="0" w:firstRowLastColumn="0" w:lastRowFirstColumn="0" w:lastRowLastColumn="0"/>
          <w:trHeight w:val="300"/>
          <w:ins w:id="2584" w:author="Nate Bachmeier [AWS-SA]" w:date="2023-02-25T11:26:00Z"/>
          <w:trPrChange w:id="2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86" w:author="Nate Bachmeier [AWS-SA]" w:date="2023-02-26T11:07:00Z">
              <w:tcPr>
                <w:tcW w:w="4740" w:type="dxa"/>
                <w:tcBorders>
                  <w:top w:val="nil"/>
                  <w:left w:val="nil"/>
                  <w:bottom w:val="nil"/>
                  <w:right w:val="nil"/>
                </w:tcBorders>
                <w:shd w:val="clear" w:color="auto" w:fill="auto"/>
                <w:noWrap/>
                <w:vAlign w:val="bottom"/>
                <w:hideMark/>
              </w:tcPr>
            </w:tcPrChange>
          </w:tcPr>
          <w:p w14:paraId="057A3B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87" w:author="Nate Bachmeier [AWS-SA]" w:date="2023-02-25T11:26:00Z"/>
                <w:rFonts w:ascii="Calibri" w:eastAsia="Times New Roman" w:hAnsi="Calibri" w:cs="Calibri"/>
                <w:b w:val="0"/>
                <w:bCs w:val="0"/>
                <w:color w:val="000000"/>
                <w:sz w:val="22"/>
                <w:rPrChange w:id="2588" w:author="Nate Bachmeier [AWS-SA]" w:date="2023-02-25T11:29:00Z">
                  <w:rPr>
                    <w:ins w:id="2589" w:author="Nate Bachmeier [AWS-SA]" w:date="2023-02-25T11:26:00Z"/>
                    <w:rFonts w:ascii="Calibri" w:eastAsia="Times New Roman" w:hAnsi="Calibri" w:cs="Calibri"/>
                    <w:color w:val="000000"/>
                    <w:sz w:val="22"/>
                  </w:rPr>
                </w:rPrChange>
              </w:rPr>
            </w:pPr>
            <w:ins w:id="2590" w:author="Nate Bachmeier [AWS-SA]" w:date="2023-02-25T11:26:00Z">
              <w:r w:rsidRPr="00E16572">
                <w:rPr>
                  <w:rFonts w:ascii="Calibri" w:eastAsia="Times New Roman" w:hAnsi="Calibri" w:cs="Calibri"/>
                  <w:color w:val="000000"/>
                  <w:sz w:val="22"/>
                </w:rPr>
                <w:t>card throwing</w:t>
              </w:r>
            </w:ins>
          </w:p>
        </w:tc>
        <w:tc>
          <w:tcPr>
            <w:tcW w:w="5348" w:type="dxa"/>
            <w:noWrap/>
            <w:hideMark/>
            <w:tcPrChange w:id="2591" w:author="Nate Bachmeier [AWS-SA]" w:date="2023-02-26T11:07:00Z">
              <w:tcPr>
                <w:tcW w:w="960" w:type="dxa"/>
                <w:tcBorders>
                  <w:top w:val="nil"/>
                  <w:left w:val="nil"/>
                  <w:bottom w:val="nil"/>
                  <w:right w:val="nil"/>
                </w:tcBorders>
                <w:shd w:val="clear" w:color="auto" w:fill="auto"/>
                <w:noWrap/>
                <w:vAlign w:val="bottom"/>
                <w:hideMark/>
              </w:tcPr>
            </w:tcPrChange>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92" w:author="Nate Bachmeier [AWS-SA]" w:date="2023-02-25T11:26:00Z"/>
                <w:rFonts w:ascii="Calibri" w:eastAsia="Times New Roman" w:hAnsi="Calibri" w:cs="Calibri"/>
                <w:color w:val="000000"/>
                <w:sz w:val="22"/>
              </w:rPr>
            </w:pPr>
            <w:ins w:id="2593" w:author="Nate Bachmeier [AWS-SA]" w:date="2023-02-25T11:26:00Z">
              <w:r w:rsidRPr="00E16572">
                <w:rPr>
                  <w:rFonts w:ascii="Calibri" w:eastAsia="Times New Roman" w:hAnsi="Calibri" w:cs="Calibri"/>
                  <w:color w:val="000000"/>
                  <w:sz w:val="22"/>
                </w:rPr>
                <w:t>454</w:t>
              </w:r>
            </w:ins>
          </w:p>
        </w:tc>
      </w:tr>
      <w:tr w:rsidR="00E16572" w:rsidRPr="00E16572" w14:paraId="2A2DF176" w14:textId="77777777" w:rsidTr="005D1D3E">
        <w:trPr>
          <w:trHeight w:val="300"/>
          <w:ins w:id="2594" w:author="Nate Bachmeier [AWS-SA]" w:date="2023-02-25T11:26:00Z"/>
          <w:trPrChange w:id="2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96" w:author="Nate Bachmeier [AWS-SA]" w:date="2023-02-26T11:07:00Z">
              <w:tcPr>
                <w:tcW w:w="4740" w:type="dxa"/>
                <w:tcBorders>
                  <w:top w:val="nil"/>
                  <w:left w:val="nil"/>
                  <w:bottom w:val="nil"/>
                  <w:right w:val="nil"/>
                </w:tcBorders>
                <w:shd w:val="clear" w:color="auto" w:fill="auto"/>
                <w:noWrap/>
                <w:vAlign w:val="bottom"/>
                <w:hideMark/>
              </w:tcPr>
            </w:tcPrChange>
          </w:tcPr>
          <w:p w14:paraId="37D2D7F2" w14:textId="77777777" w:rsidR="00E16572" w:rsidRPr="00E16572" w:rsidRDefault="00E16572" w:rsidP="00E16572">
            <w:pPr>
              <w:spacing w:line="240" w:lineRule="auto"/>
              <w:ind w:firstLine="0"/>
              <w:rPr>
                <w:ins w:id="2597" w:author="Nate Bachmeier [AWS-SA]" w:date="2023-02-25T11:26:00Z"/>
                <w:rFonts w:ascii="Calibri" w:eastAsia="Times New Roman" w:hAnsi="Calibri" w:cs="Calibri"/>
                <w:b w:val="0"/>
                <w:bCs w:val="0"/>
                <w:color w:val="000000"/>
                <w:sz w:val="22"/>
                <w:rPrChange w:id="2598" w:author="Nate Bachmeier [AWS-SA]" w:date="2023-02-25T11:29:00Z">
                  <w:rPr>
                    <w:ins w:id="2599" w:author="Nate Bachmeier [AWS-SA]" w:date="2023-02-25T11:26:00Z"/>
                    <w:rFonts w:ascii="Calibri" w:eastAsia="Times New Roman" w:hAnsi="Calibri" w:cs="Calibri"/>
                    <w:color w:val="000000"/>
                    <w:sz w:val="22"/>
                  </w:rPr>
                </w:rPrChange>
              </w:rPr>
            </w:pPr>
            <w:ins w:id="2600" w:author="Nate Bachmeier [AWS-SA]" w:date="2023-02-25T11:26:00Z">
              <w:r w:rsidRPr="00E16572">
                <w:rPr>
                  <w:rFonts w:ascii="Calibri" w:eastAsia="Times New Roman" w:hAnsi="Calibri" w:cs="Calibri"/>
                  <w:color w:val="000000"/>
                  <w:sz w:val="22"/>
                </w:rPr>
                <w:t>carrying baby</w:t>
              </w:r>
            </w:ins>
          </w:p>
        </w:tc>
        <w:tc>
          <w:tcPr>
            <w:tcW w:w="5348" w:type="dxa"/>
            <w:noWrap/>
            <w:hideMark/>
            <w:tcPrChange w:id="2601" w:author="Nate Bachmeier [AWS-SA]" w:date="2023-02-26T11:07:00Z">
              <w:tcPr>
                <w:tcW w:w="960" w:type="dxa"/>
                <w:tcBorders>
                  <w:top w:val="nil"/>
                  <w:left w:val="nil"/>
                  <w:bottom w:val="nil"/>
                  <w:right w:val="nil"/>
                </w:tcBorders>
                <w:shd w:val="clear" w:color="auto" w:fill="auto"/>
                <w:noWrap/>
                <w:vAlign w:val="bottom"/>
                <w:hideMark/>
              </w:tcPr>
            </w:tcPrChange>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02" w:author="Nate Bachmeier [AWS-SA]" w:date="2023-02-25T11:26:00Z"/>
                <w:rFonts w:ascii="Calibri" w:eastAsia="Times New Roman" w:hAnsi="Calibri" w:cs="Calibri"/>
                <w:color w:val="000000"/>
                <w:sz w:val="22"/>
              </w:rPr>
            </w:pPr>
            <w:ins w:id="2603" w:author="Nate Bachmeier [AWS-SA]" w:date="2023-02-25T11:26:00Z">
              <w:r w:rsidRPr="00E16572">
                <w:rPr>
                  <w:rFonts w:ascii="Calibri" w:eastAsia="Times New Roman" w:hAnsi="Calibri" w:cs="Calibri"/>
                  <w:color w:val="000000"/>
                  <w:sz w:val="22"/>
                </w:rPr>
                <w:t>542</w:t>
              </w:r>
            </w:ins>
          </w:p>
        </w:tc>
      </w:tr>
      <w:tr w:rsidR="00E16572" w:rsidRPr="00E16572" w14:paraId="62A7424C" w14:textId="77777777" w:rsidTr="005D1D3E">
        <w:trPr>
          <w:cnfStyle w:val="000000100000" w:firstRow="0" w:lastRow="0" w:firstColumn="0" w:lastColumn="0" w:oddVBand="0" w:evenVBand="0" w:oddHBand="1" w:evenHBand="0" w:firstRowFirstColumn="0" w:firstRowLastColumn="0" w:lastRowFirstColumn="0" w:lastRowLastColumn="0"/>
          <w:trHeight w:val="300"/>
          <w:ins w:id="2604" w:author="Nate Bachmeier [AWS-SA]" w:date="2023-02-25T11:26:00Z"/>
          <w:trPrChange w:id="2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06" w:author="Nate Bachmeier [AWS-SA]" w:date="2023-02-26T11:07:00Z">
              <w:tcPr>
                <w:tcW w:w="4740" w:type="dxa"/>
                <w:tcBorders>
                  <w:top w:val="nil"/>
                  <w:left w:val="nil"/>
                  <w:bottom w:val="nil"/>
                  <w:right w:val="nil"/>
                </w:tcBorders>
                <w:shd w:val="clear" w:color="auto" w:fill="auto"/>
                <w:noWrap/>
                <w:vAlign w:val="bottom"/>
                <w:hideMark/>
              </w:tcPr>
            </w:tcPrChange>
          </w:tcPr>
          <w:p w14:paraId="3F9514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07" w:author="Nate Bachmeier [AWS-SA]" w:date="2023-02-25T11:26:00Z"/>
                <w:rFonts w:ascii="Calibri" w:eastAsia="Times New Roman" w:hAnsi="Calibri" w:cs="Calibri"/>
                <w:b w:val="0"/>
                <w:bCs w:val="0"/>
                <w:color w:val="000000"/>
                <w:sz w:val="22"/>
                <w:rPrChange w:id="2608" w:author="Nate Bachmeier [AWS-SA]" w:date="2023-02-25T11:29:00Z">
                  <w:rPr>
                    <w:ins w:id="2609" w:author="Nate Bachmeier [AWS-SA]" w:date="2023-02-25T11:26:00Z"/>
                    <w:rFonts w:ascii="Calibri" w:eastAsia="Times New Roman" w:hAnsi="Calibri" w:cs="Calibri"/>
                    <w:color w:val="000000"/>
                    <w:sz w:val="22"/>
                  </w:rPr>
                </w:rPrChange>
              </w:rPr>
            </w:pPr>
            <w:ins w:id="2610" w:author="Nate Bachmeier [AWS-SA]" w:date="2023-02-25T11:26:00Z">
              <w:r w:rsidRPr="00E16572">
                <w:rPr>
                  <w:rFonts w:ascii="Calibri" w:eastAsia="Times New Roman" w:hAnsi="Calibri" w:cs="Calibri"/>
                  <w:color w:val="000000"/>
                  <w:sz w:val="22"/>
                </w:rPr>
                <w:t>carrying weight</w:t>
              </w:r>
            </w:ins>
          </w:p>
        </w:tc>
        <w:tc>
          <w:tcPr>
            <w:tcW w:w="5348" w:type="dxa"/>
            <w:noWrap/>
            <w:hideMark/>
            <w:tcPrChange w:id="2611" w:author="Nate Bachmeier [AWS-SA]" w:date="2023-02-26T11:07:00Z">
              <w:tcPr>
                <w:tcW w:w="960" w:type="dxa"/>
                <w:tcBorders>
                  <w:top w:val="nil"/>
                  <w:left w:val="nil"/>
                  <w:bottom w:val="nil"/>
                  <w:right w:val="nil"/>
                </w:tcBorders>
                <w:shd w:val="clear" w:color="auto" w:fill="auto"/>
                <w:noWrap/>
                <w:vAlign w:val="bottom"/>
                <w:hideMark/>
              </w:tcPr>
            </w:tcPrChange>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12" w:author="Nate Bachmeier [AWS-SA]" w:date="2023-02-25T11:26:00Z"/>
                <w:rFonts w:ascii="Calibri" w:eastAsia="Times New Roman" w:hAnsi="Calibri" w:cs="Calibri"/>
                <w:color w:val="000000"/>
                <w:sz w:val="22"/>
              </w:rPr>
            </w:pPr>
            <w:ins w:id="2613" w:author="Nate Bachmeier [AWS-SA]" w:date="2023-02-25T11:26:00Z">
              <w:r w:rsidRPr="00E16572">
                <w:rPr>
                  <w:rFonts w:ascii="Calibri" w:eastAsia="Times New Roman" w:hAnsi="Calibri" w:cs="Calibri"/>
                  <w:color w:val="000000"/>
                  <w:sz w:val="22"/>
                </w:rPr>
                <w:t>488</w:t>
              </w:r>
            </w:ins>
          </w:p>
        </w:tc>
      </w:tr>
      <w:tr w:rsidR="00E16572" w:rsidRPr="00E16572" w14:paraId="078CD6B3" w14:textId="77777777" w:rsidTr="005D1D3E">
        <w:trPr>
          <w:trHeight w:val="300"/>
          <w:ins w:id="2614" w:author="Nate Bachmeier [AWS-SA]" w:date="2023-02-25T11:26:00Z"/>
          <w:trPrChange w:id="2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16" w:author="Nate Bachmeier [AWS-SA]" w:date="2023-02-26T11:07:00Z">
              <w:tcPr>
                <w:tcW w:w="4740" w:type="dxa"/>
                <w:tcBorders>
                  <w:top w:val="nil"/>
                  <w:left w:val="nil"/>
                  <w:bottom w:val="nil"/>
                  <w:right w:val="nil"/>
                </w:tcBorders>
                <w:shd w:val="clear" w:color="auto" w:fill="auto"/>
                <w:noWrap/>
                <w:vAlign w:val="bottom"/>
                <w:hideMark/>
              </w:tcPr>
            </w:tcPrChange>
          </w:tcPr>
          <w:p w14:paraId="45A74DB4" w14:textId="77777777" w:rsidR="00E16572" w:rsidRPr="00E16572" w:rsidRDefault="00E16572" w:rsidP="00E16572">
            <w:pPr>
              <w:spacing w:line="240" w:lineRule="auto"/>
              <w:ind w:firstLine="0"/>
              <w:rPr>
                <w:ins w:id="2617" w:author="Nate Bachmeier [AWS-SA]" w:date="2023-02-25T11:26:00Z"/>
                <w:rFonts w:ascii="Calibri" w:eastAsia="Times New Roman" w:hAnsi="Calibri" w:cs="Calibri"/>
                <w:b w:val="0"/>
                <w:bCs w:val="0"/>
                <w:color w:val="000000"/>
                <w:sz w:val="22"/>
                <w:rPrChange w:id="2618" w:author="Nate Bachmeier [AWS-SA]" w:date="2023-02-25T11:29:00Z">
                  <w:rPr>
                    <w:ins w:id="2619" w:author="Nate Bachmeier [AWS-SA]" w:date="2023-02-25T11:26:00Z"/>
                    <w:rFonts w:ascii="Calibri" w:eastAsia="Times New Roman" w:hAnsi="Calibri" w:cs="Calibri"/>
                    <w:color w:val="000000"/>
                    <w:sz w:val="22"/>
                  </w:rPr>
                </w:rPrChange>
              </w:rPr>
            </w:pPr>
            <w:ins w:id="2620" w:author="Nate Bachmeier [AWS-SA]" w:date="2023-02-25T11:26:00Z">
              <w:r w:rsidRPr="00E16572">
                <w:rPr>
                  <w:rFonts w:ascii="Calibri" w:eastAsia="Times New Roman" w:hAnsi="Calibri" w:cs="Calibri"/>
                  <w:color w:val="000000"/>
                  <w:sz w:val="22"/>
                </w:rPr>
                <w:t>cartwheeling</w:t>
              </w:r>
            </w:ins>
          </w:p>
        </w:tc>
        <w:tc>
          <w:tcPr>
            <w:tcW w:w="5348" w:type="dxa"/>
            <w:noWrap/>
            <w:hideMark/>
            <w:tcPrChange w:id="2621" w:author="Nate Bachmeier [AWS-SA]" w:date="2023-02-26T11:07:00Z">
              <w:tcPr>
                <w:tcW w:w="960" w:type="dxa"/>
                <w:tcBorders>
                  <w:top w:val="nil"/>
                  <w:left w:val="nil"/>
                  <w:bottom w:val="nil"/>
                  <w:right w:val="nil"/>
                </w:tcBorders>
                <w:shd w:val="clear" w:color="auto" w:fill="auto"/>
                <w:noWrap/>
                <w:vAlign w:val="bottom"/>
                <w:hideMark/>
              </w:tcPr>
            </w:tcPrChange>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22" w:author="Nate Bachmeier [AWS-SA]" w:date="2023-02-25T11:26:00Z"/>
                <w:rFonts w:ascii="Calibri" w:eastAsia="Times New Roman" w:hAnsi="Calibri" w:cs="Calibri"/>
                <w:color w:val="000000"/>
                <w:sz w:val="22"/>
              </w:rPr>
            </w:pPr>
            <w:ins w:id="2623" w:author="Nate Bachmeier [AWS-SA]" w:date="2023-02-25T11:26:00Z">
              <w:r w:rsidRPr="00E16572">
                <w:rPr>
                  <w:rFonts w:ascii="Calibri" w:eastAsia="Times New Roman" w:hAnsi="Calibri" w:cs="Calibri"/>
                  <w:color w:val="000000"/>
                  <w:sz w:val="22"/>
                </w:rPr>
                <w:t>851</w:t>
              </w:r>
            </w:ins>
          </w:p>
        </w:tc>
      </w:tr>
      <w:tr w:rsidR="00E16572" w:rsidRPr="00E16572" w14:paraId="07B05DB0" w14:textId="77777777" w:rsidTr="005D1D3E">
        <w:trPr>
          <w:cnfStyle w:val="000000100000" w:firstRow="0" w:lastRow="0" w:firstColumn="0" w:lastColumn="0" w:oddVBand="0" w:evenVBand="0" w:oddHBand="1" w:evenHBand="0" w:firstRowFirstColumn="0" w:firstRowLastColumn="0" w:lastRowFirstColumn="0" w:lastRowLastColumn="0"/>
          <w:trHeight w:val="300"/>
          <w:ins w:id="2624" w:author="Nate Bachmeier [AWS-SA]" w:date="2023-02-25T11:26:00Z"/>
          <w:trPrChange w:id="2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26" w:author="Nate Bachmeier [AWS-SA]" w:date="2023-02-26T11:07:00Z">
              <w:tcPr>
                <w:tcW w:w="4740" w:type="dxa"/>
                <w:tcBorders>
                  <w:top w:val="nil"/>
                  <w:left w:val="nil"/>
                  <w:bottom w:val="nil"/>
                  <w:right w:val="nil"/>
                </w:tcBorders>
                <w:shd w:val="clear" w:color="auto" w:fill="auto"/>
                <w:noWrap/>
                <w:vAlign w:val="bottom"/>
                <w:hideMark/>
              </w:tcPr>
            </w:tcPrChange>
          </w:tcPr>
          <w:p w14:paraId="411535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27" w:author="Nate Bachmeier [AWS-SA]" w:date="2023-02-25T11:26:00Z"/>
                <w:rFonts w:ascii="Calibri" w:eastAsia="Times New Roman" w:hAnsi="Calibri" w:cs="Calibri"/>
                <w:b w:val="0"/>
                <w:bCs w:val="0"/>
                <w:color w:val="000000"/>
                <w:sz w:val="22"/>
                <w:rPrChange w:id="2628" w:author="Nate Bachmeier [AWS-SA]" w:date="2023-02-25T11:29:00Z">
                  <w:rPr>
                    <w:ins w:id="2629" w:author="Nate Bachmeier [AWS-SA]" w:date="2023-02-25T11:26:00Z"/>
                    <w:rFonts w:ascii="Calibri" w:eastAsia="Times New Roman" w:hAnsi="Calibri" w:cs="Calibri"/>
                    <w:color w:val="000000"/>
                    <w:sz w:val="22"/>
                  </w:rPr>
                </w:rPrChange>
              </w:rPr>
            </w:pPr>
            <w:ins w:id="2630" w:author="Nate Bachmeier [AWS-SA]" w:date="2023-02-25T11:26:00Z">
              <w:r w:rsidRPr="00E16572">
                <w:rPr>
                  <w:rFonts w:ascii="Calibri" w:eastAsia="Times New Roman" w:hAnsi="Calibri" w:cs="Calibri"/>
                  <w:color w:val="000000"/>
                  <w:sz w:val="22"/>
                </w:rPr>
                <w:t>carving ice</w:t>
              </w:r>
            </w:ins>
          </w:p>
        </w:tc>
        <w:tc>
          <w:tcPr>
            <w:tcW w:w="5348" w:type="dxa"/>
            <w:noWrap/>
            <w:hideMark/>
            <w:tcPrChange w:id="2631" w:author="Nate Bachmeier [AWS-SA]" w:date="2023-02-26T11:07:00Z">
              <w:tcPr>
                <w:tcW w:w="960" w:type="dxa"/>
                <w:tcBorders>
                  <w:top w:val="nil"/>
                  <w:left w:val="nil"/>
                  <w:bottom w:val="nil"/>
                  <w:right w:val="nil"/>
                </w:tcBorders>
                <w:shd w:val="clear" w:color="auto" w:fill="auto"/>
                <w:noWrap/>
                <w:vAlign w:val="bottom"/>
                <w:hideMark/>
              </w:tcPr>
            </w:tcPrChange>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32" w:author="Nate Bachmeier [AWS-SA]" w:date="2023-02-25T11:26:00Z"/>
                <w:rFonts w:ascii="Calibri" w:eastAsia="Times New Roman" w:hAnsi="Calibri" w:cs="Calibri"/>
                <w:color w:val="000000"/>
                <w:sz w:val="22"/>
              </w:rPr>
            </w:pPr>
            <w:ins w:id="2633" w:author="Nate Bachmeier [AWS-SA]" w:date="2023-02-25T11:26:00Z">
              <w:r w:rsidRPr="00E16572">
                <w:rPr>
                  <w:rFonts w:ascii="Calibri" w:eastAsia="Times New Roman" w:hAnsi="Calibri" w:cs="Calibri"/>
                  <w:color w:val="000000"/>
                  <w:sz w:val="22"/>
                </w:rPr>
                <w:t>637</w:t>
              </w:r>
            </w:ins>
          </w:p>
        </w:tc>
      </w:tr>
      <w:tr w:rsidR="00E16572" w:rsidRPr="00E16572" w14:paraId="4ABF45B4" w14:textId="77777777" w:rsidTr="005D1D3E">
        <w:trPr>
          <w:trHeight w:val="300"/>
          <w:ins w:id="2634" w:author="Nate Bachmeier [AWS-SA]" w:date="2023-02-25T11:26:00Z"/>
          <w:trPrChange w:id="2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36" w:author="Nate Bachmeier [AWS-SA]" w:date="2023-02-26T11:07:00Z">
              <w:tcPr>
                <w:tcW w:w="4740" w:type="dxa"/>
                <w:tcBorders>
                  <w:top w:val="nil"/>
                  <w:left w:val="nil"/>
                  <w:bottom w:val="nil"/>
                  <w:right w:val="nil"/>
                </w:tcBorders>
                <w:shd w:val="clear" w:color="auto" w:fill="auto"/>
                <w:noWrap/>
                <w:vAlign w:val="bottom"/>
                <w:hideMark/>
              </w:tcPr>
            </w:tcPrChange>
          </w:tcPr>
          <w:p w14:paraId="1406D05A" w14:textId="77777777" w:rsidR="00E16572" w:rsidRPr="00E16572" w:rsidRDefault="00E16572" w:rsidP="00E16572">
            <w:pPr>
              <w:spacing w:line="240" w:lineRule="auto"/>
              <w:ind w:firstLine="0"/>
              <w:rPr>
                <w:ins w:id="2637" w:author="Nate Bachmeier [AWS-SA]" w:date="2023-02-25T11:26:00Z"/>
                <w:rFonts w:ascii="Calibri" w:eastAsia="Times New Roman" w:hAnsi="Calibri" w:cs="Calibri"/>
                <w:b w:val="0"/>
                <w:bCs w:val="0"/>
                <w:color w:val="000000"/>
                <w:sz w:val="22"/>
                <w:rPrChange w:id="2638" w:author="Nate Bachmeier [AWS-SA]" w:date="2023-02-25T11:29:00Z">
                  <w:rPr>
                    <w:ins w:id="2639" w:author="Nate Bachmeier [AWS-SA]" w:date="2023-02-25T11:26:00Z"/>
                    <w:rFonts w:ascii="Calibri" w:eastAsia="Times New Roman" w:hAnsi="Calibri" w:cs="Calibri"/>
                    <w:color w:val="000000"/>
                    <w:sz w:val="22"/>
                  </w:rPr>
                </w:rPrChange>
              </w:rPr>
            </w:pPr>
            <w:ins w:id="2640" w:author="Nate Bachmeier [AWS-SA]" w:date="2023-02-25T11:26:00Z">
              <w:r w:rsidRPr="00E16572">
                <w:rPr>
                  <w:rFonts w:ascii="Calibri" w:eastAsia="Times New Roman" w:hAnsi="Calibri" w:cs="Calibri"/>
                  <w:color w:val="000000"/>
                  <w:sz w:val="22"/>
                </w:rPr>
                <w:t>carving marble</w:t>
              </w:r>
            </w:ins>
          </w:p>
        </w:tc>
        <w:tc>
          <w:tcPr>
            <w:tcW w:w="5348" w:type="dxa"/>
            <w:noWrap/>
            <w:hideMark/>
            <w:tcPrChange w:id="2641" w:author="Nate Bachmeier [AWS-SA]" w:date="2023-02-26T11:07:00Z">
              <w:tcPr>
                <w:tcW w:w="960" w:type="dxa"/>
                <w:tcBorders>
                  <w:top w:val="nil"/>
                  <w:left w:val="nil"/>
                  <w:bottom w:val="nil"/>
                  <w:right w:val="nil"/>
                </w:tcBorders>
                <w:shd w:val="clear" w:color="auto" w:fill="auto"/>
                <w:noWrap/>
                <w:vAlign w:val="bottom"/>
                <w:hideMark/>
              </w:tcPr>
            </w:tcPrChange>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42" w:author="Nate Bachmeier [AWS-SA]" w:date="2023-02-25T11:26:00Z"/>
                <w:rFonts w:ascii="Calibri" w:eastAsia="Times New Roman" w:hAnsi="Calibri" w:cs="Calibri"/>
                <w:color w:val="000000"/>
                <w:sz w:val="22"/>
              </w:rPr>
            </w:pPr>
            <w:ins w:id="2643" w:author="Nate Bachmeier [AWS-SA]" w:date="2023-02-25T11:26:00Z">
              <w:r w:rsidRPr="00E16572">
                <w:rPr>
                  <w:rFonts w:ascii="Calibri" w:eastAsia="Times New Roman" w:hAnsi="Calibri" w:cs="Calibri"/>
                  <w:color w:val="000000"/>
                  <w:sz w:val="22"/>
                </w:rPr>
                <w:t>462</w:t>
              </w:r>
            </w:ins>
          </w:p>
        </w:tc>
      </w:tr>
      <w:tr w:rsidR="00E16572" w:rsidRPr="00E16572" w14:paraId="234FC734" w14:textId="77777777" w:rsidTr="005D1D3E">
        <w:trPr>
          <w:cnfStyle w:val="000000100000" w:firstRow="0" w:lastRow="0" w:firstColumn="0" w:lastColumn="0" w:oddVBand="0" w:evenVBand="0" w:oddHBand="1" w:evenHBand="0" w:firstRowFirstColumn="0" w:firstRowLastColumn="0" w:lastRowFirstColumn="0" w:lastRowLastColumn="0"/>
          <w:trHeight w:val="300"/>
          <w:ins w:id="2644" w:author="Nate Bachmeier [AWS-SA]" w:date="2023-02-25T11:26:00Z"/>
          <w:trPrChange w:id="2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46" w:author="Nate Bachmeier [AWS-SA]" w:date="2023-02-26T11:07:00Z">
              <w:tcPr>
                <w:tcW w:w="4740" w:type="dxa"/>
                <w:tcBorders>
                  <w:top w:val="nil"/>
                  <w:left w:val="nil"/>
                  <w:bottom w:val="nil"/>
                  <w:right w:val="nil"/>
                </w:tcBorders>
                <w:shd w:val="clear" w:color="auto" w:fill="auto"/>
                <w:noWrap/>
                <w:vAlign w:val="bottom"/>
                <w:hideMark/>
              </w:tcPr>
            </w:tcPrChange>
          </w:tcPr>
          <w:p w14:paraId="26E1E9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47" w:author="Nate Bachmeier [AWS-SA]" w:date="2023-02-25T11:26:00Z"/>
                <w:rFonts w:ascii="Calibri" w:eastAsia="Times New Roman" w:hAnsi="Calibri" w:cs="Calibri"/>
                <w:b w:val="0"/>
                <w:bCs w:val="0"/>
                <w:color w:val="000000"/>
                <w:sz w:val="22"/>
                <w:rPrChange w:id="2648" w:author="Nate Bachmeier [AWS-SA]" w:date="2023-02-25T11:29:00Z">
                  <w:rPr>
                    <w:ins w:id="2649" w:author="Nate Bachmeier [AWS-SA]" w:date="2023-02-25T11:26:00Z"/>
                    <w:rFonts w:ascii="Calibri" w:eastAsia="Times New Roman" w:hAnsi="Calibri" w:cs="Calibri"/>
                    <w:color w:val="000000"/>
                    <w:sz w:val="22"/>
                  </w:rPr>
                </w:rPrChange>
              </w:rPr>
            </w:pPr>
            <w:ins w:id="2650" w:author="Nate Bachmeier [AWS-SA]" w:date="2023-02-25T11:26:00Z">
              <w:r w:rsidRPr="00E16572">
                <w:rPr>
                  <w:rFonts w:ascii="Calibri" w:eastAsia="Times New Roman" w:hAnsi="Calibri" w:cs="Calibri"/>
                  <w:color w:val="000000"/>
                  <w:sz w:val="22"/>
                </w:rPr>
                <w:t>carving pumpkin</w:t>
              </w:r>
            </w:ins>
          </w:p>
        </w:tc>
        <w:tc>
          <w:tcPr>
            <w:tcW w:w="5348" w:type="dxa"/>
            <w:noWrap/>
            <w:hideMark/>
            <w:tcPrChange w:id="2651" w:author="Nate Bachmeier [AWS-SA]" w:date="2023-02-26T11:07:00Z">
              <w:tcPr>
                <w:tcW w:w="960" w:type="dxa"/>
                <w:tcBorders>
                  <w:top w:val="nil"/>
                  <w:left w:val="nil"/>
                  <w:bottom w:val="nil"/>
                  <w:right w:val="nil"/>
                </w:tcBorders>
                <w:shd w:val="clear" w:color="auto" w:fill="auto"/>
                <w:noWrap/>
                <w:vAlign w:val="bottom"/>
                <w:hideMark/>
              </w:tcPr>
            </w:tcPrChange>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52" w:author="Nate Bachmeier [AWS-SA]" w:date="2023-02-25T11:26:00Z"/>
                <w:rFonts w:ascii="Calibri" w:eastAsia="Times New Roman" w:hAnsi="Calibri" w:cs="Calibri"/>
                <w:color w:val="000000"/>
                <w:sz w:val="22"/>
              </w:rPr>
            </w:pPr>
            <w:ins w:id="2653" w:author="Nate Bachmeier [AWS-SA]" w:date="2023-02-25T11:26:00Z">
              <w:r w:rsidRPr="00E16572">
                <w:rPr>
                  <w:rFonts w:ascii="Calibri" w:eastAsia="Times New Roman" w:hAnsi="Calibri" w:cs="Calibri"/>
                  <w:color w:val="000000"/>
                  <w:sz w:val="22"/>
                </w:rPr>
                <w:t>693</w:t>
              </w:r>
            </w:ins>
          </w:p>
        </w:tc>
      </w:tr>
      <w:tr w:rsidR="00E16572" w:rsidRPr="00E16572" w14:paraId="74C24DA3" w14:textId="77777777" w:rsidTr="005D1D3E">
        <w:trPr>
          <w:trHeight w:val="300"/>
          <w:ins w:id="2654" w:author="Nate Bachmeier [AWS-SA]" w:date="2023-02-25T11:26:00Z"/>
          <w:trPrChange w:id="2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56" w:author="Nate Bachmeier [AWS-SA]" w:date="2023-02-26T11:07:00Z">
              <w:tcPr>
                <w:tcW w:w="4740" w:type="dxa"/>
                <w:tcBorders>
                  <w:top w:val="nil"/>
                  <w:left w:val="nil"/>
                  <w:bottom w:val="nil"/>
                  <w:right w:val="nil"/>
                </w:tcBorders>
                <w:shd w:val="clear" w:color="auto" w:fill="auto"/>
                <w:noWrap/>
                <w:vAlign w:val="bottom"/>
                <w:hideMark/>
              </w:tcPr>
            </w:tcPrChange>
          </w:tcPr>
          <w:p w14:paraId="4699D5BB" w14:textId="77777777" w:rsidR="00E16572" w:rsidRPr="00E16572" w:rsidRDefault="00E16572" w:rsidP="00E16572">
            <w:pPr>
              <w:spacing w:line="240" w:lineRule="auto"/>
              <w:ind w:firstLine="0"/>
              <w:rPr>
                <w:ins w:id="2657" w:author="Nate Bachmeier [AWS-SA]" w:date="2023-02-25T11:26:00Z"/>
                <w:rFonts w:ascii="Calibri" w:eastAsia="Times New Roman" w:hAnsi="Calibri" w:cs="Calibri"/>
                <w:b w:val="0"/>
                <w:bCs w:val="0"/>
                <w:color w:val="000000"/>
                <w:sz w:val="22"/>
                <w:rPrChange w:id="2658" w:author="Nate Bachmeier [AWS-SA]" w:date="2023-02-25T11:29:00Z">
                  <w:rPr>
                    <w:ins w:id="2659" w:author="Nate Bachmeier [AWS-SA]" w:date="2023-02-25T11:26:00Z"/>
                    <w:rFonts w:ascii="Calibri" w:eastAsia="Times New Roman" w:hAnsi="Calibri" w:cs="Calibri"/>
                    <w:color w:val="000000"/>
                    <w:sz w:val="22"/>
                  </w:rPr>
                </w:rPrChange>
              </w:rPr>
            </w:pPr>
            <w:ins w:id="2660" w:author="Nate Bachmeier [AWS-SA]" w:date="2023-02-25T11:26:00Z">
              <w:r w:rsidRPr="00E16572">
                <w:rPr>
                  <w:rFonts w:ascii="Calibri" w:eastAsia="Times New Roman" w:hAnsi="Calibri" w:cs="Calibri"/>
                  <w:color w:val="000000"/>
                  <w:sz w:val="22"/>
                </w:rPr>
                <w:t>carving wood with a knife</w:t>
              </w:r>
            </w:ins>
          </w:p>
        </w:tc>
        <w:tc>
          <w:tcPr>
            <w:tcW w:w="5348" w:type="dxa"/>
            <w:noWrap/>
            <w:hideMark/>
            <w:tcPrChange w:id="2661" w:author="Nate Bachmeier [AWS-SA]" w:date="2023-02-26T11:07:00Z">
              <w:tcPr>
                <w:tcW w:w="960" w:type="dxa"/>
                <w:tcBorders>
                  <w:top w:val="nil"/>
                  <w:left w:val="nil"/>
                  <w:bottom w:val="nil"/>
                  <w:right w:val="nil"/>
                </w:tcBorders>
                <w:shd w:val="clear" w:color="auto" w:fill="auto"/>
                <w:noWrap/>
                <w:vAlign w:val="bottom"/>
                <w:hideMark/>
              </w:tcPr>
            </w:tcPrChange>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62" w:author="Nate Bachmeier [AWS-SA]" w:date="2023-02-25T11:26:00Z"/>
                <w:rFonts w:ascii="Calibri" w:eastAsia="Times New Roman" w:hAnsi="Calibri" w:cs="Calibri"/>
                <w:color w:val="000000"/>
                <w:sz w:val="22"/>
              </w:rPr>
            </w:pPr>
            <w:ins w:id="2663" w:author="Nate Bachmeier [AWS-SA]" w:date="2023-02-25T11:26:00Z">
              <w:r w:rsidRPr="00E16572">
                <w:rPr>
                  <w:rFonts w:ascii="Calibri" w:eastAsia="Times New Roman" w:hAnsi="Calibri" w:cs="Calibri"/>
                  <w:color w:val="000000"/>
                  <w:sz w:val="22"/>
                </w:rPr>
                <w:t>469</w:t>
              </w:r>
            </w:ins>
          </w:p>
        </w:tc>
      </w:tr>
      <w:tr w:rsidR="00E16572" w:rsidRPr="00E16572" w14:paraId="0F6C6877" w14:textId="77777777" w:rsidTr="005D1D3E">
        <w:trPr>
          <w:cnfStyle w:val="000000100000" w:firstRow="0" w:lastRow="0" w:firstColumn="0" w:lastColumn="0" w:oddVBand="0" w:evenVBand="0" w:oddHBand="1" w:evenHBand="0" w:firstRowFirstColumn="0" w:firstRowLastColumn="0" w:lastRowFirstColumn="0" w:lastRowLastColumn="0"/>
          <w:trHeight w:val="300"/>
          <w:ins w:id="2664" w:author="Nate Bachmeier [AWS-SA]" w:date="2023-02-25T11:26:00Z"/>
          <w:trPrChange w:id="2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66" w:author="Nate Bachmeier [AWS-SA]" w:date="2023-02-26T11:07:00Z">
              <w:tcPr>
                <w:tcW w:w="4740" w:type="dxa"/>
                <w:tcBorders>
                  <w:top w:val="nil"/>
                  <w:left w:val="nil"/>
                  <w:bottom w:val="nil"/>
                  <w:right w:val="nil"/>
                </w:tcBorders>
                <w:shd w:val="clear" w:color="auto" w:fill="auto"/>
                <w:noWrap/>
                <w:vAlign w:val="bottom"/>
                <w:hideMark/>
              </w:tcPr>
            </w:tcPrChange>
          </w:tcPr>
          <w:p w14:paraId="5D294B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67" w:author="Nate Bachmeier [AWS-SA]" w:date="2023-02-25T11:26:00Z"/>
                <w:rFonts w:ascii="Calibri" w:eastAsia="Times New Roman" w:hAnsi="Calibri" w:cs="Calibri"/>
                <w:b w:val="0"/>
                <w:bCs w:val="0"/>
                <w:color w:val="000000"/>
                <w:sz w:val="22"/>
                <w:rPrChange w:id="2668" w:author="Nate Bachmeier [AWS-SA]" w:date="2023-02-25T11:29:00Z">
                  <w:rPr>
                    <w:ins w:id="2669" w:author="Nate Bachmeier [AWS-SA]" w:date="2023-02-25T11:26:00Z"/>
                    <w:rFonts w:ascii="Calibri" w:eastAsia="Times New Roman" w:hAnsi="Calibri" w:cs="Calibri"/>
                    <w:color w:val="000000"/>
                    <w:sz w:val="22"/>
                  </w:rPr>
                </w:rPrChange>
              </w:rPr>
            </w:pPr>
            <w:ins w:id="2670" w:author="Nate Bachmeier [AWS-SA]" w:date="2023-02-25T11:26:00Z">
              <w:r w:rsidRPr="00E16572">
                <w:rPr>
                  <w:rFonts w:ascii="Calibri" w:eastAsia="Times New Roman" w:hAnsi="Calibri" w:cs="Calibri"/>
                  <w:color w:val="000000"/>
                  <w:sz w:val="22"/>
                </w:rPr>
                <w:t>casting fishing line</w:t>
              </w:r>
            </w:ins>
          </w:p>
        </w:tc>
        <w:tc>
          <w:tcPr>
            <w:tcW w:w="5348" w:type="dxa"/>
            <w:noWrap/>
            <w:hideMark/>
            <w:tcPrChange w:id="2671" w:author="Nate Bachmeier [AWS-SA]" w:date="2023-02-26T11:07:00Z">
              <w:tcPr>
                <w:tcW w:w="960" w:type="dxa"/>
                <w:tcBorders>
                  <w:top w:val="nil"/>
                  <w:left w:val="nil"/>
                  <w:bottom w:val="nil"/>
                  <w:right w:val="nil"/>
                </w:tcBorders>
                <w:shd w:val="clear" w:color="auto" w:fill="auto"/>
                <w:noWrap/>
                <w:vAlign w:val="bottom"/>
                <w:hideMark/>
              </w:tcPr>
            </w:tcPrChange>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72" w:author="Nate Bachmeier [AWS-SA]" w:date="2023-02-25T11:26:00Z"/>
                <w:rFonts w:ascii="Calibri" w:eastAsia="Times New Roman" w:hAnsi="Calibri" w:cs="Calibri"/>
                <w:color w:val="000000"/>
                <w:sz w:val="22"/>
              </w:rPr>
            </w:pPr>
            <w:ins w:id="2673" w:author="Nate Bachmeier [AWS-SA]" w:date="2023-02-25T11:26:00Z">
              <w:r w:rsidRPr="00E16572">
                <w:rPr>
                  <w:rFonts w:ascii="Calibri" w:eastAsia="Times New Roman" w:hAnsi="Calibri" w:cs="Calibri"/>
                  <w:color w:val="000000"/>
                  <w:sz w:val="22"/>
                </w:rPr>
                <w:t>556</w:t>
              </w:r>
            </w:ins>
          </w:p>
        </w:tc>
      </w:tr>
      <w:tr w:rsidR="00E16572" w:rsidRPr="00E16572" w14:paraId="34D8AC8E" w14:textId="77777777" w:rsidTr="005D1D3E">
        <w:trPr>
          <w:trHeight w:val="300"/>
          <w:ins w:id="2674" w:author="Nate Bachmeier [AWS-SA]" w:date="2023-02-25T11:26:00Z"/>
          <w:trPrChange w:id="2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76" w:author="Nate Bachmeier [AWS-SA]" w:date="2023-02-26T11:07:00Z">
              <w:tcPr>
                <w:tcW w:w="4740" w:type="dxa"/>
                <w:tcBorders>
                  <w:top w:val="nil"/>
                  <w:left w:val="nil"/>
                  <w:bottom w:val="nil"/>
                  <w:right w:val="nil"/>
                </w:tcBorders>
                <w:shd w:val="clear" w:color="auto" w:fill="auto"/>
                <w:noWrap/>
                <w:vAlign w:val="bottom"/>
                <w:hideMark/>
              </w:tcPr>
            </w:tcPrChange>
          </w:tcPr>
          <w:p w14:paraId="4CF055CD" w14:textId="77777777" w:rsidR="00E16572" w:rsidRPr="00E16572" w:rsidRDefault="00E16572" w:rsidP="00E16572">
            <w:pPr>
              <w:spacing w:line="240" w:lineRule="auto"/>
              <w:ind w:firstLine="0"/>
              <w:rPr>
                <w:ins w:id="2677" w:author="Nate Bachmeier [AWS-SA]" w:date="2023-02-25T11:26:00Z"/>
                <w:rFonts w:ascii="Calibri" w:eastAsia="Times New Roman" w:hAnsi="Calibri" w:cs="Calibri"/>
                <w:b w:val="0"/>
                <w:bCs w:val="0"/>
                <w:color w:val="000000"/>
                <w:sz w:val="22"/>
                <w:rPrChange w:id="2678" w:author="Nate Bachmeier [AWS-SA]" w:date="2023-02-25T11:29:00Z">
                  <w:rPr>
                    <w:ins w:id="2679" w:author="Nate Bachmeier [AWS-SA]" w:date="2023-02-25T11:26:00Z"/>
                    <w:rFonts w:ascii="Calibri" w:eastAsia="Times New Roman" w:hAnsi="Calibri" w:cs="Calibri"/>
                    <w:color w:val="000000"/>
                    <w:sz w:val="22"/>
                  </w:rPr>
                </w:rPrChange>
              </w:rPr>
            </w:pPr>
            <w:ins w:id="2680" w:author="Nate Bachmeier [AWS-SA]" w:date="2023-02-25T11:26:00Z">
              <w:r w:rsidRPr="00E16572">
                <w:rPr>
                  <w:rFonts w:ascii="Calibri" w:eastAsia="Times New Roman" w:hAnsi="Calibri" w:cs="Calibri"/>
                  <w:color w:val="000000"/>
                  <w:sz w:val="22"/>
                </w:rPr>
                <w:t>catching fish</w:t>
              </w:r>
            </w:ins>
          </w:p>
        </w:tc>
        <w:tc>
          <w:tcPr>
            <w:tcW w:w="5348" w:type="dxa"/>
            <w:noWrap/>
            <w:hideMark/>
            <w:tcPrChange w:id="2681" w:author="Nate Bachmeier [AWS-SA]" w:date="2023-02-26T11:07:00Z">
              <w:tcPr>
                <w:tcW w:w="960" w:type="dxa"/>
                <w:tcBorders>
                  <w:top w:val="nil"/>
                  <w:left w:val="nil"/>
                  <w:bottom w:val="nil"/>
                  <w:right w:val="nil"/>
                </w:tcBorders>
                <w:shd w:val="clear" w:color="auto" w:fill="auto"/>
                <w:noWrap/>
                <w:vAlign w:val="bottom"/>
                <w:hideMark/>
              </w:tcPr>
            </w:tcPrChange>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82" w:author="Nate Bachmeier [AWS-SA]" w:date="2023-02-25T11:26:00Z"/>
                <w:rFonts w:ascii="Calibri" w:eastAsia="Times New Roman" w:hAnsi="Calibri" w:cs="Calibri"/>
                <w:color w:val="000000"/>
                <w:sz w:val="22"/>
              </w:rPr>
            </w:pPr>
            <w:ins w:id="2683" w:author="Nate Bachmeier [AWS-SA]" w:date="2023-02-25T11:26:00Z">
              <w:r w:rsidRPr="00E16572">
                <w:rPr>
                  <w:rFonts w:ascii="Calibri" w:eastAsia="Times New Roman" w:hAnsi="Calibri" w:cs="Calibri"/>
                  <w:color w:val="000000"/>
                  <w:sz w:val="22"/>
                </w:rPr>
                <w:t>695</w:t>
              </w:r>
            </w:ins>
          </w:p>
        </w:tc>
      </w:tr>
      <w:tr w:rsidR="00E16572" w:rsidRPr="00E16572" w14:paraId="1E4B5E49" w14:textId="77777777" w:rsidTr="005D1D3E">
        <w:trPr>
          <w:cnfStyle w:val="000000100000" w:firstRow="0" w:lastRow="0" w:firstColumn="0" w:lastColumn="0" w:oddVBand="0" w:evenVBand="0" w:oddHBand="1" w:evenHBand="0" w:firstRowFirstColumn="0" w:firstRowLastColumn="0" w:lastRowFirstColumn="0" w:lastRowLastColumn="0"/>
          <w:trHeight w:val="300"/>
          <w:ins w:id="2684" w:author="Nate Bachmeier [AWS-SA]" w:date="2023-02-25T11:26:00Z"/>
          <w:trPrChange w:id="2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86" w:author="Nate Bachmeier [AWS-SA]" w:date="2023-02-26T11:07:00Z">
              <w:tcPr>
                <w:tcW w:w="4740" w:type="dxa"/>
                <w:tcBorders>
                  <w:top w:val="nil"/>
                  <w:left w:val="nil"/>
                  <w:bottom w:val="nil"/>
                  <w:right w:val="nil"/>
                </w:tcBorders>
                <w:shd w:val="clear" w:color="auto" w:fill="auto"/>
                <w:noWrap/>
                <w:vAlign w:val="bottom"/>
                <w:hideMark/>
              </w:tcPr>
            </w:tcPrChange>
          </w:tcPr>
          <w:p w14:paraId="776084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87" w:author="Nate Bachmeier [AWS-SA]" w:date="2023-02-25T11:26:00Z"/>
                <w:rFonts w:ascii="Calibri" w:eastAsia="Times New Roman" w:hAnsi="Calibri" w:cs="Calibri"/>
                <w:b w:val="0"/>
                <w:bCs w:val="0"/>
                <w:color w:val="000000"/>
                <w:sz w:val="22"/>
                <w:rPrChange w:id="2688" w:author="Nate Bachmeier [AWS-SA]" w:date="2023-02-25T11:29:00Z">
                  <w:rPr>
                    <w:ins w:id="2689" w:author="Nate Bachmeier [AWS-SA]" w:date="2023-02-25T11:26:00Z"/>
                    <w:rFonts w:ascii="Calibri" w:eastAsia="Times New Roman" w:hAnsi="Calibri" w:cs="Calibri"/>
                    <w:color w:val="000000"/>
                    <w:sz w:val="22"/>
                  </w:rPr>
                </w:rPrChange>
              </w:rPr>
            </w:pPr>
            <w:ins w:id="2690" w:author="Nate Bachmeier [AWS-SA]" w:date="2023-02-25T11:26:00Z">
              <w:r w:rsidRPr="00E16572">
                <w:rPr>
                  <w:rFonts w:ascii="Calibri" w:eastAsia="Times New Roman" w:hAnsi="Calibri" w:cs="Calibri"/>
                  <w:color w:val="000000"/>
                  <w:sz w:val="22"/>
                </w:rPr>
                <w:t>catching or throwing baseball</w:t>
              </w:r>
            </w:ins>
          </w:p>
        </w:tc>
        <w:tc>
          <w:tcPr>
            <w:tcW w:w="5348" w:type="dxa"/>
            <w:noWrap/>
            <w:hideMark/>
            <w:tcPrChange w:id="2691" w:author="Nate Bachmeier [AWS-SA]" w:date="2023-02-26T11:07:00Z">
              <w:tcPr>
                <w:tcW w:w="960" w:type="dxa"/>
                <w:tcBorders>
                  <w:top w:val="nil"/>
                  <w:left w:val="nil"/>
                  <w:bottom w:val="nil"/>
                  <w:right w:val="nil"/>
                </w:tcBorders>
                <w:shd w:val="clear" w:color="auto" w:fill="auto"/>
                <w:noWrap/>
                <w:vAlign w:val="bottom"/>
                <w:hideMark/>
              </w:tcPr>
            </w:tcPrChange>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92" w:author="Nate Bachmeier [AWS-SA]" w:date="2023-02-25T11:26:00Z"/>
                <w:rFonts w:ascii="Calibri" w:eastAsia="Times New Roman" w:hAnsi="Calibri" w:cs="Calibri"/>
                <w:color w:val="000000"/>
                <w:sz w:val="22"/>
              </w:rPr>
            </w:pPr>
            <w:ins w:id="2693" w:author="Nate Bachmeier [AWS-SA]" w:date="2023-02-25T11:26:00Z">
              <w:r w:rsidRPr="00E16572">
                <w:rPr>
                  <w:rFonts w:ascii="Calibri" w:eastAsia="Times New Roman" w:hAnsi="Calibri" w:cs="Calibri"/>
                  <w:color w:val="000000"/>
                  <w:sz w:val="22"/>
                </w:rPr>
                <w:t>809</w:t>
              </w:r>
            </w:ins>
          </w:p>
        </w:tc>
      </w:tr>
      <w:tr w:rsidR="00E16572" w:rsidRPr="00E16572" w14:paraId="0B2C98B7" w14:textId="77777777" w:rsidTr="005D1D3E">
        <w:trPr>
          <w:trHeight w:val="300"/>
          <w:ins w:id="2694" w:author="Nate Bachmeier [AWS-SA]" w:date="2023-02-25T11:26:00Z"/>
          <w:trPrChange w:id="2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96" w:author="Nate Bachmeier [AWS-SA]" w:date="2023-02-26T11:07:00Z">
              <w:tcPr>
                <w:tcW w:w="4740" w:type="dxa"/>
                <w:tcBorders>
                  <w:top w:val="nil"/>
                  <w:left w:val="nil"/>
                  <w:bottom w:val="nil"/>
                  <w:right w:val="nil"/>
                </w:tcBorders>
                <w:shd w:val="clear" w:color="auto" w:fill="auto"/>
                <w:noWrap/>
                <w:vAlign w:val="bottom"/>
                <w:hideMark/>
              </w:tcPr>
            </w:tcPrChange>
          </w:tcPr>
          <w:p w14:paraId="4C6CE44B" w14:textId="77777777" w:rsidR="00E16572" w:rsidRPr="00E16572" w:rsidRDefault="00E16572" w:rsidP="00E16572">
            <w:pPr>
              <w:spacing w:line="240" w:lineRule="auto"/>
              <w:ind w:firstLine="0"/>
              <w:rPr>
                <w:ins w:id="2697" w:author="Nate Bachmeier [AWS-SA]" w:date="2023-02-25T11:26:00Z"/>
                <w:rFonts w:ascii="Calibri" w:eastAsia="Times New Roman" w:hAnsi="Calibri" w:cs="Calibri"/>
                <w:b w:val="0"/>
                <w:bCs w:val="0"/>
                <w:color w:val="000000"/>
                <w:sz w:val="22"/>
                <w:rPrChange w:id="2698" w:author="Nate Bachmeier [AWS-SA]" w:date="2023-02-25T11:29:00Z">
                  <w:rPr>
                    <w:ins w:id="2699" w:author="Nate Bachmeier [AWS-SA]" w:date="2023-02-25T11:26:00Z"/>
                    <w:rFonts w:ascii="Calibri" w:eastAsia="Times New Roman" w:hAnsi="Calibri" w:cs="Calibri"/>
                    <w:color w:val="000000"/>
                    <w:sz w:val="22"/>
                  </w:rPr>
                </w:rPrChange>
              </w:rPr>
            </w:pPr>
            <w:ins w:id="2700" w:author="Nate Bachmeier [AWS-SA]" w:date="2023-02-25T11:26:00Z">
              <w:r w:rsidRPr="00E16572">
                <w:rPr>
                  <w:rFonts w:ascii="Calibri" w:eastAsia="Times New Roman" w:hAnsi="Calibri" w:cs="Calibri"/>
                  <w:color w:val="000000"/>
                  <w:sz w:val="22"/>
                </w:rPr>
                <w:t>catching or throwing frisbee</w:t>
              </w:r>
            </w:ins>
          </w:p>
        </w:tc>
        <w:tc>
          <w:tcPr>
            <w:tcW w:w="5348" w:type="dxa"/>
            <w:noWrap/>
            <w:hideMark/>
            <w:tcPrChange w:id="2701" w:author="Nate Bachmeier [AWS-SA]" w:date="2023-02-26T11:07:00Z">
              <w:tcPr>
                <w:tcW w:w="960" w:type="dxa"/>
                <w:tcBorders>
                  <w:top w:val="nil"/>
                  <w:left w:val="nil"/>
                  <w:bottom w:val="nil"/>
                  <w:right w:val="nil"/>
                </w:tcBorders>
                <w:shd w:val="clear" w:color="auto" w:fill="auto"/>
                <w:noWrap/>
                <w:vAlign w:val="bottom"/>
                <w:hideMark/>
              </w:tcPr>
            </w:tcPrChange>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02" w:author="Nate Bachmeier [AWS-SA]" w:date="2023-02-25T11:26:00Z"/>
                <w:rFonts w:ascii="Calibri" w:eastAsia="Times New Roman" w:hAnsi="Calibri" w:cs="Calibri"/>
                <w:color w:val="000000"/>
                <w:sz w:val="22"/>
              </w:rPr>
            </w:pPr>
            <w:ins w:id="2703" w:author="Nate Bachmeier [AWS-SA]" w:date="2023-02-25T11:26:00Z">
              <w:r w:rsidRPr="00E16572">
                <w:rPr>
                  <w:rFonts w:ascii="Calibri" w:eastAsia="Times New Roman" w:hAnsi="Calibri" w:cs="Calibri"/>
                  <w:color w:val="000000"/>
                  <w:sz w:val="22"/>
                </w:rPr>
                <w:t>683</w:t>
              </w:r>
            </w:ins>
          </w:p>
        </w:tc>
      </w:tr>
      <w:tr w:rsidR="00E16572" w:rsidRPr="00E16572" w14:paraId="50F1F63D" w14:textId="77777777" w:rsidTr="005D1D3E">
        <w:trPr>
          <w:cnfStyle w:val="000000100000" w:firstRow="0" w:lastRow="0" w:firstColumn="0" w:lastColumn="0" w:oddVBand="0" w:evenVBand="0" w:oddHBand="1" w:evenHBand="0" w:firstRowFirstColumn="0" w:firstRowLastColumn="0" w:lastRowFirstColumn="0" w:lastRowLastColumn="0"/>
          <w:trHeight w:val="300"/>
          <w:ins w:id="2704" w:author="Nate Bachmeier [AWS-SA]" w:date="2023-02-25T11:26:00Z"/>
          <w:trPrChange w:id="2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06" w:author="Nate Bachmeier [AWS-SA]" w:date="2023-02-26T11:07:00Z">
              <w:tcPr>
                <w:tcW w:w="4740" w:type="dxa"/>
                <w:tcBorders>
                  <w:top w:val="nil"/>
                  <w:left w:val="nil"/>
                  <w:bottom w:val="nil"/>
                  <w:right w:val="nil"/>
                </w:tcBorders>
                <w:shd w:val="clear" w:color="auto" w:fill="auto"/>
                <w:noWrap/>
                <w:vAlign w:val="bottom"/>
                <w:hideMark/>
              </w:tcPr>
            </w:tcPrChange>
          </w:tcPr>
          <w:p w14:paraId="48EB5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07" w:author="Nate Bachmeier [AWS-SA]" w:date="2023-02-25T11:26:00Z"/>
                <w:rFonts w:ascii="Calibri" w:eastAsia="Times New Roman" w:hAnsi="Calibri" w:cs="Calibri"/>
                <w:b w:val="0"/>
                <w:bCs w:val="0"/>
                <w:color w:val="000000"/>
                <w:sz w:val="22"/>
                <w:rPrChange w:id="2708" w:author="Nate Bachmeier [AWS-SA]" w:date="2023-02-25T11:29:00Z">
                  <w:rPr>
                    <w:ins w:id="2709" w:author="Nate Bachmeier [AWS-SA]" w:date="2023-02-25T11:26:00Z"/>
                    <w:rFonts w:ascii="Calibri" w:eastAsia="Times New Roman" w:hAnsi="Calibri" w:cs="Calibri"/>
                    <w:color w:val="000000"/>
                    <w:sz w:val="22"/>
                  </w:rPr>
                </w:rPrChange>
              </w:rPr>
            </w:pPr>
            <w:ins w:id="2710" w:author="Nate Bachmeier [AWS-SA]" w:date="2023-02-25T11:26:00Z">
              <w:r w:rsidRPr="00E16572">
                <w:rPr>
                  <w:rFonts w:ascii="Calibri" w:eastAsia="Times New Roman" w:hAnsi="Calibri" w:cs="Calibri"/>
                  <w:color w:val="000000"/>
                  <w:sz w:val="22"/>
                </w:rPr>
                <w:t>catching or throwing softball</w:t>
              </w:r>
            </w:ins>
          </w:p>
        </w:tc>
        <w:tc>
          <w:tcPr>
            <w:tcW w:w="5348" w:type="dxa"/>
            <w:noWrap/>
            <w:hideMark/>
            <w:tcPrChange w:id="2711" w:author="Nate Bachmeier [AWS-SA]" w:date="2023-02-26T11:07:00Z">
              <w:tcPr>
                <w:tcW w:w="960" w:type="dxa"/>
                <w:tcBorders>
                  <w:top w:val="nil"/>
                  <w:left w:val="nil"/>
                  <w:bottom w:val="nil"/>
                  <w:right w:val="nil"/>
                </w:tcBorders>
                <w:shd w:val="clear" w:color="auto" w:fill="auto"/>
                <w:noWrap/>
                <w:vAlign w:val="bottom"/>
                <w:hideMark/>
              </w:tcPr>
            </w:tcPrChange>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12" w:author="Nate Bachmeier [AWS-SA]" w:date="2023-02-25T11:26:00Z"/>
                <w:rFonts w:ascii="Calibri" w:eastAsia="Times New Roman" w:hAnsi="Calibri" w:cs="Calibri"/>
                <w:color w:val="000000"/>
                <w:sz w:val="22"/>
              </w:rPr>
            </w:pPr>
            <w:ins w:id="2713" w:author="Nate Bachmeier [AWS-SA]" w:date="2023-02-25T11:26:00Z">
              <w:r w:rsidRPr="00E16572">
                <w:rPr>
                  <w:rFonts w:ascii="Calibri" w:eastAsia="Times New Roman" w:hAnsi="Calibri" w:cs="Calibri"/>
                  <w:color w:val="000000"/>
                  <w:sz w:val="22"/>
                </w:rPr>
                <w:t>670</w:t>
              </w:r>
            </w:ins>
          </w:p>
        </w:tc>
      </w:tr>
      <w:tr w:rsidR="00E16572" w:rsidRPr="00E16572" w14:paraId="4AEB08E8" w14:textId="77777777" w:rsidTr="005D1D3E">
        <w:trPr>
          <w:trHeight w:val="300"/>
          <w:ins w:id="2714" w:author="Nate Bachmeier [AWS-SA]" w:date="2023-02-25T11:26:00Z"/>
          <w:trPrChange w:id="2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16" w:author="Nate Bachmeier [AWS-SA]" w:date="2023-02-26T11:07:00Z">
              <w:tcPr>
                <w:tcW w:w="4740" w:type="dxa"/>
                <w:tcBorders>
                  <w:top w:val="nil"/>
                  <w:left w:val="nil"/>
                  <w:bottom w:val="nil"/>
                  <w:right w:val="nil"/>
                </w:tcBorders>
                <w:shd w:val="clear" w:color="auto" w:fill="auto"/>
                <w:noWrap/>
                <w:vAlign w:val="bottom"/>
                <w:hideMark/>
              </w:tcPr>
            </w:tcPrChange>
          </w:tcPr>
          <w:p w14:paraId="6D80685C" w14:textId="77777777" w:rsidR="00E16572" w:rsidRPr="00E16572" w:rsidRDefault="00E16572" w:rsidP="00E16572">
            <w:pPr>
              <w:spacing w:line="240" w:lineRule="auto"/>
              <w:ind w:firstLine="0"/>
              <w:rPr>
                <w:ins w:id="2717" w:author="Nate Bachmeier [AWS-SA]" w:date="2023-02-25T11:26:00Z"/>
                <w:rFonts w:ascii="Calibri" w:eastAsia="Times New Roman" w:hAnsi="Calibri" w:cs="Calibri"/>
                <w:b w:val="0"/>
                <w:bCs w:val="0"/>
                <w:color w:val="000000"/>
                <w:sz w:val="22"/>
                <w:rPrChange w:id="2718" w:author="Nate Bachmeier [AWS-SA]" w:date="2023-02-25T11:29:00Z">
                  <w:rPr>
                    <w:ins w:id="2719" w:author="Nate Bachmeier [AWS-SA]" w:date="2023-02-25T11:26:00Z"/>
                    <w:rFonts w:ascii="Calibri" w:eastAsia="Times New Roman" w:hAnsi="Calibri" w:cs="Calibri"/>
                    <w:color w:val="000000"/>
                    <w:sz w:val="22"/>
                  </w:rPr>
                </w:rPrChange>
              </w:rPr>
            </w:pPr>
            <w:ins w:id="2720" w:author="Nate Bachmeier [AWS-SA]" w:date="2023-02-25T11:26:00Z">
              <w:r w:rsidRPr="00E16572">
                <w:rPr>
                  <w:rFonts w:ascii="Calibri" w:eastAsia="Times New Roman" w:hAnsi="Calibri" w:cs="Calibri"/>
                  <w:color w:val="000000"/>
                  <w:sz w:val="22"/>
                </w:rPr>
                <w:t>celebrating</w:t>
              </w:r>
            </w:ins>
          </w:p>
        </w:tc>
        <w:tc>
          <w:tcPr>
            <w:tcW w:w="5348" w:type="dxa"/>
            <w:noWrap/>
            <w:hideMark/>
            <w:tcPrChange w:id="2721" w:author="Nate Bachmeier [AWS-SA]" w:date="2023-02-26T11:07:00Z">
              <w:tcPr>
                <w:tcW w:w="960" w:type="dxa"/>
                <w:tcBorders>
                  <w:top w:val="nil"/>
                  <w:left w:val="nil"/>
                  <w:bottom w:val="nil"/>
                  <w:right w:val="nil"/>
                </w:tcBorders>
                <w:shd w:val="clear" w:color="auto" w:fill="auto"/>
                <w:noWrap/>
                <w:vAlign w:val="bottom"/>
                <w:hideMark/>
              </w:tcPr>
            </w:tcPrChange>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22" w:author="Nate Bachmeier [AWS-SA]" w:date="2023-02-25T11:26:00Z"/>
                <w:rFonts w:ascii="Calibri" w:eastAsia="Times New Roman" w:hAnsi="Calibri" w:cs="Calibri"/>
                <w:color w:val="000000"/>
                <w:sz w:val="22"/>
              </w:rPr>
            </w:pPr>
            <w:ins w:id="2723" w:author="Nate Bachmeier [AWS-SA]" w:date="2023-02-25T11:26:00Z">
              <w:r w:rsidRPr="00E16572">
                <w:rPr>
                  <w:rFonts w:ascii="Calibri" w:eastAsia="Times New Roman" w:hAnsi="Calibri" w:cs="Calibri"/>
                  <w:color w:val="000000"/>
                  <w:sz w:val="22"/>
                </w:rPr>
                <w:t>794</w:t>
              </w:r>
            </w:ins>
          </w:p>
        </w:tc>
      </w:tr>
      <w:tr w:rsidR="00E16572" w:rsidRPr="00E16572" w14:paraId="243CFAAA" w14:textId="77777777" w:rsidTr="005D1D3E">
        <w:trPr>
          <w:cnfStyle w:val="000000100000" w:firstRow="0" w:lastRow="0" w:firstColumn="0" w:lastColumn="0" w:oddVBand="0" w:evenVBand="0" w:oddHBand="1" w:evenHBand="0" w:firstRowFirstColumn="0" w:firstRowLastColumn="0" w:lastRowFirstColumn="0" w:lastRowLastColumn="0"/>
          <w:trHeight w:val="300"/>
          <w:ins w:id="2724" w:author="Nate Bachmeier [AWS-SA]" w:date="2023-02-25T11:26:00Z"/>
          <w:trPrChange w:id="2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26" w:author="Nate Bachmeier [AWS-SA]" w:date="2023-02-26T11:07:00Z">
              <w:tcPr>
                <w:tcW w:w="4740" w:type="dxa"/>
                <w:tcBorders>
                  <w:top w:val="nil"/>
                  <w:left w:val="nil"/>
                  <w:bottom w:val="nil"/>
                  <w:right w:val="nil"/>
                </w:tcBorders>
                <w:shd w:val="clear" w:color="auto" w:fill="auto"/>
                <w:noWrap/>
                <w:vAlign w:val="bottom"/>
                <w:hideMark/>
              </w:tcPr>
            </w:tcPrChange>
          </w:tcPr>
          <w:p w14:paraId="35C199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27" w:author="Nate Bachmeier [AWS-SA]" w:date="2023-02-25T11:26:00Z"/>
                <w:rFonts w:ascii="Calibri" w:eastAsia="Times New Roman" w:hAnsi="Calibri" w:cs="Calibri"/>
                <w:b w:val="0"/>
                <w:bCs w:val="0"/>
                <w:color w:val="000000"/>
                <w:sz w:val="22"/>
                <w:rPrChange w:id="2728" w:author="Nate Bachmeier [AWS-SA]" w:date="2023-02-25T11:29:00Z">
                  <w:rPr>
                    <w:ins w:id="2729" w:author="Nate Bachmeier [AWS-SA]" w:date="2023-02-25T11:26:00Z"/>
                    <w:rFonts w:ascii="Calibri" w:eastAsia="Times New Roman" w:hAnsi="Calibri" w:cs="Calibri"/>
                    <w:color w:val="000000"/>
                    <w:sz w:val="22"/>
                  </w:rPr>
                </w:rPrChange>
              </w:rPr>
            </w:pPr>
            <w:ins w:id="2730" w:author="Nate Bachmeier [AWS-SA]" w:date="2023-02-25T11:26:00Z">
              <w:r w:rsidRPr="00E16572">
                <w:rPr>
                  <w:rFonts w:ascii="Calibri" w:eastAsia="Times New Roman" w:hAnsi="Calibri" w:cs="Calibri"/>
                  <w:color w:val="000000"/>
                  <w:sz w:val="22"/>
                </w:rPr>
                <w:t>changing gear in car</w:t>
              </w:r>
            </w:ins>
          </w:p>
        </w:tc>
        <w:tc>
          <w:tcPr>
            <w:tcW w:w="5348" w:type="dxa"/>
            <w:noWrap/>
            <w:hideMark/>
            <w:tcPrChange w:id="2731" w:author="Nate Bachmeier [AWS-SA]" w:date="2023-02-26T11:07:00Z">
              <w:tcPr>
                <w:tcW w:w="960" w:type="dxa"/>
                <w:tcBorders>
                  <w:top w:val="nil"/>
                  <w:left w:val="nil"/>
                  <w:bottom w:val="nil"/>
                  <w:right w:val="nil"/>
                </w:tcBorders>
                <w:shd w:val="clear" w:color="auto" w:fill="auto"/>
                <w:noWrap/>
                <w:vAlign w:val="bottom"/>
                <w:hideMark/>
              </w:tcPr>
            </w:tcPrChange>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32" w:author="Nate Bachmeier [AWS-SA]" w:date="2023-02-25T11:26:00Z"/>
                <w:rFonts w:ascii="Calibri" w:eastAsia="Times New Roman" w:hAnsi="Calibri" w:cs="Calibri"/>
                <w:color w:val="000000"/>
                <w:sz w:val="22"/>
              </w:rPr>
            </w:pPr>
            <w:ins w:id="2733" w:author="Nate Bachmeier [AWS-SA]" w:date="2023-02-25T11:26:00Z">
              <w:r w:rsidRPr="00E16572">
                <w:rPr>
                  <w:rFonts w:ascii="Calibri" w:eastAsia="Times New Roman" w:hAnsi="Calibri" w:cs="Calibri"/>
                  <w:color w:val="000000"/>
                  <w:sz w:val="22"/>
                </w:rPr>
                <w:t>503</w:t>
              </w:r>
            </w:ins>
          </w:p>
        </w:tc>
      </w:tr>
      <w:tr w:rsidR="00E16572" w:rsidRPr="00E16572" w14:paraId="0CBFC021" w14:textId="77777777" w:rsidTr="005D1D3E">
        <w:trPr>
          <w:trHeight w:val="300"/>
          <w:ins w:id="2734" w:author="Nate Bachmeier [AWS-SA]" w:date="2023-02-25T11:26:00Z"/>
          <w:trPrChange w:id="2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36" w:author="Nate Bachmeier [AWS-SA]" w:date="2023-02-26T11:07:00Z">
              <w:tcPr>
                <w:tcW w:w="4740" w:type="dxa"/>
                <w:tcBorders>
                  <w:top w:val="nil"/>
                  <w:left w:val="nil"/>
                  <w:bottom w:val="nil"/>
                  <w:right w:val="nil"/>
                </w:tcBorders>
                <w:shd w:val="clear" w:color="auto" w:fill="auto"/>
                <w:noWrap/>
                <w:vAlign w:val="bottom"/>
                <w:hideMark/>
              </w:tcPr>
            </w:tcPrChange>
          </w:tcPr>
          <w:p w14:paraId="5269054D" w14:textId="77777777" w:rsidR="00E16572" w:rsidRPr="00E16572" w:rsidRDefault="00E16572" w:rsidP="00E16572">
            <w:pPr>
              <w:spacing w:line="240" w:lineRule="auto"/>
              <w:ind w:firstLine="0"/>
              <w:rPr>
                <w:ins w:id="2737" w:author="Nate Bachmeier [AWS-SA]" w:date="2023-02-25T11:26:00Z"/>
                <w:rFonts w:ascii="Calibri" w:eastAsia="Times New Roman" w:hAnsi="Calibri" w:cs="Calibri"/>
                <w:b w:val="0"/>
                <w:bCs w:val="0"/>
                <w:color w:val="000000"/>
                <w:sz w:val="22"/>
                <w:rPrChange w:id="2738" w:author="Nate Bachmeier [AWS-SA]" w:date="2023-02-25T11:29:00Z">
                  <w:rPr>
                    <w:ins w:id="2739" w:author="Nate Bachmeier [AWS-SA]" w:date="2023-02-25T11:26:00Z"/>
                    <w:rFonts w:ascii="Calibri" w:eastAsia="Times New Roman" w:hAnsi="Calibri" w:cs="Calibri"/>
                    <w:color w:val="000000"/>
                    <w:sz w:val="22"/>
                  </w:rPr>
                </w:rPrChange>
              </w:rPr>
            </w:pPr>
            <w:ins w:id="2740" w:author="Nate Bachmeier [AWS-SA]" w:date="2023-02-25T11:26:00Z">
              <w:r w:rsidRPr="00E16572">
                <w:rPr>
                  <w:rFonts w:ascii="Calibri" w:eastAsia="Times New Roman" w:hAnsi="Calibri" w:cs="Calibri"/>
                  <w:color w:val="000000"/>
                  <w:sz w:val="22"/>
                </w:rPr>
                <w:t>changing oil</w:t>
              </w:r>
            </w:ins>
          </w:p>
        </w:tc>
        <w:tc>
          <w:tcPr>
            <w:tcW w:w="5348" w:type="dxa"/>
            <w:noWrap/>
            <w:hideMark/>
            <w:tcPrChange w:id="2741" w:author="Nate Bachmeier [AWS-SA]" w:date="2023-02-26T11:07:00Z">
              <w:tcPr>
                <w:tcW w:w="960" w:type="dxa"/>
                <w:tcBorders>
                  <w:top w:val="nil"/>
                  <w:left w:val="nil"/>
                  <w:bottom w:val="nil"/>
                  <w:right w:val="nil"/>
                </w:tcBorders>
                <w:shd w:val="clear" w:color="auto" w:fill="auto"/>
                <w:noWrap/>
                <w:vAlign w:val="bottom"/>
                <w:hideMark/>
              </w:tcPr>
            </w:tcPrChange>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42" w:author="Nate Bachmeier [AWS-SA]" w:date="2023-02-25T11:26:00Z"/>
                <w:rFonts w:ascii="Calibri" w:eastAsia="Times New Roman" w:hAnsi="Calibri" w:cs="Calibri"/>
                <w:color w:val="000000"/>
                <w:sz w:val="22"/>
              </w:rPr>
            </w:pPr>
            <w:ins w:id="2743" w:author="Nate Bachmeier [AWS-SA]" w:date="2023-02-25T11:26:00Z">
              <w:r w:rsidRPr="00E16572">
                <w:rPr>
                  <w:rFonts w:ascii="Calibri" w:eastAsia="Times New Roman" w:hAnsi="Calibri" w:cs="Calibri"/>
                  <w:color w:val="000000"/>
                  <w:sz w:val="22"/>
                </w:rPr>
                <w:t>764</w:t>
              </w:r>
            </w:ins>
          </w:p>
        </w:tc>
      </w:tr>
      <w:tr w:rsidR="00E16572" w:rsidRPr="00E16572" w14:paraId="63237AF9" w14:textId="77777777" w:rsidTr="005D1D3E">
        <w:trPr>
          <w:cnfStyle w:val="000000100000" w:firstRow="0" w:lastRow="0" w:firstColumn="0" w:lastColumn="0" w:oddVBand="0" w:evenVBand="0" w:oddHBand="1" w:evenHBand="0" w:firstRowFirstColumn="0" w:firstRowLastColumn="0" w:lastRowFirstColumn="0" w:lastRowLastColumn="0"/>
          <w:trHeight w:val="300"/>
          <w:ins w:id="2744" w:author="Nate Bachmeier [AWS-SA]" w:date="2023-02-25T11:26:00Z"/>
          <w:trPrChange w:id="2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46" w:author="Nate Bachmeier [AWS-SA]" w:date="2023-02-26T11:07:00Z">
              <w:tcPr>
                <w:tcW w:w="4740" w:type="dxa"/>
                <w:tcBorders>
                  <w:top w:val="nil"/>
                  <w:left w:val="nil"/>
                  <w:bottom w:val="nil"/>
                  <w:right w:val="nil"/>
                </w:tcBorders>
                <w:shd w:val="clear" w:color="auto" w:fill="auto"/>
                <w:noWrap/>
                <w:vAlign w:val="bottom"/>
                <w:hideMark/>
              </w:tcPr>
            </w:tcPrChange>
          </w:tcPr>
          <w:p w14:paraId="333A78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47" w:author="Nate Bachmeier [AWS-SA]" w:date="2023-02-25T11:26:00Z"/>
                <w:rFonts w:ascii="Calibri" w:eastAsia="Times New Roman" w:hAnsi="Calibri" w:cs="Calibri"/>
                <w:b w:val="0"/>
                <w:bCs w:val="0"/>
                <w:color w:val="000000"/>
                <w:sz w:val="22"/>
                <w:rPrChange w:id="2748" w:author="Nate Bachmeier [AWS-SA]" w:date="2023-02-25T11:29:00Z">
                  <w:rPr>
                    <w:ins w:id="2749" w:author="Nate Bachmeier [AWS-SA]" w:date="2023-02-25T11:26:00Z"/>
                    <w:rFonts w:ascii="Calibri" w:eastAsia="Times New Roman" w:hAnsi="Calibri" w:cs="Calibri"/>
                    <w:color w:val="000000"/>
                    <w:sz w:val="22"/>
                  </w:rPr>
                </w:rPrChange>
              </w:rPr>
            </w:pPr>
            <w:ins w:id="2750" w:author="Nate Bachmeier [AWS-SA]" w:date="2023-02-25T11:26:00Z">
              <w:r w:rsidRPr="00E16572">
                <w:rPr>
                  <w:rFonts w:ascii="Calibri" w:eastAsia="Times New Roman" w:hAnsi="Calibri" w:cs="Calibri"/>
                  <w:color w:val="000000"/>
                  <w:sz w:val="22"/>
                </w:rPr>
                <w:t>changing wheel (not on bike)</w:t>
              </w:r>
            </w:ins>
          </w:p>
        </w:tc>
        <w:tc>
          <w:tcPr>
            <w:tcW w:w="5348" w:type="dxa"/>
            <w:noWrap/>
            <w:hideMark/>
            <w:tcPrChange w:id="2751" w:author="Nate Bachmeier [AWS-SA]" w:date="2023-02-26T11:07:00Z">
              <w:tcPr>
                <w:tcW w:w="960" w:type="dxa"/>
                <w:tcBorders>
                  <w:top w:val="nil"/>
                  <w:left w:val="nil"/>
                  <w:bottom w:val="nil"/>
                  <w:right w:val="nil"/>
                </w:tcBorders>
                <w:shd w:val="clear" w:color="auto" w:fill="auto"/>
                <w:noWrap/>
                <w:vAlign w:val="bottom"/>
                <w:hideMark/>
              </w:tcPr>
            </w:tcPrChange>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52" w:author="Nate Bachmeier [AWS-SA]" w:date="2023-02-25T11:26:00Z"/>
                <w:rFonts w:ascii="Calibri" w:eastAsia="Times New Roman" w:hAnsi="Calibri" w:cs="Calibri"/>
                <w:color w:val="000000"/>
                <w:sz w:val="22"/>
              </w:rPr>
            </w:pPr>
            <w:ins w:id="2753" w:author="Nate Bachmeier [AWS-SA]" w:date="2023-02-25T11:26:00Z">
              <w:r w:rsidRPr="00E16572">
                <w:rPr>
                  <w:rFonts w:ascii="Calibri" w:eastAsia="Times New Roman" w:hAnsi="Calibri" w:cs="Calibri"/>
                  <w:color w:val="000000"/>
                  <w:sz w:val="22"/>
                </w:rPr>
                <w:t>825</w:t>
              </w:r>
            </w:ins>
          </w:p>
        </w:tc>
      </w:tr>
      <w:tr w:rsidR="00E16572" w:rsidRPr="00E16572" w14:paraId="0EAE9EC9" w14:textId="77777777" w:rsidTr="005D1D3E">
        <w:trPr>
          <w:trHeight w:val="300"/>
          <w:ins w:id="2754" w:author="Nate Bachmeier [AWS-SA]" w:date="2023-02-25T11:26:00Z"/>
          <w:trPrChange w:id="2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56" w:author="Nate Bachmeier [AWS-SA]" w:date="2023-02-26T11:07:00Z">
              <w:tcPr>
                <w:tcW w:w="4740" w:type="dxa"/>
                <w:tcBorders>
                  <w:top w:val="nil"/>
                  <w:left w:val="nil"/>
                  <w:bottom w:val="nil"/>
                  <w:right w:val="nil"/>
                </w:tcBorders>
                <w:shd w:val="clear" w:color="auto" w:fill="auto"/>
                <w:noWrap/>
                <w:vAlign w:val="bottom"/>
                <w:hideMark/>
              </w:tcPr>
            </w:tcPrChange>
          </w:tcPr>
          <w:p w14:paraId="6331819D" w14:textId="77777777" w:rsidR="00E16572" w:rsidRPr="00E16572" w:rsidRDefault="00E16572" w:rsidP="00E16572">
            <w:pPr>
              <w:spacing w:line="240" w:lineRule="auto"/>
              <w:ind w:firstLine="0"/>
              <w:rPr>
                <w:ins w:id="2757" w:author="Nate Bachmeier [AWS-SA]" w:date="2023-02-25T11:26:00Z"/>
                <w:rFonts w:ascii="Calibri" w:eastAsia="Times New Roman" w:hAnsi="Calibri" w:cs="Calibri"/>
                <w:b w:val="0"/>
                <w:bCs w:val="0"/>
                <w:color w:val="000000"/>
                <w:sz w:val="22"/>
                <w:rPrChange w:id="2758" w:author="Nate Bachmeier [AWS-SA]" w:date="2023-02-25T11:29:00Z">
                  <w:rPr>
                    <w:ins w:id="2759" w:author="Nate Bachmeier [AWS-SA]" w:date="2023-02-25T11:26:00Z"/>
                    <w:rFonts w:ascii="Calibri" w:eastAsia="Times New Roman" w:hAnsi="Calibri" w:cs="Calibri"/>
                    <w:color w:val="000000"/>
                    <w:sz w:val="22"/>
                  </w:rPr>
                </w:rPrChange>
              </w:rPr>
            </w:pPr>
            <w:ins w:id="2760" w:author="Nate Bachmeier [AWS-SA]" w:date="2023-02-25T11:26:00Z">
              <w:r w:rsidRPr="00E16572">
                <w:rPr>
                  <w:rFonts w:ascii="Calibri" w:eastAsia="Times New Roman" w:hAnsi="Calibri" w:cs="Calibri"/>
                  <w:color w:val="000000"/>
                  <w:sz w:val="22"/>
                </w:rPr>
                <w:t>chasing</w:t>
              </w:r>
            </w:ins>
          </w:p>
        </w:tc>
        <w:tc>
          <w:tcPr>
            <w:tcW w:w="5348" w:type="dxa"/>
            <w:noWrap/>
            <w:hideMark/>
            <w:tcPrChange w:id="2761" w:author="Nate Bachmeier [AWS-SA]" w:date="2023-02-26T11:07:00Z">
              <w:tcPr>
                <w:tcW w:w="960" w:type="dxa"/>
                <w:tcBorders>
                  <w:top w:val="nil"/>
                  <w:left w:val="nil"/>
                  <w:bottom w:val="nil"/>
                  <w:right w:val="nil"/>
                </w:tcBorders>
                <w:shd w:val="clear" w:color="auto" w:fill="auto"/>
                <w:noWrap/>
                <w:vAlign w:val="bottom"/>
                <w:hideMark/>
              </w:tcPr>
            </w:tcPrChange>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62" w:author="Nate Bachmeier [AWS-SA]" w:date="2023-02-25T11:26:00Z"/>
                <w:rFonts w:ascii="Calibri" w:eastAsia="Times New Roman" w:hAnsi="Calibri" w:cs="Calibri"/>
                <w:color w:val="000000"/>
                <w:sz w:val="22"/>
              </w:rPr>
            </w:pPr>
            <w:ins w:id="2763" w:author="Nate Bachmeier [AWS-SA]" w:date="2023-02-25T11:26:00Z">
              <w:r w:rsidRPr="00E16572">
                <w:rPr>
                  <w:rFonts w:ascii="Calibri" w:eastAsia="Times New Roman" w:hAnsi="Calibri" w:cs="Calibri"/>
                  <w:color w:val="000000"/>
                  <w:sz w:val="22"/>
                </w:rPr>
                <w:t>484</w:t>
              </w:r>
            </w:ins>
          </w:p>
        </w:tc>
      </w:tr>
      <w:tr w:rsidR="00E16572" w:rsidRPr="00E16572" w14:paraId="657865B8" w14:textId="77777777" w:rsidTr="005D1D3E">
        <w:trPr>
          <w:cnfStyle w:val="000000100000" w:firstRow="0" w:lastRow="0" w:firstColumn="0" w:lastColumn="0" w:oddVBand="0" w:evenVBand="0" w:oddHBand="1" w:evenHBand="0" w:firstRowFirstColumn="0" w:firstRowLastColumn="0" w:lastRowFirstColumn="0" w:lastRowLastColumn="0"/>
          <w:trHeight w:val="300"/>
          <w:ins w:id="2764" w:author="Nate Bachmeier [AWS-SA]" w:date="2023-02-25T11:26:00Z"/>
          <w:trPrChange w:id="2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66" w:author="Nate Bachmeier [AWS-SA]" w:date="2023-02-26T11:07:00Z">
              <w:tcPr>
                <w:tcW w:w="4740" w:type="dxa"/>
                <w:tcBorders>
                  <w:top w:val="nil"/>
                  <w:left w:val="nil"/>
                  <w:bottom w:val="nil"/>
                  <w:right w:val="nil"/>
                </w:tcBorders>
                <w:shd w:val="clear" w:color="auto" w:fill="auto"/>
                <w:noWrap/>
                <w:vAlign w:val="bottom"/>
                <w:hideMark/>
              </w:tcPr>
            </w:tcPrChange>
          </w:tcPr>
          <w:p w14:paraId="5C0E477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67" w:author="Nate Bachmeier [AWS-SA]" w:date="2023-02-25T11:26:00Z"/>
                <w:rFonts w:ascii="Calibri" w:eastAsia="Times New Roman" w:hAnsi="Calibri" w:cs="Calibri"/>
                <w:b w:val="0"/>
                <w:bCs w:val="0"/>
                <w:color w:val="000000"/>
                <w:sz w:val="22"/>
                <w:rPrChange w:id="2768" w:author="Nate Bachmeier [AWS-SA]" w:date="2023-02-25T11:29:00Z">
                  <w:rPr>
                    <w:ins w:id="2769" w:author="Nate Bachmeier [AWS-SA]" w:date="2023-02-25T11:26:00Z"/>
                    <w:rFonts w:ascii="Calibri" w:eastAsia="Times New Roman" w:hAnsi="Calibri" w:cs="Calibri"/>
                    <w:color w:val="000000"/>
                    <w:sz w:val="22"/>
                  </w:rPr>
                </w:rPrChange>
              </w:rPr>
            </w:pPr>
            <w:ins w:id="2770" w:author="Nate Bachmeier [AWS-SA]" w:date="2023-02-25T11:26:00Z">
              <w:r w:rsidRPr="00E16572">
                <w:rPr>
                  <w:rFonts w:ascii="Calibri" w:eastAsia="Times New Roman" w:hAnsi="Calibri" w:cs="Calibri"/>
                  <w:color w:val="000000"/>
                  <w:sz w:val="22"/>
                </w:rPr>
                <w:t>checking tires</w:t>
              </w:r>
            </w:ins>
          </w:p>
        </w:tc>
        <w:tc>
          <w:tcPr>
            <w:tcW w:w="5348" w:type="dxa"/>
            <w:noWrap/>
            <w:hideMark/>
            <w:tcPrChange w:id="2771" w:author="Nate Bachmeier [AWS-SA]" w:date="2023-02-26T11:07:00Z">
              <w:tcPr>
                <w:tcW w:w="960" w:type="dxa"/>
                <w:tcBorders>
                  <w:top w:val="nil"/>
                  <w:left w:val="nil"/>
                  <w:bottom w:val="nil"/>
                  <w:right w:val="nil"/>
                </w:tcBorders>
                <w:shd w:val="clear" w:color="auto" w:fill="auto"/>
                <w:noWrap/>
                <w:vAlign w:val="bottom"/>
                <w:hideMark/>
              </w:tcPr>
            </w:tcPrChange>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72" w:author="Nate Bachmeier [AWS-SA]" w:date="2023-02-25T11:26:00Z"/>
                <w:rFonts w:ascii="Calibri" w:eastAsia="Times New Roman" w:hAnsi="Calibri" w:cs="Calibri"/>
                <w:color w:val="000000"/>
                <w:sz w:val="22"/>
              </w:rPr>
            </w:pPr>
            <w:ins w:id="2773" w:author="Nate Bachmeier [AWS-SA]" w:date="2023-02-25T11:26:00Z">
              <w:r w:rsidRPr="00E16572">
                <w:rPr>
                  <w:rFonts w:ascii="Calibri" w:eastAsia="Times New Roman" w:hAnsi="Calibri" w:cs="Calibri"/>
                  <w:color w:val="000000"/>
                  <w:sz w:val="22"/>
                </w:rPr>
                <w:t>723</w:t>
              </w:r>
            </w:ins>
          </w:p>
        </w:tc>
      </w:tr>
      <w:tr w:rsidR="00E16572" w:rsidRPr="00E16572" w14:paraId="3D39CBDE" w14:textId="77777777" w:rsidTr="005D1D3E">
        <w:trPr>
          <w:trHeight w:val="300"/>
          <w:ins w:id="2774" w:author="Nate Bachmeier [AWS-SA]" w:date="2023-02-25T11:26:00Z"/>
          <w:trPrChange w:id="2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76" w:author="Nate Bachmeier [AWS-SA]" w:date="2023-02-26T11:07:00Z">
              <w:tcPr>
                <w:tcW w:w="4740" w:type="dxa"/>
                <w:tcBorders>
                  <w:top w:val="nil"/>
                  <w:left w:val="nil"/>
                  <w:bottom w:val="nil"/>
                  <w:right w:val="nil"/>
                </w:tcBorders>
                <w:shd w:val="clear" w:color="auto" w:fill="auto"/>
                <w:noWrap/>
                <w:vAlign w:val="bottom"/>
                <w:hideMark/>
              </w:tcPr>
            </w:tcPrChange>
          </w:tcPr>
          <w:p w14:paraId="56E336A2" w14:textId="77777777" w:rsidR="00E16572" w:rsidRPr="00E16572" w:rsidRDefault="00E16572" w:rsidP="00E16572">
            <w:pPr>
              <w:spacing w:line="240" w:lineRule="auto"/>
              <w:ind w:firstLine="0"/>
              <w:rPr>
                <w:ins w:id="2777" w:author="Nate Bachmeier [AWS-SA]" w:date="2023-02-25T11:26:00Z"/>
                <w:rFonts w:ascii="Calibri" w:eastAsia="Times New Roman" w:hAnsi="Calibri" w:cs="Calibri"/>
                <w:b w:val="0"/>
                <w:bCs w:val="0"/>
                <w:color w:val="000000"/>
                <w:sz w:val="22"/>
                <w:rPrChange w:id="2778" w:author="Nate Bachmeier [AWS-SA]" w:date="2023-02-25T11:29:00Z">
                  <w:rPr>
                    <w:ins w:id="2779" w:author="Nate Bachmeier [AWS-SA]" w:date="2023-02-25T11:26:00Z"/>
                    <w:rFonts w:ascii="Calibri" w:eastAsia="Times New Roman" w:hAnsi="Calibri" w:cs="Calibri"/>
                    <w:color w:val="000000"/>
                    <w:sz w:val="22"/>
                  </w:rPr>
                </w:rPrChange>
              </w:rPr>
            </w:pPr>
            <w:ins w:id="2780" w:author="Nate Bachmeier [AWS-SA]" w:date="2023-02-25T11:26:00Z">
              <w:r w:rsidRPr="00E16572">
                <w:rPr>
                  <w:rFonts w:ascii="Calibri" w:eastAsia="Times New Roman" w:hAnsi="Calibri" w:cs="Calibri"/>
                  <w:color w:val="000000"/>
                  <w:sz w:val="22"/>
                </w:rPr>
                <w:t>checking watch</w:t>
              </w:r>
            </w:ins>
          </w:p>
        </w:tc>
        <w:tc>
          <w:tcPr>
            <w:tcW w:w="5348" w:type="dxa"/>
            <w:noWrap/>
            <w:hideMark/>
            <w:tcPrChange w:id="2781" w:author="Nate Bachmeier [AWS-SA]" w:date="2023-02-26T11:07:00Z">
              <w:tcPr>
                <w:tcW w:w="960" w:type="dxa"/>
                <w:tcBorders>
                  <w:top w:val="nil"/>
                  <w:left w:val="nil"/>
                  <w:bottom w:val="nil"/>
                  <w:right w:val="nil"/>
                </w:tcBorders>
                <w:shd w:val="clear" w:color="auto" w:fill="auto"/>
                <w:noWrap/>
                <w:vAlign w:val="bottom"/>
                <w:hideMark/>
              </w:tcPr>
            </w:tcPrChange>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82" w:author="Nate Bachmeier [AWS-SA]" w:date="2023-02-25T11:26:00Z"/>
                <w:rFonts w:ascii="Calibri" w:eastAsia="Times New Roman" w:hAnsi="Calibri" w:cs="Calibri"/>
                <w:color w:val="000000"/>
                <w:sz w:val="22"/>
              </w:rPr>
            </w:pPr>
            <w:ins w:id="2783" w:author="Nate Bachmeier [AWS-SA]" w:date="2023-02-25T11:26:00Z">
              <w:r w:rsidRPr="00E16572">
                <w:rPr>
                  <w:rFonts w:ascii="Calibri" w:eastAsia="Times New Roman" w:hAnsi="Calibri" w:cs="Calibri"/>
                  <w:color w:val="000000"/>
                  <w:sz w:val="22"/>
                </w:rPr>
                <w:t>472</w:t>
              </w:r>
            </w:ins>
          </w:p>
        </w:tc>
      </w:tr>
      <w:tr w:rsidR="00E16572" w:rsidRPr="00E16572" w14:paraId="6061FBDC" w14:textId="77777777" w:rsidTr="005D1D3E">
        <w:trPr>
          <w:cnfStyle w:val="000000100000" w:firstRow="0" w:lastRow="0" w:firstColumn="0" w:lastColumn="0" w:oddVBand="0" w:evenVBand="0" w:oddHBand="1" w:evenHBand="0" w:firstRowFirstColumn="0" w:firstRowLastColumn="0" w:lastRowFirstColumn="0" w:lastRowLastColumn="0"/>
          <w:trHeight w:val="300"/>
          <w:ins w:id="2784" w:author="Nate Bachmeier [AWS-SA]" w:date="2023-02-25T11:26:00Z"/>
          <w:trPrChange w:id="2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86" w:author="Nate Bachmeier [AWS-SA]" w:date="2023-02-26T11:07:00Z">
              <w:tcPr>
                <w:tcW w:w="4740" w:type="dxa"/>
                <w:tcBorders>
                  <w:top w:val="nil"/>
                  <w:left w:val="nil"/>
                  <w:bottom w:val="nil"/>
                  <w:right w:val="nil"/>
                </w:tcBorders>
                <w:shd w:val="clear" w:color="auto" w:fill="auto"/>
                <w:noWrap/>
                <w:vAlign w:val="bottom"/>
                <w:hideMark/>
              </w:tcPr>
            </w:tcPrChange>
          </w:tcPr>
          <w:p w14:paraId="6D4EDB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87" w:author="Nate Bachmeier [AWS-SA]" w:date="2023-02-25T11:26:00Z"/>
                <w:rFonts w:ascii="Calibri" w:eastAsia="Times New Roman" w:hAnsi="Calibri" w:cs="Calibri"/>
                <w:b w:val="0"/>
                <w:bCs w:val="0"/>
                <w:color w:val="000000"/>
                <w:sz w:val="22"/>
                <w:rPrChange w:id="2788" w:author="Nate Bachmeier [AWS-SA]" w:date="2023-02-25T11:29:00Z">
                  <w:rPr>
                    <w:ins w:id="2789" w:author="Nate Bachmeier [AWS-SA]" w:date="2023-02-25T11:26:00Z"/>
                    <w:rFonts w:ascii="Calibri" w:eastAsia="Times New Roman" w:hAnsi="Calibri" w:cs="Calibri"/>
                    <w:color w:val="000000"/>
                    <w:sz w:val="22"/>
                  </w:rPr>
                </w:rPrChange>
              </w:rPr>
            </w:pPr>
            <w:ins w:id="2790" w:author="Nate Bachmeier [AWS-SA]" w:date="2023-02-25T11:26:00Z">
              <w:r w:rsidRPr="00E16572">
                <w:rPr>
                  <w:rFonts w:ascii="Calibri" w:eastAsia="Times New Roman" w:hAnsi="Calibri" w:cs="Calibri"/>
                  <w:color w:val="000000"/>
                  <w:sz w:val="22"/>
                </w:rPr>
                <w:t>cheerleading</w:t>
              </w:r>
            </w:ins>
          </w:p>
        </w:tc>
        <w:tc>
          <w:tcPr>
            <w:tcW w:w="5348" w:type="dxa"/>
            <w:noWrap/>
            <w:hideMark/>
            <w:tcPrChange w:id="2791" w:author="Nate Bachmeier [AWS-SA]" w:date="2023-02-26T11:07:00Z">
              <w:tcPr>
                <w:tcW w:w="960" w:type="dxa"/>
                <w:tcBorders>
                  <w:top w:val="nil"/>
                  <w:left w:val="nil"/>
                  <w:bottom w:val="nil"/>
                  <w:right w:val="nil"/>
                </w:tcBorders>
                <w:shd w:val="clear" w:color="auto" w:fill="auto"/>
                <w:noWrap/>
                <w:vAlign w:val="bottom"/>
                <w:hideMark/>
              </w:tcPr>
            </w:tcPrChange>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92" w:author="Nate Bachmeier [AWS-SA]" w:date="2023-02-25T11:26:00Z"/>
                <w:rFonts w:ascii="Calibri" w:eastAsia="Times New Roman" w:hAnsi="Calibri" w:cs="Calibri"/>
                <w:color w:val="000000"/>
                <w:sz w:val="22"/>
              </w:rPr>
            </w:pPr>
            <w:ins w:id="2793" w:author="Nate Bachmeier [AWS-SA]" w:date="2023-02-25T11:26:00Z">
              <w:r w:rsidRPr="00E16572">
                <w:rPr>
                  <w:rFonts w:ascii="Calibri" w:eastAsia="Times New Roman" w:hAnsi="Calibri" w:cs="Calibri"/>
                  <w:color w:val="000000"/>
                  <w:sz w:val="22"/>
                </w:rPr>
                <w:t>755</w:t>
              </w:r>
            </w:ins>
          </w:p>
        </w:tc>
      </w:tr>
      <w:tr w:rsidR="00E16572" w:rsidRPr="00E16572" w14:paraId="679A0228" w14:textId="77777777" w:rsidTr="005D1D3E">
        <w:trPr>
          <w:trHeight w:val="300"/>
          <w:ins w:id="2794" w:author="Nate Bachmeier [AWS-SA]" w:date="2023-02-25T11:26:00Z"/>
          <w:trPrChange w:id="2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96" w:author="Nate Bachmeier [AWS-SA]" w:date="2023-02-26T11:07:00Z">
              <w:tcPr>
                <w:tcW w:w="4740" w:type="dxa"/>
                <w:tcBorders>
                  <w:top w:val="nil"/>
                  <w:left w:val="nil"/>
                  <w:bottom w:val="nil"/>
                  <w:right w:val="nil"/>
                </w:tcBorders>
                <w:shd w:val="clear" w:color="auto" w:fill="auto"/>
                <w:noWrap/>
                <w:vAlign w:val="bottom"/>
                <w:hideMark/>
              </w:tcPr>
            </w:tcPrChange>
          </w:tcPr>
          <w:p w14:paraId="2A0811C5" w14:textId="77777777" w:rsidR="00E16572" w:rsidRPr="00E16572" w:rsidRDefault="00E16572" w:rsidP="00E16572">
            <w:pPr>
              <w:spacing w:line="240" w:lineRule="auto"/>
              <w:ind w:firstLine="0"/>
              <w:rPr>
                <w:ins w:id="2797" w:author="Nate Bachmeier [AWS-SA]" w:date="2023-02-25T11:26:00Z"/>
                <w:rFonts w:ascii="Calibri" w:eastAsia="Times New Roman" w:hAnsi="Calibri" w:cs="Calibri"/>
                <w:b w:val="0"/>
                <w:bCs w:val="0"/>
                <w:color w:val="000000"/>
                <w:sz w:val="22"/>
                <w:rPrChange w:id="2798" w:author="Nate Bachmeier [AWS-SA]" w:date="2023-02-25T11:29:00Z">
                  <w:rPr>
                    <w:ins w:id="2799" w:author="Nate Bachmeier [AWS-SA]" w:date="2023-02-25T11:26:00Z"/>
                    <w:rFonts w:ascii="Calibri" w:eastAsia="Times New Roman" w:hAnsi="Calibri" w:cs="Calibri"/>
                    <w:color w:val="000000"/>
                    <w:sz w:val="22"/>
                  </w:rPr>
                </w:rPrChange>
              </w:rPr>
            </w:pPr>
            <w:ins w:id="2800" w:author="Nate Bachmeier [AWS-SA]" w:date="2023-02-25T11:26:00Z">
              <w:r w:rsidRPr="00E16572">
                <w:rPr>
                  <w:rFonts w:ascii="Calibri" w:eastAsia="Times New Roman" w:hAnsi="Calibri" w:cs="Calibri"/>
                  <w:color w:val="000000"/>
                  <w:sz w:val="22"/>
                </w:rPr>
                <w:t>chewing gum</w:t>
              </w:r>
            </w:ins>
          </w:p>
        </w:tc>
        <w:tc>
          <w:tcPr>
            <w:tcW w:w="5348" w:type="dxa"/>
            <w:noWrap/>
            <w:hideMark/>
            <w:tcPrChange w:id="2801" w:author="Nate Bachmeier [AWS-SA]" w:date="2023-02-26T11:07:00Z">
              <w:tcPr>
                <w:tcW w:w="960" w:type="dxa"/>
                <w:tcBorders>
                  <w:top w:val="nil"/>
                  <w:left w:val="nil"/>
                  <w:bottom w:val="nil"/>
                  <w:right w:val="nil"/>
                </w:tcBorders>
                <w:shd w:val="clear" w:color="auto" w:fill="auto"/>
                <w:noWrap/>
                <w:vAlign w:val="bottom"/>
                <w:hideMark/>
              </w:tcPr>
            </w:tcPrChange>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02" w:author="Nate Bachmeier [AWS-SA]" w:date="2023-02-25T11:26:00Z"/>
                <w:rFonts w:ascii="Calibri" w:eastAsia="Times New Roman" w:hAnsi="Calibri" w:cs="Calibri"/>
                <w:color w:val="000000"/>
                <w:sz w:val="22"/>
              </w:rPr>
            </w:pPr>
            <w:ins w:id="2803" w:author="Nate Bachmeier [AWS-SA]" w:date="2023-02-25T11:26:00Z">
              <w:r w:rsidRPr="00E16572">
                <w:rPr>
                  <w:rFonts w:ascii="Calibri" w:eastAsia="Times New Roman" w:hAnsi="Calibri" w:cs="Calibri"/>
                  <w:color w:val="000000"/>
                  <w:sz w:val="22"/>
                </w:rPr>
                <w:t>552</w:t>
              </w:r>
            </w:ins>
          </w:p>
        </w:tc>
      </w:tr>
      <w:tr w:rsidR="00E16572" w:rsidRPr="00E16572" w14:paraId="618B314B" w14:textId="77777777" w:rsidTr="005D1D3E">
        <w:trPr>
          <w:cnfStyle w:val="000000100000" w:firstRow="0" w:lastRow="0" w:firstColumn="0" w:lastColumn="0" w:oddVBand="0" w:evenVBand="0" w:oddHBand="1" w:evenHBand="0" w:firstRowFirstColumn="0" w:firstRowLastColumn="0" w:lastRowFirstColumn="0" w:lastRowLastColumn="0"/>
          <w:trHeight w:val="300"/>
          <w:ins w:id="2804" w:author="Nate Bachmeier [AWS-SA]" w:date="2023-02-25T11:26:00Z"/>
          <w:trPrChange w:id="2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06" w:author="Nate Bachmeier [AWS-SA]" w:date="2023-02-26T11:07:00Z">
              <w:tcPr>
                <w:tcW w:w="4740" w:type="dxa"/>
                <w:tcBorders>
                  <w:top w:val="nil"/>
                  <w:left w:val="nil"/>
                  <w:bottom w:val="nil"/>
                  <w:right w:val="nil"/>
                </w:tcBorders>
                <w:shd w:val="clear" w:color="auto" w:fill="auto"/>
                <w:noWrap/>
                <w:vAlign w:val="bottom"/>
                <w:hideMark/>
              </w:tcPr>
            </w:tcPrChange>
          </w:tcPr>
          <w:p w14:paraId="1A51B5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07" w:author="Nate Bachmeier [AWS-SA]" w:date="2023-02-25T11:26:00Z"/>
                <w:rFonts w:ascii="Calibri" w:eastAsia="Times New Roman" w:hAnsi="Calibri" w:cs="Calibri"/>
                <w:b w:val="0"/>
                <w:bCs w:val="0"/>
                <w:color w:val="000000"/>
                <w:sz w:val="22"/>
                <w:rPrChange w:id="2808" w:author="Nate Bachmeier [AWS-SA]" w:date="2023-02-25T11:29:00Z">
                  <w:rPr>
                    <w:ins w:id="2809" w:author="Nate Bachmeier [AWS-SA]" w:date="2023-02-25T11:26:00Z"/>
                    <w:rFonts w:ascii="Calibri" w:eastAsia="Times New Roman" w:hAnsi="Calibri" w:cs="Calibri"/>
                    <w:color w:val="000000"/>
                    <w:sz w:val="22"/>
                  </w:rPr>
                </w:rPrChange>
              </w:rPr>
            </w:pPr>
            <w:ins w:id="2810" w:author="Nate Bachmeier [AWS-SA]" w:date="2023-02-25T11:26:00Z">
              <w:r w:rsidRPr="00E16572">
                <w:rPr>
                  <w:rFonts w:ascii="Calibri" w:eastAsia="Times New Roman" w:hAnsi="Calibri" w:cs="Calibri"/>
                  <w:color w:val="000000"/>
                  <w:sz w:val="22"/>
                </w:rPr>
                <w:t>chiseling stone</w:t>
              </w:r>
            </w:ins>
          </w:p>
        </w:tc>
        <w:tc>
          <w:tcPr>
            <w:tcW w:w="5348" w:type="dxa"/>
            <w:noWrap/>
            <w:hideMark/>
            <w:tcPrChange w:id="2811" w:author="Nate Bachmeier [AWS-SA]" w:date="2023-02-26T11:07:00Z">
              <w:tcPr>
                <w:tcW w:w="960" w:type="dxa"/>
                <w:tcBorders>
                  <w:top w:val="nil"/>
                  <w:left w:val="nil"/>
                  <w:bottom w:val="nil"/>
                  <w:right w:val="nil"/>
                </w:tcBorders>
                <w:shd w:val="clear" w:color="auto" w:fill="auto"/>
                <w:noWrap/>
                <w:vAlign w:val="bottom"/>
                <w:hideMark/>
              </w:tcPr>
            </w:tcPrChange>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12" w:author="Nate Bachmeier [AWS-SA]" w:date="2023-02-25T11:26:00Z"/>
                <w:rFonts w:ascii="Calibri" w:eastAsia="Times New Roman" w:hAnsi="Calibri" w:cs="Calibri"/>
                <w:color w:val="000000"/>
                <w:sz w:val="22"/>
              </w:rPr>
            </w:pPr>
            <w:ins w:id="2813" w:author="Nate Bachmeier [AWS-SA]" w:date="2023-02-25T11:26:00Z">
              <w:r w:rsidRPr="00E16572">
                <w:rPr>
                  <w:rFonts w:ascii="Calibri" w:eastAsia="Times New Roman" w:hAnsi="Calibri" w:cs="Calibri"/>
                  <w:color w:val="000000"/>
                  <w:sz w:val="22"/>
                </w:rPr>
                <w:t>461</w:t>
              </w:r>
            </w:ins>
          </w:p>
        </w:tc>
      </w:tr>
      <w:tr w:rsidR="00E16572" w:rsidRPr="00E16572" w14:paraId="18E28B2C" w14:textId="77777777" w:rsidTr="005D1D3E">
        <w:trPr>
          <w:trHeight w:val="300"/>
          <w:ins w:id="2814" w:author="Nate Bachmeier [AWS-SA]" w:date="2023-02-25T11:26:00Z"/>
          <w:trPrChange w:id="2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16" w:author="Nate Bachmeier [AWS-SA]" w:date="2023-02-26T11:07:00Z">
              <w:tcPr>
                <w:tcW w:w="4740" w:type="dxa"/>
                <w:tcBorders>
                  <w:top w:val="nil"/>
                  <w:left w:val="nil"/>
                  <w:bottom w:val="nil"/>
                  <w:right w:val="nil"/>
                </w:tcBorders>
                <w:shd w:val="clear" w:color="auto" w:fill="auto"/>
                <w:noWrap/>
                <w:vAlign w:val="bottom"/>
                <w:hideMark/>
              </w:tcPr>
            </w:tcPrChange>
          </w:tcPr>
          <w:p w14:paraId="33EEEE5A" w14:textId="77777777" w:rsidR="00E16572" w:rsidRPr="00E16572" w:rsidRDefault="00E16572" w:rsidP="00E16572">
            <w:pPr>
              <w:spacing w:line="240" w:lineRule="auto"/>
              <w:ind w:firstLine="0"/>
              <w:rPr>
                <w:ins w:id="2817" w:author="Nate Bachmeier [AWS-SA]" w:date="2023-02-25T11:26:00Z"/>
                <w:rFonts w:ascii="Calibri" w:eastAsia="Times New Roman" w:hAnsi="Calibri" w:cs="Calibri"/>
                <w:b w:val="0"/>
                <w:bCs w:val="0"/>
                <w:color w:val="000000"/>
                <w:sz w:val="22"/>
                <w:rPrChange w:id="2818" w:author="Nate Bachmeier [AWS-SA]" w:date="2023-02-25T11:29:00Z">
                  <w:rPr>
                    <w:ins w:id="2819" w:author="Nate Bachmeier [AWS-SA]" w:date="2023-02-25T11:26:00Z"/>
                    <w:rFonts w:ascii="Calibri" w:eastAsia="Times New Roman" w:hAnsi="Calibri" w:cs="Calibri"/>
                    <w:color w:val="000000"/>
                    <w:sz w:val="22"/>
                  </w:rPr>
                </w:rPrChange>
              </w:rPr>
            </w:pPr>
            <w:ins w:id="2820" w:author="Nate Bachmeier [AWS-SA]" w:date="2023-02-25T11:26:00Z">
              <w:r w:rsidRPr="00E16572">
                <w:rPr>
                  <w:rFonts w:ascii="Calibri" w:eastAsia="Times New Roman" w:hAnsi="Calibri" w:cs="Calibri"/>
                  <w:color w:val="000000"/>
                  <w:sz w:val="22"/>
                </w:rPr>
                <w:t>chiseling wood</w:t>
              </w:r>
            </w:ins>
          </w:p>
        </w:tc>
        <w:tc>
          <w:tcPr>
            <w:tcW w:w="5348" w:type="dxa"/>
            <w:noWrap/>
            <w:hideMark/>
            <w:tcPrChange w:id="2821" w:author="Nate Bachmeier [AWS-SA]" w:date="2023-02-26T11:07:00Z">
              <w:tcPr>
                <w:tcW w:w="960" w:type="dxa"/>
                <w:tcBorders>
                  <w:top w:val="nil"/>
                  <w:left w:val="nil"/>
                  <w:bottom w:val="nil"/>
                  <w:right w:val="nil"/>
                </w:tcBorders>
                <w:shd w:val="clear" w:color="auto" w:fill="auto"/>
                <w:noWrap/>
                <w:vAlign w:val="bottom"/>
                <w:hideMark/>
              </w:tcPr>
            </w:tcPrChange>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22" w:author="Nate Bachmeier [AWS-SA]" w:date="2023-02-25T11:26:00Z"/>
                <w:rFonts w:ascii="Calibri" w:eastAsia="Times New Roman" w:hAnsi="Calibri" w:cs="Calibri"/>
                <w:color w:val="000000"/>
                <w:sz w:val="22"/>
              </w:rPr>
            </w:pPr>
            <w:ins w:id="2823" w:author="Nate Bachmeier [AWS-SA]" w:date="2023-02-25T11:26:00Z">
              <w:r w:rsidRPr="00E16572">
                <w:rPr>
                  <w:rFonts w:ascii="Calibri" w:eastAsia="Times New Roman" w:hAnsi="Calibri" w:cs="Calibri"/>
                  <w:color w:val="000000"/>
                  <w:sz w:val="22"/>
                </w:rPr>
                <w:t>451</w:t>
              </w:r>
            </w:ins>
          </w:p>
        </w:tc>
      </w:tr>
      <w:tr w:rsidR="00E16572" w:rsidRPr="00E16572" w14:paraId="193FE757" w14:textId="77777777" w:rsidTr="005D1D3E">
        <w:trPr>
          <w:cnfStyle w:val="000000100000" w:firstRow="0" w:lastRow="0" w:firstColumn="0" w:lastColumn="0" w:oddVBand="0" w:evenVBand="0" w:oddHBand="1" w:evenHBand="0" w:firstRowFirstColumn="0" w:firstRowLastColumn="0" w:lastRowFirstColumn="0" w:lastRowLastColumn="0"/>
          <w:trHeight w:val="300"/>
          <w:ins w:id="2824" w:author="Nate Bachmeier [AWS-SA]" w:date="2023-02-25T11:26:00Z"/>
          <w:trPrChange w:id="2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26" w:author="Nate Bachmeier [AWS-SA]" w:date="2023-02-26T11:07:00Z">
              <w:tcPr>
                <w:tcW w:w="4740" w:type="dxa"/>
                <w:tcBorders>
                  <w:top w:val="nil"/>
                  <w:left w:val="nil"/>
                  <w:bottom w:val="nil"/>
                  <w:right w:val="nil"/>
                </w:tcBorders>
                <w:shd w:val="clear" w:color="auto" w:fill="auto"/>
                <w:noWrap/>
                <w:vAlign w:val="bottom"/>
                <w:hideMark/>
              </w:tcPr>
            </w:tcPrChange>
          </w:tcPr>
          <w:p w14:paraId="4601CB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27" w:author="Nate Bachmeier [AWS-SA]" w:date="2023-02-25T11:26:00Z"/>
                <w:rFonts w:ascii="Calibri" w:eastAsia="Times New Roman" w:hAnsi="Calibri" w:cs="Calibri"/>
                <w:b w:val="0"/>
                <w:bCs w:val="0"/>
                <w:color w:val="000000"/>
                <w:sz w:val="22"/>
                <w:rPrChange w:id="2828" w:author="Nate Bachmeier [AWS-SA]" w:date="2023-02-25T11:29:00Z">
                  <w:rPr>
                    <w:ins w:id="2829" w:author="Nate Bachmeier [AWS-SA]" w:date="2023-02-25T11:26:00Z"/>
                    <w:rFonts w:ascii="Calibri" w:eastAsia="Times New Roman" w:hAnsi="Calibri" w:cs="Calibri"/>
                    <w:color w:val="000000"/>
                    <w:sz w:val="22"/>
                  </w:rPr>
                </w:rPrChange>
              </w:rPr>
            </w:pPr>
            <w:ins w:id="2830" w:author="Nate Bachmeier [AWS-SA]" w:date="2023-02-25T11:26:00Z">
              <w:r w:rsidRPr="00E16572">
                <w:rPr>
                  <w:rFonts w:ascii="Calibri" w:eastAsia="Times New Roman" w:hAnsi="Calibri" w:cs="Calibri"/>
                  <w:color w:val="000000"/>
                  <w:sz w:val="22"/>
                </w:rPr>
                <w:t>chopping meat</w:t>
              </w:r>
            </w:ins>
          </w:p>
        </w:tc>
        <w:tc>
          <w:tcPr>
            <w:tcW w:w="5348" w:type="dxa"/>
            <w:noWrap/>
            <w:hideMark/>
            <w:tcPrChange w:id="2831" w:author="Nate Bachmeier [AWS-SA]" w:date="2023-02-26T11:07:00Z">
              <w:tcPr>
                <w:tcW w:w="960" w:type="dxa"/>
                <w:tcBorders>
                  <w:top w:val="nil"/>
                  <w:left w:val="nil"/>
                  <w:bottom w:val="nil"/>
                  <w:right w:val="nil"/>
                </w:tcBorders>
                <w:shd w:val="clear" w:color="auto" w:fill="auto"/>
                <w:noWrap/>
                <w:vAlign w:val="bottom"/>
                <w:hideMark/>
              </w:tcPr>
            </w:tcPrChange>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32" w:author="Nate Bachmeier [AWS-SA]" w:date="2023-02-25T11:26:00Z"/>
                <w:rFonts w:ascii="Calibri" w:eastAsia="Times New Roman" w:hAnsi="Calibri" w:cs="Calibri"/>
                <w:color w:val="000000"/>
                <w:sz w:val="22"/>
              </w:rPr>
            </w:pPr>
            <w:ins w:id="2833" w:author="Nate Bachmeier [AWS-SA]" w:date="2023-02-25T11:26:00Z">
              <w:r w:rsidRPr="00E16572">
                <w:rPr>
                  <w:rFonts w:ascii="Calibri" w:eastAsia="Times New Roman" w:hAnsi="Calibri" w:cs="Calibri"/>
                  <w:color w:val="000000"/>
                  <w:sz w:val="22"/>
                </w:rPr>
                <w:t>575</w:t>
              </w:r>
            </w:ins>
          </w:p>
        </w:tc>
      </w:tr>
      <w:tr w:rsidR="00E16572" w:rsidRPr="00E16572" w14:paraId="37E44660" w14:textId="77777777" w:rsidTr="005D1D3E">
        <w:trPr>
          <w:trHeight w:val="300"/>
          <w:ins w:id="2834" w:author="Nate Bachmeier [AWS-SA]" w:date="2023-02-25T11:26:00Z"/>
          <w:trPrChange w:id="2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36" w:author="Nate Bachmeier [AWS-SA]" w:date="2023-02-26T11:07:00Z">
              <w:tcPr>
                <w:tcW w:w="4740" w:type="dxa"/>
                <w:tcBorders>
                  <w:top w:val="nil"/>
                  <w:left w:val="nil"/>
                  <w:bottom w:val="nil"/>
                  <w:right w:val="nil"/>
                </w:tcBorders>
                <w:shd w:val="clear" w:color="auto" w:fill="auto"/>
                <w:noWrap/>
                <w:vAlign w:val="bottom"/>
                <w:hideMark/>
              </w:tcPr>
            </w:tcPrChange>
          </w:tcPr>
          <w:p w14:paraId="439AA3F6" w14:textId="77777777" w:rsidR="00E16572" w:rsidRPr="00E16572" w:rsidRDefault="00E16572" w:rsidP="00E16572">
            <w:pPr>
              <w:spacing w:line="240" w:lineRule="auto"/>
              <w:ind w:firstLine="0"/>
              <w:rPr>
                <w:ins w:id="2837" w:author="Nate Bachmeier [AWS-SA]" w:date="2023-02-25T11:26:00Z"/>
                <w:rFonts w:ascii="Calibri" w:eastAsia="Times New Roman" w:hAnsi="Calibri" w:cs="Calibri"/>
                <w:b w:val="0"/>
                <w:bCs w:val="0"/>
                <w:color w:val="000000"/>
                <w:sz w:val="22"/>
                <w:rPrChange w:id="2838" w:author="Nate Bachmeier [AWS-SA]" w:date="2023-02-25T11:29:00Z">
                  <w:rPr>
                    <w:ins w:id="2839" w:author="Nate Bachmeier [AWS-SA]" w:date="2023-02-25T11:26:00Z"/>
                    <w:rFonts w:ascii="Calibri" w:eastAsia="Times New Roman" w:hAnsi="Calibri" w:cs="Calibri"/>
                    <w:color w:val="000000"/>
                    <w:sz w:val="22"/>
                  </w:rPr>
                </w:rPrChange>
              </w:rPr>
            </w:pPr>
            <w:ins w:id="2840" w:author="Nate Bachmeier [AWS-SA]" w:date="2023-02-25T11:26:00Z">
              <w:r w:rsidRPr="00E16572">
                <w:rPr>
                  <w:rFonts w:ascii="Calibri" w:eastAsia="Times New Roman" w:hAnsi="Calibri" w:cs="Calibri"/>
                  <w:color w:val="000000"/>
                  <w:sz w:val="22"/>
                </w:rPr>
                <w:t>chopping wood</w:t>
              </w:r>
            </w:ins>
          </w:p>
        </w:tc>
        <w:tc>
          <w:tcPr>
            <w:tcW w:w="5348" w:type="dxa"/>
            <w:noWrap/>
            <w:hideMark/>
            <w:tcPrChange w:id="2841" w:author="Nate Bachmeier [AWS-SA]" w:date="2023-02-26T11:07:00Z">
              <w:tcPr>
                <w:tcW w:w="960" w:type="dxa"/>
                <w:tcBorders>
                  <w:top w:val="nil"/>
                  <w:left w:val="nil"/>
                  <w:bottom w:val="nil"/>
                  <w:right w:val="nil"/>
                </w:tcBorders>
                <w:shd w:val="clear" w:color="auto" w:fill="auto"/>
                <w:noWrap/>
                <w:vAlign w:val="bottom"/>
                <w:hideMark/>
              </w:tcPr>
            </w:tcPrChange>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42" w:author="Nate Bachmeier [AWS-SA]" w:date="2023-02-25T11:26:00Z"/>
                <w:rFonts w:ascii="Calibri" w:eastAsia="Times New Roman" w:hAnsi="Calibri" w:cs="Calibri"/>
                <w:color w:val="000000"/>
                <w:sz w:val="22"/>
              </w:rPr>
            </w:pPr>
            <w:ins w:id="2843" w:author="Nate Bachmeier [AWS-SA]" w:date="2023-02-25T11:26:00Z">
              <w:r w:rsidRPr="00E16572">
                <w:rPr>
                  <w:rFonts w:ascii="Calibri" w:eastAsia="Times New Roman" w:hAnsi="Calibri" w:cs="Calibri"/>
                  <w:color w:val="000000"/>
                  <w:sz w:val="22"/>
                </w:rPr>
                <w:t>836</w:t>
              </w:r>
            </w:ins>
          </w:p>
        </w:tc>
      </w:tr>
      <w:tr w:rsidR="00E16572" w:rsidRPr="00E16572" w14:paraId="0C469C98" w14:textId="77777777" w:rsidTr="005D1D3E">
        <w:trPr>
          <w:cnfStyle w:val="000000100000" w:firstRow="0" w:lastRow="0" w:firstColumn="0" w:lastColumn="0" w:oddVBand="0" w:evenVBand="0" w:oddHBand="1" w:evenHBand="0" w:firstRowFirstColumn="0" w:firstRowLastColumn="0" w:lastRowFirstColumn="0" w:lastRowLastColumn="0"/>
          <w:trHeight w:val="300"/>
          <w:ins w:id="2844" w:author="Nate Bachmeier [AWS-SA]" w:date="2023-02-25T11:26:00Z"/>
          <w:trPrChange w:id="2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46" w:author="Nate Bachmeier [AWS-SA]" w:date="2023-02-26T11:07:00Z">
              <w:tcPr>
                <w:tcW w:w="4740" w:type="dxa"/>
                <w:tcBorders>
                  <w:top w:val="nil"/>
                  <w:left w:val="nil"/>
                  <w:bottom w:val="nil"/>
                  <w:right w:val="nil"/>
                </w:tcBorders>
                <w:shd w:val="clear" w:color="auto" w:fill="auto"/>
                <w:noWrap/>
                <w:vAlign w:val="bottom"/>
                <w:hideMark/>
              </w:tcPr>
            </w:tcPrChange>
          </w:tcPr>
          <w:p w14:paraId="4B6CB0D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47" w:author="Nate Bachmeier [AWS-SA]" w:date="2023-02-25T11:26:00Z"/>
                <w:rFonts w:ascii="Calibri" w:eastAsia="Times New Roman" w:hAnsi="Calibri" w:cs="Calibri"/>
                <w:b w:val="0"/>
                <w:bCs w:val="0"/>
                <w:color w:val="000000"/>
                <w:sz w:val="22"/>
                <w:rPrChange w:id="2848" w:author="Nate Bachmeier [AWS-SA]" w:date="2023-02-25T11:29:00Z">
                  <w:rPr>
                    <w:ins w:id="2849" w:author="Nate Bachmeier [AWS-SA]" w:date="2023-02-25T11:26:00Z"/>
                    <w:rFonts w:ascii="Calibri" w:eastAsia="Times New Roman" w:hAnsi="Calibri" w:cs="Calibri"/>
                    <w:color w:val="000000"/>
                    <w:sz w:val="22"/>
                  </w:rPr>
                </w:rPrChange>
              </w:rPr>
            </w:pPr>
            <w:ins w:id="2850" w:author="Nate Bachmeier [AWS-SA]" w:date="2023-02-25T11:26:00Z">
              <w:r w:rsidRPr="00E16572">
                <w:rPr>
                  <w:rFonts w:ascii="Calibri" w:eastAsia="Times New Roman" w:hAnsi="Calibri" w:cs="Calibri"/>
                  <w:color w:val="000000"/>
                  <w:sz w:val="22"/>
                </w:rPr>
                <w:t>clam digging</w:t>
              </w:r>
            </w:ins>
          </w:p>
        </w:tc>
        <w:tc>
          <w:tcPr>
            <w:tcW w:w="5348" w:type="dxa"/>
            <w:noWrap/>
            <w:hideMark/>
            <w:tcPrChange w:id="2851" w:author="Nate Bachmeier [AWS-SA]" w:date="2023-02-26T11:07:00Z">
              <w:tcPr>
                <w:tcW w:w="960" w:type="dxa"/>
                <w:tcBorders>
                  <w:top w:val="nil"/>
                  <w:left w:val="nil"/>
                  <w:bottom w:val="nil"/>
                  <w:right w:val="nil"/>
                </w:tcBorders>
                <w:shd w:val="clear" w:color="auto" w:fill="auto"/>
                <w:noWrap/>
                <w:vAlign w:val="bottom"/>
                <w:hideMark/>
              </w:tcPr>
            </w:tcPrChange>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52" w:author="Nate Bachmeier [AWS-SA]" w:date="2023-02-25T11:26:00Z"/>
                <w:rFonts w:ascii="Calibri" w:eastAsia="Times New Roman" w:hAnsi="Calibri" w:cs="Calibri"/>
                <w:color w:val="000000"/>
                <w:sz w:val="22"/>
              </w:rPr>
            </w:pPr>
            <w:ins w:id="2853" w:author="Nate Bachmeier [AWS-SA]" w:date="2023-02-25T11:26:00Z">
              <w:r w:rsidRPr="00E16572">
                <w:rPr>
                  <w:rFonts w:ascii="Calibri" w:eastAsia="Times New Roman" w:hAnsi="Calibri" w:cs="Calibri"/>
                  <w:color w:val="000000"/>
                  <w:sz w:val="22"/>
                </w:rPr>
                <w:t>537</w:t>
              </w:r>
            </w:ins>
          </w:p>
        </w:tc>
      </w:tr>
      <w:tr w:rsidR="00E16572" w:rsidRPr="00E16572" w14:paraId="2E77D2C1" w14:textId="77777777" w:rsidTr="005D1D3E">
        <w:trPr>
          <w:trHeight w:val="300"/>
          <w:ins w:id="2854" w:author="Nate Bachmeier [AWS-SA]" w:date="2023-02-25T11:26:00Z"/>
          <w:trPrChange w:id="2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56" w:author="Nate Bachmeier [AWS-SA]" w:date="2023-02-26T11:07:00Z">
              <w:tcPr>
                <w:tcW w:w="4740" w:type="dxa"/>
                <w:tcBorders>
                  <w:top w:val="nil"/>
                  <w:left w:val="nil"/>
                  <w:bottom w:val="nil"/>
                  <w:right w:val="nil"/>
                </w:tcBorders>
                <w:shd w:val="clear" w:color="auto" w:fill="auto"/>
                <w:noWrap/>
                <w:vAlign w:val="bottom"/>
                <w:hideMark/>
              </w:tcPr>
            </w:tcPrChange>
          </w:tcPr>
          <w:p w14:paraId="0BF239CE" w14:textId="77777777" w:rsidR="00E16572" w:rsidRPr="00E16572" w:rsidRDefault="00E16572" w:rsidP="00E16572">
            <w:pPr>
              <w:spacing w:line="240" w:lineRule="auto"/>
              <w:ind w:firstLine="0"/>
              <w:rPr>
                <w:ins w:id="2857" w:author="Nate Bachmeier [AWS-SA]" w:date="2023-02-25T11:26:00Z"/>
                <w:rFonts w:ascii="Calibri" w:eastAsia="Times New Roman" w:hAnsi="Calibri" w:cs="Calibri"/>
                <w:b w:val="0"/>
                <w:bCs w:val="0"/>
                <w:color w:val="000000"/>
                <w:sz w:val="22"/>
                <w:rPrChange w:id="2858" w:author="Nate Bachmeier [AWS-SA]" w:date="2023-02-25T11:29:00Z">
                  <w:rPr>
                    <w:ins w:id="2859" w:author="Nate Bachmeier [AWS-SA]" w:date="2023-02-25T11:26:00Z"/>
                    <w:rFonts w:ascii="Calibri" w:eastAsia="Times New Roman" w:hAnsi="Calibri" w:cs="Calibri"/>
                    <w:color w:val="000000"/>
                    <w:sz w:val="22"/>
                  </w:rPr>
                </w:rPrChange>
              </w:rPr>
            </w:pPr>
            <w:ins w:id="2860" w:author="Nate Bachmeier [AWS-SA]" w:date="2023-02-25T11:26:00Z">
              <w:r w:rsidRPr="00E16572">
                <w:rPr>
                  <w:rFonts w:ascii="Calibri" w:eastAsia="Times New Roman" w:hAnsi="Calibri" w:cs="Calibri"/>
                  <w:color w:val="000000"/>
                  <w:sz w:val="22"/>
                </w:rPr>
                <w:t>clapping</w:t>
              </w:r>
            </w:ins>
          </w:p>
        </w:tc>
        <w:tc>
          <w:tcPr>
            <w:tcW w:w="5348" w:type="dxa"/>
            <w:noWrap/>
            <w:hideMark/>
            <w:tcPrChange w:id="2861" w:author="Nate Bachmeier [AWS-SA]" w:date="2023-02-26T11:07:00Z">
              <w:tcPr>
                <w:tcW w:w="960" w:type="dxa"/>
                <w:tcBorders>
                  <w:top w:val="nil"/>
                  <w:left w:val="nil"/>
                  <w:bottom w:val="nil"/>
                  <w:right w:val="nil"/>
                </w:tcBorders>
                <w:shd w:val="clear" w:color="auto" w:fill="auto"/>
                <w:noWrap/>
                <w:vAlign w:val="bottom"/>
                <w:hideMark/>
              </w:tcPr>
            </w:tcPrChange>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62" w:author="Nate Bachmeier [AWS-SA]" w:date="2023-02-25T11:26:00Z"/>
                <w:rFonts w:ascii="Calibri" w:eastAsia="Times New Roman" w:hAnsi="Calibri" w:cs="Calibri"/>
                <w:color w:val="000000"/>
                <w:sz w:val="22"/>
              </w:rPr>
            </w:pPr>
            <w:ins w:id="2863" w:author="Nate Bachmeier [AWS-SA]" w:date="2023-02-25T11:26:00Z">
              <w:r w:rsidRPr="00E16572">
                <w:rPr>
                  <w:rFonts w:ascii="Calibri" w:eastAsia="Times New Roman" w:hAnsi="Calibri" w:cs="Calibri"/>
                  <w:color w:val="000000"/>
                  <w:sz w:val="22"/>
                </w:rPr>
                <w:t>793</w:t>
              </w:r>
            </w:ins>
          </w:p>
        </w:tc>
      </w:tr>
      <w:tr w:rsidR="00E16572" w:rsidRPr="00E16572" w14:paraId="5DCD24EF" w14:textId="77777777" w:rsidTr="005D1D3E">
        <w:trPr>
          <w:cnfStyle w:val="000000100000" w:firstRow="0" w:lastRow="0" w:firstColumn="0" w:lastColumn="0" w:oddVBand="0" w:evenVBand="0" w:oddHBand="1" w:evenHBand="0" w:firstRowFirstColumn="0" w:firstRowLastColumn="0" w:lastRowFirstColumn="0" w:lastRowLastColumn="0"/>
          <w:trHeight w:val="300"/>
          <w:ins w:id="2864" w:author="Nate Bachmeier [AWS-SA]" w:date="2023-02-25T11:26:00Z"/>
          <w:trPrChange w:id="2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66" w:author="Nate Bachmeier [AWS-SA]" w:date="2023-02-26T11:07:00Z">
              <w:tcPr>
                <w:tcW w:w="4740" w:type="dxa"/>
                <w:tcBorders>
                  <w:top w:val="nil"/>
                  <w:left w:val="nil"/>
                  <w:bottom w:val="nil"/>
                  <w:right w:val="nil"/>
                </w:tcBorders>
                <w:shd w:val="clear" w:color="auto" w:fill="auto"/>
                <w:noWrap/>
                <w:vAlign w:val="bottom"/>
                <w:hideMark/>
              </w:tcPr>
            </w:tcPrChange>
          </w:tcPr>
          <w:p w14:paraId="45DCF0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67" w:author="Nate Bachmeier [AWS-SA]" w:date="2023-02-25T11:26:00Z"/>
                <w:rFonts w:ascii="Calibri" w:eastAsia="Times New Roman" w:hAnsi="Calibri" w:cs="Calibri"/>
                <w:b w:val="0"/>
                <w:bCs w:val="0"/>
                <w:color w:val="000000"/>
                <w:sz w:val="22"/>
                <w:rPrChange w:id="2868" w:author="Nate Bachmeier [AWS-SA]" w:date="2023-02-25T11:29:00Z">
                  <w:rPr>
                    <w:ins w:id="2869" w:author="Nate Bachmeier [AWS-SA]" w:date="2023-02-25T11:26:00Z"/>
                    <w:rFonts w:ascii="Calibri" w:eastAsia="Times New Roman" w:hAnsi="Calibri" w:cs="Calibri"/>
                    <w:color w:val="000000"/>
                    <w:sz w:val="22"/>
                  </w:rPr>
                </w:rPrChange>
              </w:rPr>
            </w:pPr>
            <w:ins w:id="2870" w:author="Nate Bachmeier [AWS-SA]" w:date="2023-02-25T11:26:00Z">
              <w:r w:rsidRPr="00E16572">
                <w:rPr>
                  <w:rFonts w:ascii="Calibri" w:eastAsia="Times New Roman" w:hAnsi="Calibri" w:cs="Calibri"/>
                  <w:color w:val="000000"/>
                  <w:sz w:val="22"/>
                </w:rPr>
                <w:t>clay pottery making</w:t>
              </w:r>
            </w:ins>
          </w:p>
        </w:tc>
        <w:tc>
          <w:tcPr>
            <w:tcW w:w="5348" w:type="dxa"/>
            <w:noWrap/>
            <w:hideMark/>
            <w:tcPrChange w:id="2871" w:author="Nate Bachmeier [AWS-SA]" w:date="2023-02-26T11:07:00Z">
              <w:tcPr>
                <w:tcW w:w="960" w:type="dxa"/>
                <w:tcBorders>
                  <w:top w:val="nil"/>
                  <w:left w:val="nil"/>
                  <w:bottom w:val="nil"/>
                  <w:right w:val="nil"/>
                </w:tcBorders>
                <w:shd w:val="clear" w:color="auto" w:fill="auto"/>
                <w:noWrap/>
                <w:vAlign w:val="bottom"/>
                <w:hideMark/>
              </w:tcPr>
            </w:tcPrChange>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72" w:author="Nate Bachmeier [AWS-SA]" w:date="2023-02-25T11:26:00Z"/>
                <w:rFonts w:ascii="Calibri" w:eastAsia="Times New Roman" w:hAnsi="Calibri" w:cs="Calibri"/>
                <w:color w:val="000000"/>
                <w:sz w:val="22"/>
              </w:rPr>
            </w:pPr>
            <w:ins w:id="2873" w:author="Nate Bachmeier [AWS-SA]" w:date="2023-02-25T11:26:00Z">
              <w:r w:rsidRPr="00E16572">
                <w:rPr>
                  <w:rFonts w:ascii="Calibri" w:eastAsia="Times New Roman" w:hAnsi="Calibri" w:cs="Calibri"/>
                  <w:color w:val="000000"/>
                  <w:sz w:val="22"/>
                </w:rPr>
                <w:t>780</w:t>
              </w:r>
            </w:ins>
          </w:p>
        </w:tc>
      </w:tr>
      <w:tr w:rsidR="00E16572" w:rsidRPr="00E16572" w14:paraId="086630D2" w14:textId="77777777" w:rsidTr="005D1D3E">
        <w:trPr>
          <w:trHeight w:val="300"/>
          <w:ins w:id="2874" w:author="Nate Bachmeier [AWS-SA]" w:date="2023-02-25T11:26:00Z"/>
          <w:trPrChange w:id="2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76" w:author="Nate Bachmeier [AWS-SA]" w:date="2023-02-26T11:07:00Z">
              <w:tcPr>
                <w:tcW w:w="4740" w:type="dxa"/>
                <w:tcBorders>
                  <w:top w:val="nil"/>
                  <w:left w:val="nil"/>
                  <w:bottom w:val="nil"/>
                  <w:right w:val="nil"/>
                </w:tcBorders>
                <w:shd w:val="clear" w:color="auto" w:fill="auto"/>
                <w:noWrap/>
                <w:vAlign w:val="bottom"/>
                <w:hideMark/>
              </w:tcPr>
            </w:tcPrChange>
          </w:tcPr>
          <w:p w14:paraId="220ED704" w14:textId="77777777" w:rsidR="00E16572" w:rsidRPr="00E16572" w:rsidRDefault="00E16572" w:rsidP="00E16572">
            <w:pPr>
              <w:spacing w:line="240" w:lineRule="auto"/>
              <w:ind w:firstLine="0"/>
              <w:rPr>
                <w:ins w:id="2877" w:author="Nate Bachmeier [AWS-SA]" w:date="2023-02-25T11:26:00Z"/>
                <w:rFonts w:ascii="Calibri" w:eastAsia="Times New Roman" w:hAnsi="Calibri" w:cs="Calibri"/>
                <w:b w:val="0"/>
                <w:bCs w:val="0"/>
                <w:color w:val="000000"/>
                <w:sz w:val="22"/>
                <w:rPrChange w:id="2878" w:author="Nate Bachmeier [AWS-SA]" w:date="2023-02-25T11:29:00Z">
                  <w:rPr>
                    <w:ins w:id="2879" w:author="Nate Bachmeier [AWS-SA]" w:date="2023-02-25T11:26:00Z"/>
                    <w:rFonts w:ascii="Calibri" w:eastAsia="Times New Roman" w:hAnsi="Calibri" w:cs="Calibri"/>
                    <w:color w:val="000000"/>
                    <w:sz w:val="22"/>
                  </w:rPr>
                </w:rPrChange>
              </w:rPr>
            </w:pPr>
            <w:ins w:id="2880" w:author="Nate Bachmeier [AWS-SA]" w:date="2023-02-25T11:26:00Z">
              <w:r w:rsidRPr="00E16572">
                <w:rPr>
                  <w:rFonts w:ascii="Calibri" w:eastAsia="Times New Roman" w:hAnsi="Calibri" w:cs="Calibri"/>
                  <w:color w:val="000000"/>
                  <w:sz w:val="22"/>
                </w:rPr>
                <w:t>clean and jerk</w:t>
              </w:r>
            </w:ins>
          </w:p>
        </w:tc>
        <w:tc>
          <w:tcPr>
            <w:tcW w:w="5348" w:type="dxa"/>
            <w:noWrap/>
            <w:hideMark/>
            <w:tcPrChange w:id="2881" w:author="Nate Bachmeier [AWS-SA]" w:date="2023-02-26T11:07:00Z">
              <w:tcPr>
                <w:tcW w:w="960" w:type="dxa"/>
                <w:tcBorders>
                  <w:top w:val="nil"/>
                  <w:left w:val="nil"/>
                  <w:bottom w:val="nil"/>
                  <w:right w:val="nil"/>
                </w:tcBorders>
                <w:shd w:val="clear" w:color="auto" w:fill="auto"/>
                <w:noWrap/>
                <w:vAlign w:val="bottom"/>
                <w:hideMark/>
              </w:tcPr>
            </w:tcPrChange>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82" w:author="Nate Bachmeier [AWS-SA]" w:date="2023-02-25T11:26:00Z"/>
                <w:rFonts w:ascii="Calibri" w:eastAsia="Times New Roman" w:hAnsi="Calibri" w:cs="Calibri"/>
                <w:color w:val="000000"/>
                <w:sz w:val="22"/>
              </w:rPr>
            </w:pPr>
            <w:ins w:id="2883" w:author="Nate Bachmeier [AWS-SA]" w:date="2023-02-25T11:26:00Z">
              <w:r w:rsidRPr="00E16572">
                <w:rPr>
                  <w:rFonts w:ascii="Calibri" w:eastAsia="Times New Roman" w:hAnsi="Calibri" w:cs="Calibri"/>
                  <w:color w:val="000000"/>
                  <w:sz w:val="22"/>
                </w:rPr>
                <w:t>843</w:t>
              </w:r>
            </w:ins>
          </w:p>
        </w:tc>
      </w:tr>
      <w:tr w:rsidR="00E16572" w:rsidRPr="00E16572" w14:paraId="646640FB" w14:textId="77777777" w:rsidTr="005D1D3E">
        <w:trPr>
          <w:cnfStyle w:val="000000100000" w:firstRow="0" w:lastRow="0" w:firstColumn="0" w:lastColumn="0" w:oddVBand="0" w:evenVBand="0" w:oddHBand="1" w:evenHBand="0" w:firstRowFirstColumn="0" w:firstRowLastColumn="0" w:lastRowFirstColumn="0" w:lastRowLastColumn="0"/>
          <w:trHeight w:val="300"/>
          <w:ins w:id="2884" w:author="Nate Bachmeier [AWS-SA]" w:date="2023-02-25T11:26:00Z"/>
          <w:trPrChange w:id="2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86" w:author="Nate Bachmeier [AWS-SA]" w:date="2023-02-26T11:07:00Z">
              <w:tcPr>
                <w:tcW w:w="4740" w:type="dxa"/>
                <w:tcBorders>
                  <w:top w:val="nil"/>
                  <w:left w:val="nil"/>
                  <w:bottom w:val="nil"/>
                  <w:right w:val="nil"/>
                </w:tcBorders>
                <w:shd w:val="clear" w:color="auto" w:fill="auto"/>
                <w:noWrap/>
                <w:vAlign w:val="bottom"/>
                <w:hideMark/>
              </w:tcPr>
            </w:tcPrChange>
          </w:tcPr>
          <w:p w14:paraId="536B96D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87" w:author="Nate Bachmeier [AWS-SA]" w:date="2023-02-25T11:26:00Z"/>
                <w:rFonts w:ascii="Calibri" w:eastAsia="Times New Roman" w:hAnsi="Calibri" w:cs="Calibri"/>
                <w:b w:val="0"/>
                <w:bCs w:val="0"/>
                <w:color w:val="000000"/>
                <w:sz w:val="22"/>
                <w:rPrChange w:id="2888" w:author="Nate Bachmeier [AWS-SA]" w:date="2023-02-25T11:29:00Z">
                  <w:rPr>
                    <w:ins w:id="2889" w:author="Nate Bachmeier [AWS-SA]" w:date="2023-02-25T11:26:00Z"/>
                    <w:rFonts w:ascii="Calibri" w:eastAsia="Times New Roman" w:hAnsi="Calibri" w:cs="Calibri"/>
                    <w:color w:val="000000"/>
                    <w:sz w:val="22"/>
                  </w:rPr>
                </w:rPrChange>
              </w:rPr>
            </w:pPr>
            <w:ins w:id="2890" w:author="Nate Bachmeier [AWS-SA]" w:date="2023-02-25T11:26:00Z">
              <w:r w:rsidRPr="00E16572">
                <w:rPr>
                  <w:rFonts w:ascii="Calibri" w:eastAsia="Times New Roman" w:hAnsi="Calibri" w:cs="Calibri"/>
                  <w:color w:val="000000"/>
                  <w:sz w:val="22"/>
                </w:rPr>
                <w:t>cleaning gutters</w:t>
              </w:r>
            </w:ins>
          </w:p>
        </w:tc>
        <w:tc>
          <w:tcPr>
            <w:tcW w:w="5348" w:type="dxa"/>
            <w:noWrap/>
            <w:hideMark/>
            <w:tcPrChange w:id="2891" w:author="Nate Bachmeier [AWS-SA]" w:date="2023-02-26T11:07:00Z">
              <w:tcPr>
                <w:tcW w:w="960" w:type="dxa"/>
                <w:tcBorders>
                  <w:top w:val="nil"/>
                  <w:left w:val="nil"/>
                  <w:bottom w:val="nil"/>
                  <w:right w:val="nil"/>
                </w:tcBorders>
                <w:shd w:val="clear" w:color="auto" w:fill="auto"/>
                <w:noWrap/>
                <w:vAlign w:val="bottom"/>
                <w:hideMark/>
              </w:tcPr>
            </w:tcPrChange>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92" w:author="Nate Bachmeier [AWS-SA]" w:date="2023-02-25T11:26:00Z"/>
                <w:rFonts w:ascii="Calibri" w:eastAsia="Times New Roman" w:hAnsi="Calibri" w:cs="Calibri"/>
                <w:color w:val="000000"/>
                <w:sz w:val="22"/>
              </w:rPr>
            </w:pPr>
            <w:ins w:id="2893" w:author="Nate Bachmeier [AWS-SA]" w:date="2023-02-25T11:26:00Z">
              <w:r w:rsidRPr="00E16572">
                <w:rPr>
                  <w:rFonts w:ascii="Calibri" w:eastAsia="Times New Roman" w:hAnsi="Calibri" w:cs="Calibri"/>
                  <w:color w:val="000000"/>
                  <w:sz w:val="22"/>
                </w:rPr>
                <w:t>563</w:t>
              </w:r>
            </w:ins>
          </w:p>
        </w:tc>
      </w:tr>
      <w:tr w:rsidR="00E16572" w:rsidRPr="00E16572" w14:paraId="1739D9A3" w14:textId="77777777" w:rsidTr="005D1D3E">
        <w:trPr>
          <w:trHeight w:val="300"/>
          <w:ins w:id="2894" w:author="Nate Bachmeier [AWS-SA]" w:date="2023-02-25T11:26:00Z"/>
          <w:trPrChange w:id="2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96" w:author="Nate Bachmeier [AWS-SA]" w:date="2023-02-26T11:07:00Z">
              <w:tcPr>
                <w:tcW w:w="4740" w:type="dxa"/>
                <w:tcBorders>
                  <w:top w:val="nil"/>
                  <w:left w:val="nil"/>
                  <w:bottom w:val="nil"/>
                  <w:right w:val="nil"/>
                </w:tcBorders>
                <w:shd w:val="clear" w:color="auto" w:fill="auto"/>
                <w:noWrap/>
                <w:vAlign w:val="bottom"/>
                <w:hideMark/>
              </w:tcPr>
            </w:tcPrChange>
          </w:tcPr>
          <w:p w14:paraId="41D7B90C" w14:textId="77777777" w:rsidR="00E16572" w:rsidRPr="00E16572" w:rsidRDefault="00E16572" w:rsidP="00E16572">
            <w:pPr>
              <w:spacing w:line="240" w:lineRule="auto"/>
              <w:ind w:firstLine="0"/>
              <w:rPr>
                <w:ins w:id="2897" w:author="Nate Bachmeier [AWS-SA]" w:date="2023-02-25T11:26:00Z"/>
                <w:rFonts w:ascii="Calibri" w:eastAsia="Times New Roman" w:hAnsi="Calibri" w:cs="Calibri"/>
                <w:b w:val="0"/>
                <w:bCs w:val="0"/>
                <w:color w:val="000000"/>
                <w:sz w:val="22"/>
                <w:rPrChange w:id="2898" w:author="Nate Bachmeier [AWS-SA]" w:date="2023-02-25T11:29:00Z">
                  <w:rPr>
                    <w:ins w:id="2899" w:author="Nate Bachmeier [AWS-SA]" w:date="2023-02-25T11:26:00Z"/>
                    <w:rFonts w:ascii="Calibri" w:eastAsia="Times New Roman" w:hAnsi="Calibri" w:cs="Calibri"/>
                    <w:color w:val="000000"/>
                    <w:sz w:val="22"/>
                  </w:rPr>
                </w:rPrChange>
              </w:rPr>
            </w:pPr>
            <w:ins w:id="2900" w:author="Nate Bachmeier [AWS-SA]" w:date="2023-02-25T11:26:00Z">
              <w:r w:rsidRPr="00E16572">
                <w:rPr>
                  <w:rFonts w:ascii="Calibri" w:eastAsia="Times New Roman" w:hAnsi="Calibri" w:cs="Calibri"/>
                  <w:color w:val="000000"/>
                  <w:sz w:val="22"/>
                </w:rPr>
                <w:t>cleaning pool</w:t>
              </w:r>
            </w:ins>
          </w:p>
        </w:tc>
        <w:tc>
          <w:tcPr>
            <w:tcW w:w="5348" w:type="dxa"/>
            <w:noWrap/>
            <w:hideMark/>
            <w:tcPrChange w:id="2901" w:author="Nate Bachmeier [AWS-SA]" w:date="2023-02-26T11:07:00Z">
              <w:tcPr>
                <w:tcW w:w="960" w:type="dxa"/>
                <w:tcBorders>
                  <w:top w:val="nil"/>
                  <w:left w:val="nil"/>
                  <w:bottom w:val="nil"/>
                  <w:right w:val="nil"/>
                </w:tcBorders>
                <w:shd w:val="clear" w:color="auto" w:fill="auto"/>
                <w:noWrap/>
                <w:vAlign w:val="bottom"/>
                <w:hideMark/>
              </w:tcPr>
            </w:tcPrChange>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02" w:author="Nate Bachmeier [AWS-SA]" w:date="2023-02-25T11:26:00Z"/>
                <w:rFonts w:ascii="Calibri" w:eastAsia="Times New Roman" w:hAnsi="Calibri" w:cs="Calibri"/>
                <w:color w:val="000000"/>
                <w:sz w:val="22"/>
              </w:rPr>
            </w:pPr>
            <w:ins w:id="2903" w:author="Nate Bachmeier [AWS-SA]" w:date="2023-02-25T11:26:00Z">
              <w:r w:rsidRPr="00E16572">
                <w:rPr>
                  <w:rFonts w:ascii="Calibri" w:eastAsia="Times New Roman" w:hAnsi="Calibri" w:cs="Calibri"/>
                  <w:color w:val="000000"/>
                  <w:sz w:val="22"/>
                </w:rPr>
                <w:t>569</w:t>
              </w:r>
            </w:ins>
          </w:p>
        </w:tc>
      </w:tr>
      <w:tr w:rsidR="00E16572" w:rsidRPr="00E16572" w14:paraId="4B55DC08" w14:textId="77777777" w:rsidTr="005D1D3E">
        <w:trPr>
          <w:cnfStyle w:val="000000100000" w:firstRow="0" w:lastRow="0" w:firstColumn="0" w:lastColumn="0" w:oddVBand="0" w:evenVBand="0" w:oddHBand="1" w:evenHBand="0" w:firstRowFirstColumn="0" w:firstRowLastColumn="0" w:lastRowFirstColumn="0" w:lastRowLastColumn="0"/>
          <w:trHeight w:val="300"/>
          <w:ins w:id="2904" w:author="Nate Bachmeier [AWS-SA]" w:date="2023-02-25T11:26:00Z"/>
          <w:trPrChange w:id="2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06" w:author="Nate Bachmeier [AWS-SA]" w:date="2023-02-26T11:07:00Z">
              <w:tcPr>
                <w:tcW w:w="4740" w:type="dxa"/>
                <w:tcBorders>
                  <w:top w:val="nil"/>
                  <w:left w:val="nil"/>
                  <w:bottom w:val="nil"/>
                  <w:right w:val="nil"/>
                </w:tcBorders>
                <w:shd w:val="clear" w:color="auto" w:fill="auto"/>
                <w:noWrap/>
                <w:vAlign w:val="bottom"/>
                <w:hideMark/>
              </w:tcPr>
            </w:tcPrChange>
          </w:tcPr>
          <w:p w14:paraId="215EF4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07" w:author="Nate Bachmeier [AWS-SA]" w:date="2023-02-25T11:26:00Z"/>
                <w:rFonts w:ascii="Calibri" w:eastAsia="Times New Roman" w:hAnsi="Calibri" w:cs="Calibri"/>
                <w:b w:val="0"/>
                <w:bCs w:val="0"/>
                <w:color w:val="000000"/>
                <w:sz w:val="22"/>
                <w:rPrChange w:id="2908" w:author="Nate Bachmeier [AWS-SA]" w:date="2023-02-25T11:29:00Z">
                  <w:rPr>
                    <w:ins w:id="2909" w:author="Nate Bachmeier [AWS-SA]" w:date="2023-02-25T11:26:00Z"/>
                    <w:rFonts w:ascii="Calibri" w:eastAsia="Times New Roman" w:hAnsi="Calibri" w:cs="Calibri"/>
                    <w:color w:val="000000"/>
                    <w:sz w:val="22"/>
                  </w:rPr>
                </w:rPrChange>
              </w:rPr>
            </w:pPr>
            <w:ins w:id="2910" w:author="Nate Bachmeier [AWS-SA]" w:date="2023-02-25T11:26:00Z">
              <w:r w:rsidRPr="00E16572">
                <w:rPr>
                  <w:rFonts w:ascii="Calibri" w:eastAsia="Times New Roman" w:hAnsi="Calibri" w:cs="Calibri"/>
                  <w:color w:val="000000"/>
                  <w:sz w:val="22"/>
                </w:rPr>
                <w:t>cleaning shoes</w:t>
              </w:r>
            </w:ins>
          </w:p>
        </w:tc>
        <w:tc>
          <w:tcPr>
            <w:tcW w:w="5348" w:type="dxa"/>
            <w:noWrap/>
            <w:hideMark/>
            <w:tcPrChange w:id="2911" w:author="Nate Bachmeier [AWS-SA]" w:date="2023-02-26T11:07:00Z">
              <w:tcPr>
                <w:tcW w:w="960" w:type="dxa"/>
                <w:tcBorders>
                  <w:top w:val="nil"/>
                  <w:left w:val="nil"/>
                  <w:bottom w:val="nil"/>
                  <w:right w:val="nil"/>
                </w:tcBorders>
                <w:shd w:val="clear" w:color="auto" w:fill="auto"/>
                <w:noWrap/>
                <w:vAlign w:val="bottom"/>
                <w:hideMark/>
              </w:tcPr>
            </w:tcPrChange>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12" w:author="Nate Bachmeier [AWS-SA]" w:date="2023-02-25T11:26:00Z"/>
                <w:rFonts w:ascii="Calibri" w:eastAsia="Times New Roman" w:hAnsi="Calibri" w:cs="Calibri"/>
                <w:color w:val="000000"/>
                <w:sz w:val="22"/>
              </w:rPr>
            </w:pPr>
            <w:ins w:id="2913" w:author="Nate Bachmeier [AWS-SA]" w:date="2023-02-25T11:26:00Z">
              <w:r w:rsidRPr="00E16572">
                <w:rPr>
                  <w:rFonts w:ascii="Calibri" w:eastAsia="Times New Roman" w:hAnsi="Calibri" w:cs="Calibri"/>
                  <w:color w:val="000000"/>
                  <w:sz w:val="22"/>
                </w:rPr>
                <w:t>713</w:t>
              </w:r>
            </w:ins>
          </w:p>
        </w:tc>
      </w:tr>
      <w:tr w:rsidR="00E16572" w:rsidRPr="00E16572" w14:paraId="46042BBD" w14:textId="77777777" w:rsidTr="005D1D3E">
        <w:trPr>
          <w:trHeight w:val="300"/>
          <w:ins w:id="2914" w:author="Nate Bachmeier [AWS-SA]" w:date="2023-02-25T11:26:00Z"/>
          <w:trPrChange w:id="2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16" w:author="Nate Bachmeier [AWS-SA]" w:date="2023-02-26T11:07:00Z">
              <w:tcPr>
                <w:tcW w:w="4740" w:type="dxa"/>
                <w:tcBorders>
                  <w:top w:val="nil"/>
                  <w:left w:val="nil"/>
                  <w:bottom w:val="nil"/>
                  <w:right w:val="nil"/>
                </w:tcBorders>
                <w:shd w:val="clear" w:color="auto" w:fill="auto"/>
                <w:noWrap/>
                <w:vAlign w:val="bottom"/>
                <w:hideMark/>
              </w:tcPr>
            </w:tcPrChange>
          </w:tcPr>
          <w:p w14:paraId="37E70C01" w14:textId="77777777" w:rsidR="00E16572" w:rsidRPr="00E16572" w:rsidRDefault="00E16572" w:rsidP="00E16572">
            <w:pPr>
              <w:spacing w:line="240" w:lineRule="auto"/>
              <w:ind w:firstLine="0"/>
              <w:rPr>
                <w:ins w:id="2917" w:author="Nate Bachmeier [AWS-SA]" w:date="2023-02-25T11:26:00Z"/>
                <w:rFonts w:ascii="Calibri" w:eastAsia="Times New Roman" w:hAnsi="Calibri" w:cs="Calibri"/>
                <w:b w:val="0"/>
                <w:bCs w:val="0"/>
                <w:color w:val="000000"/>
                <w:sz w:val="22"/>
                <w:rPrChange w:id="2918" w:author="Nate Bachmeier [AWS-SA]" w:date="2023-02-25T11:29:00Z">
                  <w:rPr>
                    <w:ins w:id="2919" w:author="Nate Bachmeier [AWS-SA]" w:date="2023-02-25T11:26:00Z"/>
                    <w:rFonts w:ascii="Calibri" w:eastAsia="Times New Roman" w:hAnsi="Calibri" w:cs="Calibri"/>
                    <w:color w:val="000000"/>
                    <w:sz w:val="22"/>
                  </w:rPr>
                </w:rPrChange>
              </w:rPr>
            </w:pPr>
            <w:ins w:id="2920" w:author="Nate Bachmeier [AWS-SA]" w:date="2023-02-25T11:26:00Z">
              <w:r w:rsidRPr="00E16572">
                <w:rPr>
                  <w:rFonts w:ascii="Calibri" w:eastAsia="Times New Roman" w:hAnsi="Calibri" w:cs="Calibri"/>
                  <w:color w:val="000000"/>
                  <w:sz w:val="22"/>
                </w:rPr>
                <w:t>cleaning toilet</w:t>
              </w:r>
            </w:ins>
          </w:p>
        </w:tc>
        <w:tc>
          <w:tcPr>
            <w:tcW w:w="5348" w:type="dxa"/>
            <w:noWrap/>
            <w:hideMark/>
            <w:tcPrChange w:id="2921" w:author="Nate Bachmeier [AWS-SA]" w:date="2023-02-26T11:07:00Z">
              <w:tcPr>
                <w:tcW w:w="960" w:type="dxa"/>
                <w:tcBorders>
                  <w:top w:val="nil"/>
                  <w:left w:val="nil"/>
                  <w:bottom w:val="nil"/>
                  <w:right w:val="nil"/>
                </w:tcBorders>
                <w:shd w:val="clear" w:color="auto" w:fill="auto"/>
                <w:noWrap/>
                <w:vAlign w:val="bottom"/>
                <w:hideMark/>
              </w:tcPr>
            </w:tcPrChange>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22" w:author="Nate Bachmeier [AWS-SA]" w:date="2023-02-25T11:26:00Z"/>
                <w:rFonts w:ascii="Calibri" w:eastAsia="Times New Roman" w:hAnsi="Calibri" w:cs="Calibri"/>
                <w:color w:val="000000"/>
                <w:sz w:val="22"/>
              </w:rPr>
            </w:pPr>
            <w:ins w:id="2923" w:author="Nate Bachmeier [AWS-SA]" w:date="2023-02-25T11:26:00Z">
              <w:r w:rsidRPr="00E16572">
                <w:rPr>
                  <w:rFonts w:ascii="Calibri" w:eastAsia="Times New Roman" w:hAnsi="Calibri" w:cs="Calibri"/>
                  <w:color w:val="000000"/>
                  <w:sz w:val="22"/>
                </w:rPr>
                <w:t>619</w:t>
              </w:r>
            </w:ins>
          </w:p>
        </w:tc>
      </w:tr>
      <w:tr w:rsidR="00E16572" w:rsidRPr="00E16572" w14:paraId="7C57ACC8" w14:textId="77777777" w:rsidTr="005D1D3E">
        <w:trPr>
          <w:cnfStyle w:val="000000100000" w:firstRow="0" w:lastRow="0" w:firstColumn="0" w:lastColumn="0" w:oddVBand="0" w:evenVBand="0" w:oddHBand="1" w:evenHBand="0" w:firstRowFirstColumn="0" w:firstRowLastColumn="0" w:lastRowFirstColumn="0" w:lastRowLastColumn="0"/>
          <w:trHeight w:val="300"/>
          <w:ins w:id="2924" w:author="Nate Bachmeier [AWS-SA]" w:date="2023-02-25T11:26:00Z"/>
          <w:trPrChange w:id="2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26" w:author="Nate Bachmeier [AWS-SA]" w:date="2023-02-26T11:07:00Z">
              <w:tcPr>
                <w:tcW w:w="4740" w:type="dxa"/>
                <w:tcBorders>
                  <w:top w:val="nil"/>
                  <w:left w:val="nil"/>
                  <w:bottom w:val="nil"/>
                  <w:right w:val="nil"/>
                </w:tcBorders>
                <w:shd w:val="clear" w:color="auto" w:fill="auto"/>
                <w:noWrap/>
                <w:vAlign w:val="bottom"/>
                <w:hideMark/>
              </w:tcPr>
            </w:tcPrChange>
          </w:tcPr>
          <w:p w14:paraId="290ED3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27" w:author="Nate Bachmeier [AWS-SA]" w:date="2023-02-25T11:26:00Z"/>
                <w:rFonts w:ascii="Calibri" w:eastAsia="Times New Roman" w:hAnsi="Calibri" w:cs="Calibri"/>
                <w:b w:val="0"/>
                <w:bCs w:val="0"/>
                <w:color w:val="000000"/>
                <w:sz w:val="22"/>
                <w:rPrChange w:id="2928" w:author="Nate Bachmeier [AWS-SA]" w:date="2023-02-25T11:29:00Z">
                  <w:rPr>
                    <w:ins w:id="2929" w:author="Nate Bachmeier [AWS-SA]" w:date="2023-02-25T11:26:00Z"/>
                    <w:rFonts w:ascii="Calibri" w:eastAsia="Times New Roman" w:hAnsi="Calibri" w:cs="Calibri"/>
                    <w:color w:val="000000"/>
                    <w:sz w:val="22"/>
                  </w:rPr>
                </w:rPrChange>
              </w:rPr>
            </w:pPr>
            <w:ins w:id="2930" w:author="Nate Bachmeier [AWS-SA]" w:date="2023-02-25T11:26:00Z">
              <w:r w:rsidRPr="00E16572">
                <w:rPr>
                  <w:rFonts w:ascii="Calibri" w:eastAsia="Times New Roman" w:hAnsi="Calibri" w:cs="Calibri"/>
                  <w:color w:val="000000"/>
                  <w:sz w:val="22"/>
                </w:rPr>
                <w:t>cleaning windows</w:t>
              </w:r>
            </w:ins>
          </w:p>
        </w:tc>
        <w:tc>
          <w:tcPr>
            <w:tcW w:w="5348" w:type="dxa"/>
            <w:noWrap/>
            <w:hideMark/>
            <w:tcPrChange w:id="2931" w:author="Nate Bachmeier [AWS-SA]" w:date="2023-02-26T11:07:00Z">
              <w:tcPr>
                <w:tcW w:w="960" w:type="dxa"/>
                <w:tcBorders>
                  <w:top w:val="nil"/>
                  <w:left w:val="nil"/>
                  <w:bottom w:val="nil"/>
                  <w:right w:val="nil"/>
                </w:tcBorders>
                <w:shd w:val="clear" w:color="auto" w:fill="auto"/>
                <w:noWrap/>
                <w:vAlign w:val="bottom"/>
                <w:hideMark/>
              </w:tcPr>
            </w:tcPrChange>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32" w:author="Nate Bachmeier [AWS-SA]" w:date="2023-02-25T11:26:00Z"/>
                <w:rFonts w:ascii="Calibri" w:eastAsia="Times New Roman" w:hAnsi="Calibri" w:cs="Calibri"/>
                <w:color w:val="000000"/>
                <w:sz w:val="22"/>
              </w:rPr>
            </w:pPr>
            <w:ins w:id="2933" w:author="Nate Bachmeier [AWS-SA]" w:date="2023-02-25T11:26:00Z">
              <w:r w:rsidRPr="00E16572">
                <w:rPr>
                  <w:rFonts w:ascii="Calibri" w:eastAsia="Times New Roman" w:hAnsi="Calibri" w:cs="Calibri"/>
                  <w:color w:val="000000"/>
                  <w:sz w:val="22"/>
                </w:rPr>
                <w:t>759</w:t>
              </w:r>
            </w:ins>
          </w:p>
        </w:tc>
      </w:tr>
      <w:tr w:rsidR="00E16572" w:rsidRPr="00E16572" w14:paraId="08DDCE55" w14:textId="77777777" w:rsidTr="005D1D3E">
        <w:trPr>
          <w:trHeight w:val="300"/>
          <w:ins w:id="2934" w:author="Nate Bachmeier [AWS-SA]" w:date="2023-02-25T11:26:00Z"/>
          <w:trPrChange w:id="2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36" w:author="Nate Bachmeier [AWS-SA]" w:date="2023-02-26T11:07:00Z">
              <w:tcPr>
                <w:tcW w:w="4740" w:type="dxa"/>
                <w:tcBorders>
                  <w:top w:val="nil"/>
                  <w:left w:val="nil"/>
                  <w:bottom w:val="nil"/>
                  <w:right w:val="nil"/>
                </w:tcBorders>
                <w:shd w:val="clear" w:color="auto" w:fill="auto"/>
                <w:noWrap/>
                <w:vAlign w:val="bottom"/>
                <w:hideMark/>
              </w:tcPr>
            </w:tcPrChange>
          </w:tcPr>
          <w:p w14:paraId="4A8C6A98" w14:textId="77777777" w:rsidR="00E16572" w:rsidRPr="00E16572" w:rsidRDefault="00E16572" w:rsidP="00E16572">
            <w:pPr>
              <w:spacing w:line="240" w:lineRule="auto"/>
              <w:ind w:firstLine="0"/>
              <w:rPr>
                <w:ins w:id="2937" w:author="Nate Bachmeier [AWS-SA]" w:date="2023-02-25T11:26:00Z"/>
                <w:rFonts w:ascii="Calibri" w:eastAsia="Times New Roman" w:hAnsi="Calibri" w:cs="Calibri"/>
                <w:b w:val="0"/>
                <w:bCs w:val="0"/>
                <w:color w:val="000000"/>
                <w:sz w:val="22"/>
                <w:rPrChange w:id="2938" w:author="Nate Bachmeier [AWS-SA]" w:date="2023-02-25T11:29:00Z">
                  <w:rPr>
                    <w:ins w:id="2939" w:author="Nate Bachmeier [AWS-SA]" w:date="2023-02-25T11:26:00Z"/>
                    <w:rFonts w:ascii="Calibri" w:eastAsia="Times New Roman" w:hAnsi="Calibri" w:cs="Calibri"/>
                    <w:color w:val="000000"/>
                    <w:sz w:val="22"/>
                  </w:rPr>
                </w:rPrChange>
              </w:rPr>
            </w:pPr>
            <w:ins w:id="2940" w:author="Nate Bachmeier [AWS-SA]" w:date="2023-02-25T11:26:00Z">
              <w:r w:rsidRPr="00E16572">
                <w:rPr>
                  <w:rFonts w:ascii="Calibri" w:eastAsia="Times New Roman" w:hAnsi="Calibri" w:cs="Calibri"/>
                  <w:color w:val="000000"/>
                  <w:sz w:val="22"/>
                </w:rPr>
                <w:t>climbing a rope</w:t>
              </w:r>
            </w:ins>
          </w:p>
        </w:tc>
        <w:tc>
          <w:tcPr>
            <w:tcW w:w="5348" w:type="dxa"/>
            <w:noWrap/>
            <w:hideMark/>
            <w:tcPrChange w:id="2941" w:author="Nate Bachmeier [AWS-SA]" w:date="2023-02-26T11:07:00Z">
              <w:tcPr>
                <w:tcW w:w="960" w:type="dxa"/>
                <w:tcBorders>
                  <w:top w:val="nil"/>
                  <w:left w:val="nil"/>
                  <w:bottom w:val="nil"/>
                  <w:right w:val="nil"/>
                </w:tcBorders>
                <w:shd w:val="clear" w:color="auto" w:fill="auto"/>
                <w:noWrap/>
                <w:vAlign w:val="bottom"/>
                <w:hideMark/>
              </w:tcPr>
            </w:tcPrChange>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42" w:author="Nate Bachmeier [AWS-SA]" w:date="2023-02-25T11:26:00Z"/>
                <w:rFonts w:ascii="Calibri" w:eastAsia="Times New Roman" w:hAnsi="Calibri" w:cs="Calibri"/>
                <w:color w:val="000000"/>
                <w:sz w:val="22"/>
              </w:rPr>
            </w:pPr>
            <w:ins w:id="2943" w:author="Nate Bachmeier [AWS-SA]" w:date="2023-02-25T11:26:00Z">
              <w:r w:rsidRPr="00E16572">
                <w:rPr>
                  <w:rFonts w:ascii="Calibri" w:eastAsia="Times New Roman" w:hAnsi="Calibri" w:cs="Calibri"/>
                  <w:color w:val="000000"/>
                  <w:sz w:val="22"/>
                </w:rPr>
                <w:t>843</w:t>
              </w:r>
            </w:ins>
          </w:p>
        </w:tc>
      </w:tr>
      <w:tr w:rsidR="00E16572" w:rsidRPr="00E16572" w14:paraId="1F45953C" w14:textId="77777777" w:rsidTr="005D1D3E">
        <w:trPr>
          <w:cnfStyle w:val="000000100000" w:firstRow="0" w:lastRow="0" w:firstColumn="0" w:lastColumn="0" w:oddVBand="0" w:evenVBand="0" w:oddHBand="1" w:evenHBand="0" w:firstRowFirstColumn="0" w:firstRowLastColumn="0" w:lastRowFirstColumn="0" w:lastRowLastColumn="0"/>
          <w:trHeight w:val="300"/>
          <w:ins w:id="2944" w:author="Nate Bachmeier [AWS-SA]" w:date="2023-02-25T11:26:00Z"/>
          <w:trPrChange w:id="2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46" w:author="Nate Bachmeier [AWS-SA]" w:date="2023-02-26T11:07:00Z">
              <w:tcPr>
                <w:tcW w:w="4740" w:type="dxa"/>
                <w:tcBorders>
                  <w:top w:val="nil"/>
                  <w:left w:val="nil"/>
                  <w:bottom w:val="nil"/>
                  <w:right w:val="nil"/>
                </w:tcBorders>
                <w:shd w:val="clear" w:color="auto" w:fill="auto"/>
                <w:noWrap/>
                <w:vAlign w:val="bottom"/>
                <w:hideMark/>
              </w:tcPr>
            </w:tcPrChange>
          </w:tcPr>
          <w:p w14:paraId="40414B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47" w:author="Nate Bachmeier [AWS-SA]" w:date="2023-02-25T11:26:00Z"/>
                <w:rFonts w:ascii="Calibri" w:eastAsia="Times New Roman" w:hAnsi="Calibri" w:cs="Calibri"/>
                <w:b w:val="0"/>
                <w:bCs w:val="0"/>
                <w:color w:val="000000"/>
                <w:sz w:val="22"/>
                <w:rPrChange w:id="2948" w:author="Nate Bachmeier [AWS-SA]" w:date="2023-02-25T11:29:00Z">
                  <w:rPr>
                    <w:ins w:id="2949" w:author="Nate Bachmeier [AWS-SA]" w:date="2023-02-25T11:26:00Z"/>
                    <w:rFonts w:ascii="Calibri" w:eastAsia="Times New Roman" w:hAnsi="Calibri" w:cs="Calibri"/>
                    <w:color w:val="000000"/>
                    <w:sz w:val="22"/>
                  </w:rPr>
                </w:rPrChange>
              </w:rPr>
            </w:pPr>
            <w:ins w:id="2950" w:author="Nate Bachmeier [AWS-SA]" w:date="2023-02-25T11:26:00Z">
              <w:r w:rsidRPr="00E16572">
                <w:rPr>
                  <w:rFonts w:ascii="Calibri" w:eastAsia="Times New Roman" w:hAnsi="Calibri" w:cs="Calibri"/>
                  <w:color w:val="000000"/>
                  <w:sz w:val="22"/>
                </w:rPr>
                <w:t>climbing ladder</w:t>
              </w:r>
            </w:ins>
          </w:p>
        </w:tc>
        <w:tc>
          <w:tcPr>
            <w:tcW w:w="5348" w:type="dxa"/>
            <w:noWrap/>
            <w:hideMark/>
            <w:tcPrChange w:id="2951" w:author="Nate Bachmeier [AWS-SA]" w:date="2023-02-26T11:07:00Z">
              <w:tcPr>
                <w:tcW w:w="960" w:type="dxa"/>
                <w:tcBorders>
                  <w:top w:val="nil"/>
                  <w:left w:val="nil"/>
                  <w:bottom w:val="nil"/>
                  <w:right w:val="nil"/>
                </w:tcBorders>
                <w:shd w:val="clear" w:color="auto" w:fill="auto"/>
                <w:noWrap/>
                <w:vAlign w:val="bottom"/>
                <w:hideMark/>
              </w:tcPr>
            </w:tcPrChange>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52" w:author="Nate Bachmeier [AWS-SA]" w:date="2023-02-25T11:26:00Z"/>
                <w:rFonts w:ascii="Calibri" w:eastAsia="Times New Roman" w:hAnsi="Calibri" w:cs="Calibri"/>
                <w:color w:val="000000"/>
                <w:sz w:val="22"/>
              </w:rPr>
            </w:pPr>
            <w:ins w:id="2953" w:author="Nate Bachmeier [AWS-SA]" w:date="2023-02-25T11:26:00Z">
              <w:r w:rsidRPr="00E16572">
                <w:rPr>
                  <w:rFonts w:ascii="Calibri" w:eastAsia="Times New Roman" w:hAnsi="Calibri" w:cs="Calibri"/>
                  <w:color w:val="000000"/>
                  <w:sz w:val="22"/>
                </w:rPr>
                <w:t>678</w:t>
              </w:r>
            </w:ins>
          </w:p>
        </w:tc>
      </w:tr>
      <w:tr w:rsidR="00E16572" w:rsidRPr="00E16572" w14:paraId="23DE4254" w14:textId="77777777" w:rsidTr="005D1D3E">
        <w:trPr>
          <w:trHeight w:val="300"/>
          <w:ins w:id="2954" w:author="Nate Bachmeier [AWS-SA]" w:date="2023-02-25T11:26:00Z"/>
          <w:trPrChange w:id="2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56" w:author="Nate Bachmeier [AWS-SA]" w:date="2023-02-26T11:07:00Z">
              <w:tcPr>
                <w:tcW w:w="4740" w:type="dxa"/>
                <w:tcBorders>
                  <w:top w:val="nil"/>
                  <w:left w:val="nil"/>
                  <w:bottom w:val="nil"/>
                  <w:right w:val="nil"/>
                </w:tcBorders>
                <w:shd w:val="clear" w:color="auto" w:fill="auto"/>
                <w:noWrap/>
                <w:vAlign w:val="bottom"/>
                <w:hideMark/>
              </w:tcPr>
            </w:tcPrChange>
          </w:tcPr>
          <w:p w14:paraId="4B7AE262" w14:textId="77777777" w:rsidR="00E16572" w:rsidRPr="00E16572" w:rsidRDefault="00E16572" w:rsidP="00E16572">
            <w:pPr>
              <w:spacing w:line="240" w:lineRule="auto"/>
              <w:ind w:firstLine="0"/>
              <w:rPr>
                <w:ins w:id="2957" w:author="Nate Bachmeier [AWS-SA]" w:date="2023-02-25T11:26:00Z"/>
                <w:rFonts w:ascii="Calibri" w:eastAsia="Times New Roman" w:hAnsi="Calibri" w:cs="Calibri"/>
                <w:b w:val="0"/>
                <w:bCs w:val="0"/>
                <w:color w:val="000000"/>
                <w:sz w:val="22"/>
                <w:rPrChange w:id="2958" w:author="Nate Bachmeier [AWS-SA]" w:date="2023-02-25T11:29:00Z">
                  <w:rPr>
                    <w:ins w:id="2959" w:author="Nate Bachmeier [AWS-SA]" w:date="2023-02-25T11:26:00Z"/>
                    <w:rFonts w:ascii="Calibri" w:eastAsia="Times New Roman" w:hAnsi="Calibri" w:cs="Calibri"/>
                    <w:color w:val="000000"/>
                    <w:sz w:val="22"/>
                  </w:rPr>
                </w:rPrChange>
              </w:rPr>
            </w:pPr>
            <w:ins w:id="2960" w:author="Nate Bachmeier [AWS-SA]" w:date="2023-02-25T11:26:00Z">
              <w:r w:rsidRPr="00E16572">
                <w:rPr>
                  <w:rFonts w:ascii="Calibri" w:eastAsia="Times New Roman" w:hAnsi="Calibri" w:cs="Calibri"/>
                  <w:color w:val="000000"/>
                  <w:sz w:val="22"/>
                </w:rPr>
                <w:t>climbing tree</w:t>
              </w:r>
            </w:ins>
          </w:p>
        </w:tc>
        <w:tc>
          <w:tcPr>
            <w:tcW w:w="5348" w:type="dxa"/>
            <w:noWrap/>
            <w:hideMark/>
            <w:tcPrChange w:id="2961" w:author="Nate Bachmeier [AWS-SA]" w:date="2023-02-26T11:07:00Z">
              <w:tcPr>
                <w:tcW w:w="960" w:type="dxa"/>
                <w:tcBorders>
                  <w:top w:val="nil"/>
                  <w:left w:val="nil"/>
                  <w:bottom w:val="nil"/>
                  <w:right w:val="nil"/>
                </w:tcBorders>
                <w:shd w:val="clear" w:color="auto" w:fill="auto"/>
                <w:noWrap/>
                <w:vAlign w:val="bottom"/>
                <w:hideMark/>
              </w:tcPr>
            </w:tcPrChange>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62" w:author="Nate Bachmeier [AWS-SA]" w:date="2023-02-25T11:26:00Z"/>
                <w:rFonts w:ascii="Calibri" w:eastAsia="Times New Roman" w:hAnsi="Calibri" w:cs="Calibri"/>
                <w:color w:val="000000"/>
                <w:sz w:val="22"/>
              </w:rPr>
            </w:pPr>
            <w:ins w:id="2963" w:author="Nate Bachmeier [AWS-SA]" w:date="2023-02-25T11:26:00Z">
              <w:r w:rsidRPr="00E16572">
                <w:rPr>
                  <w:rFonts w:ascii="Calibri" w:eastAsia="Times New Roman" w:hAnsi="Calibri" w:cs="Calibri"/>
                  <w:color w:val="000000"/>
                  <w:sz w:val="22"/>
                </w:rPr>
                <w:t>758</w:t>
              </w:r>
            </w:ins>
          </w:p>
        </w:tc>
      </w:tr>
      <w:tr w:rsidR="00E16572" w:rsidRPr="00E16572" w14:paraId="6FF238B1" w14:textId="77777777" w:rsidTr="005D1D3E">
        <w:trPr>
          <w:cnfStyle w:val="000000100000" w:firstRow="0" w:lastRow="0" w:firstColumn="0" w:lastColumn="0" w:oddVBand="0" w:evenVBand="0" w:oddHBand="1" w:evenHBand="0" w:firstRowFirstColumn="0" w:firstRowLastColumn="0" w:lastRowFirstColumn="0" w:lastRowLastColumn="0"/>
          <w:trHeight w:val="300"/>
          <w:ins w:id="2964" w:author="Nate Bachmeier [AWS-SA]" w:date="2023-02-25T11:26:00Z"/>
          <w:trPrChange w:id="2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66" w:author="Nate Bachmeier [AWS-SA]" w:date="2023-02-26T11:07:00Z">
              <w:tcPr>
                <w:tcW w:w="4740" w:type="dxa"/>
                <w:tcBorders>
                  <w:top w:val="nil"/>
                  <w:left w:val="nil"/>
                  <w:bottom w:val="nil"/>
                  <w:right w:val="nil"/>
                </w:tcBorders>
                <w:shd w:val="clear" w:color="auto" w:fill="auto"/>
                <w:noWrap/>
                <w:vAlign w:val="bottom"/>
                <w:hideMark/>
              </w:tcPr>
            </w:tcPrChange>
          </w:tcPr>
          <w:p w14:paraId="20A3629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67" w:author="Nate Bachmeier [AWS-SA]" w:date="2023-02-25T11:26:00Z"/>
                <w:rFonts w:ascii="Calibri" w:eastAsia="Times New Roman" w:hAnsi="Calibri" w:cs="Calibri"/>
                <w:b w:val="0"/>
                <w:bCs w:val="0"/>
                <w:color w:val="000000"/>
                <w:sz w:val="22"/>
                <w:rPrChange w:id="2968" w:author="Nate Bachmeier [AWS-SA]" w:date="2023-02-25T11:29:00Z">
                  <w:rPr>
                    <w:ins w:id="2969" w:author="Nate Bachmeier [AWS-SA]" w:date="2023-02-25T11:26:00Z"/>
                    <w:rFonts w:ascii="Calibri" w:eastAsia="Times New Roman" w:hAnsi="Calibri" w:cs="Calibri"/>
                    <w:color w:val="000000"/>
                    <w:sz w:val="22"/>
                  </w:rPr>
                </w:rPrChange>
              </w:rPr>
            </w:pPr>
            <w:ins w:id="2970" w:author="Nate Bachmeier [AWS-SA]" w:date="2023-02-25T11:26:00Z">
              <w:r w:rsidRPr="00E16572">
                <w:rPr>
                  <w:rFonts w:ascii="Calibri" w:eastAsia="Times New Roman" w:hAnsi="Calibri" w:cs="Calibri"/>
                  <w:color w:val="000000"/>
                  <w:sz w:val="22"/>
                </w:rPr>
                <w:t>closing door</w:t>
              </w:r>
            </w:ins>
          </w:p>
        </w:tc>
        <w:tc>
          <w:tcPr>
            <w:tcW w:w="5348" w:type="dxa"/>
            <w:noWrap/>
            <w:hideMark/>
            <w:tcPrChange w:id="2971" w:author="Nate Bachmeier [AWS-SA]" w:date="2023-02-26T11:07:00Z">
              <w:tcPr>
                <w:tcW w:w="960" w:type="dxa"/>
                <w:tcBorders>
                  <w:top w:val="nil"/>
                  <w:left w:val="nil"/>
                  <w:bottom w:val="nil"/>
                  <w:right w:val="nil"/>
                </w:tcBorders>
                <w:shd w:val="clear" w:color="auto" w:fill="auto"/>
                <w:noWrap/>
                <w:vAlign w:val="bottom"/>
                <w:hideMark/>
              </w:tcPr>
            </w:tcPrChange>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72" w:author="Nate Bachmeier [AWS-SA]" w:date="2023-02-25T11:26:00Z"/>
                <w:rFonts w:ascii="Calibri" w:eastAsia="Times New Roman" w:hAnsi="Calibri" w:cs="Calibri"/>
                <w:color w:val="000000"/>
                <w:sz w:val="22"/>
              </w:rPr>
            </w:pPr>
            <w:ins w:id="2973" w:author="Nate Bachmeier [AWS-SA]" w:date="2023-02-25T11:26:00Z">
              <w:r w:rsidRPr="00E16572">
                <w:rPr>
                  <w:rFonts w:ascii="Calibri" w:eastAsia="Times New Roman" w:hAnsi="Calibri" w:cs="Calibri"/>
                  <w:color w:val="000000"/>
                  <w:sz w:val="22"/>
                </w:rPr>
                <w:t>461</w:t>
              </w:r>
            </w:ins>
          </w:p>
        </w:tc>
      </w:tr>
      <w:tr w:rsidR="00E16572" w:rsidRPr="00E16572" w14:paraId="120F10FC" w14:textId="77777777" w:rsidTr="005D1D3E">
        <w:trPr>
          <w:trHeight w:val="300"/>
          <w:ins w:id="2974" w:author="Nate Bachmeier [AWS-SA]" w:date="2023-02-25T11:26:00Z"/>
          <w:trPrChange w:id="2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76" w:author="Nate Bachmeier [AWS-SA]" w:date="2023-02-26T11:07:00Z">
              <w:tcPr>
                <w:tcW w:w="4740" w:type="dxa"/>
                <w:tcBorders>
                  <w:top w:val="nil"/>
                  <w:left w:val="nil"/>
                  <w:bottom w:val="nil"/>
                  <w:right w:val="nil"/>
                </w:tcBorders>
                <w:shd w:val="clear" w:color="auto" w:fill="auto"/>
                <w:noWrap/>
                <w:vAlign w:val="bottom"/>
                <w:hideMark/>
              </w:tcPr>
            </w:tcPrChange>
          </w:tcPr>
          <w:p w14:paraId="3A75D24A" w14:textId="77777777" w:rsidR="00E16572" w:rsidRPr="00E16572" w:rsidRDefault="00E16572" w:rsidP="00E16572">
            <w:pPr>
              <w:spacing w:line="240" w:lineRule="auto"/>
              <w:ind w:firstLine="0"/>
              <w:rPr>
                <w:ins w:id="2977" w:author="Nate Bachmeier [AWS-SA]" w:date="2023-02-25T11:26:00Z"/>
                <w:rFonts w:ascii="Calibri" w:eastAsia="Times New Roman" w:hAnsi="Calibri" w:cs="Calibri"/>
                <w:b w:val="0"/>
                <w:bCs w:val="0"/>
                <w:color w:val="000000"/>
                <w:sz w:val="22"/>
                <w:rPrChange w:id="2978" w:author="Nate Bachmeier [AWS-SA]" w:date="2023-02-25T11:29:00Z">
                  <w:rPr>
                    <w:ins w:id="2979" w:author="Nate Bachmeier [AWS-SA]" w:date="2023-02-25T11:26:00Z"/>
                    <w:rFonts w:ascii="Calibri" w:eastAsia="Times New Roman" w:hAnsi="Calibri" w:cs="Calibri"/>
                    <w:color w:val="000000"/>
                    <w:sz w:val="22"/>
                  </w:rPr>
                </w:rPrChange>
              </w:rPr>
            </w:pPr>
            <w:ins w:id="2980" w:author="Nate Bachmeier [AWS-SA]" w:date="2023-02-25T11:26:00Z">
              <w:r w:rsidRPr="00E16572">
                <w:rPr>
                  <w:rFonts w:ascii="Calibri" w:eastAsia="Times New Roman" w:hAnsi="Calibri" w:cs="Calibri"/>
                  <w:color w:val="000000"/>
                  <w:sz w:val="22"/>
                </w:rPr>
                <w:lastRenderedPageBreak/>
                <w:t>coloring in</w:t>
              </w:r>
            </w:ins>
          </w:p>
        </w:tc>
        <w:tc>
          <w:tcPr>
            <w:tcW w:w="5348" w:type="dxa"/>
            <w:noWrap/>
            <w:hideMark/>
            <w:tcPrChange w:id="2981" w:author="Nate Bachmeier [AWS-SA]" w:date="2023-02-26T11:07:00Z">
              <w:tcPr>
                <w:tcW w:w="960" w:type="dxa"/>
                <w:tcBorders>
                  <w:top w:val="nil"/>
                  <w:left w:val="nil"/>
                  <w:bottom w:val="nil"/>
                  <w:right w:val="nil"/>
                </w:tcBorders>
                <w:shd w:val="clear" w:color="auto" w:fill="auto"/>
                <w:noWrap/>
                <w:vAlign w:val="bottom"/>
                <w:hideMark/>
              </w:tcPr>
            </w:tcPrChange>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82" w:author="Nate Bachmeier [AWS-SA]" w:date="2023-02-25T11:26:00Z"/>
                <w:rFonts w:ascii="Calibri" w:eastAsia="Times New Roman" w:hAnsi="Calibri" w:cs="Calibri"/>
                <w:color w:val="000000"/>
                <w:sz w:val="22"/>
              </w:rPr>
            </w:pPr>
            <w:ins w:id="2983" w:author="Nate Bachmeier [AWS-SA]" w:date="2023-02-25T11:26:00Z">
              <w:r w:rsidRPr="00E16572">
                <w:rPr>
                  <w:rFonts w:ascii="Calibri" w:eastAsia="Times New Roman" w:hAnsi="Calibri" w:cs="Calibri"/>
                  <w:color w:val="000000"/>
                  <w:sz w:val="22"/>
                </w:rPr>
                <w:t>396</w:t>
              </w:r>
            </w:ins>
          </w:p>
        </w:tc>
      </w:tr>
      <w:tr w:rsidR="00E16572" w:rsidRPr="00E16572" w14:paraId="6F7314AE" w14:textId="77777777" w:rsidTr="005D1D3E">
        <w:trPr>
          <w:cnfStyle w:val="000000100000" w:firstRow="0" w:lastRow="0" w:firstColumn="0" w:lastColumn="0" w:oddVBand="0" w:evenVBand="0" w:oddHBand="1" w:evenHBand="0" w:firstRowFirstColumn="0" w:firstRowLastColumn="0" w:lastRowFirstColumn="0" w:lastRowLastColumn="0"/>
          <w:trHeight w:val="300"/>
          <w:ins w:id="2984" w:author="Nate Bachmeier [AWS-SA]" w:date="2023-02-25T11:26:00Z"/>
          <w:trPrChange w:id="2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86" w:author="Nate Bachmeier [AWS-SA]" w:date="2023-02-26T11:07:00Z">
              <w:tcPr>
                <w:tcW w:w="4740" w:type="dxa"/>
                <w:tcBorders>
                  <w:top w:val="nil"/>
                  <w:left w:val="nil"/>
                  <w:bottom w:val="nil"/>
                  <w:right w:val="nil"/>
                </w:tcBorders>
                <w:shd w:val="clear" w:color="auto" w:fill="auto"/>
                <w:noWrap/>
                <w:vAlign w:val="bottom"/>
                <w:hideMark/>
              </w:tcPr>
            </w:tcPrChange>
          </w:tcPr>
          <w:p w14:paraId="670B4B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87" w:author="Nate Bachmeier [AWS-SA]" w:date="2023-02-25T11:26:00Z"/>
                <w:rFonts w:ascii="Calibri" w:eastAsia="Times New Roman" w:hAnsi="Calibri" w:cs="Calibri"/>
                <w:b w:val="0"/>
                <w:bCs w:val="0"/>
                <w:color w:val="000000"/>
                <w:sz w:val="22"/>
                <w:rPrChange w:id="2988" w:author="Nate Bachmeier [AWS-SA]" w:date="2023-02-25T11:29:00Z">
                  <w:rPr>
                    <w:ins w:id="2989" w:author="Nate Bachmeier [AWS-SA]" w:date="2023-02-25T11:26:00Z"/>
                    <w:rFonts w:ascii="Calibri" w:eastAsia="Times New Roman" w:hAnsi="Calibri" w:cs="Calibri"/>
                    <w:color w:val="000000"/>
                    <w:sz w:val="22"/>
                  </w:rPr>
                </w:rPrChange>
              </w:rPr>
            </w:pPr>
            <w:ins w:id="2990" w:author="Nate Bachmeier [AWS-SA]" w:date="2023-02-25T11:26:00Z">
              <w:r w:rsidRPr="00E16572">
                <w:rPr>
                  <w:rFonts w:ascii="Calibri" w:eastAsia="Times New Roman" w:hAnsi="Calibri" w:cs="Calibri"/>
                  <w:color w:val="000000"/>
                  <w:sz w:val="22"/>
                </w:rPr>
                <w:t>combing hair</w:t>
              </w:r>
            </w:ins>
          </w:p>
        </w:tc>
        <w:tc>
          <w:tcPr>
            <w:tcW w:w="5348" w:type="dxa"/>
            <w:noWrap/>
            <w:hideMark/>
            <w:tcPrChange w:id="2991" w:author="Nate Bachmeier [AWS-SA]" w:date="2023-02-26T11:07:00Z">
              <w:tcPr>
                <w:tcW w:w="960" w:type="dxa"/>
                <w:tcBorders>
                  <w:top w:val="nil"/>
                  <w:left w:val="nil"/>
                  <w:bottom w:val="nil"/>
                  <w:right w:val="nil"/>
                </w:tcBorders>
                <w:shd w:val="clear" w:color="auto" w:fill="auto"/>
                <w:noWrap/>
                <w:vAlign w:val="bottom"/>
                <w:hideMark/>
              </w:tcPr>
            </w:tcPrChange>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92" w:author="Nate Bachmeier [AWS-SA]" w:date="2023-02-25T11:26:00Z"/>
                <w:rFonts w:ascii="Calibri" w:eastAsia="Times New Roman" w:hAnsi="Calibri" w:cs="Calibri"/>
                <w:color w:val="000000"/>
                <w:sz w:val="22"/>
              </w:rPr>
            </w:pPr>
            <w:ins w:id="2993" w:author="Nate Bachmeier [AWS-SA]" w:date="2023-02-25T11:26:00Z">
              <w:r w:rsidRPr="00E16572">
                <w:rPr>
                  <w:rFonts w:ascii="Calibri" w:eastAsia="Times New Roman" w:hAnsi="Calibri" w:cs="Calibri"/>
                  <w:color w:val="000000"/>
                  <w:sz w:val="22"/>
                </w:rPr>
                <w:t>473</w:t>
              </w:r>
            </w:ins>
          </w:p>
        </w:tc>
      </w:tr>
      <w:tr w:rsidR="00E16572" w:rsidRPr="00E16572" w14:paraId="1CA0FA40" w14:textId="77777777" w:rsidTr="005D1D3E">
        <w:trPr>
          <w:trHeight w:val="300"/>
          <w:ins w:id="2994" w:author="Nate Bachmeier [AWS-SA]" w:date="2023-02-25T11:26:00Z"/>
          <w:trPrChange w:id="2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96" w:author="Nate Bachmeier [AWS-SA]" w:date="2023-02-26T11:07:00Z">
              <w:tcPr>
                <w:tcW w:w="4740" w:type="dxa"/>
                <w:tcBorders>
                  <w:top w:val="nil"/>
                  <w:left w:val="nil"/>
                  <w:bottom w:val="nil"/>
                  <w:right w:val="nil"/>
                </w:tcBorders>
                <w:shd w:val="clear" w:color="auto" w:fill="auto"/>
                <w:noWrap/>
                <w:vAlign w:val="bottom"/>
                <w:hideMark/>
              </w:tcPr>
            </w:tcPrChange>
          </w:tcPr>
          <w:p w14:paraId="2CED39AB" w14:textId="77777777" w:rsidR="00E16572" w:rsidRPr="00E16572" w:rsidRDefault="00E16572" w:rsidP="00E16572">
            <w:pPr>
              <w:spacing w:line="240" w:lineRule="auto"/>
              <w:ind w:firstLine="0"/>
              <w:rPr>
                <w:ins w:id="2997" w:author="Nate Bachmeier [AWS-SA]" w:date="2023-02-25T11:26:00Z"/>
                <w:rFonts w:ascii="Calibri" w:eastAsia="Times New Roman" w:hAnsi="Calibri" w:cs="Calibri"/>
                <w:b w:val="0"/>
                <w:bCs w:val="0"/>
                <w:color w:val="000000"/>
                <w:sz w:val="22"/>
                <w:rPrChange w:id="2998" w:author="Nate Bachmeier [AWS-SA]" w:date="2023-02-25T11:29:00Z">
                  <w:rPr>
                    <w:ins w:id="2999" w:author="Nate Bachmeier [AWS-SA]" w:date="2023-02-25T11:26:00Z"/>
                    <w:rFonts w:ascii="Calibri" w:eastAsia="Times New Roman" w:hAnsi="Calibri" w:cs="Calibri"/>
                    <w:color w:val="000000"/>
                    <w:sz w:val="22"/>
                  </w:rPr>
                </w:rPrChange>
              </w:rPr>
            </w:pPr>
            <w:ins w:id="3000" w:author="Nate Bachmeier [AWS-SA]" w:date="2023-02-25T11:26:00Z">
              <w:r w:rsidRPr="00E16572">
                <w:rPr>
                  <w:rFonts w:ascii="Calibri" w:eastAsia="Times New Roman" w:hAnsi="Calibri" w:cs="Calibri"/>
                  <w:color w:val="000000"/>
                  <w:sz w:val="22"/>
                </w:rPr>
                <w:t>contact juggling</w:t>
              </w:r>
            </w:ins>
          </w:p>
        </w:tc>
        <w:tc>
          <w:tcPr>
            <w:tcW w:w="5348" w:type="dxa"/>
            <w:noWrap/>
            <w:hideMark/>
            <w:tcPrChange w:id="3001" w:author="Nate Bachmeier [AWS-SA]" w:date="2023-02-26T11:07:00Z">
              <w:tcPr>
                <w:tcW w:w="960" w:type="dxa"/>
                <w:tcBorders>
                  <w:top w:val="nil"/>
                  <w:left w:val="nil"/>
                  <w:bottom w:val="nil"/>
                  <w:right w:val="nil"/>
                </w:tcBorders>
                <w:shd w:val="clear" w:color="auto" w:fill="auto"/>
                <w:noWrap/>
                <w:vAlign w:val="bottom"/>
                <w:hideMark/>
              </w:tcPr>
            </w:tcPrChange>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02" w:author="Nate Bachmeier [AWS-SA]" w:date="2023-02-25T11:26:00Z"/>
                <w:rFonts w:ascii="Calibri" w:eastAsia="Times New Roman" w:hAnsi="Calibri" w:cs="Calibri"/>
                <w:color w:val="000000"/>
                <w:sz w:val="22"/>
              </w:rPr>
            </w:pPr>
            <w:ins w:id="3003" w:author="Nate Bachmeier [AWS-SA]" w:date="2023-02-25T11:26:00Z">
              <w:r w:rsidRPr="00E16572">
                <w:rPr>
                  <w:rFonts w:ascii="Calibri" w:eastAsia="Times New Roman" w:hAnsi="Calibri" w:cs="Calibri"/>
                  <w:color w:val="000000"/>
                  <w:sz w:val="22"/>
                </w:rPr>
                <w:t>493</w:t>
              </w:r>
            </w:ins>
          </w:p>
        </w:tc>
      </w:tr>
      <w:tr w:rsidR="00E16572" w:rsidRPr="00E16572" w14:paraId="5BFFA704" w14:textId="77777777" w:rsidTr="005D1D3E">
        <w:trPr>
          <w:cnfStyle w:val="000000100000" w:firstRow="0" w:lastRow="0" w:firstColumn="0" w:lastColumn="0" w:oddVBand="0" w:evenVBand="0" w:oddHBand="1" w:evenHBand="0" w:firstRowFirstColumn="0" w:firstRowLastColumn="0" w:lastRowFirstColumn="0" w:lastRowLastColumn="0"/>
          <w:trHeight w:val="300"/>
          <w:ins w:id="3004" w:author="Nate Bachmeier [AWS-SA]" w:date="2023-02-25T11:26:00Z"/>
          <w:trPrChange w:id="3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06" w:author="Nate Bachmeier [AWS-SA]" w:date="2023-02-26T11:07:00Z">
              <w:tcPr>
                <w:tcW w:w="4740" w:type="dxa"/>
                <w:tcBorders>
                  <w:top w:val="nil"/>
                  <w:left w:val="nil"/>
                  <w:bottom w:val="nil"/>
                  <w:right w:val="nil"/>
                </w:tcBorders>
                <w:shd w:val="clear" w:color="auto" w:fill="auto"/>
                <w:noWrap/>
                <w:vAlign w:val="bottom"/>
                <w:hideMark/>
              </w:tcPr>
            </w:tcPrChange>
          </w:tcPr>
          <w:p w14:paraId="66AD33F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07" w:author="Nate Bachmeier [AWS-SA]" w:date="2023-02-25T11:26:00Z"/>
                <w:rFonts w:ascii="Calibri" w:eastAsia="Times New Roman" w:hAnsi="Calibri" w:cs="Calibri"/>
                <w:b w:val="0"/>
                <w:bCs w:val="0"/>
                <w:color w:val="000000"/>
                <w:sz w:val="22"/>
                <w:rPrChange w:id="3008" w:author="Nate Bachmeier [AWS-SA]" w:date="2023-02-25T11:29:00Z">
                  <w:rPr>
                    <w:ins w:id="3009" w:author="Nate Bachmeier [AWS-SA]" w:date="2023-02-25T11:26:00Z"/>
                    <w:rFonts w:ascii="Calibri" w:eastAsia="Times New Roman" w:hAnsi="Calibri" w:cs="Calibri"/>
                    <w:color w:val="000000"/>
                    <w:sz w:val="22"/>
                  </w:rPr>
                </w:rPrChange>
              </w:rPr>
            </w:pPr>
            <w:ins w:id="3010" w:author="Nate Bachmeier [AWS-SA]" w:date="2023-02-25T11:26:00Z">
              <w:r w:rsidRPr="00E16572">
                <w:rPr>
                  <w:rFonts w:ascii="Calibri" w:eastAsia="Times New Roman" w:hAnsi="Calibri" w:cs="Calibri"/>
                  <w:color w:val="000000"/>
                  <w:sz w:val="22"/>
                </w:rPr>
                <w:t>contorting</w:t>
              </w:r>
            </w:ins>
          </w:p>
        </w:tc>
        <w:tc>
          <w:tcPr>
            <w:tcW w:w="5348" w:type="dxa"/>
            <w:noWrap/>
            <w:hideMark/>
            <w:tcPrChange w:id="3011" w:author="Nate Bachmeier [AWS-SA]" w:date="2023-02-26T11:07:00Z">
              <w:tcPr>
                <w:tcW w:w="960" w:type="dxa"/>
                <w:tcBorders>
                  <w:top w:val="nil"/>
                  <w:left w:val="nil"/>
                  <w:bottom w:val="nil"/>
                  <w:right w:val="nil"/>
                </w:tcBorders>
                <w:shd w:val="clear" w:color="auto" w:fill="auto"/>
                <w:noWrap/>
                <w:vAlign w:val="bottom"/>
                <w:hideMark/>
              </w:tcPr>
            </w:tcPrChange>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12" w:author="Nate Bachmeier [AWS-SA]" w:date="2023-02-25T11:26:00Z"/>
                <w:rFonts w:ascii="Calibri" w:eastAsia="Times New Roman" w:hAnsi="Calibri" w:cs="Calibri"/>
                <w:color w:val="000000"/>
                <w:sz w:val="22"/>
              </w:rPr>
            </w:pPr>
            <w:ins w:id="3013" w:author="Nate Bachmeier [AWS-SA]" w:date="2023-02-25T11:26:00Z">
              <w:r w:rsidRPr="00E16572">
                <w:rPr>
                  <w:rFonts w:ascii="Calibri" w:eastAsia="Times New Roman" w:hAnsi="Calibri" w:cs="Calibri"/>
                  <w:color w:val="000000"/>
                  <w:sz w:val="22"/>
                </w:rPr>
                <w:t>566</w:t>
              </w:r>
            </w:ins>
          </w:p>
        </w:tc>
      </w:tr>
      <w:tr w:rsidR="00E16572" w:rsidRPr="00E16572" w14:paraId="78F92A45" w14:textId="77777777" w:rsidTr="005D1D3E">
        <w:trPr>
          <w:trHeight w:val="300"/>
          <w:ins w:id="3014" w:author="Nate Bachmeier [AWS-SA]" w:date="2023-02-25T11:26:00Z"/>
          <w:trPrChange w:id="3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16" w:author="Nate Bachmeier [AWS-SA]" w:date="2023-02-26T11:07:00Z">
              <w:tcPr>
                <w:tcW w:w="4740" w:type="dxa"/>
                <w:tcBorders>
                  <w:top w:val="nil"/>
                  <w:left w:val="nil"/>
                  <w:bottom w:val="nil"/>
                  <w:right w:val="nil"/>
                </w:tcBorders>
                <w:shd w:val="clear" w:color="auto" w:fill="auto"/>
                <w:noWrap/>
                <w:vAlign w:val="bottom"/>
                <w:hideMark/>
              </w:tcPr>
            </w:tcPrChange>
          </w:tcPr>
          <w:p w14:paraId="79B73A16" w14:textId="77777777" w:rsidR="00E16572" w:rsidRPr="00E16572" w:rsidRDefault="00E16572" w:rsidP="00E16572">
            <w:pPr>
              <w:spacing w:line="240" w:lineRule="auto"/>
              <w:ind w:firstLine="0"/>
              <w:rPr>
                <w:ins w:id="3017" w:author="Nate Bachmeier [AWS-SA]" w:date="2023-02-25T11:26:00Z"/>
                <w:rFonts w:ascii="Calibri" w:eastAsia="Times New Roman" w:hAnsi="Calibri" w:cs="Calibri"/>
                <w:b w:val="0"/>
                <w:bCs w:val="0"/>
                <w:color w:val="000000"/>
                <w:sz w:val="22"/>
                <w:rPrChange w:id="3018" w:author="Nate Bachmeier [AWS-SA]" w:date="2023-02-25T11:29:00Z">
                  <w:rPr>
                    <w:ins w:id="3019" w:author="Nate Bachmeier [AWS-SA]" w:date="2023-02-25T11:26:00Z"/>
                    <w:rFonts w:ascii="Calibri" w:eastAsia="Times New Roman" w:hAnsi="Calibri" w:cs="Calibri"/>
                    <w:color w:val="000000"/>
                    <w:sz w:val="22"/>
                  </w:rPr>
                </w:rPrChange>
              </w:rPr>
            </w:pPr>
            <w:ins w:id="3020" w:author="Nate Bachmeier [AWS-SA]" w:date="2023-02-25T11:26:00Z">
              <w:r w:rsidRPr="00E16572">
                <w:rPr>
                  <w:rFonts w:ascii="Calibri" w:eastAsia="Times New Roman" w:hAnsi="Calibri" w:cs="Calibri"/>
                  <w:color w:val="000000"/>
                  <w:sz w:val="22"/>
                </w:rPr>
                <w:t>cooking chicken</w:t>
              </w:r>
            </w:ins>
          </w:p>
        </w:tc>
        <w:tc>
          <w:tcPr>
            <w:tcW w:w="5348" w:type="dxa"/>
            <w:noWrap/>
            <w:hideMark/>
            <w:tcPrChange w:id="3021" w:author="Nate Bachmeier [AWS-SA]" w:date="2023-02-26T11:07:00Z">
              <w:tcPr>
                <w:tcW w:w="960" w:type="dxa"/>
                <w:tcBorders>
                  <w:top w:val="nil"/>
                  <w:left w:val="nil"/>
                  <w:bottom w:val="nil"/>
                  <w:right w:val="nil"/>
                </w:tcBorders>
                <w:shd w:val="clear" w:color="auto" w:fill="auto"/>
                <w:noWrap/>
                <w:vAlign w:val="bottom"/>
                <w:hideMark/>
              </w:tcPr>
            </w:tcPrChange>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22" w:author="Nate Bachmeier [AWS-SA]" w:date="2023-02-25T11:26:00Z"/>
                <w:rFonts w:ascii="Calibri" w:eastAsia="Times New Roman" w:hAnsi="Calibri" w:cs="Calibri"/>
                <w:color w:val="000000"/>
                <w:sz w:val="22"/>
              </w:rPr>
            </w:pPr>
            <w:ins w:id="3023" w:author="Nate Bachmeier [AWS-SA]" w:date="2023-02-25T11:26:00Z">
              <w:r w:rsidRPr="00E16572">
                <w:rPr>
                  <w:rFonts w:ascii="Calibri" w:eastAsia="Times New Roman" w:hAnsi="Calibri" w:cs="Calibri"/>
                  <w:color w:val="000000"/>
                  <w:sz w:val="22"/>
                </w:rPr>
                <w:t>608</w:t>
              </w:r>
            </w:ins>
          </w:p>
        </w:tc>
      </w:tr>
      <w:tr w:rsidR="00E16572" w:rsidRPr="00E16572" w14:paraId="179B5AEF" w14:textId="77777777" w:rsidTr="005D1D3E">
        <w:trPr>
          <w:cnfStyle w:val="000000100000" w:firstRow="0" w:lastRow="0" w:firstColumn="0" w:lastColumn="0" w:oddVBand="0" w:evenVBand="0" w:oddHBand="1" w:evenHBand="0" w:firstRowFirstColumn="0" w:firstRowLastColumn="0" w:lastRowFirstColumn="0" w:lastRowLastColumn="0"/>
          <w:trHeight w:val="300"/>
          <w:ins w:id="3024" w:author="Nate Bachmeier [AWS-SA]" w:date="2023-02-25T11:26:00Z"/>
          <w:trPrChange w:id="3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26" w:author="Nate Bachmeier [AWS-SA]" w:date="2023-02-26T11:07:00Z">
              <w:tcPr>
                <w:tcW w:w="4740" w:type="dxa"/>
                <w:tcBorders>
                  <w:top w:val="nil"/>
                  <w:left w:val="nil"/>
                  <w:bottom w:val="nil"/>
                  <w:right w:val="nil"/>
                </w:tcBorders>
                <w:shd w:val="clear" w:color="auto" w:fill="auto"/>
                <w:noWrap/>
                <w:vAlign w:val="bottom"/>
                <w:hideMark/>
              </w:tcPr>
            </w:tcPrChange>
          </w:tcPr>
          <w:p w14:paraId="09D786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27" w:author="Nate Bachmeier [AWS-SA]" w:date="2023-02-25T11:26:00Z"/>
                <w:rFonts w:ascii="Calibri" w:eastAsia="Times New Roman" w:hAnsi="Calibri" w:cs="Calibri"/>
                <w:b w:val="0"/>
                <w:bCs w:val="0"/>
                <w:color w:val="000000"/>
                <w:sz w:val="22"/>
                <w:rPrChange w:id="3028" w:author="Nate Bachmeier [AWS-SA]" w:date="2023-02-25T11:29:00Z">
                  <w:rPr>
                    <w:ins w:id="3029" w:author="Nate Bachmeier [AWS-SA]" w:date="2023-02-25T11:26:00Z"/>
                    <w:rFonts w:ascii="Calibri" w:eastAsia="Times New Roman" w:hAnsi="Calibri" w:cs="Calibri"/>
                    <w:color w:val="000000"/>
                    <w:sz w:val="22"/>
                  </w:rPr>
                </w:rPrChange>
              </w:rPr>
            </w:pPr>
            <w:ins w:id="3030" w:author="Nate Bachmeier [AWS-SA]" w:date="2023-02-25T11:26:00Z">
              <w:r w:rsidRPr="00E16572">
                <w:rPr>
                  <w:rFonts w:ascii="Calibri" w:eastAsia="Times New Roman" w:hAnsi="Calibri" w:cs="Calibri"/>
                  <w:color w:val="000000"/>
                  <w:sz w:val="22"/>
                </w:rPr>
                <w:t>cooking egg</w:t>
              </w:r>
            </w:ins>
          </w:p>
        </w:tc>
        <w:tc>
          <w:tcPr>
            <w:tcW w:w="5348" w:type="dxa"/>
            <w:noWrap/>
            <w:hideMark/>
            <w:tcPrChange w:id="3031" w:author="Nate Bachmeier [AWS-SA]" w:date="2023-02-26T11:07:00Z">
              <w:tcPr>
                <w:tcW w:w="960" w:type="dxa"/>
                <w:tcBorders>
                  <w:top w:val="nil"/>
                  <w:left w:val="nil"/>
                  <w:bottom w:val="nil"/>
                  <w:right w:val="nil"/>
                </w:tcBorders>
                <w:shd w:val="clear" w:color="auto" w:fill="auto"/>
                <w:noWrap/>
                <w:vAlign w:val="bottom"/>
                <w:hideMark/>
              </w:tcPr>
            </w:tcPrChange>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32" w:author="Nate Bachmeier [AWS-SA]" w:date="2023-02-25T11:26:00Z"/>
                <w:rFonts w:ascii="Calibri" w:eastAsia="Times New Roman" w:hAnsi="Calibri" w:cs="Calibri"/>
                <w:color w:val="000000"/>
                <w:sz w:val="22"/>
              </w:rPr>
            </w:pPr>
            <w:ins w:id="3033" w:author="Nate Bachmeier [AWS-SA]" w:date="2023-02-25T11:26:00Z">
              <w:r w:rsidRPr="00E16572">
                <w:rPr>
                  <w:rFonts w:ascii="Calibri" w:eastAsia="Times New Roman" w:hAnsi="Calibri" w:cs="Calibri"/>
                  <w:color w:val="000000"/>
                  <w:sz w:val="22"/>
                </w:rPr>
                <w:t>759</w:t>
              </w:r>
            </w:ins>
          </w:p>
        </w:tc>
      </w:tr>
      <w:tr w:rsidR="00E16572" w:rsidRPr="00E16572" w14:paraId="628CE0BD" w14:textId="77777777" w:rsidTr="005D1D3E">
        <w:trPr>
          <w:trHeight w:val="300"/>
          <w:ins w:id="3034" w:author="Nate Bachmeier [AWS-SA]" w:date="2023-02-25T11:26:00Z"/>
          <w:trPrChange w:id="3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36" w:author="Nate Bachmeier [AWS-SA]" w:date="2023-02-26T11:07:00Z">
              <w:tcPr>
                <w:tcW w:w="4740" w:type="dxa"/>
                <w:tcBorders>
                  <w:top w:val="nil"/>
                  <w:left w:val="nil"/>
                  <w:bottom w:val="nil"/>
                  <w:right w:val="nil"/>
                </w:tcBorders>
                <w:shd w:val="clear" w:color="auto" w:fill="auto"/>
                <w:noWrap/>
                <w:vAlign w:val="bottom"/>
                <w:hideMark/>
              </w:tcPr>
            </w:tcPrChange>
          </w:tcPr>
          <w:p w14:paraId="3DFC3E3E" w14:textId="77777777" w:rsidR="00E16572" w:rsidRPr="00E16572" w:rsidRDefault="00E16572" w:rsidP="00E16572">
            <w:pPr>
              <w:spacing w:line="240" w:lineRule="auto"/>
              <w:ind w:firstLine="0"/>
              <w:rPr>
                <w:ins w:id="3037" w:author="Nate Bachmeier [AWS-SA]" w:date="2023-02-25T11:26:00Z"/>
                <w:rFonts w:ascii="Calibri" w:eastAsia="Times New Roman" w:hAnsi="Calibri" w:cs="Calibri"/>
                <w:b w:val="0"/>
                <w:bCs w:val="0"/>
                <w:color w:val="000000"/>
                <w:sz w:val="22"/>
                <w:rPrChange w:id="3038" w:author="Nate Bachmeier [AWS-SA]" w:date="2023-02-25T11:29:00Z">
                  <w:rPr>
                    <w:ins w:id="3039" w:author="Nate Bachmeier [AWS-SA]" w:date="2023-02-25T11:26:00Z"/>
                    <w:rFonts w:ascii="Calibri" w:eastAsia="Times New Roman" w:hAnsi="Calibri" w:cs="Calibri"/>
                    <w:color w:val="000000"/>
                    <w:sz w:val="22"/>
                  </w:rPr>
                </w:rPrChange>
              </w:rPr>
            </w:pPr>
            <w:ins w:id="3040" w:author="Nate Bachmeier [AWS-SA]" w:date="2023-02-25T11:26:00Z">
              <w:r w:rsidRPr="00E16572">
                <w:rPr>
                  <w:rFonts w:ascii="Calibri" w:eastAsia="Times New Roman" w:hAnsi="Calibri" w:cs="Calibri"/>
                  <w:color w:val="000000"/>
                  <w:sz w:val="22"/>
                </w:rPr>
                <w:t>cooking on campfire</w:t>
              </w:r>
            </w:ins>
          </w:p>
        </w:tc>
        <w:tc>
          <w:tcPr>
            <w:tcW w:w="5348" w:type="dxa"/>
            <w:noWrap/>
            <w:hideMark/>
            <w:tcPrChange w:id="3041" w:author="Nate Bachmeier [AWS-SA]" w:date="2023-02-26T11:07:00Z">
              <w:tcPr>
                <w:tcW w:w="960" w:type="dxa"/>
                <w:tcBorders>
                  <w:top w:val="nil"/>
                  <w:left w:val="nil"/>
                  <w:bottom w:val="nil"/>
                  <w:right w:val="nil"/>
                </w:tcBorders>
                <w:shd w:val="clear" w:color="auto" w:fill="auto"/>
                <w:noWrap/>
                <w:vAlign w:val="bottom"/>
                <w:hideMark/>
              </w:tcPr>
            </w:tcPrChange>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42" w:author="Nate Bachmeier [AWS-SA]" w:date="2023-02-25T11:26:00Z"/>
                <w:rFonts w:ascii="Calibri" w:eastAsia="Times New Roman" w:hAnsi="Calibri" w:cs="Calibri"/>
                <w:color w:val="000000"/>
                <w:sz w:val="22"/>
              </w:rPr>
            </w:pPr>
            <w:ins w:id="3043" w:author="Nate Bachmeier [AWS-SA]" w:date="2023-02-25T11:26:00Z">
              <w:r w:rsidRPr="00E16572">
                <w:rPr>
                  <w:rFonts w:ascii="Calibri" w:eastAsia="Times New Roman" w:hAnsi="Calibri" w:cs="Calibri"/>
                  <w:color w:val="000000"/>
                  <w:sz w:val="22"/>
                </w:rPr>
                <w:t>589</w:t>
              </w:r>
            </w:ins>
          </w:p>
        </w:tc>
      </w:tr>
      <w:tr w:rsidR="00E16572" w:rsidRPr="00E16572" w14:paraId="67687A5F" w14:textId="77777777" w:rsidTr="005D1D3E">
        <w:trPr>
          <w:cnfStyle w:val="000000100000" w:firstRow="0" w:lastRow="0" w:firstColumn="0" w:lastColumn="0" w:oddVBand="0" w:evenVBand="0" w:oddHBand="1" w:evenHBand="0" w:firstRowFirstColumn="0" w:firstRowLastColumn="0" w:lastRowFirstColumn="0" w:lastRowLastColumn="0"/>
          <w:trHeight w:val="300"/>
          <w:ins w:id="3044" w:author="Nate Bachmeier [AWS-SA]" w:date="2023-02-25T11:26:00Z"/>
          <w:trPrChange w:id="3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46" w:author="Nate Bachmeier [AWS-SA]" w:date="2023-02-26T11:07:00Z">
              <w:tcPr>
                <w:tcW w:w="4740" w:type="dxa"/>
                <w:tcBorders>
                  <w:top w:val="nil"/>
                  <w:left w:val="nil"/>
                  <w:bottom w:val="nil"/>
                  <w:right w:val="nil"/>
                </w:tcBorders>
                <w:shd w:val="clear" w:color="auto" w:fill="auto"/>
                <w:noWrap/>
                <w:vAlign w:val="bottom"/>
                <w:hideMark/>
              </w:tcPr>
            </w:tcPrChange>
          </w:tcPr>
          <w:p w14:paraId="5196A8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47" w:author="Nate Bachmeier [AWS-SA]" w:date="2023-02-25T11:26:00Z"/>
                <w:rFonts w:ascii="Calibri" w:eastAsia="Times New Roman" w:hAnsi="Calibri" w:cs="Calibri"/>
                <w:b w:val="0"/>
                <w:bCs w:val="0"/>
                <w:color w:val="000000"/>
                <w:sz w:val="22"/>
                <w:rPrChange w:id="3048" w:author="Nate Bachmeier [AWS-SA]" w:date="2023-02-25T11:29:00Z">
                  <w:rPr>
                    <w:ins w:id="3049" w:author="Nate Bachmeier [AWS-SA]" w:date="2023-02-25T11:26:00Z"/>
                    <w:rFonts w:ascii="Calibri" w:eastAsia="Times New Roman" w:hAnsi="Calibri" w:cs="Calibri"/>
                    <w:color w:val="000000"/>
                    <w:sz w:val="22"/>
                  </w:rPr>
                </w:rPrChange>
              </w:rPr>
            </w:pPr>
            <w:ins w:id="3050" w:author="Nate Bachmeier [AWS-SA]" w:date="2023-02-25T11:26:00Z">
              <w:r w:rsidRPr="00E16572">
                <w:rPr>
                  <w:rFonts w:ascii="Calibri" w:eastAsia="Times New Roman" w:hAnsi="Calibri" w:cs="Calibri"/>
                  <w:color w:val="000000"/>
                  <w:sz w:val="22"/>
                </w:rPr>
                <w:t>cooking sausages (not on barbeque)</w:t>
              </w:r>
            </w:ins>
          </w:p>
        </w:tc>
        <w:tc>
          <w:tcPr>
            <w:tcW w:w="5348" w:type="dxa"/>
            <w:noWrap/>
            <w:hideMark/>
            <w:tcPrChange w:id="3051" w:author="Nate Bachmeier [AWS-SA]" w:date="2023-02-26T11:07:00Z">
              <w:tcPr>
                <w:tcW w:w="960" w:type="dxa"/>
                <w:tcBorders>
                  <w:top w:val="nil"/>
                  <w:left w:val="nil"/>
                  <w:bottom w:val="nil"/>
                  <w:right w:val="nil"/>
                </w:tcBorders>
                <w:shd w:val="clear" w:color="auto" w:fill="auto"/>
                <w:noWrap/>
                <w:vAlign w:val="bottom"/>
                <w:hideMark/>
              </w:tcPr>
            </w:tcPrChange>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52" w:author="Nate Bachmeier [AWS-SA]" w:date="2023-02-25T11:26:00Z"/>
                <w:rFonts w:ascii="Calibri" w:eastAsia="Times New Roman" w:hAnsi="Calibri" w:cs="Calibri"/>
                <w:color w:val="000000"/>
                <w:sz w:val="22"/>
              </w:rPr>
            </w:pPr>
            <w:ins w:id="3053" w:author="Nate Bachmeier [AWS-SA]" w:date="2023-02-25T11:26:00Z">
              <w:r w:rsidRPr="00E16572">
                <w:rPr>
                  <w:rFonts w:ascii="Calibri" w:eastAsia="Times New Roman" w:hAnsi="Calibri" w:cs="Calibri"/>
                  <w:color w:val="000000"/>
                  <w:sz w:val="22"/>
                </w:rPr>
                <w:t>809</w:t>
              </w:r>
            </w:ins>
          </w:p>
        </w:tc>
      </w:tr>
      <w:tr w:rsidR="00E16572" w:rsidRPr="00E16572" w14:paraId="01B6096D" w14:textId="77777777" w:rsidTr="005D1D3E">
        <w:trPr>
          <w:trHeight w:val="300"/>
          <w:ins w:id="3054" w:author="Nate Bachmeier [AWS-SA]" w:date="2023-02-25T11:26:00Z"/>
          <w:trPrChange w:id="3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56" w:author="Nate Bachmeier [AWS-SA]" w:date="2023-02-26T11:07:00Z">
              <w:tcPr>
                <w:tcW w:w="4740" w:type="dxa"/>
                <w:tcBorders>
                  <w:top w:val="nil"/>
                  <w:left w:val="nil"/>
                  <w:bottom w:val="nil"/>
                  <w:right w:val="nil"/>
                </w:tcBorders>
                <w:shd w:val="clear" w:color="auto" w:fill="auto"/>
                <w:noWrap/>
                <w:vAlign w:val="bottom"/>
                <w:hideMark/>
              </w:tcPr>
            </w:tcPrChange>
          </w:tcPr>
          <w:p w14:paraId="2E2B7624" w14:textId="77777777" w:rsidR="00E16572" w:rsidRPr="00E16572" w:rsidRDefault="00E16572" w:rsidP="00E16572">
            <w:pPr>
              <w:spacing w:line="240" w:lineRule="auto"/>
              <w:ind w:firstLine="0"/>
              <w:rPr>
                <w:ins w:id="3057" w:author="Nate Bachmeier [AWS-SA]" w:date="2023-02-25T11:26:00Z"/>
                <w:rFonts w:ascii="Calibri" w:eastAsia="Times New Roman" w:hAnsi="Calibri" w:cs="Calibri"/>
                <w:b w:val="0"/>
                <w:bCs w:val="0"/>
                <w:color w:val="000000"/>
                <w:sz w:val="22"/>
                <w:rPrChange w:id="3058" w:author="Nate Bachmeier [AWS-SA]" w:date="2023-02-25T11:29:00Z">
                  <w:rPr>
                    <w:ins w:id="3059" w:author="Nate Bachmeier [AWS-SA]" w:date="2023-02-25T11:26:00Z"/>
                    <w:rFonts w:ascii="Calibri" w:eastAsia="Times New Roman" w:hAnsi="Calibri" w:cs="Calibri"/>
                    <w:color w:val="000000"/>
                    <w:sz w:val="22"/>
                  </w:rPr>
                </w:rPrChange>
              </w:rPr>
            </w:pPr>
            <w:ins w:id="3060" w:author="Nate Bachmeier [AWS-SA]" w:date="2023-02-25T11:26:00Z">
              <w:r w:rsidRPr="00E16572">
                <w:rPr>
                  <w:rFonts w:ascii="Calibri" w:eastAsia="Times New Roman" w:hAnsi="Calibri" w:cs="Calibri"/>
                  <w:color w:val="000000"/>
                  <w:sz w:val="22"/>
                </w:rPr>
                <w:t>cooking scallops</w:t>
              </w:r>
            </w:ins>
          </w:p>
        </w:tc>
        <w:tc>
          <w:tcPr>
            <w:tcW w:w="5348" w:type="dxa"/>
            <w:noWrap/>
            <w:hideMark/>
            <w:tcPrChange w:id="3061" w:author="Nate Bachmeier [AWS-SA]" w:date="2023-02-26T11:07:00Z">
              <w:tcPr>
                <w:tcW w:w="960" w:type="dxa"/>
                <w:tcBorders>
                  <w:top w:val="nil"/>
                  <w:left w:val="nil"/>
                  <w:bottom w:val="nil"/>
                  <w:right w:val="nil"/>
                </w:tcBorders>
                <w:shd w:val="clear" w:color="auto" w:fill="auto"/>
                <w:noWrap/>
                <w:vAlign w:val="bottom"/>
                <w:hideMark/>
              </w:tcPr>
            </w:tcPrChange>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62" w:author="Nate Bachmeier [AWS-SA]" w:date="2023-02-25T11:26:00Z"/>
                <w:rFonts w:ascii="Calibri" w:eastAsia="Times New Roman" w:hAnsi="Calibri" w:cs="Calibri"/>
                <w:color w:val="000000"/>
                <w:sz w:val="22"/>
              </w:rPr>
            </w:pPr>
            <w:ins w:id="3063" w:author="Nate Bachmeier [AWS-SA]" w:date="2023-02-25T11:26:00Z">
              <w:r w:rsidRPr="00E16572">
                <w:rPr>
                  <w:rFonts w:ascii="Calibri" w:eastAsia="Times New Roman" w:hAnsi="Calibri" w:cs="Calibri"/>
                  <w:color w:val="000000"/>
                  <w:sz w:val="22"/>
                </w:rPr>
                <w:t>533</w:t>
              </w:r>
            </w:ins>
          </w:p>
        </w:tc>
      </w:tr>
      <w:tr w:rsidR="00E16572" w:rsidRPr="00E16572" w14:paraId="4CD9D61D" w14:textId="77777777" w:rsidTr="005D1D3E">
        <w:trPr>
          <w:cnfStyle w:val="000000100000" w:firstRow="0" w:lastRow="0" w:firstColumn="0" w:lastColumn="0" w:oddVBand="0" w:evenVBand="0" w:oddHBand="1" w:evenHBand="0" w:firstRowFirstColumn="0" w:firstRowLastColumn="0" w:lastRowFirstColumn="0" w:lastRowLastColumn="0"/>
          <w:trHeight w:val="300"/>
          <w:ins w:id="3064" w:author="Nate Bachmeier [AWS-SA]" w:date="2023-02-25T11:26:00Z"/>
          <w:trPrChange w:id="3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66" w:author="Nate Bachmeier [AWS-SA]" w:date="2023-02-26T11:07:00Z">
              <w:tcPr>
                <w:tcW w:w="4740" w:type="dxa"/>
                <w:tcBorders>
                  <w:top w:val="nil"/>
                  <w:left w:val="nil"/>
                  <w:bottom w:val="nil"/>
                  <w:right w:val="nil"/>
                </w:tcBorders>
                <w:shd w:val="clear" w:color="auto" w:fill="auto"/>
                <w:noWrap/>
                <w:vAlign w:val="bottom"/>
                <w:hideMark/>
              </w:tcPr>
            </w:tcPrChange>
          </w:tcPr>
          <w:p w14:paraId="3F943A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67" w:author="Nate Bachmeier [AWS-SA]" w:date="2023-02-25T11:26:00Z"/>
                <w:rFonts w:ascii="Calibri" w:eastAsia="Times New Roman" w:hAnsi="Calibri" w:cs="Calibri"/>
                <w:b w:val="0"/>
                <w:bCs w:val="0"/>
                <w:color w:val="000000"/>
                <w:sz w:val="22"/>
                <w:rPrChange w:id="3068" w:author="Nate Bachmeier [AWS-SA]" w:date="2023-02-25T11:29:00Z">
                  <w:rPr>
                    <w:ins w:id="3069" w:author="Nate Bachmeier [AWS-SA]" w:date="2023-02-25T11:26:00Z"/>
                    <w:rFonts w:ascii="Calibri" w:eastAsia="Times New Roman" w:hAnsi="Calibri" w:cs="Calibri"/>
                    <w:color w:val="000000"/>
                    <w:sz w:val="22"/>
                  </w:rPr>
                </w:rPrChange>
              </w:rPr>
            </w:pPr>
            <w:ins w:id="3070" w:author="Nate Bachmeier [AWS-SA]" w:date="2023-02-25T11:26:00Z">
              <w:r w:rsidRPr="00E16572">
                <w:rPr>
                  <w:rFonts w:ascii="Calibri" w:eastAsia="Times New Roman" w:hAnsi="Calibri" w:cs="Calibri"/>
                  <w:color w:val="000000"/>
                  <w:sz w:val="22"/>
                </w:rPr>
                <w:t>cosplaying</w:t>
              </w:r>
            </w:ins>
          </w:p>
        </w:tc>
        <w:tc>
          <w:tcPr>
            <w:tcW w:w="5348" w:type="dxa"/>
            <w:noWrap/>
            <w:hideMark/>
            <w:tcPrChange w:id="3071" w:author="Nate Bachmeier [AWS-SA]" w:date="2023-02-26T11:07:00Z">
              <w:tcPr>
                <w:tcW w:w="960" w:type="dxa"/>
                <w:tcBorders>
                  <w:top w:val="nil"/>
                  <w:left w:val="nil"/>
                  <w:bottom w:val="nil"/>
                  <w:right w:val="nil"/>
                </w:tcBorders>
                <w:shd w:val="clear" w:color="auto" w:fill="auto"/>
                <w:noWrap/>
                <w:vAlign w:val="bottom"/>
                <w:hideMark/>
              </w:tcPr>
            </w:tcPrChange>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72" w:author="Nate Bachmeier [AWS-SA]" w:date="2023-02-25T11:26:00Z"/>
                <w:rFonts w:ascii="Calibri" w:eastAsia="Times New Roman" w:hAnsi="Calibri" w:cs="Calibri"/>
                <w:color w:val="000000"/>
                <w:sz w:val="22"/>
              </w:rPr>
            </w:pPr>
            <w:ins w:id="3073" w:author="Nate Bachmeier [AWS-SA]" w:date="2023-02-25T11:26:00Z">
              <w:r w:rsidRPr="00E16572">
                <w:rPr>
                  <w:rFonts w:ascii="Calibri" w:eastAsia="Times New Roman" w:hAnsi="Calibri" w:cs="Calibri"/>
                  <w:color w:val="000000"/>
                  <w:sz w:val="22"/>
                </w:rPr>
                <w:t>585</w:t>
              </w:r>
            </w:ins>
          </w:p>
        </w:tc>
      </w:tr>
      <w:tr w:rsidR="00E16572" w:rsidRPr="00E16572" w14:paraId="3BF6AE14" w14:textId="77777777" w:rsidTr="005D1D3E">
        <w:trPr>
          <w:trHeight w:val="300"/>
          <w:ins w:id="3074" w:author="Nate Bachmeier [AWS-SA]" w:date="2023-02-25T11:26:00Z"/>
          <w:trPrChange w:id="3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76" w:author="Nate Bachmeier [AWS-SA]" w:date="2023-02-26T11:07:00Z">
              <w:tcPr>
                <w:tcW w:w="4740" w:type="dxa"/>
                <w:tcBorders>
                  <w:top w:val="nil"/>
                  <w:left w:val="nil"/>
                  <w:bottom w:val="nil"/>
                  <w:right w:val="nil"/>
                </w:tcBorders>
                <w:shd w:val="clear" w:color="auto" w:fill="auto"/>
                <w:noWrap/>
                <w:vAlign w:val="bottom"/>
                <w:hideMark/>
              </w:tcPr>
            </w:tcPrChange>
          </w:tcPr>
          <w:p w14:paraId="5BF7EDC0" w14:textId="77777777" w:rsidR="00E16572" w:rsidRPr="00E16572" w:rsidRDefault="00E16572" w:rsidP="00E16572">
            <w:pPr>
              <w:spacing w:line="240" w:lineRule="auto"/>
              <w:ind w:firstLine="0"/>
              <w:rPr>
                <w:ins w:id="3077" w:author="Nate Bachmeier [AWS-SA]" w:date="2023-02-25T11:26:00Z"/>
                <w:rFonts w:ascii="Calibri" w:eastAsia="Times New Roman" w:hAnsi="Calibri" w:cs="Calibri"/>
                <w:b w:val="0"/>
                <w:bCs w:val="0"/>
                <w:color w:val="000000"/>
                <w:sz w:val="22"/>
                <w:rPrChange w:id="3078" w:author="Nate Bachmeier [AWS-SA]" w:date="2023-02-25T11:29:00Z">
                  <w:rPr>
                    <w:ins w:id="3079" w:author="Nate Bachmeier [AWS-SA]" w:date="2023-02-25T11:26:00Z"/>
                    <w:rFonts w:ascii="Calibri" w:eastAsia="Times New Roman" w:hAnsi="Calibri" w:cs="Calibri"/>
                    <w:color w:val="000000"/>
                    <w:sz w:val="22"/>
                  </w:rPr>
                </w:rPrChange>
              </w:rPr>
            </w:pPr>
            <w:ins w:id="3080" w:author="Nate Bachmeier [AWS-SA]" w:date="2023-02-25T11:26:00Z">
              <w:r w:rsidRPr="00E16572">
                <w:rPr>
                  <w:rFonts w:ascii="Calibri" w:eastAsia="Times New Roman" w:hAnsi="Calibri" w:cs="Calibri"/>
                  <w:color w:val="000000"/>
                  <w:sz w:val="22"/>
                </w:rPr>
                <w:t>coughing</w:t>
              </w:r>
            </w:ins>
          </w:p>
        </w:tc>
        <w:tc>
          <w:tcPr>
            <w:tcW w:w="5348" w:type="dxa"/>
            <w:noWrap/>
            <w:hideMark/>
            <w:tcPrChange w:id="3081" w:author="Nate Bachmeier [AWS-SA]" w:date="2023-02-26T11:07:00Z">
              <w:tcPr>
                <w:tcW w:w="960" w:type="dxa"/>
                <w:tcBorders>
                  <w:top w:val="nil"/>
                  <w:left w:val="nil"/>
                  <w:bottom w:val="nil"/>
                  <w:right w:val="nil"/>
                </w:tcBorders>
                <w:shd w:val="clear" w:color="auto" w:fill="auto"/>
                <w:noWrap/>
                <w:vAlign w:val="bottom"/>
                <w:hideMark/>
              </w:tcPr>
            </w:tcPrChange>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82" w:author="Nate Bachmeier [AWS-SA]" w:date="2023-02-25T11:26:00Z"/>
                <w:rFonts w:ascii="Calibri" w:eastAsia="Times New Roman" w:hAnsi="Calibri" w:cs="Calibri"/>
                <w:color w:val="000000"/>
                <w:sz w:val="22"/>
              </w:rPr>
            </w:pPr>
            <w:ins w:id="3083" w:author="Nate Bachmeier [AWS-SA]" w:date="2023-02-25T11:26:00Z">
              <w:r w:rsidRPr="00E16572">
                <w:rPr>
                  <w:rFonts w:ascii="Calibri" w:eastAsia="Times New Roman" w:hAnsi="Calibri" w:cs="Calibri"/>
                  <w:color w:val="000000"/>
                  <w:sz w:val="22"/>
                </w:rPr>
                <w:t>444</w:t>
              </w:r>
            </w:ins>
          </w:p>
        </w:tc>
      </w:tr>
      <w:tr w:rsidR="00E16572" w:rsidRPr="00E16572" w14:paraId="71B0D827" w14:textId="77777777" w:rsidTr="005D1D3E">
        <w:trPr>
          <w:cnfStyle w:val="000000100000" w:firstRow="0" w:lastRow="0" w:firstColumn="0" w:lastColumn="0" w:oddVBand="0" w:evenVBand="0" w:oddHBand="1" w:evenHBand="0" w:firstRowFirstColumn="0" w:firstRowLastColumn="0" w:lastRowFirstColumn="0" w:lastRowLastColumn="0"/>
          <w:trHeight w:val="300"/>
          <w:ins w:id="3084" w:author="Nate Bachmeier [AWS-SA]" w:date="2023-02-25T11:26:00Z"/>
          <w:trPrChange w:id="3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86" w:author="Nate Bachmeier [AWS-SA]" w:date="2023-02-26T11:07:00Z">
              <w:tcPr>
                <w:tcW w:w="4740" w:type="dxa"/>
                <w:tcBorders>
                  <w:top w:val="nil"/>
                  <w:left w:val="nil"/>
                  <w:bottom w:val="nil"/>
                  <w:right w:val="nil"/>
                </w:tcBorders>
                <w:shd w:val="clear" w:color="auto" w:fill="auto"/>
                <w:noWrap/>
                <w:vAlign w:val="bottom"/>
                <w:hideMark/>
              </w:tcPr>
            </w:tcPrChange>
          </w:tcPr>
          <w:p w14:paraId="0180F6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87" w:author="Nate Bachmeier [AWS-SA]" w:date="2023-02-25T11:26:00Z"/>
                <w:rFonts w:ascii="Calibri" w:eastAsia="Times New Roman" w:hAnsi="Calibri" w:cs="Calibri"/>
                <w:b w:val="0"/>
                <w:bCs w:val="0"/>
                <w:color w:val="000000"/>
                <w:sz w:val="22"/>
                <w:rPrChange w:id="3088" w:author="Nate Bachmeier [AWS-SA]" w:date="2023-02-25T11:29:00Z">
                  <w:rPr>
                    <w:ins w:id="3089" w:author="Nate Bachmeier [AWS-SA]" w:date="2023-02-25T11:26:00Z"/>
                    <w:rFonts w:ascii="Calibri" w:eastAsia="Times New Roman" w:hAnsi="Calibri" w:cs="Calibri"/>
                    <w:color w:val="000000"/>
                    <w:sz w:val="22"/>
                  </w:rPr>
                </w:rPrChange>
              </w:rPr>
            </w:pPr>
            <w:ins w:id="3090" w:author="Nate Bachmeier [AWS-SA]" w:date="2023-02-25T11:26:00Z">
              <w:r w:rsidRPr="00E16572">
                <w:rPr>
                  <w:rFonts w:ascii="Calibri" w:eastAsia="Times New Roman" w:hAnsi="Calibri" w:cs="Calibri"/>
                  <w:color w:val="000000"/>
                  <w:sz w:val="22"/>
                </w:rPr>
                <w:t>counting money</w:t>
              </w:r>
            </w:ins>
          </w:p>
        </w:tc>
        <w:tc>
          <w:tcPr>
            <w:tcW w:w="5348" w:type="dxa"/>
            <w:noWrap/>
            <w:hideMark/>
            <w:tcPrChange w:id="3091" w:author="Nate Bachmeier [AWS-SA]" w:date="2023-02-26T11:07:00Z">
              <w:tcPr>
                <w:tcW w:w="960" w:type="dxa"/>
                <w:tcBorders>
                  <w:top w:val="nil"/>
                  <w:left w:val="nil"/>
                  <w:bottom w:val="nil"/>
                  <w:right w:val="nil"/>
                </w:tcBorders>
                <w:shd w:val="clear" w:color="auto" w:fill="auto"/>
                <w:noWrap/>
                <w:vAlign w:val="bottom"/>
                <w:hideMark/>
              </w:tcPr>
            </w:tcPrChange>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92" w:author="Nate Bachmeier [AWS-SA]" w:date="2023-02-25T11:26:00Z"/>
                <w:rFonts w:ascii="Calibri" w:eastAsia="Times New Roman" w:hAnsi="Calibri" w:cs="Calibri"/>
                <w:color w:val="000000"/>
                <w:sz w:val="22"/>
              </w:rPr>
            </w:pPr>
            <w:ins w:id="3093" w:author="Nate Bachmeier [AWS-SA]" w:date="2023-02-25T11:26:00Z">
              <w:r w:rsidRPr="00E16572">
                <w:rPr>
                  <w:rFonts w:ascii="Calibri" w:eastAsia="Times New Roman" w:hAnsi="Calibri" w:cs="Calibri"/>
                  <w:color w:val="000000"/>
                  <w:sz w:val="22"/>
                </w:rPr>
                <w:t>624</w:t>
              </w:r>
            </w:ins>
          </w:p>
        </w:tc>
      </w:tr>
      <w:tr w:rsidR="00E16572" w:rsidRPr="00E16572" w14:paraId="3C8EAF05" w14:textId="77777777" w:rsidTr="005D1D3E">
        <w:trPr>
          <w:trHeight w:val="300"/>
          <w:ins w:id="3094" w:author="Nate Bachmeier [AWS-SA]" w:date="2023-02-25T11:26:00Z"/>
          <w:trPrChange w:id="3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96" w:author="Nate Bachmeier [AWS-SA]" w:date="2023-02-26T11:07:00Z">
              <w:tcPr>
                <w:tcW w:w="4740" w:type="dxa"/>
                <w:tcBorders>
                  <w:top w:val="nil"/>
                  <w:left w:val="nil"/>
                  <w:bottom w:val="nil"/>
                  <w:right w:val="nil"/>
                </w:tcBorders>
                <w:shd w:val="clear" w:color="auto" w:fill="auto"/>
                <w:noWrap/>
                <w:vAlign w:val="bottom"/>
                <w:hideMark/>
              </w:tcPr>
            </w:tcPrChange>
          </w:tcPr>
          <w:p w14:paraId="286147AE" w14:textId="77777777" w:rsidR="00E16572" w:rsidRPr="00E16572" w:rsidRDefault="00E16572" w:rsidP="00E16572">
            <w:pPr>
              <w:spacing w:line="240" w:lineRule="auto"/>
              <w:ind w:firstLine="0"/>
              <w:rPr>
                <w:ins w:id="3097" w:author="Nate Bachmeier [AWS-SA]" w:date="2023-02-25T11:26:00Z"/>
                <w:rFonts w:ascii="Calibri" w:eastAsia="Times New Roman" w:hAnsi="Calibri" w:cs="Calibri"/>
                <w:b w:val="0"/>
                <w:bCs w:val="0"/>
                <w:color w:val="000000"/>
                <w:sz w:val="22"/>
                <w:rPrChange w:id="3098" w:author="Nate Bachmeier [AWS-SA]" w:date="2023-02-25T11:29:00Z">
                  <w:rPr>
                    <w:ins w:id="3099" w:author="Nate Bachmeier [AWS-SA]" w:date="2023-02-25T11:26:00Z"/>
                    <w:rFonts w:ascii="Calibri" w:eastAsia="Times New Roman" w:hAnsi="Calibri" w:cs="Calibri"/>
                    <w:color w:val="000000"/>
                    <w:sz w:val="22"/>
                  </w:rPr>
                </w:rPrChange>
              </w:rPr>
            </w:pPr>
            <w:ins w:id="3100" w:author="Nate Bachmeier [AWS-SA]" w:date="2023-02-25T11:26:00Z">
              <w:r w:rsidRPr="00E16572">
                <w:rPr>
                  <w:rFonts w:ascii="Calibri" w:eastAsia="Times New Roman" w:hAnsi="Calibri" w:cs="Calibri"/>
                  <w:color w:val="000000"/>
                  <w:sz w:val="22"/>
                </w:rPr>
                <w:t>country line dancing</w:t>
              </w:r>
            </w:ins>
          </w:p>
        </w:tc>
        <w:tc>
          <w:tcPr>
            <w:tcW w:w="5348" w:type="dxa"/>
            <w:noWrap/>
            <w:hideMark/>
            <w:tcPrChange w:id="3101" w:author="Nate Bachmeier [AWS-SA]" w:date="2023-02-26T11:07:00Z">
              <w:tcPr>
                <w:tcW w:w="960" w:type="dxa"/>
                <w:tcBorders>
                  <w:top w:val="nil"/>
                  <w:left w:val="nil"/>
                  <w:bottom w:val="nil"/>
                  <w:right w:val="nil"/>
                </w:tcBorders>
                <w:shd w:val="clear" w:color="auto" w:fill="auto"/>
                <w:noWrap/>
                <w:vAlign w:val="bottom"/>
                <w:hideMark/>
              </w:tcPr>
            </w:tcPrChange>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02" w:author="Nate Bachmeier [AWS-SA]" w:date="2023-02-25T11:26:00Z"/>
                <w:rFonts w:ascii="Calibri" w:eastAsia="Times New Roman" w:hAnsi="Calibri" w:cs="Calibri"/>
                <w:color w:val="000000"/>
                <w:sz w:val="22"/>
              </w:rPr>
            </w:pPr>
            <w:ins w:id="3103" w:author="Nate Bachmeier [AWS-SA]" w:date="2023-02-25T11:26:00Z">
              <w:r w:rsidRPr="00E16572">
                <w:rPr>
                  <w:rFonts w:ascii="Calibri" w:eastAsia="Times New Roman" w:hAnsi="Calibri" w:cs="Calibri"/>
                  <w:color w:val="000000"/>
                  <w:sz w:val="22"/>
                </w:rPr>
                <w:t>257</w:t>
              </w:r>
            </w:ins>
          </w:p>
        </w:tc>
      </w:tr>
      <w:tr w:rsidR="00E16572" w:rsidRPr="00E16572" w14:paraId="2E55A72D" w14:textId="77777777" w:rsidTr="005D1D3E">
        <w:trPr>
          <w:cnfStyle w:val="000000100000" w:firstRow="0" w:lastRow="0" w:firstColumn="0" w:lastColumn="0" w:oddVBand="0" w:evenVBand="0" w:oddHBand="1" w:evenHBand="0" w:firstRowFirstColumn="0" w:firstRowLastColumn="0" w:lastRowFirstColumn="0" w:lastRowLastColumn="0"/>
          <w:trHeight w:val="300"/>
          <w:ins w:id="3104" w:author="Nate Bachmeier [AWS-SA]" w:date="2023-02-25T11:26:00Z"/>
          <w:trPrChange w:id="3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06" w:author="Nate Bachmeier [AWS-SA]" w:date="2023-02-26T11:07:00Z">
              <w:tcPr>
                <w:tcW w:w="4740" w:type="dxa"/>
                <w:tcBorders>
                  <w:top w:val="nil"/>
                  <w:left w:val="nil"/>
                  <w:bottom w:val="nil"/>
                  <w:right w:val="nil"/>
                </w:tcBorders>
                <w:shd w:val="clear" w:color="auto" w:fill="auto"/>
                <w:noWrap/>
                <w:vAlign w:val="bottom"/>
                <w:hideMark/>
              </w:tcPr>
            </w:tcPrChange>
          </w:tcPr>
          <w:p w14:paraId="48DD17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07" w:author="Nate Bachmeier [AWS-SA]" w:date="2023-02-25T11:26:00Z"/>
                <w:rFonts w:ascii="Calibri" w:eastAsia="Times New Roman" w:hAnsi="Calibri" w:cs="Calibri"/>
                <w:b w:val="0"/>
                <w:bCs w:val="0"/>
                <w:color w:val="000000"/>
                <w:sz w:val="22"/>
                <w:rPrChange w:id="3108" w:author="Nate Bachmeier [AWS-SA]" w:date="2023-02-25T11:29:00Z">
                  <w:rPr>
                    <w:ins w:id="3109" w:author="Nate Bachmeier [AWS-SA]" w:date="2023-02-25T11:26:00Z"/>
                    <w:rFonts w:ascii="Calibri" w:eastAsia="Times New Roman" w:hAnsi="Calibri" w:cs="Calibri"/>
                    <w:color w:val="000000"/>
                    <w:sz w:val="22"/>
                  </w:rPr>
                </w:rPrChange>
              </w:rPr>
            </w:pPr>
            <w:ins w:id="3110" w:author="Nate Bachmeier [AWS-SA]" w:date="2023-02-25T11:26:00Z">
              <w:r w:rsidRPr="00E16572">
                <w:rPr>
                  <w:rFonts w:ascii="Calibri" w:eastAsia="Times New Roman" w:hAnsi="Calibri" w:cs="Calibri"/>
                  <w:color w:val="000000"/>
                  <w:sz w:val="22"/>
                </w:rPr>
                <w:t>cracking back</w:t>
              </w:r>
            </w:ins>
          </w:p>
        </w:tc>
        <w:tc>
          <w:tcPr>
            <w:tcW w:w="5348" w:type="dxa"/>
            <w:noWrap/>
            <w:hideMark/>
            <w:tcPrChange w:id="3111" w:author="Nate Bachmeier [AWS-SA]" w:date="2023-02-26T11:07:00Z">
              <w:tcPr>
                <w:tcW w:w="960" w:type="dxa"/>
                <w:tcBorders>
                  <w:top w:val="nil"/>
                  <w:left w:val="nil"/>
                  <w:bottom w:val="nil"/>
                  <w:right w:val="nil"/>
                </w:tcBorders>
                <w:shd w:val="clear" w:color="auto" w:fill="auto"/>
                <w:noWrap/>
                <w:vAlign w:val="bottom"/>
                <w:hideMark/>
              </w:tcPr>
            </w:tcPrChange>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12" w:author="Nate Bachmeier [AWS-SA]" w:date="2023-02-25T11:26:00Z"/>
                <w:rFonts w:ascii="Calibri" w:eastAsia="Times New Roman" w:hAnsi="Calibri" w:cs="Calibri"/>
                <w:color w:val="000000"/>
                <w:sz w:val="22"/>
              </w:rPr>
            </w:pPr>
            <w:ins w:id="3113" w:author="Nate Bachmeier [AWS-SA]" w:date="2023-02-25T11:26:00Z">
              <w:r w:rsidRPr="00E16572">
                <w:rPr>
                  <w:rFonts w:ascii="Calibri" w:eastAsia="Times New Roman" w:hAnsi="Calibri" w:cs="Calibri"/>
                  <w:color w:val="000000"/>
                  <w:sz w:val="22"/>
                </w:rPr>
                <w:t>470</w:t>
              </w:r>
            </w:ins>
          </w:p>
        </w:tc>
      </w:tr>
      <w:tr w:rsidR="00E16572" w:rsidRPr="00E16572" w14:paraId="220D048C" w14:textId="77777777" w:rsidTr="005D1D3E">
        <w:trPr>
          <w:trHeight w:val="300"/>
          <w:ins w:id="3114" w:author="Nate Bachmeier [AWS-SA]" w:date="2023-02-25T11:26:00Z"/>
          <w:trPrChange w:id="3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16" w:author="Nate Bachmeier [AWS-SA]" w:date="2023-02-26T11:07:00Z">
              <w:tcPr>
                <w:tcW w:w="4740" w:type="dxa"/>
                <w:tcBorders>
                  <w:top w:val="nil"/>
                  <w:left w:val="nil"/>
                  <w:bottom w:val="nil"/>
                  <w:right w:val="nil"/>
                </w:tcBorders>
                <w:shd w:val="clear" w:color="auto" w:fill="auto"/>
                <w:noWrap/>
                <w:vAlign w:val="bottom"/>
                <w:hideMark/>
              </w:tcPr>
            </w:tcPrChange>
          </w:tcPr>
          <w:p w14:paraId="26FB4284" w14:textId="77777777" w:rsidR="00E16572" w:rsidRPr="00E16572" w:rsidRDefault="00E16572" w:rsidP="00E16572">
            <w:pPr>
              <w:spacing w:line="240" w:lineRule="auto"/>
              <w:ind w:firstLine="0"/>
              <w:rPr>
                <w:ins w:id="3117" w:author="Nate Bachmeier [AWS-SA]" w:date="2023-02-25T11:26:00Z"/>
                <w:rFonts w:ascii="Calibri" w:eastAsia="Times New Roman" w:hAnsi="Calibri" w:cs="Calibri"/>
                <w:b w:val="0"/>
                <w:bCs w:val="0"/>
                <w:color w:val="000000"/>
                <w:sz w:val="22"/>
                <w:rPrChange w:id="3118" w:author="Nate Bachmeier [AWS-SA]" w:date="2023-02-25T11:29:00Z">
                  <w:rPr>
                    <w:ins w:id="3119" w:author="Nate Bachmeier [AWS-SA]" w:date="2023-02-25T11:26:00Z"/>
                    <w:rFonts w:ascii="Calibri" w:eastAsia="Times New Roman" w:hAnsi="Calibri" w:cs="Calibri"/>
                    <w:color w:val="000000"/>
                    <w:sz w:val="22"/>
                  </w:rPr>
                </w:rPrChange>
              </w:rPr>
            </w:pPr>
            <w:ins w:id="3120" w:author="Nate Bachmeier [AWS-SA]" w:date="2023-02-25T11:26:00Z">
              <w:r w:rsidRPr="00E16572">
                <w:rPr>
                  <w:rFonts w:ascii="Calibri" w:eastAsia="Times New Roman" w:hAnsi="Calibri" w:cs="Calibri"/>
                  <w:color w:val="000000"/>
                  <w:sz w:val="22"/>
                </w:rPr>
                <w:t>cracking knuckles</w:t>
              </w:r>
            </w:ins>
          </w:p>
        </w:tc>
        <w:tc>
          <w:tcPr>
            <w:tcW w:w="5348" w:type="dxa"/>
            <w:noWrap/>
            <w:hideMark/>
            <w:tcPrChange w:id="3121" w:author="Nate Bachmeier [AWS-SA]" w:date="2023-02-26T11:07:00Z">
              <w:tcPr>
                <w:tcW w:w="960" w:type="dxa"/>
                <w:tcBorders>
                  <w:top w:val="nil"/>
                  <w:left w:val="nil"/>
                  <w:bottom w:val="nil"/>
                  <w:right w:val="nil"/>
                </w:tcBorders>
                <w:shd w:val="clear" w:color="auto" w:fill="auto"/>
                <w:noWrap/>
                <w:vAlign w:val="bottom"/>
                <w:hideMark/>
              </w:tcPr>
            </w:tcPrChange>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22" w:author="Nate Bachmeier [AWS-SA]" w:date="2023-02-25T11:26:00Z"/>
                <w:rFonts w:ascii="Calibri" w:eastAsia="Times New Roman" w:hAnsi="Calibri" w:cs="Calibri"/>
                <w:color w:val="000000"/>
                <w:sz w:val="22"/>
              </w:rPr>
            </w:pPr>
            <w:ins w:id="3123" w:author="Nate Bachmeier [AWS-SA]" w:date="2023-02-25T11:26:00Z">
              <w:r w:rsidRPr="00E16572">
                <w:rPr>
                  <w:rFonts w:ascii="Calibri" w:eastAsia="Times New Roman" w:hAnsi="Calibri" w:cs="Calibri"/>
                  <w:color w:val="000000"/>
                  <w:sz w:val="22"/>
                </w:rPr>
                <w:t>502</w:t>
              </w:r>
            </w:ins>
          </w:p>
        </w:tc>
      </w:tr>
      <w:tr w:rsidR="00E16572" w:rsidRPr="00E16572" w14:paraId="48580E49" w14:textId="77777777" w:rsidTr="005D1D3E">
        <w:trPr>
          <w:cnfStyle w:val="000000100000" w:firstRow="0" w:lastRow="0" w:firstColumn="0" w:lastColumn="0" w:oddVBand="0" w:evenVBand="0" w:oddHBand="1" w:evenHBand="0" w:firstRowFirstColumn="0" w:firstRowLastColumn="0" w:lastRowFirstColumn="0" w:lastRowLastColumn="0"/>
          <w:trHeight w:val="300"/>
          <w:ins w:id="3124" w:author="Nate Bachmeier [AWS-SA]" w:date="2023-02-25T11:26:00Z"/>
          <w:trPrChange w:id="3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26" w:author="Nate Bachmeier [AWS-SA]" w:date="2023-02-26T11:07:00Z">
              <w:tcPr>
                <w:tcW w:w="4740" w:type="dxa"/>
                <w:tcBorders>
                  <w:top w:val="nil"/>
                  <w:left w:val="nil"/>
                  <w:bottom w:val="nil"/>
                  <w:right w:val="nil"/>
                </w:tcBorders>
                <w:shd w:val="clear" w:color="auto" w:fill="auto"/>
                <w:noWrap/>
                <w:vAlign w:val="bottom"/>
                <w:hideMark/>
              </w:tcPr>
            </w:tcPrChange>
          </w:tcPr>
          <w:p w14:paraId="687439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27" w:author="Nate Bachmeier [AWS-SA]" w:date="2023-02-25T11:26:00Z"/>
                <w:rFonts w:ascii="Calibri" w:eastAsia="Times New Roman" w:hAnsi="Calibri" w:cs="Calibri"/>
                <w:b w:val="0"/>
                <w:bCs w:val="0"/>
                <w:color w:val="000000"/>
                <w:sz w:val="22"/>
                <w:rPrChange w:id="3128" w:author="Nate Bachmeier [AWS-SA]" w:date="2023-02-25T11:29:00Z">
                  <w:rPr>
                    <w:ins w:id="3129" w:author="Nate Bachmeier [AWS-SA]" w:date="2023-02-25T11:26:00Z"/>
                    <w:rFonts w:ascii="Calibri" w:eastAsia="Times New Roman" w:hAnsi="Calibri" w:cs="Calibri"/>
                    <w:color w:val="000000"/>
                    <w:sz w:val="22"/>
                  </w:rPr>
                </w:rPrChange>
              </w:rPr>
            </w:pPr>
            <w:ins w:id="3130" w:author="Nate Bachmeier [AWS-SA]" w:date="2023-02-25T11:26:00Z">
              <w:r w:rsidRPr="00E16572">
                <w:rPr>
                  <w:rFonts w:ascii="Calibri" w:eastAsia="Times New Roman" w:hAnsi="Calibri" w:cs="Calibri"/>
                  <w:color w:val="000000"/>
                  <w:sz w:val="22"/>
                </w:rPr>
                <w:t>cracking neck</w:t>
              </w:r>
            </w:ins>
          </w:p>
        </w:tc>
        <w:tc>
          <w:tcPr>
            <w:tcW w:w="5348" w:type="dxa"/>
            <w:noWrap/>
            <w:hideMark/>
            <w:tcPrChange w:id="3131" w:author="Nate Bachmeier [AWS-SA]" w:date="2023-02-26T11:07:00Z">
              <w:tcPr>
                <w:tcW w:w="960" w:type="dxa"/>
                <w:tcBorders>
                  <w:top w:val="nil"/>
                  <w:left w:val="nil"/>
                  <w:bottom w:val="nil"/>
                  <w:right w:val="nil"/>
                </w:tcBorders>
                <w:shd w:val="clear" w:color="auto" w:fill="auto"/>
                <w:noWrap/>
                <w:vAlign w:val="bottom"/>
                <w:hideMark/>
              </w:tcPr>
            </w:tcPrChange>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32" w:author="Nate Bachmeier [AWS-SA]" w:date="2023-02-25T11:26:00Z"/>
                <w:rFonts w:ascii="Calibri" w:eastAsia="Times New Roman" w:hAnsi="Calibri" w:cs="Calibri"/>
                <w:color w:val="000000"/>
                <w:sz w:val="22"/>
              </w:rPr>
            </w:pPr>
            <w:ins w:id="3133" w:author="Nate Bachmeier [AWS-SA]" w:date="2023-02-25T11:26:00Z">
              <w:r w:rsidRPr="00E16572">
                <w:rPr>
                  <w:rFonts w:ascii="Calibri" w:eastAsia="Times New Roman" w:hAnsi="Calibri" w:cs="Calibri"/>
                  <w:color w:val="000000"/>
                  <w:sz w:val="22"/>
                </w:rPr>
                <w:t>396</w:t>
              </w:r>
            </w:ins>
          </w:p>
        </w:tc>
      </w:tr>
      <w:tr w:rsidR="00E16572" w:rsidRPr="00E16572" w14:paraId="432C7182" w14:textId="77777777" w:rsidTr="005D1D3E">
        <w:trPr>
          <w:trHeight w:val="300"/>
          <w:ins w:id="3134" w:author="Nate Bachmeier [AWS-SA]" w:date="2023-02-25T11:26:00Z"/>
          <w:trPrChange w:id="3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36" w:author="Nate Bachmeier [AWS-SA]" w:date="2023-02-26T11:07:00Z">
              <w:tcPr>
                <w:tcW w:w="4740" w:type="dxa"/>
                <w:tcBorders>
                  <w:top w:val="nil"/>
                  <w:left w:val="nil"/>
                  <w:bottom w:val="nil"/>
                  <w:right w:val="nil"/>
                </w:tcBorders>
                <w:shd w:val="clear" w:color="auto" w:fill="auto"/>
                <w:noWrap/>
                <w:vAlign w:val="bottom"/>
                <w:hideMark/>
              </w:tcPr>
            </w:tcPrChange>
          </w:tcPr>
          <w:p w14:paraId="7528D68A" w14:textId="77777777" w:rsidR="00E16572" w:rsidRPr="00E16572" w:rsidRDefault="00E16572" w:rsidP="00E16572">
            <w:pPr>
              <w:spacing w:line="240" w:lineRule="auto"/>
              <w:ind w:firstLine="0"/>
              <w:rPr>
                <w:ins w:id="3137" w:author="Nate Bachmeier [AWS-SA]" w:date="2023-02-25T11:26:00Z"/>
                <w:rFonts w:ascii="Calibri" w:eastAsia="Times New Roman" w:hAnsi="Calibri" w:cs="Calibri"/>
                <w:b w:val="0"/>
                <w:bCs w:val="0"/>
                <w:color w:val="000000"/>
                <w:sz w:val="22"/>
                <w:rPrChange w:id="3138" w:author="Nate Bachmeier [AWS-SA]" w:date="2023-02-25T11:29:00Z">
                  <w:rPr>
                    <w:ins w:id="3139" w:author="Nate Bachmeier [AWS-SA]" w:date="2023-02-25T11:26:00Z"/>
                    <w:rFonts w:ascii="Calibri" w:eastAsia="Times New Roman" w:hAnsi="Calibri" w:cs="Calibri"/>
                    <w:color w:val="000000"/>
                    <w:sz w:val="22"/>
                  </w:rPr>
                </w:rPrChange>
              </w:rPr>
            </w:pPr>
            <w:ins w:id="3140" w:author="Nate Bachmeier [AWS-SA]" w:date="2023-02-25T11:26:00Z">
              <w:r w:rsidRPr="00E16572">
                <w:rPr>
                  <w:rFonts w:ascii="Calibri" w:eastAsia="Times New Roman" w:hAnsi="Calibri" w:cs="Calibri"/>
                  <w:color w:val="000000"/>
                  <w:sz w:val="22"/>
                </w:rPr>
                <w:t>crawling baby</w:t>
              </w:r>
            </w:ins>
          </w:p>
        </w:tc>
        <w:tc>
          <w:tcPr>
            <w:tcW w:w="5348" w:type="dxa"/>
            <w:noWrap/>
            <w:hideMark/>
            <w:tcPrChange w:id="3141" w:author="Nate Bachmeier [AWS-SA]" w:date="2023-02-26T11:07:00Z">
              <w:tcPr>
                <w:tcW w:w="960" w:type="dxa"/>
                <w:tcBorders>
                  <w:top w:val="nil"/>
                  <w:left w:val="nil"/>
                  <w:bottom w:val="nil"/>
                  <w:right w:val="nil"/>
                </w:tcBorders>
                <w:shd w:val="clear" w:color="auto" w:fill="auto"/>
                <w:noWrap/>
                <w:vAlign w:val="bottom"/>
                <w:hideMark/>
              </w:tcPr>
            </w:tcPrChange>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42" w:author="Nate Bachmeier [AWS-SA]" w:date="2023-02-25T11:26:00Z"/>
                <w:rFonts w:ascii="Calibri" w:eastAsia="Times New Roman" w:hAnsi="Calibri" w:cs="Calibri"/>
                <w:color w:val="000000"/>
                <w:sz w:val="22"/>
              </w:rPr>
            </w:pPr>
            <w:ins w:id="3143" w:author="Nate Bachmeier [AWS-SA]" w:date="2023-02-25T11:26:00Z">
              <w:r w:rsidRPr="00E16572">
                <w:rPr>
                  <w:rFonts w:ascii="Calibri" w:eastAsia="Times New Roman" w:hAnsi="Calibri" w:cs="Calibri"/>
                  <w:color w:val="000000"/>
                  <w:sz w:val="22"/>
                </w:rPr>
                <w:t>867</w:t>
              </w:r>
            </w:ins>
          </w:p>
        </w:tc>
      </w:tr>
      <w:tr w:rsidR="00E16572" w:rsidRPr="00E16572" w14:paraId="2A774DA3" w14:textId="77777777" w:rsidTr="005D1D3E">
        <w:trPr>
          <w:cnfStyle w:val="000000100000" w:firstRow="0" w:lastRow="0" w:firstColumn="0" w:lastColumn="0" w:oddVBand="0" w:evenVBand="0" w:oddHBand="1" w:evenHBand="0" w:firstRowFirstColumn="0" w:firstRowLastColumn="0" w:lastRowFirstColumn="0" w:lastRowLastColumn="0"/>
          <w:trHeight w:val="300"/>
          <w:ins w:id="3144" w:author="Nate Bachmeier [AWS-SA]" w:date="2023-02-25T11:26:00Z"/>
          <w:trPrChange w:id="3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46" w:author="Nate Bachmeier [AWS-SA]" w:date="2023-02-26T11:07:00Z">
              <w:tcPr>
                <w:tcW w:w="4740" w:type="dxa"/>
                <w:tcBorders>
                  <w:top w:val="nil"/>
                  <w:left w:val="nil"/>
                  <w:bottom w:val="nil"/>
                  <w:right w:val="nil"/>
                </w:tcBorders>
                <w:shd w:val="clear" w:color="auto" w:fill="auto"/>
                <w:noWrap/>
                <w:vAlign w:val="bottom"/>
                <w:hideMark/>
              </w:tcPr>
            </w:tcPrChange>
          </w:tcPr>
          <w:p w14:paraId="1B0B52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47" w:author="Nate Bachmeier [AWS-SA]" w:date="2023-02-25T11:26:00Z"/>
                <w:rFonts w:ascii="Calibri" w:eastAsia="Times New Roman" w:hAnsi="Calibri" w:cs="Calibri"/>
                <w:b w:val="0"/>
                <w:bCs w:val="0"/>
                <w:color w:val="000000"/>
                <w:sz w:val="22"/>
                <w:rPrChange w:id="3148" w:author="Nate Bachmeier [AWS-SA]" w:date="2023-02-25T11:29:00Z">
                  <w:rPr>
                    <w:ins w:id="3149" w:author="Nate Bachmeier [AWS-SA]" w:date="2023-02-25T11:26:00Z"/>
                    <w:rFonts w:ascii="Calibri" w:eastAsia="Times New Roman" w:hAnsi="Calibri" w:cs="Calibri"/>
                    <w:color w:val="000000"/>
                    <w:sz w:val="22"/>
                  </w:rPr>
                </w:rPrChange>
              </w:rPr>
            </w:pPr>
            <w:ins w:id="3150" w:author="Nate Bachmeier [AWS-SA]" w:date="2023-02-25T11:26:00Z">
              <w:r w:rsidRPr="00E16572">
                <w:rPr>
                  <w:rFonts w:ascii="Calibri" w:eastAsia="Times New Roman" w:hAnsi="Calibri" w:cs="Calibri"/>
                  <w:color w:val="000000"/>
                  <w:sz w:val="22"/>
                </w:rPr>
                <w:t>crocheting</w:t>
              </w:r>
            </w:ins>
          </w:p>
        </w:tc>
        <w:tc>
          <w:tcPr>
            <w:tcW w:w="5348" w:type="dxa"/>
            <w:noWrap/>
            <w:hideMark/>
            <w:tcPrChange w:id="3151" w:author="Nate Bachmeier [AWS-SA]" w:date="2023-02-26T11:07:00Z">
              <w:tcPr>
                <w:tcW w:w="960" w:type="dxa"/>
                <w:tcBorders>
                  <w:top w:val="nil"/>
                  <w:left w:val="nil"/>
                  <w:bottom w:val="nil"/>
                  <w:right w:val="nil"/>
                </w:tcBorders>
                <w:shd w:val="clear" w:color="auto" w:fill="auto"/>
                <w:noWrap/>
                <w:vAlign w:val="bottom"/>
                <w:hideMark/>
              </w:tcPr>
            </w:tcPrChange>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52" w:author="Nate Bachmeier [AWS-SA]" w:date="2023-02-25T11:26:00Z"/>
                <w:rFonts w:ascii="Calibri" w:eastAsia="Times New Roman" w:hAnsi="Calibri" w:cs="Calibri"/>
                <w:color w:val="000000"/>
                <w:sz w:val="22"/>
              </w:rPr>
            </w:pPr>
            <w:ins w:id="3153" w:author="Nate Bachmeier [AWS-SA]" w:date="2023-02-25T11:26:00Z">
              <w:r w:rsidRPr="00E16572">
                <w:rPr>
                  <w:rFonts w:ascii="Calibri" w:eastAsia="Times New Roman" w:hAnsi="Calibri" w:cs="Calibri"/>
                  <w:color w:val="000000"/>
                  <w:sz w:val="22"/>
                </w:rPr>
                <w:t>477</w:t>
              </w:r>
            </w:ins>
          </w:p>
        </w:tc>
      </w:tr>
      <w:tr w:rsidR="00E16572" w:rsidRPr="00E16572" w14:paraId="4194A6EC" w14:textId="77777777" w:rsidTr="005D1D3E">
        <w:trPr>
          <w:trHeight w:val="300"/>
          <w:ins w:id="3154" w:author="Nate Bachmeier [AWS-SA]" w:date="2023-02-25T11:26:00Z"/>
          <w:trPrChange w:id="3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56" w:author="Nate Bachmeier [AWS-SA]" w:date="2023-02-26T11:07:00Z">
              <w:tcPr>
                <w:tcW w:w="4740" w:type="dxa"/>
                <w:tcBorders>
                  <w:top w:val="nil"/>
                  <w:left w:val="nil"/>
                  <w:bottom w:val="nil"/>
                  <w:right w:val="nil"/>
                </w:tcBorders>
                <w:shd w:val="clear" w:color="auto" w:fill="auto"/>
                <w:noWrap/>
                <w:vAlign w:val="bottom"/>
                <w:hideMark/>
              </w:tcPr>
            </w:tcPrChange>
          </w:tcPr>
          <w:p w14:paraId="3DEA345E" w14:textId="77777777" w:rsidR="00E16572" w:rsidRPr="00E16572" w:rsidRDefault="00E16572" w:rsidP="00E16572">
            <w:pPr>
              <w:spacing w:line="240" w:lineRule="auto"/>
              <w:ind w:firstLine="0"/>
              <w:rPr>
                <w:ins w:id="3157" w:author="Nate Bachmeier [AWS-SA]" w:date="2023-02-25T11:26:00Z"/>
                <w:rFonts w:ascii="Calibri" w:eastAsia="Times New Roman" w:hAnsi="Calibri" w:cs="Calibri"/>
                <w:b w:val="0"/>
                <w:bCs w:val="0"/>
                <w:color w:val="000000"/>
                <w:sz w:val="22"/>
                <w:rPrChange w:id="3158" w:author="Nate Bachmeier [AWS-SA]" w:date="2023-02-25T11:29:00Z">
                  <w:rPr>
                    <w:ins w:id="3159" w:author="Nate Bachmeier [AWS-SA]" w:date="2023-02-25T11:26:00Z"/>
                    <w:rFonts w:ascii="Calibri" w:eastAsia="Times New Roman" w:hAnsi="Calibri" w:cs="Calibri"/>
                    <w:color w:val="000000"/>
                    <w:sz w:val="22"/>
                  </w:rPr>
                </w:rPrChange>
              </w:rPr>
            </w:pPr>
            <w:ins w:id="3160" w:author="Nate Bachmeier [AWS-SA]" w:date="2023-02-25T11:26:00Z">
              <w:r w:rsidRPr="00E16572">
                <w:rPr>
                  <w:rFonts w:ascii="Calibri" w:eastAsia="Times New Roman" w:hAnsi="Calibri" w:cs="Calibri"/>
                  <w:color w:val="000000"/>
                  <w:sz w:val="22"/>
                </w:rPr>
                <w:t>crossing eyes</w:t>
              </w:r>
            </w:ins>
          </w:p>
        </w:tc>
        <w:tc>
          <w:tcPr>
            <w:tcW w:w="5348" w:type="dxa"/>
            <w:noWrap/>
            <w:hideMark/>
            <w:tcPrChange w:id="3161" w:author="Nate Bachmeier [AWS-SA]" w:date="2023-02-26T11:07:00Z">
              <w:tcPr>
                <w:tcW w:w="960" w:type="dxa"/>
                <w:tcBorders>
                  <w:top w:val="nil"/>
                  <w:left w:val="nil"/>
                  <w:bottom w:val="nil"/>
                  <w:right w:val="nil"/>
                </w:tcBorders>
                <w:shd w:val="clear" w:color="auto" w:fill="auto"/>
                <w:noWrap/>
                <w:vAlign w:val="bottom"/>
                <w:hideMark/>
              </w:tcPr>
            </w:tcPrChange>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62" w:author="Nate Bachmeier [AWS-SA]" w:date="2023-02-25T11:26:00Z"/>
                <w:rFonts w:ascii="Calibri" w:eastAsia="Times New Roman" w:hAnsi="Calibri" w:cs="Calibri"/>
                <w:color w:val="000000"/>
                <w:sz w:val="22"/>
              </w:rPr>
            </w:pPr>
            <w:ins w:id="3163" w:author="Nate Bachmeier [AWS-SA]" w:date="2023-02-25T11:26:00Z">
              <w:r w:rsidRPr="00E16572">
                <w:rPr>
                  <w:rFonts w:ascii="Calibri" w:eastAsia="Times New Roman" w:hAnsi="Calibri" w:cs="Calibri"/>
                  <w:color w:val="000000"/>
                  <w:sz w:val="22"/>
                </w:rPr>
                <w:t>664</w:t>
              </w:r>
            </w:ins>
          </w:p>
        </w:tc>
      </w:tr>
      <w:tr w:rsidR="00E16572" w:rsidRPr="00E16572" w14:paraId="2F76C4A3" w14:textId="77777777" w:rsidTr="005D1D3E">
        <w:trPr>
          <w:cnfStyle w:val="000000100000" w:firstRow="0" w:lastRow="0" w:firstColumn="0" w:lastColumn="0" w:oddVBand="0" w:evenVBand="0" w:oddHBand="1" w:evenHBand="0" w:firstRowFirstColumn="0" w:firstRowLastColumn="0" w:lastRowFirstColumn="0" w:lastRowLastColumn="0"/>
          <w:trHeight w:val="300"/>
          <w:ins w:id="3164" w:author="Nate Bachmeier [AWS-SA]" w:date="2023-02-25T11:26:00Z"/>
          <w:trPrChange w:id="3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66" w:author="Nate Bachmeier [AWS-SA]" w:date="2023-02-26T11:07:00Z">
              <w:tcPr>
                <w:tcW w:w="4740" w:type="dxa"/>
                <w:tcBorders>
                  <w:top w:val="nil"/>
                  <w:left w:val="nil"/>
                  <w:bottom w:val="nil"/>
                  <w:right w:val="nil"/>
                </w:tcBorders>
                <w:shd w:val="clear" w:color="auto" w:fill="auto"/>
                <w:noWrap/>
                <w:vAlign w:val="bottom"/>
                <w:hideMark/>
              </w:tcPr>
            </w:tcPrChange>
          </w:tcPr>
          <w:p w14:paraId="7ED48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67" w:author="Nate Bachmeier [AWS-SA]" w:date="2023-02-25T11:26:00Z"/>
                <w:rFonts w:ascii="Calibri" w:eastAsia="Times New Roman" w:hAnsi="Calibri" w:cs="Calibri"/>
                <w:b w:val="0"/>
                <w:bCs w:val="0"/>
                <w:color w:val="000000"/>
                <w:sz w:val="22"/>
                <w:rPrChange w:id="3168" w:author="Nate Bachmeier [AWS-SA]" w:date="2023-02-25T11:29:00Z">
                  <w:rPr>
                    <w:ins w:id="3169" w:author="Nate Bachmeier [AWS-SA]" w:date="2023-02-25T11:26:00Z"/>
                    <w:rFonts w:ascii="Calibri" w:eastAsia="Times New Roman" w:hAnsi="Calibri" w:cs="Calibri"/>
                    <w:color w:val="000000"/>
                    <w:sz w:val="22"/>
                  </w:rPr>
                </w:rPrChange>
              </w:rPr>
            </w:pPr>
            <w:ins w:id="3170" w:author="Nate Bachmeier [AWS-SA]" w:date="2023-02-25T11:26:00Z">
              <w:r w:rsidRPr="00E16572">
                <w:rPr>
                  <w:rFonts w:ascii="Calibri" w:eastAsia="Times New Roman" w:hAnsi="Calibri" w:cs="Calibri"/>
                  <w:color w:val="000000"/>
                  <w:sz w:val="22"/>
                </w:rPr>
                <w:t>crossing river</w:t>
              </w:r>
            </w:ins>
          </w:p>
        </w:tc>
        <w:tc>
          <w:tcPr>
            <w:tcW w:w="5348" w:type="dxa"/>
            <w:noWrap/>
            <w:hideMark/>
            <w:tcPrChange w:id="3171" w:author="Nate Bachmeier [AWS-SA]" w:date="2023-02-26T11:07:00Z">
              <w:tcPr>
                <w:tcW w:w="960" w:type="dxa"/>
                <w:tcBorders>
                  <w:top w:val="nil"/>
                  <w:left w:val="nil"/>
                  <w:bottom w:val="nil"/>
                  <w:right w:val="nil"/>
                </w:tcBorders>
                <w:shd w:val="clear" w:color="auto" w:fill="auto"/>
                <w:noWrap/>
                <w:vAlign w:val="bottom"/>
                <w:hideMark/>
              </w:tcPr>
            </w:tcPrChange>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72" w:author="Nate Bachmeier [AWS-SA]" w:date="2023-02-25T11:26:00Z"/>
                <w:rFonts w:ascii="Calibri" w:eastAsia="Times New Roman" w:hAnsi="Calibri" w:cs="Calibri"/>
                <w:color w:val="000000"/>
                <w:sz w:val="22"/>
              </w:rPr>
            </w:pPr>
            <w:ins w:id="3173" w:author="Nate Bachmeier [AWS-SA]" w:date="2023-02-25T11:26:00Z">
              <w:r w:rsidRPr="00E16572">
                <w:rPr>
                  <w:rFonts w:ascii="Calibri" w:eastAsia="Times New Roman" w:hAnsi="Calibri" w:cs="Calibri"/>
                  <w:color w:val="000000"/>
                  <w:sz w:val="22"/>
                </w:rPr>
                <w:t>844</w:t>
              </w:r>
            </w:ins>
          </w:p>
        </w:tc>
      </w:tr>
      <w:tr w:rsidR="00E16572" w:rsidRPr="00E16572" w14:paraId="25F7250C" w14:textId="77777777" w:rsidTr="005D1D3E">
        <w:trPr>
          <w:trHeight w:val="300"/>
          <w:ins w:id="3174" w:author="Nate Bachmeier [AWS-SA]" w:date="2023-02-25T11:26:00Z"/>
          <w:trPrChange w:id="3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76" w:author="Nate Bachmeier [AWS-SA]" w:date="2023-02-26T11:07:00Z">
              <w:tcPr>
                <w:tcW w:w="4740" w:type="dxa"/>
                <w:tcBorders>
                  <w:top w:val="nil"/>
                  <w:left w:val="nil"/>
                  <w:bottom w:val="nil"/>
                  <w:right w:val="nil"/>
                </w:tcBorders>
                <w:shd w:val="clear" w:color="auto" w:fill="auto"/>
                <w:noWrap/>
                <w:vAlign w:val="bottom"/>
                <w:hideMark/>
              </w:tcPr>
            </w:tcPrChange>
          </w:tcPr>
          <w:p w14:paraId="7A627163" w14:textId="77777777" w:rsidR="00E16572" w:rsidRPr="00E16572" w:rsidRDefault="00E16572" w:rsidP="00E16572">
            <w:pPr>
              <w:spacing w:line="240" w:lineRule="auto"/>
              <w:ind w:firstLine="0"/>
              <w:rPr>
                <w:ins w:id="3177" w:author="Nate Bachmeier [AWS-SA]" w:date="2023-02-25T11:26:00Z"/>
                <w:rFonts w:ascii="Calibri" w:eastAsia="Times New Roman" w:hAnsi="Calibri" w:cs="Calibri"/>
                <w:b w:val="0"/>
                <w:bCs w:val="0"/>
                <w:color w:val="000000"/>
                <w:sz w:val="22"/>
                <w:rPrChange w:id="3178" w:author="Nate Bachmeier [AWS-SA]" w:date="2023-02-25T11:29:00Z">
                  <w:rPr>
                    <w:ins w:id="3179" w:author="Nate Bachmeier [AWS-SA]" w:date="2023-02-25T11:26:00Z"/>
                    <w:rFonts w:ascii="Calibri" w:eastAsia="Times New Roman" w:hAnsi="Calibri" w:cs="Calibri"/>
                    <w:color w:val="000000"/>
                    <w:sz w:val="22"/>
                  </w:rPr>
                </w:rPrChange>
              </w:rPr>
            </w:pPr>
            <w:ins w:id="3180" w:author="Nate Bachmeier [AWS-SA]" w:date="2023-02-25T11:26:00Z">
              <w:r w:rsidRPr="00E16572">
                <w:rPr>
                  <w:rFonts w:ascii="Calibri" w:eastAsia="Times New Roman" w:hAnsi="Calibri" w:cs="Calibri"/>
                  <w:color w:val="000000"/>
                  <w:sz w:val="22"/>
                </w:rPr>
                <w:t>crying</w:t>
              </w:r>
            </w:ins>
          </w:p>
        </w:tc>
        <w:tc>
          <w:tcPr>
            <w:tcW w:w="5348" w:type="dxa"/>
            <w:noWrap/>
            <w:hideMark/>
            <w:tcPrChange w:id="3181" w:author="Nate Bachmeier [AWS-SA]" w:date="2023-02-26T11:07:00Z">
              <w:tcPr>
                <w:tcW w:w="960" w:type="dxa"/>
                <w:tcBorders>
                  <w:top w:val="nil"/>
                  <w:left w:val="nil"/>
                  <w:bottom w:val="nil"/>
                  <w:right w:val="nil"/>
                </w:tcBorders>
                <w:shd w:val="clear" w:color="auto" w:fill="auto"/>
                <w:noWrap/>
                <w:vAlign w:val="bottom"/>
                <w:hideMark/>
              </w:tcPr>
            </w:tcPrChange>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82" w:author="Nate Bachmeier [AWS-SA]" w:date="2023-02-25T11:26:00Z"/>
                <w:rFonts w:ascii="Calibri" w:eastAsia="Times New Roman" w:hAnsi="Calibri" w:cs="Calibri"/>
                <w:color w:val="000000"/>
                <w:sz w:val="22"/>
              </w:rPr>
            </w:pPr>
            <w:ins w:id="3183" w:author="Nate Bachmeier [AWS-SA]" w:date="2023-02-25T11:26:00Z">
              <w:r w:rsidRPr="00E16572">
                <w:rPr>
                  <w:rFonts w:ascii="Calibri" w:eastAsia="Times New Roman" w:hAnsi="Calibri" w:cs="Calibri"/>
                  <w:color w:val="000000"/>
                  <w:sz w:val="22"/>
                </w:rPr>
                <w:t>583</w:t>
              </w:r>
            </w:ins>
          </w:p>
        </w:tc>
      </w:tr>
      <w:tr w:rsidR="00E16572" w:rsidRPr="00E16572" w14:paraId="362EC23D" w14:textId="77777777" w:rsidTr="005D1D3E">
        <w:trPr>
          <w:cnfStyle w:val="000000100000" w:firstRow="0" w:lastRow="0" w:firstColumn="0" w:lastColumn="0" w:oddVBand="0" w:evenVBand="0" w:oddHBand="1" w:evenHBand="0" w:firstRowFirstColumn="0" w:firstRowLastColumn="0" w:lastRowFirstColumn="0" w:lastRowLastColumn="0"/>
          <w:trHeight w:val="300"/>
          <w:ins w:id="3184" w:author="Nate Bachmeier [AWS-SA]" w:date="2023-02-25T11:26:00Z"/>
          <w:trPrChange w:id="3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86" w:author="Nate Bachmeier [AWS-SA]" w:date="2023-02-26T11:07:00Z">
              <w:tcPr>
                <w:tcW w:w="4740" w:type="dxa"/>
                <w:tcBorders>
                  <w:top w:val="nil"/>
                  <w:left w:val="nil"/>
                  <w:bottom w:val="nil"/>
                  <w:right w:val="nil"/>
                </w:tcBorders>
                <w:shd w:val="clear" w:color="auto" w:fill="auto"/>
                <w:noWrap/>
                <w:vAlign w:val="bottom"/>
                <w:hideMark/>
              </w:tcPr>
            </w:tcPrChange>
          </w:tcPr>
          <w:p w14:paraId="155508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87" w:author="Nate Bachmeier [AWS-SA]" w:date="2023-02-25T11:26:00Z"/>
                <w:rFonts w:ascii="Calibri" w:eastAsia="Times New Roman" w:hAnsi="Calibri" w:cs="Calibri"/>
                <w:b w:val="0"/>
                <w:bCs w:val="0"/>
                <w:color w:val="000000"/>
                <w:sz w:val="22"/>
                <w:rPrChange w:id="3188" w:author="Nate Bachmeier [AWS-SA]" w:date="2023-02-25T11:29:00Z">
                  <w:rPr>
                    <w:ins w:id="3189" w:author="Nate Bachmeier [AWS-SA]" w:date="2023-02-25T11:26:00Z"/>
                    <w:rFonts w:ascii="Calibri" w:eastAsia="Times New Roman" w:hAnsi="Calibri" w:cs="Calibri"/>
                    <w:color w:val="000000"/>
                    <w:sz w:val="22"/>
                  </w:rPr>
                </w:rPrChange>
              </w:rPr>
            </w:pPr>
            <w:ins w:id="3190" w:author="Nate Bachmeier [AWS-SA]" w:date="2023-02-25T11:26:00Z">
              <w:r w:rsidRPr="00E16572">
                <w:rPr>
                  <w:rFonts w:ascii="Calibri" w:eastAsia="Times New Roman" w:hAnsi="Calibri" w:cs="Calibri"/>
                  <w:color w:val="000000"/>
                  <w:sz w:val="22"/>
                </w:rPr>
                <w:t>cumbia</w:t>
              </w:r>
            </w:ins>
          </w:p>
        </w:tc>
        <w:tc>
          <w:tcPr>
            <w:tcW w:w="5348" w:type="dxa"/>
            <w:noWrap/>
            <w:hideMark/>
            <w:tcPrChange w:id="3191" w:author="Nate Bachmeier [AWS-SA]" w:date="2023-02-26T11:07:00Z">
              <w:tcPr>
                <w:tcW w:w="960" w:type="dxa"/>
                <w:tcBorders>
                  <w:top w:val="nil"/>
                  <w:left w:val="nil"/>
                  <w:bottom w:val="nil"/>
                  <w:right w:val="nil"/>
                </w:tcBorders>
                <w:shd w:val="clear" w:color="auto" w:fill="auto"/>
                <w:noWrap/>
                <w:vAlign w:val="bottom"/>
                <w:hideMark/>
              </w:tcPr>
            </w:tcPrChange>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92" w:author="Nate Bachmeier [AWS-SA]" w:date="2023-02-25T11:26:00Z"/>
                <w:rFonts w:ascii="Calibri" w:eastAsia="Times New Roman" w:hAnsi="Calibri" w:cs="Calibri"/>
                <w:color w:val="000000"/>
                <w:sz w:val="22"/>
              </w:rPr>
            </w:pPr>
            <w:ins w:id="3193" w:author="Nate Bachmeier [AWS-SA]" w:date="2023-02-25T11:26:00Z">
              <w:r w:rsidRPr="00E16572">
                <w:rPr>
                  <w:rFonts w:ascii="Calibri" w:eastAsia="Times New Roman" w:hAnsi="Calibri" w:cs="Calibri"/>
                  <w:color w:val="000000"/>
                  <w:sz w:val="22"/>
                </w:rPr>
                <w:t>558</w:t>
              </w:r>
            </w:ins>
          </w:p>
        </w:tc>
      </w:tr>
      <w:tr w:rsidR="00E16572" w:rsidRPr="00E16572" w14:paraId="087DC040" w14:textId="77777777" w:rsidTr="005D1D3E">
        <w:trPr>
          <w:trHeight w:val="300"/>
          <w:ins w:id="3194" w:author="Nate Bachmeier [AWS-SA]" w:date="2023-02-25T11:26:00Z"/>
          <w:trPrChange w:id="3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96" w:author="Nate Bachmeier [AWS-SA]" w:date="2023-02-26T11:07:00Z">
              <w:tcPr>
                <w:tcW w:w="4740" w:type="dxa"/>
                <w:tcBorders>
                  <w:top w:val="nil"/>
                  <w:left w:val="nil"/>
                  <w:bottom w:val="nil"/>
                  <w:right w:val="nil"/>
                </w:tcBorders>
                <w:shd w:val="clear" w:color="auto" w:fill="auto"/>
                <w:noWrap/>
                <w:vAlign w:val="bottom"/>
                <w:hideMark/>
              </w:tcPr>
            </w:tcPrChange>
          </w:tcPr>
          <w:p w14:paraId="3ADE7035" w14:textId="77777777" w:rsidR="00E16572" w:rsidRPr="00E16572" w:rsidRDefault="00E16572" w:rsidP="00E16572">
            <w:pPr>
              <w:spacing w:line="240" w:lineRule="auto"/>
              <w:ind w:firstLine="0"/>
              <w:rPr>
                <w:ins w:id="3197" w:author="Nate Bachmeier [AWS-SA]" w:date="2023-02-25T11:26:00Z"/>
                <w:rFonts w:ascii="Calibri" w:eastAsia="Times New Roman" w:hAnsi="Calibri" w:cs="Calibri"/>
                <w:b w:val="0"/>
                <w:bCs w:val="0"/>
                <w:color w:val="000000"/>
                <w:sz w:val="22"/>
                <w:rPrChange w:id="3198" w:author="Nate Bachmeier [AWS-SA]" w:date="2023-02-25T11:29:00Z">
                  <w:rPr>
                    <w:ins w:id="3199" w:author="Nate Bachmeier [AWS-SA]" w:date="2023-02-25T11:26:00Z"/>
                    <w:rFonts w:ascii="Calibri" w:eastAsia="Times New Roman" w:hAnsi="Calibri" w:cs="Calibri"/>
                    <w:color w:val="000000"/>
                    <w:sz w:val="22"/>
                  </w:rPr>
                </w:rPrChange>
              </w:rPr>
            </w:pPr>
            <w:ins w:id="3200" w:author="Nate Bachmeier [AWS-SA]" w:date="2023-02-25T11:26:00Z">
              <w:r w:rsidRPr="00E16572">
                <w:rPr>
                  <w:rFonts w:ascii="Calibri" w:eastAsia="Times New Roman" w:hAnsi="Calibri" w:cs="Calibri"/>
                  <w:color w:val="000000"/>
                  <w:sz w:val="22"/>
                </w:rPr>
                <w:t>curling (sport)</w:t>
              </w:r>
            </w:ins>
          </w:p>
        </w:tc>
        <w:tc>
          <w:tcPr>
            <w:tcW w:w="5348" w:type="dxa"/>
            <w:noWrap/>
            <w:hideMark/>
            <w:tcPrChange w:id="3201" w:author="Nate Bachmeier [AWS-SA]" w:date="2023-02-26T11:07:00Z">
              <w:tcPr>
                <w:tcW w:w="960" w:type="dxa"/>
                <w:tcBorders>
                  <w:top w:val="nil"/>
                  <w:left w:val="nil"/>
                  <w:bottom w:val="nil"/>
                  <w:right w:val="nil"/>
                </w:tcBorders>
                <w:shd w:val="clear" w:color="auto" w:fill="auto"/>
                <w:noWrap/>
                <w:vAlign w:val="bottom"/>
                <w:hideMark/>
              </w:tcPr>
            </w:tcPrChange>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02" w:author="Nate Bachmeier [AWS-SA]" w:date="2023-02-25T11:26:00Z"/>
                <w:rFonts w:ascii="Calibri" w:eastAsia="Times New Roman" w:hAnsi="Calibri" w:cs="Calibri"/>
                <w:color w:val="000000"/>
                <w:sz w:val="22"/>
              </w:rPr>
            </w:pPr>
            <w:ins w:id="3203" w:author="Nate Bachmeier [AWS-SA]" w:date="2023-02-25T11:26:00Z">
              <w:r w:rsidRPr="00E16572">
                <w:rPr>
                  <w:rFonts w:ascii="Calibri" w:eastAsia="Times New Roman" w:hAnsi="Calibri" w:cs="Calibri"/>
                  <w:color w:val="000000"/>
                  <w:sz w:val="22"/>
                </w:rPr>
                <w:t>580</w:t>
              </w:r>
            </w:ins>
          </w:p>
        </w:tc>
      </w:tr>
      <w:tr w:rsidR="00E16572" w:rsidRPr="00E16572" w14:paraId="6757FB05" w14:textId="77777777" w:rsidTr="005D1D3E">
        <w:trPr>
          <w:cnfStyle w:val="000000100000" w:firstRow="0" w:lastRow="0" w:firstColumn="0" w:lastColumn="0" w:oddVBand="0" w:evenVBand="0" w:oddHBand="1" w:evenHBand="0" w:firstRowFirstColumn="0" w:firstRowLastColumn="0" w:lastRowFirstColumn="0" w:lastRowLastColumn="0"/>
          <w:trHeight w:val="300"/>
          <w:ins w:id="3204" w:author="Nate Bachmeier [AWS-SA]" w:date="2023-02-25T11:26:00Z"/>
          <w:trPrChange w:id="3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06" w:author="Nate Bachmeier [AWS-SA]" w:date="2023-02-26T11:07:00Z">
              <w:tcPr>
                <w:tcW w:w="4740" w:type="dxa"/>
                <w:tcBorders>
                  <w:top w:val="nil"/>
                  <w:left w:val="nil"/>
                  <w:bottom w:val="nil"/>
                  <w:right w:val="nil"/>
                </w:tcBorders>
                <w:shd w:val="clear" w:color="auto" w:fill="auto"/>
                <w:noWrap/>
                <w:vAlign w:val="bottom"/>
                <w:hideMark/>
              </w:tcPr>
            </w:tcPrChange>
          </w:tcPr>
          <w:p w14:paraId="5B44FE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07" w:author="Nate Bachmeier [AWS-SA]" w:date="2023-02-25T11:26:00Z"/>
                <w:rFonts w:ascii="Calibri" w:eastAsia="Times New Roman" w:hAnsi="Calibri" w:cs="Calibri"/>
                <w:b w:val="0"/>
                <w:bCs w:val="0"/>
                <w:color w:val="000000"/>
                <w:sz w:val="22"/>
                <w:rPrChange w:id="3208" w:author="Nate Bachmeier [AWS-SA]" w:date="2023-02-25T11:29:00Z">
                  <w:rPr>
                    <w:ins w:id="3209" w:author="Nate Bachmeier [AWS-SA]" w:date="2023-02-25T11:26:00Z"/>
                    <w:rFonts w:ascii="Calibri" w:eastAsia="Times New Roman" w:hAnsi="Calibri" w:cs="Calibri"/>
                    <w:color w:val="000000"/>
                    <w:sz w:val="22"/>
                  </w:rPr>
                </w:rPrChange>
              </w:rPr>
            </w:pPr>
            <w:ins w:id="3210" w:author="Nate Bachmeier [AWS-SA]" w:date="2023-02-25T11:26:00Z">
              <w:r w:rsidRPr="00E16572">
                <w:rPr>
                  <w:rFonts w:ascii="Calibri" w:eastAsia="Times New Roman" w:hAnsi="Calibri" w:cs="Calibri"/>
                  <w:color w:val="000000"/>
                  <w:sz w:val="22"/>
                </w:rPr>
                <w:t>curling eyelashes</w:t>
              </w:r>
            </w:ins>
          </w:p>
        </w:tc>
        <w:tc>
          <w:tcPr>
            <w:tcW w:w="5348" w:type="dxa"/>
            <w:noWrap/>
            <w:hideMark/>
            <w:tcPrChange w:id="3211" w:author="Nate Bachmeier [AWS-SA]" w:date="2023-02-26T11:07:00Z">
              <w:tcPr>
                <w:tcW w:w="960" w:type="dxa"/>
                <w:tcBorders>
                  <w:top w:val="nil"/>
                  <w:left w:val="nil"/>
                  <w:bottom w:val="nil"/>
                  <w:right w:val="nil"/>
                </w:tcBorders>
                <w:shd w:val="clear" w:color="auto" w:fill="auto"/>
                <w:noWrap/>
                <w:vAlign w:val="bottom"/>
                <w:hideMark/>
              </w:tcPr>
            </w:tcPrChange>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12" w:author="Nate Bachmeier [AWS-SA]" w:date="2023-02-25T11:26:00Z"/>
                <w:rFonts w:ascii="Calibri" w:eastAsia="Times New Roman" w:hAnsi="Calibri" w:cs="Calibri"/>
                <w:color w:val="000000"/>
                <w:sz w:val="22"/>
              </w:rPr>
            </w:pPr>
            <w:ins w:id="3213" w:author="Nate Bachmeier [AWS-SA]" w:date="2023-02-25T11:26:00Z">
              <w:r w:rsidRPr="00E16572">
                <w:rPr>
                  <w:rFonts w:ascii="Calibri" w:eastAsia="Times New Roman" w:hAnsi="Calibri" w:cs="Calibri"/>
                  <w:color w:val="000000"/>
                  <w:sz w:val="22"/>
                </w:rPr>
                <w:t>494</w:t>
              </w:r>
            </w:ins>
          </w:p>
        </w:tc>
      </w:tr>
      <w:tr w:rsidR="00E16572" w:rsidRPr="00E16572" w14:paraId="1E003AF3" w14:textId="77777777" w:rsidTr="005D1D3E">
        <w:trPr>
          <w:trHeight w:val="300"/>
          <w:ins w:id="3214" w:author="Nate Bachmeier [AWS-SA]" w:date="2023-02-25T11:26:00Z"/>
          <w:trPrChange w:id="3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16" w:author="Nate Bachmeier [AWS-SA]" w:date="2023-02-26T11:07:00Z">
              <w:tcPr>
                <w:tcW w:w="4740" w:type="dxa"/>
                <w:tcBorders>
                  <w:top w:val="nil"/>
                  <w:left w:val="nil"/>
                  <w:bottom w:val="nil"/>
                  <w:right w:val="nil"/>
                </w:tcBorders>
                <w:shd w:val="clear" w:color="auto" w:fill="auto"/>
                <w:noWrap/>
                <w:vAlign w:val="bottom"/>
                <w:hideMark/>
              </w:tcPr>
            </w:tcPrChange>
          </w:tcPr>
          <w:p w14:paraId="3545CB6E" w14:textId="77777777" w:rsidR="00E16572" w:rsidRPr="00E16572" w:rsidRDefault="00E16572" w:rsidP="00E16572">
            <w:pPr>
              <w:spacing w:line="240" w:lineRule="auto"/>
              <w:ind w:firstLine="0"/>
              <w:rPr>
                <w:ins w:id="3217" w:author="Nate Bachmeier [AWS-SA]" w:date="2023-02-25T11:26:00Z"/>
                <w:rFonts w:ascii="Calibri" w:eastAsia="Times New Roman" w:hAnsi="Calibri" w:cs="Calibri"/>
                <w:b w:val="0"/>
                <w:bCs w:val="0"/>
                <w:color w:val="000000"/>
                <w:sz w:val="22"/>
                <w:rPrChange w:id="3218" w:author="Nate Bachmeier [AWS-SA]" w:date="2023-02-25T11:29:00Z">
                  <w:rPr>
                    <w:ins w:id="3219" w:author="Nate Bachmeier [AWS-SA]" w:date="2023-02-25T11:26:00Z"/>
                    <w:rFonts w:ascii="Calibri" w:eastAsia="Times New Roman" w:hAnsi="Calibri" w:cs="Calibri"/>
                    <w:color w:val="000000"/>
                    <w:sz w:val="22"/>
                  </w:rPr>
                </w:rPrChange>
              </w:rPr>
            </w:pPr>
            <w:ins w:id="3220" w:author="Nate Bachmeier [AWS-SA]" w:date="2023-02-25T11:26:00Z">
              <w:r w:rsidRPr="00E16572">
                <w:rPr>
                  <w:rFonts w:ascii="Calibri" w:eastAsia="Times New Roman" w:hAnsi="Calibri" w:cs="Calibri"/>
                  <w:color w:val="000000"/>
                  <w:sz w:val="22"/>
                </w:rPr>
                <w:t>curling hair</w:t>
              </w:r>
            </w:ins>
          </w:p>
        </w:tc>
        <w:tc>
          <w:tcPr>
            <w:tcW w:w="5348" w:type="dxa"/>
            <w:noWrap/>
            <w:hideMark/>
            <w:tcPrChange w:id="3221" w:author="Nate Bachmeier [AWS-SA]" w:date="2023-02-26T11:07:00Z">
              <w:tcPr>
                <w:tcW w:w="960" w:type="dxa"/>
                <w:tcBorders>
                  <w:top w:val="nil"/>
                  <w:left w:val="nil"/>
                  <w:bottom w:val="nil"/>
                  <w:right w:val="nil"/>
                </w:tcBorders>
                <w:shd w:val="clear" w:color="auto" w:fill="auto"/>
                <w:noWrap/>
                <w:vAlign w:val="bottom"/>
                <w:hideMark/>
              </w:tcPr>
            </w:tcPrChange>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22" w:author="Nate Bachmeier [AWS-SA]" w:date="2023-02-25T11:26:00Z"/>
                <w:rFonts w:ascii="Calibri" w:eastAsia="Times New Roman" w:hAnsi="Calibri" w:cs="Calibri"/>
                <w:color w:val="000000"/>
                <w:sz w:val="22"/>
              </w:rPr>
            </w:pPr>
            <w:ins w:id="3223" w:author="Nate Bachmeier [AWS-SA]" w:date="2023-02-25T11:26:00Z">
              <w:r w:rsidRPr="00E16572">
                <w:rPr>
                  <w:rFonts w:ascii="Calibri" w:eastAsia="Times New Roman" w:hAnsi="Calibri" w:cs="Calibri"/>
                  <w:color w:val="000000"/>
                  <w:sz w:val="22"/>
                </w:rPr>
                <w:t>674</w:t>
              </w:r>
            </w:ins>
          </w:p>
        </w:tc>
      </w:tr>
      <w:tr w:rsidR="00E16572" w:rsidRPr="00E16572" w14:paraId="656A7B87" w14:textId="77777777" w:rsidTr="005D1D3E">
        <w:trPr>
          <w:cnfStyle w:val="000000100000" w:firstRow="0" w:lastRow="0" w:firstColumn="0" w:lastColumn="0" w:oddVBand="0" w:evenVBand="0" w:oddHBand="1" w:evenHBand="0" w:firstRowFirstColumn="0" w:firstRowLastColumn="0" w:lastRowFirstColumn="0" w:lastRowLastColumn="0"/>
          <w:trHeight w:val="300"/>
          <w:ins w:id="3224" w:author="Nate Bachmeier [AWS-SA]" w:date="2023-02-25T11:26:00Z"/>
          <w:trPrChange w:id="3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26" w:author="Nate Bachmeier [AWS-SA]" w:date="2023-02-26T11:07:00Z">
              <w:tcPr>
                <w:tcW w:w="4740" w:type="dxa"/>
                <w:tcBorders>
                  <w:top w:val="nil"/>
                  <w:left w:val="nil"/>
                  <w:bottom w:val="nil"/>
                  <w:right w:val="nil"/>
                </w:tcBorders>
                <w:shd w:val="clear" w:color="auto" w:fill="auto"/>
                <w:noWrap/>
                <w:vAlign w:val="bottom"/>
                <w:hideMark/>
              </w:tcPr>
            </w:tcPrChange>
          </w:tcPr>
          <w:p w14:paraId="09E247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27" w:author="Nate Bachmeier [AWS-SA]" w:date="2023-02-25T11:26:00Z"/>
                <w:rFonts w:ascii="Calibri" w:eastAsia="Times New Roman" w:hAnsi="Calibri" w:cs="Calibri"/>
                <w:b w:val="0"/>
                <w:bCs w:val="0"/>
                <w:color w:val="000000"/>
                <w:sz w:val="22"/>
                <w:rPrChange w:id="3228" w:author="Nate Bachmeier [AWS-SA]" w:date="2023-02-25T11:29:00Z">
                  <w:rPr>
                    <w:ins w:id="3229" w:author="Nate Bachmeier [AWS-SA]" w:date="2023-02-25T11:26:00Z"/>
                    <w:rFonts w:ascii="Calibri" w:eastAsia="Times New Roman" w:hAnsi="Calibri" w:cs="Calibri"/>
                    <w:color w:val="000000"/>
                    <w:sz w:val="22"/>
                  </w:rPr>
                </w:rPrChange>
              </w:rPr>
            </w:pPr>
            <w:ins w:id="3230" w:author="Nate Bachmeier [AWS-SA]" w:date="2023-02-25T11:26:00Z">
              <w:r w:rsidRPr="00E16572">
                <w:rPr>
                  <w:rFonts w:ascii="Calibri" w:eastAsia="Times New Roman" w:hAnsi="Calibri" w:cs="Calibri"/>
                  <w:color w:val="000000"/>
                  <w:sz w:val="22"/>
                </w:rPr>
                <w:t>cutting apple</w:t>
              </w:r>
            </w:ins>
          </w:p>
        </w:tc>
        <w:tc>
          <w:tcPr>
            <w:tcW w:w="5348" w:type="dxa"/>
            <w:noWrap/>
            <w:hideMark/>
            <w:tcPrChange w:id="3231" w:author="Nate Bachmeier [AWS-SA]" w:date="2023-02-26T11:07:00Z">
              <w:tcPr>
                <w:tcW w:w="960" w:type="dxa"/>
                <w:tcBorders>
                  <w:top w:val="nil"/>
                  <w:left w:val="nil"/>
                  <w:bottom w:val="nil"/>
                  <w:right w:val="nil"/>
                </w:tcBorders>
                <w:shd w:val="clear" w:color="auto" w:fill="auto"/>
                <w:noWrap/>
                <w:vAlign w:val="bottom"/>
                <w:hideMark/>
              </w:tcPr>
            </w:tcPrChange>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32" w:author="Nate Bachmeier [AWS-SA]" w:date="2023-02-25T11:26:00Z"/>
                <w:rFonts w:ascii="Calibri" w:eastAsia="Times New Roman" w:hAnsi="Calibri" w:cs="Calibri"/>
                <w:color w:val="000000"/>
                <w:sz w:val="22"/>
              </w:rPr>
            </w:pPr>
            <w:ins w:id="3233" w:author="Nate Bachmeier [AWS-SA]" w:date="2023-02-25T11:26:00Z">
              <w:r w:rsidRPr="00E16572">
                <w:rPr>
                  <w:rFonts w:ascii="Calibri" w:eastAsia="Times New Roman" w:hAnsi="Calibri" w:cs="Calibri"/>
                  <w:color w:val="000000"/>
                  <w:sz w:val="22"/>
                </w:rPr>
                <w:t>485</w:t>
              </w:r>
            </w:ins>
          </w:p>
        </w:tc>
      </w:tr>
      <w:tr w:rsidR="00E16572" w:rsidRPr="00E16572" w14:paraId="4C6F45D6" w14:textId="77777777" w:rsidTr="005D1D3E">
        <w:trPr>
          <w:trHeight w:val="300"/>
          <w:ins w:id="3234" w:author="Nate Bachmeier [AWS-SA]" w:date="2023-02-25T11:26:00Z"/>
          <w:trPrChange w:id="3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36" w:author="Nate Bachmeier [AWS-SA]" w:date="2023-02-26T11:07:00Z">
              <w:tcPr>
                <w:tcW w:w="4740" w:type="dxa"/>
                <w:tcBorders>
                  <w:top w:val="nil"/>
                  <w:left w:val="nil"/>
                  <w:bottom w:val="nil"/>
                  <w:right w:val="nil"/>
                </w:tcBorders>
                <w:shd w:val="clear" w:color="auto" w:fill="auto"/>
                <w:noWrap/>
                <w:vAlign w:val="bottom"/>
                <w:hideMark/>
              </w:tcPr>
            </w:tcPrChange>
          </w:tcPr>
          <w:p w14:paraId="4111E30D" w14:textId="77777777" w:rsidR="00E16572" w:rsidRPr="00E16572" w:rsidRDefault="00E16572" w:rsidP="00E16572">
            <w:pPr>
              <w:spacing w:line="240" w:lineRule="auto"/>
              <w:ind w:firstLine="0"/>
              <w:rPr>
                <w:ins w:id="3237" w:author="Nate Bachmeier [AWS-SA]" w:date="2023-02-25T11:26:00Z"/>
                <w:rFonts w:ascii="Calibri" w:eastAsia="Times New Roman" w:hAnsi="Calibri" w:cs="Calibri"/>
                <w:b w:val="0"/>
                <w:bCs w:val="0"/>
                <w:color w:val="000000"/>
                <w:sz w:val="22"/>
                <w:rPrChange w:id="3238" w:author="Nate Bachmeier [AWS-SA]" w:date="2023-02-25T11:29:00Z">
                  <w:rPr>
                    <w:ins w:id="3239" w:author="Nate Bachmeier [AWS-SA]" w:date="2023-02-25T11:26:00Z"/>
                    <w:rFonts w:ascii="Calibri" w:eastAsia="Times New Roman" w:hAnsi="Calibri" w:cs="Calibri"/>
                    <w:color w:val="000000"/>
                    <w:sz w:val="22"/>
                  </w:rPr>
                </w:rPrChange>
              </w:rPr>
            </w:pPr>
            <w:ins w:id="3240" w:author="Nate Bachmeier [AWS-SA]" w:date="2023-02-25T11:26:00Z">
              <w:r w:rsidRPr="00E16572">
                <w:rPr>
                  <w:rFonts w:ascii="Calibri" w:eastAsia="Times New Roman" w:hAnsi="Calibri" w:cs="Calibri"/>
                  <w:color w:val="000000"/>
                  <w:sz w:val="22"/>
                </w:rPr>
                <w:t>cutting cake</w:t>
              </w:r>
            </w:ins>
          </w:p>
        </w:tc>
        <w:tc>
          <w:tcPr>
            <w:tcW w:w="5348" w:type="dxa"/>
            <w:noWrap/>
            <w:hideMark/>
            <w:tcPrChange w:id="3241" w:author="Nate Bachmeier [AWS-SA]" w:date="2023-02-26T11:07:00Z">
              <w:tcPr>
                <w:tcW w:w="960" w:type="dxa"/>
                <w:tcBorders>
                  <w:top w:val="nil"/>
                  <w:left w:val="nil"/>
                  <w:bottom w:val="nil"/>
                  <w:right w:val="nil"/>
                </w:tcBorders>
                <w:shd w:val="clear" w:color="auto" w:fill="auto"/>
                <w:noWrap/>
                <w:vAlign w:val="bottom"/>
                <w:hideMark/>
              </w:tcPr>
            </w:tcPrChange>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42" w:author="Nate Bachmeier [AWS-SA]" w:date="2023-02-25T11:26:00Z"/>
                <w:rFonts w:ascii="Calibri" w:eastAsia="Times New Roman" w:hAnsi="Calibri" w:cs="Calibri"/>
                <w:color w:val="000000"/>
                <w:sz w:val="22"/>
              </w:rPr>
            </w:pPr>
            <w:ins w:id="3243" w:author="Nate Bachmeier [AWS-SA]" w:date="2023-02-25T11:26:00Z">
              <w:r w:rsidRPr="00E16572">
                <w:rPr>
                  <w:rFonts w:ascii="Calibri" w:eastAsia="Times New Roman" w:hAnsi="Calibri" w:cs="Calibri"/>
                  <w:color w:val="000000"/>
                  <w:sz w:val="22"/>
                </w:rPr>
                <w:t>511</w:t>
              </w:r>
            </w:ins>
          </w:p>
        </w:tc>
      </w:tr>
      <w:tr w:rsidR="00E16572" w:rsidRPr="00E16572" w14:paraId="5270FE4F" w14:textId="77777777" w:rsidTr="005D1D3E">
        <w:trPr>
          <w:cnfStyle w:val="000000100000" w:firstRow="0" w:lastRow="0" w:firstColumn="0" w:lastColumn="0" w:oddVBand="0" w:evenVBand="0" w:oddHBand="1" w:evenHBand="0" w:firstRowFirstColumn="0" w:firstRowLastColumn="0" w:lastRowFirstColumn="0" w:lastRowLastColumn="0"/>
          <w:trHeight w:val="300"/>
          <w:ins w:id="3244" w:author="Nate Bachmeier [AWS-SA]" w:date="2023-02-25T11:26:00Z"/>
          <w:trPrChange w:id="3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46" w:author="Nate Bachmeier [AWS-SA]" w:date="2023-02-26T11:07:00Z">
              <w:tcPr>
                <w:tcW w:w="4740" w:type="dxa"/>
                <w:tcBorders>
                  <w:top w:val="nil"/>
                  <w:left w:val="nil"/>
                  <w:bottom w:val="nil"/>
                  <w:right w:val="nil"/>
                </w:tcBorders>
                <w:shd w:val="clear" w:color="auto" w:fill="auto"/>
                <w:noWrap/>
                <w:vAlign w:val="bottom"/>
                <w:hideMark/>
              </w:tcPr>
            </w:tcPrChange>
          </w:tcPr>
          <w:p w14:paraId="63D6F3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47" w:author="Nate Bachmeier [AWS-SA]" w:date="2023-02-25T11:26:00Z"/>
                <w:rFonts w:ascii="Calibri" w:eastAsia="Times New Roman" w:hAnsi="Calibri" w:cs="Calibri"/>
                <w:b w:val="0"/>
                <w:bCs w:val="0"/>
                <w:color w:val="000000"/>
                <w:sz w:val="22"/>
                <w:rPrChange w:id="3248" w:author="Nate Bachmeier [AWS-SA]" w:date="2023-02-25T11:29:00Z">
                  <w:rPr>
                    <w:ins w:id="3249" w:author="Nate Bachmeier [AWS-SA]" w:date="2023-02-25T11:26:00Z"/>
                    <w:rFonts w:ascii="Calibri" w:eastAsia="Times New Roman" w:hAnsi="Calibri" w:cs="Calibri"/>
                    <w:color w:val="000000"/>
                    <w:sz w:val="22"/>
                  </w:rPr>
                </w:rPrChange>
              </w:rPr>
            </w:pPr>
            <w:ins w:id="3250" w:author="Nate Bachmeier [AWS-SA]" w:date="2023-02-25T11:26:00Z">
              <w:r w:rsidRPr="00E16572">
                <w:rPr>
                  <w:rFonts w:ascii="Calibri" w:eastAsia="Times New Roman" w:hAnsi="Calibri" w:cs="Calibri"/>
                  <w:color w:val="000000"/>
                  <w:sz w:val="22"/>
                </w:rPr>
                <w:t>cutting nails</w:t>
              </w:r>
            </w:ins>
          </w:p>
        </w:tc>
        <w:tc>
          <w:tcPr>
            <w:tcW w:w="5348" w:type="dxa"/>
            <w:noWrap/>
            <w:hideMark/>
            <w:tcPrChange w:id="3251" w:author="Nate Bachmeier [AWS-SA]" w:date="2023-02-26T11:07:00Z">
              <w:tcPr>
                <w:tcW w:w="960" w:type="dxa"/>
                <w:tcBorders>
                  <w:top w:val="nil"/>
                  <w:left w:val="nil"/>
                  <w:bottom w:val="nil"/>
                  <w:right w:val="nil"/>
                </w:tcBorders>
                <w:shd w:val="clear" w:color="auto" w:fill="auto"/>
                <w:noWrap/>
                <w:vAlign w:val="bottom"/>
                <w:hideMark/>
              </w:tcPr>
            </w:tcPrChange>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52" w:author="Nate Bachmeier [AWS-SA]" w:date="2023-02-25T11:26:00Z"/>
                <w:rFonts w:ascii="Calibri" w:eastAsia="Times New Roman" w:hAnsi="Calibri" w:cs="Calibri"/>
                <w:color w:val="000000"/>
                <w:sz w:val="22"/>
              </w:rPr>
            </w:pPr>
            <w:ins w:id="3253" w:author="Nate Bachmeier [AWS-SA]" w:date="2023-02-25T11:26:00Z">
              <w:r w:rsidRPr="00E16572">
                <w:rPr>
                  <w:rFonts w:ascii="Calibri" w:eastAsia="Times New Roman" w:hAnsi="Calibri" w:cs="Calibri"/>
                  <w:color w:val="000000"/>
                  <w:sz w:val="22"/>
                </w:rPr>
                <w:t>735</w:t>
              </w:r>
            </w:ins>
          </w:p>
        </w:tc>
      </w:tr>
      <w:tr w:rsidR="00E16572" w:rsidRPr="00E16572" w14:paraId="66051174" w14:textId="77777777" w:rsidTr="005D1D3E">
        <w:trPr>
          <w:trHeight w:val="300"/>
          <w:ins w:id="3254" w:author="Nate Bachmeier [AWS-SA]" w:date="2023-02-25T11:26:00Z"/>
          <w:trPrChange w:id="3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56" w:author="Nate Bachmeier [AWS-SA]" w:date="2023-02-26T11:07:00Z">
              <w:tcPr>
                <w:tcW w:w="4740" w:type="dxa"/>
                <w:tcBorders>
                  <w:top w:val="nil"/>
                  <w:left w:val="nil"/>
                  <w:bottom w:val="nil"/>
                  <w:right w:val="nil"/>
                </w:tcBorders>
                <w:shd w:val="clear" w:color="auto" w:fill="auto"/>
                <w:noWrap/>
                <w:vAlign w:val="bottom"/>
                <w:hideMark/>
              </w:tcPr>
            </w:tcPrChange>
          </w:tcPr>
          <w:p w14:paraId="53D90992" w14:textId="77777777" w:rsidR="00E16572" w:rsidRPr="00E16572" w:rsidRDefault="00E16572" w:rsidP="00E16572">
            <w:pPr>
              <w:spacing w:line="240" w:lineRule="auto"/>
              <w:ind w:firstLine="0"/>
              <w:rPr>
                <w:ins w:id="3257" w:author="Nate Bachmeier [AWS-SA]" w:date="2023-02-25T11:26:00Z"/>
                <w:rFonts w:ascii="Calibri" w:eastAsia="Times New Roman" w:hAnsi="Calibri" w:cs="Calibri"/>
                <w:b w:val="0"/>
                <w:bCs w:val="0"/>
                <w:color w:val="000000"/>
                <w:sz w:val="22"/>
                <w:rPrChange w:id="3258" w:author="Nate Bachmeier [AWS-SA]" w:date="2023-02-25T11:29:00Z">
                  <w:rPr>
                    <w:ins w:id="3259" w:author="Nate Bachmeier [AWS-SA]" w:date="2023-02-25T11:26:00Z"/>
                    <w:rFonts w:ascii="Calibri" w:eastAsia="Times New Roman" w:hAnsi="Calibri" w:cs="Calibri"/>
                    <w:color w:val="000000"/>
                    <w:sz w:val="22"/>
                  </w:rPr>
                </w:rPrChange>
              </w:rPr>
            </w:pPr>
            <w:ins w:id="3260" w:author="Nate Bachmeier [AWS-SA]" w:date="2023-02-25T11:26:00Z">
              <w:r w:rsidRPr="00E16572">
                <w:rPr>
                  <w:rFonts w:ascii="Calibri" w:eastAsia="Times New Roman" w:hAnsi="Calibri" w:cs="Calibri"/>
                  <w:color w:val="000000"/>
                  <w:sz w:val="22"/>
                </w:rPr>
                <w:t>cutting orange</w:t>
              </w:r>
            </w:ins>
          </w:p>
        </w:tc>
        <w:tc>
          <w:tcPr>
            <w:tcW w:w="5348" w:type="dxa"/>
            <w:noWrap/>
            <w:hideMark/>
            <w:tcPrChange w:id="3261" w:author="Nate Bachmeier [AWS-SA]" w:date="2023-02-26T11:07:00Z">
              <w:tcPr>
                <w:tcW w:w="960" w:type="dxa"/>
                <w:tcBorders>
                  <w:top w:val="nil"/>
                  <w:left w:val="nil"/>
                  <w:bottom w:val="nil"/>
                  <w:right w:val="nil"/>
                </w:tcBorders>
                <w:shd w:val="clear" w:color="auto" w:fill="auto"/>
                <w:noWrap/>
                <w:vAlign w:val="bottom"/>
                <w:hideMark/>
              </w:tcPr>
            </w:tcPrChange>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62" w:author="Nate Bachmeier [AWS-SA]" w:date="2023-02-25T11:26:00Z"/>
                <w:rFonts w:ascii="Calibri" w:eastAsia="Times New Roman" w:hAnsi="Calibri" w:cs="Calibri"/>
                <w:color w:val="000000"/>
                <w:sz w:val="22"/>
              </w:rPr>
            </w:pPr>
            <w:ins w:id="3263" w:author="Nate Bachmeier [AWS-SA]" w:date="2023-02-25T11:26:00Z">
              <w:r w:rsidRPr="00E16572">
                <w:rPr>
                  <w:rFonts w:ascii="Calibri" w:eastAsia="Times New Roman" w:hAnsi="Calibri" w:cs="Calibri"/>
                  <w:color w:val="000000"/>
                  <w:sz w:val="22"/>
                </w:rPr>
                <w:t>470</w:t>
              </w:r>
            </w:ins>
          </w:p>
        </w:tc>
      </w:tr>
      <w:tr w:rsidR="00E16572" w:rsidRPr="00E16572" w14:paraId="4387ED13" w14:textId="77777777" w:rsidTr="005D1D3E">
        <w:trPr>
          <w:cnfStyle w:val="000000100000" w:firstRow="0" w:lastRow="0" w:firstColumn="0" w:lastColumn="0" w:oddVBand="0" w:evenVBand="0" w:oddHBand="1" w:evenHBand="0" w:firstRowFirstColumn="0" w:firstRowLastColumn="0" w:lastRowFirstColumn="0" w:lastRowLastColumn="0"/>
          <w:trHeight w:val="300"/>
          <w:ins w:id="3264" w:author="Nate Bachmeier [AWS-SA]" w:date="2023-02-25T11:26:00Z"/>
          <w:trPrChange w:id="3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66" w:author="Nate Bachmeier [AWS-SA]" w:date="2023-02-26T11:07:00Z">
              <w:tcPr>
                <w:tcW w:w="4740" w:type="dxa"/>
                <w:tcBorders>
                  <w:top w:val="nil"/>
                  <w:left w:val="nil"/>
                  <w:bottom w:val="nil"/>
                  <w:right w:val="nil"/>
                </w:tcBorders>
                <w:shd w:val="clear" w:color="auto" w:fill="auto"/>
                <w:noWrap/>
                <w:vAlign w:val="bottom"/>
                <w:hideMark/>
              </w:tcPr>
            </w:tcPrChange>
          </w:tcPr>
          <w:p w14:paraId="6B7B6F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67" w:author="Nate Bachmeier [AWS-SA]" w:date="2023-02-25T11:26:00Z"/>
                <w:rFonts w:ascii="Calibri" w:eastAsia="Times New Roman" w:hAnsi="Calibri" w:cs="Calibri"/>
                <w:b w:val="0"/>
                <w:bCs w:val="0"/>
                <w:color w:val="000000"/>
                <w:sz w:val="22"/>
                <w:rPrChange w:id="3268" w:author="Nate Bachmeier [AWS-SA]" w:date="2023-02-25T11:29:00Z">
                  <w:rPr>
                    <w:ins w:id="3269" w:author="Nate Bachmeier [AWS-SA]" w:date="2023-02-25T11:26:00Z"/>
                    <w:rFonts w:ascii="Calibri" w:eastAsia="Times New Roman" w:hAnsi="Calibri" w:cs="Calibri"/>
                    <w:color w:val="000000"/>
                    <w:sz w:val="22"/>
                  </w:rPr>
                </w:rPrChange>
              </w:rPr>
            </w:pPr>
            <w:ins w:id="3270" w:author="Nate Bachmeier [AWS-SA]" w:date="2023-02-25T11:26:00Z">
              <w:r w:rsidRPr="00E16572">
                <w:rPr>
                  <w:rFonts w:ascii="Calibri" w:eastAsia="Times New Roman" w:hAnsi="Calibri" w:cs="Calibri"/>
                  <w:color w:val="000000"/>
                  <w:sz w:val="22"/>
                </w:rPr>
                <w:t>cutting pineapple</w:t>
              </w:r>
            </w:ins>
          </w:p>
        </w:tc>
        <w:tc>
          <w:tcPr>
            <w:tcW w:w="5348" w:type="dxa"/>
            <w:noWrap/>
            <w:hideMark/>
            <w:tcPrChange w:id="3271" w:author="Nate Bachmeier [AWS-SA]" w:date="2023-02-26T11:07:00Z">
              <w:tcPr>
                <w:tcW w:w="960" w:type="dxa"/>
                <w:tcBorders>
                  <w:top w:val="nil"/>
                  <w:left w:val="nil"/>
                  <w:bottom w:val="nil"/>
                  <w:right w:val="nil"/>
                </w:tcBorders>
                <w:shd w:val="clear" w:color="auto" w:fill="auto"/>
                <w:noWrap/>
                <w:vAlign w:val="bottom"/>
                <w:hideMark/>
              </w:tcPr>
            </w:tcPrChange>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72" w:author="Nate Bachmeier [AWS-SA]" w:date="2023-02-25T11:26:00Z"/>
                <w:rFonts w:ascii="Calibri" w:eastAsia="Times New Roman" w:hAnsi="Calibri" w:cs="Calibri"/>
                <w:color w:val="000000"/>
                <w:sz w:val="22"/>
              </w:rPr>
            </w:pPr>
            <w:ins w:id="3273" w:author="Nate Bachmeier [AWS-SA]" w:date="2023-02-25T11:26:00Z">
              <w:r w:rsidRPr="00E16572">
                <w:rPr>
                  <w:rFonts w:ascii="Calibri" w:eastAsia="Times New Roman" w:hAnsi="Calibri" w:cs="Calibri"/>
                  <w:color w:val="000000"/>
                  <w:sz w:val="22"/>
                </w:rPr>
                <w:t>749</w:t>
              </w:r>
            </w:ins>
          </w:p>
        </w:tc>
      </w:tr>
      <w:tr w:rsidR="00E16572" w:rsidRPr="00E16572" w14:paraId="433AFBF5" w14:textId="77777777" w:rsidTr="005D1D3E">
        <w:trPr>
          <w:trHeight w:val="300"/>
          <w:ins w:id="3274" w:author="Nate Bachmeier [AWS-SA]" w:date="2023-02-25T11:26:00Z"/>
          <w:trPrChange w:id="3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76" w:author="Nate Bachmeier [AWS-SA]" w:date="2023-02-26T11:07:00Z">
              <w:tcPr>
                <w:tcW w:w="4740" w:type="dxa"/>
                <w:tcBorders>
                  <w:top w:val="nil"/>
                  <w:left w:val="nil"/>
                  <w:bottom w:val="nil"/>
                  <w:right w:val="nil"/>
                </w:tcBorders>
                <w:shd w:val="clear" w:color="auto" w:fill="auto"/>
                <w:noWrap/>
                <w:vAlign w:val="bottom"/>
                <w:hideMark/>
              </w:tcPr>
            </w:tcPrChange>
          </w:tcPr>
          <w:p w14:paraId="509EC2E6" w14:textId="77777777" w:rsidR="00E16572" w:rsidRPr="00E16572" w:rsidRDefault="00E16572" w:rsidP="00E16572">
            <w:pPr>
              <w:spacing w:line="240" w:lineRule="auto"/>
              <w:ind w:firstLine="0"/>
              <w:rPr>
                <w:ins w:id="3277" w:author="Nate Bachmeier [AWS-SA]" w:date="2023-02-25T11:26:00Z"/>
                <w:rFonts w:ascii="Calibri" w:eastAsia="Times New Roman" w:hAnsi="Calibri" w:cs="Calibri"/>
                <w:b w:val="0"/>
                <w:bCs w:val="0"/>
                <w:color w:val="000000"/>
                <w:sz w:val="22"/>
                <w:rPrChange w:id="3278" w:author="Nate Bachmeier [AWS-SA]" w:date="2023-02-25T11:29:00Z">
                  <w:rPr>
                    <w:ins w:id="3279" w:author="Nate Bachmeier [AWS-SA]" w:date="2023-02-25T11:26:00Z"/>
                    <w:rFonts w:ascii="Calibri" w:eastAsia="Times New Roman" w:hAnsi="Calibri" w:cs="Calibri"/>
                    <w:color w:val="000000"/>
                    <w:sz w:val="22"/>
                  </w:rPr>
                </w:rPrChange>
              </w:rPr>
            </w:pPr>
            <w:ins w:id="3280" w:author="Nate Bachmeier [AWS-SA]" w:date="2023-02-25T11:26:00Z">
              <w:r w:rsidRPr="00E16572">
                <w:rPr>
                  <w:rFonts w:ascii="Calibri" w:eastAsia="Times New Roman" w:hAnsi="Calibri" w:cs="Calibri"/>
                  <w:color w:val="000000"/>
                  <w:sz w:val="22"/>
                </w:rPr>
                <w:t>cutting watermelon</w:t>
              </w:r>
            </w:ins>
          </w:p>
        </w:tc>
        <w:tc>
          <w:tcPr>
            <w:tcW w:w="5348" w:type="dxa"/>
            <w:noWrap/>
            <w:hideMark/>
            <w:tcPrChange w:id="3281" w:author="Nate Bachmeier [AWS-SA]" w:date="2023-02-26T11:07:00Z">
              <w:tcPr>
                <w:tcW w:w="960" w:type="dxa"/>
                <w:tcBorders>
                  <w:top w:val="nil"/>
                  <w:left w:val="nil"/>
                  <w:bottom w:val="nil"/>
                  <w:right w:val="nil"/>
                </w:tcBorders>
                <w:shd w:val="clear" w:color="auto" w:fill="auto"/>
                <w:noWrap/>
                <w:vAlign w:val="bottom"/>
                <w:hideMark/>
              </w:tcPr>
            </w:tcPrChange>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82" w:author="Nate Bachmeier [AWS-SA]" w:date="2023-02-25T11:26:00Z"/>
                <w:rFonts w:ascii="Calibri" w:eastAsia="Times New Roman" w:hAnsi="Calibri" w:cs="Calibri"/>
                <w:color w:val="000000"/>
                <w:sz w:val="22"/>
              </w:rPr>
            </w:pPr>
            <w:ins w:id="3283" w:author="Nate Bachmeier [AWS-SA]" w:date="2023-02-25T11:26:00Z">
              <w:r w:rsidRPr="00E16572">
                <w:rPr>
                  <w:rFonts w:ascii="Calibri" w:eastAsia="Times New Roman" w:hAnsi="Calibri" w:cs="Calibri"/>
                  <w:color w:val="000000"/>
                  <w:sz w:val="22"/>
                </w:rPr>
                <w:t>681</w:t>
              </w:r>
            </w:ins>
          </w:p>
        </w:tc>
      </w:tr>
      <w:tr w:rsidR="00E16572" w:rsidRPr="00E16572" w14:paraId="6645AED5" w14:textId="77777777" w:rsidTr="005D1D3E">
        <w:trPr>
          <w:cnfStyle w:val="000000100000" w:firstRow="0" w:lastRow="0" w:firstColumn="0" w:lastColumn="0" w:oddVBand="0" w:evenVBand="0" w:oddHBand="1" w:evenHBand="0" w:firstRowFirstColumn="0" w:firstRowLastColumn="0" w:lastRowFirstColumn="0" w:lastRowLastColumn="0"/>
          <w:trHeight w:val="300"/>
          <w:ins w:id="3284" w:author="Nate Bachmeier [AWS-SA]" w:date="2023-02-25T11:26:00Z"/>
          <w:trPrChange w:id="3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86" w:author="Nate Bachmeier [AWS-SA]" w:date="2023-02-26T11:07:00Z">
              <w:tcPr>
                <w:tcW w:w="4740" w:type="dxa"/>
                <w:tcBorders>
                  <w:top w:val="nil"/>
                  <w:left w:val="nil"/>
                  <w:bottom w:val="nil"/>
                  <w:right w:val="nil"/>
                </w:tcBorders>
                <w:shd w:val="clear" w:color="auto" w:fill="auto"/>
                <w:noWrap/>
                <w:vAlign w:val="bottom"/>
                <w:hideMark/>
              </w:tcPr>
            </w:tcPrChange>
          </w:tcPr>
          <w:p w14:paraId="48E0A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87" w:author="Nate Bachmeier [AWS-SA]" w:date="2023-02-25T11:26:00Z"/>
                <w:rFonts w:ascii="Calibri" w:eastAsia="Times New Roman" w:hAnsi="Calibri" w:cs="Calibri"/>
                <w:b w:val="0"/>
                <w:bCs w:val="0"/>
                <w:color w:val="000000"/>
                <w:sz w:val="22"/>
                <w:rPrChange w:id="3288" w:author="Nate Bachmeier [AWS-SA]" w:date="2023-02-25T11:29:00Z">
                  <w:rPr>
                    <w:ins w:id="3289" w:author="Nate Bachmeier [AWS-SA]" w:date="2023-02-25T11:26:00Z"/>
                    <w:rFonts w:ascii="Calibri" w:eastAsia="Times New Roman" w:hAnsi="Calibri" w:cs="Calibri"/>
                    <w:color w:val="000000"/>
                    <w:sz w:val="22"/>
                  </w:rPr>
                </w:rPrChange>
              </w:rPr>
            </w:pPr>
            <w:ins w:id="3290" w:author="Nate Bachmeier [AWS-SA]" w:date="2023-02-25T11:26:00Z">
              <w:r w:rsidRPr="00E16572">
                <w:rPr>
                  <w:rFonts w:ascii="Calibri" w:eastAsia="Times New Roman" w:hAnsi="Calibri" w:cs="Calibri"/>
                  <w:color w:val="000000"/>
                  <w:sz w:val="22"/>
                </w:rPr>
                <w:t>dancing ballet</w:t>
              </w:r>
            </w:ins>
          </w:p>
        </w:tc>
        <w:tc>
          <w:tcPr>
            <w:tcW w:w="5348" w:type="dxa"/>
            <w:noWrap/>
            <w:hideMark/>
            <w:tcPrChange w:id="3291" w:author="Nate Bachmeier [AWS-SA]" w:date="2023-02-26T11:07:00Z">
              <w:tcPr>
                <w:tcW w:w="960" w:type="dxa"/>
                <w:tcBorders>
                  <w:top w:val="nil"/>
                  <w:left w:val="nil"/>
                  <w:bottom w:val="nil"/>
                  <w:right w:val="nil"/>
                </w:tcBorders>
                <w:shd w:val="clear" w:color="auto" w:fill="auto"/>
                <w:noWrap/>
                <w:vAlign w:val="bottom"/>
                <w:hideMark/>
              </w:tcPr>
            </w:tcPrChange>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92" w:author="Nate Bachmeier [AWS-SA]" w:date="2023-02-25T11:26:00Z"/>
                <w:rFonts w:ascii="Calibri" w:eastAsia="Times New Roman" w:hAnsi="Calibri" w:cs="Calibri"/>
                <w:color w:val="000000"/>
                <w:sz w:val="22"/>
              </w:rPr>
            </w:pPr>
            <w:ins w:id="3293" w:author="Nate Bachmeier [AWS-SA]" w:date="2023-02-25T11:26:00Z">
              <w:r w:rsidRPr="00E16572">
                <w:rPr>
                  <w:rFonts w:ascii="Calibri" w:eastAsia="Times New Roman" w:hAnsi="Calibri" w:cs="Calibri"/>
                  <w:color w:val="000000"/>
                  <w:sz w:val="22"/>
                </w:rPr>
                <w:t>502</w:t>
              </w:r>
            </w:ins>
          </w:p>
        </w:tc>
      </w:tr>
      <w:tr w:rsidR="00E16572" w:rsidRPr="00E16572" w14:paraId="70B9F791" w14:textId="77777777" w:rsidTr="005D1D3E">
        <w:trPr>
          <w:trHeight w:val="300"/>
          <w:ins w:id="3294" w:author="Nate Bachmeier [AWS-SA]" w:date="2023-02-25T11:26:00Z"/>
          <w:trPrChange w:id="3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96" w:author="Nate Bachmeier [AWS-SA]" w:date="2023-02-26T11:07:00Z">
              <w:tcPr>
                <w:tcW w:w="4740" w:type="dxa"/>
                <w:tcBorders>
                  <w:top w:val="nil"/>
                  <w:left w:val="nil"/>
                  <w:bottom w:val="nil"/>
                  <w:right w:val="nil"/>
                </w:tcBorders>
                <w:shd w:val="clear" w:color="auto" w:fill="auto"/>
                <w:noWrap/>
                <w:vAlign w:val="bottom"/>
                <w:hideMark/>
              </w:tcPr>
            </w:tcPrChange>
          </w:tcPr>
          <w:p w14:paraId="1A510BDB" w14:textId="77777777" w:rsidR="00E16572" w:rsidRPr="00E16572" w:rsidRDefault="00E16572" w:rsidP="00E16572">
            <w:pPr>
              <w:spacing w:line="240" w:lineRule="auto"/>
              <w:ind w:firstLine="0"/>
              <w:rPr>
                <w:ins w:id="3297" w:author="Nate Bachmeier [AWS-SA]" w:date="2023-02-25T11:26:00Z"/>
                <w:rFonts w:ascii="Calibri" w:eastAsia="Times New Roman" w:hAnsi="Calibri" w:cs="Calibri"/>
                <w:b w:val="0"/>
                <w:bCs w:val="0"/>
                <w:color w:val="000000"/>
                <w:sz w:val="22"/>
                <w:rPrChange w:id="3298" w:author="Nate Bachmeier [AWS-SA]" w:date="2023-02-25T11:29:00Z">
                  <w:rPr>
                    <w:ins w:id="3299" w:author="Nate Bachmeier [AWS-SA]" w:date="2023-02-25T11:26:00Z"/>
                    <w:rFonts w:ascii="Calibri" w:eastAsia="Times New Roman" w:hAnsi="Calibri" w:cs="Calibri"/>
                    <w:color w:val="000000"/>
                    <w:sz w:val="22"/>
                  </w:rPr>
                </w:rPrChange>
              </w:rPr>
            </w:pPr>
            <w:ins w:id="3300" w:author="Nate Bachmeier [AWS-SA]" w:date="2023-02-25T11:26:00Z">
              <w:r w:rsidRPr="00E16572">
                <w:rPr>
                  <w:rFonts w:ascii="Calibri" w:eastAsia="Times New Roman" w:hAnsi="Calibri" w:cs="Calibri"/>
                  <w:color w:val="000000"/>
                  <w:sz w:val="22"/>
                </w:rPr>
                <w:t>dancing charleston</w:t>
              </w:r>
            </w:ins>
          </w:p>
        </w:tc>
        <w:tc>
          <w:tcPr>
            <w:tcW w:w="5348" w:type="dxa"/>
            <w:noWrap/>
            <w:hideMark/>
            <w:tcPrChange w:id="3301" w:author="Nate Bachmeier [AWS-SA]" w:date="2023-02-26T11:07:00Z">
              <w:tcPr>
                <w:tcW w:w="960" w:type="dxa"/>
                <w:tcBorders>
                  <w:top w:val="nil"/>
                  <w:left w:val="nil"/>
                  <w:bottom w:val="nil"/>
                  <w:right w:val="nil"/>
                </w:tcBorders>
                <w:shd w:val="clear" w:color="auto" w:fill="auto"/>
                <w:noWrap/>
                <w:vAlign w:val="bottom"/>
                <w:hideMark/>
              </w:tcPr>
            </w:tcPrChange>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02" w:author="Nate Bachmeier [AWS-SA]" w:date="2023-02-25T11:26:00Z"/>
                <w:rFonts w:ascii="Calibri" w:eastAsia="Times New Roman" w:hAnsi="Calibri" w:cs="Calibri"/>
                <w:color w:val="000000"/>
                <w:sz w:val="22"/>
              </w:rPr>
            </w:pPr>
            <w:ins w:id="3303" w:author="Nate Bachmeier [AWS-SA]" w:date="2023-02-25T11:26:00Z">
              <w:r w:rsidRPr="00E16572">
                <w:rPr>
                  <w:rFonts w:ascii="Calibri" w:eastAsia="Times New Roman" w:hAnsi="Calibri" w:cs="Calibri"/>
                  <w:color w:val="000000"/>
                  <w:sz w:val="22"/>
                </w:rPr>
                <w:t>616</w:t>
              </w:r>
            </w:ins>
          </w:p>
        </w:tc>
      </w:tr>
      <w:tr w:rsidR="00E16572" w:rsidRPr="00E16572" w14:paraId="73956CD1" w14:textId="77777777" w:rsidTr="005D1D3E">
        <w:trPr>
          <w:cnfStyle w:val="000000100000" w:firstRow="0" w:lastRow="0" w:firstColumn="0" w:lastColumn="0" w:oddVBand="0" w:evenVBand="0" w:oddHBand="1" w:evenHBand="0" w:firstRowFirstColumn="0" w:firstRowLastColumn="0" w:lastRowFirstColumn="0" w:lastRowLastColumn="0"/>
          <w:trHeight w:val="300"/>
          <w:ins w:id="3304" w:author="Nate Bachmeier [AWS-SA]" w:date="2023-02-25T11:26:00Z"/>
          <w:trPrChange w:id="3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06" w:author="Nate Bachmeier [AWS-SA]" w:date="2023-02-26T11:07:00Z">
              <w:tcPr>
                <w:tcW w:w="4740" w:type="dxa"/>
                <w:tcBorders>
                  <w:top w:val="nil"/>
                  <w:left w:val="nil"/>
                  <w:bottom w:val="nil"/>
                  <w:right w:val="nil"/>
                </w:tcBorders>
                <w:shd w:val="clear" w:color="auto" w:fill="auto"/>
                <w:noWrap/>
                <w:vAlign w:val="bottom"/>
                <w:hideMark/>
              </w:tcPr>
            </w:tcPrChange>
          </w:tcPr>
          <w:p w14:paraId="295B70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07" w:author="Nate Bachmeier [AWS-SA]" w:date="2023-02-25T11:26:00Z"/>
                <w:rFonts w:ascii="Calibri" w:eastAsia="Times New Roman" w:hAnsi="Calibri" w:cs="Calibri"/>
                <w:b w:val="0"/>
                <w:bCs w:val="0"/>
                <w:color w:val="000000"/>
                <w:sz w:val="22"/>
                <w:rPrChange w:id="3308" w:author="Nate Bachmeier [AWS-SA]" w:date="2023-02-25T11:29:00Z">
                  <w:rPr>
                    <w:ins w:id="3309" w:author="Nate Bachmeier [AWS-SA]" w:date="2023-02-25T11:26:00Z"/>
                    <w:rFonts w:ascii="Calibri" w:eastAsia="Times New Roman" w:hAnsi="Calibri" w:cs="Calibri"/>
                    <w:color w:val="000000"/>
                    <w:sz w:val="22"/>
                  </w:rPr>
                </w:rPrChange>
              </w:rPr>
            </w:pPr>
            <w:ins w:id="3310" w:author="Nate Bachmeier [AWS-SA]" w:date="2023-02-25T11:26:00Z">
              <w:r w:rsidRPr="00E16572">
                <w:rPr>
                  <w:rFonts w:ascii="Calibri" w:eastAsia="Times New Roman" w:hAnsi="Calibri" w:cs="Calibri"/>
                  <w:color w:val="000000"/>
                  <w:sz w:val="22"/>
                </w:rPr>
                <w:t>dancing gangnam style</w:t>
              </w:r>
            </w:ins>
          </w:p>
        </w:tc>
        <w:tc>
          <w:tcPr>
            <w:tcW w:w="5348" w:type="dxa"/>
            <w:noWrap/>
            <w:hideMark/>
            <w:tcPrChange w:id="3311" w:author="Nate Bachmeier [AWS-SA]" w:date="2023-02-26T11:07:00Z">
              <w:tcPr>
                <w:tcW w:w="960" w:type="dxa"/>
                <w:tcBorders>
                  <w:top w:val="nil"/>
                  <w:left w:val="nil"/>
                  <w:bottom w:val="nil"/>
                  <w:right w:val="nil"/>
                </w:tcBorders>
                <w:shd w:val="clear" w:color="auto" w:fill="auto"/>
                <w:noWrap/>
                <w:vAlign w:val="bottom"/>
                <w:hideMark/>
              </w:tcPr>
            </w:tcPrChange>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12" w:author="Nate Bachmeier [AWS-SA]" w:date="2023-02-25T11:26:00Z"/>
                <w:rFonts w:ascii="Calibri" w:eastAsia="Times New Roman" w:hAnsi="Calibri" w:cs="Calibri"/>
                <w:color w:val="000000"/>
                <w:sz w:val="22"/>
              </w:rPr>
            </w:pPr>
            <w:ins w:id="3313" w:author="Nate Bachmeier [AWS-SA]" w:date="2023-02-25T11:26:00Z">
              <w:r w:rsidRPr="00E16572">
                <w:rPr>
                  <w:rFonts w:ascii="Calibri" w:eastAsia="Times New Roman" w:hAnsi="Calibri" w:cs="Calibri"/>
                  <w:color w:val="000000"/>
                  <w:sz w:val="22"/>
                </w:rPr>
                <w:t>505</w:t>
              </w:r>
            </w:ins>
          </w:p>
        </w:tc>
      </w:tr>
      <w:tr w:rsidR="00E16572" w:rsidRPr="00E16572" w14:paraId="1B3BD85F" w14:textId="77777777" w:rsidTr="005D1D3E">
        <w:trPr>
          <w:trHeight w:val="300"/>
          <w:ins w:id="3314" w:author="Nate Bachmeier [AWS-SA]" w:date="2023-02-25T11:26:00Z"/>
          <w:trPrChange w:id="3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16" w:author="Nate Bachmeier [AWS-SA]" w:date="2023-02-26T11:07:00Z">
              <w:tcPr>
                <w:tcW w:w="4740" w:type="dxa"/>
                <w:tcBorders>
                  <w:top w:val="nil"/>
                  <w:left w:val="nil"/>
                  <w:bottom w:val="nil"/>
                  <w:right w:val="nil"/>
                </w:tcBorders>
                <w:shd w:val="clear" w:color="auto" w:fill="auto"/>
                <w:noWrap/>
                <w:vAlign w:val="bottom"/>
                <w:hideMark/>
              </w:tcPr>
            </w:tcPrChange>
          </w:tcPr>
          <w:p w14:paraId="467C86C9" w14:textId="77777777" w:rsidR="00E16572" w:rsidRPr="00E16572" w:rsidRDefault="00E16572" w:rsidP="00E16572">
            <w:pPr>
              <w:spacing w:line="240" w:lineRule="auto"/>
              <w:ind w:firstLine="0"/>
              <w:rPr>
                <w:ins w:id="3317" w:author="Nate Bachmeier [AWS-SA]" w:date="2023-02-25T11:26:00Z"/>
                <w:rFonts w:ascii="Calibri" w:eastAsia="Times New Roman" w:hAnsi="Calibri" w:cs="Calibri"/>
                <w:b w:val="0"/>
                <w:bCs w:val="0"/>
                <w:color w:val="000000"/>
                <w:sz w:val="22"/>
                <w:rPrChange w:id="3318" w:author="Nate Bachmeier [AWS-SA]" w:date="2023-02-25T11:29:00Z">
                  <w:rPr>
                    <w:ins w:id="3319" w:author="Nate Bachmeier [AWS-SA]" w:date="2023-02-25T11:26:00Z"/>
                    <w:rFonts w:ascii="Calibri" w:eastAsia="Times New Roman" w:hAnsi="Calibri" w:cs="Calibri"/>
                    <w:color w:val="000000"/>
                    <w:sz w:val="22"/>
                  </w:rPr>
                </w:rPrChange>
              </w:rPr>
            </w:pPr>
            <w:ins w:id="3320" w:author="Nate Bachmeier [AWS-SA]" w:date="2023-02-25T11:26:00Z">
              <w:r w:rsidRPr="00E16572">
                <w:rPr>
                  <w:rFonts w:ascii="Calibri" w:eastAsia="Times New Roman" w:hAnsi="Calibri" w:cs="Calibri"/>
                  <w:color w:val="000000"/>
                  <w:sz w:val="22"/>
                </w:rPr>
                <w:t>dancing macarena</w:t>
              </w:r>
            </w:ins>
          </w:p>
        </w:tc>
        <w:tc>
          <w:tcPr>
            <w:tcW w:w="5348" w:type="dxa"/>
            <w:noWrap/>
            <w:hideMark/>
            <w:tcPrChange w:id="3321" w:author="Nate Bachmeier [AWS-SA]" w:date="2023-02-26T11:07:00Z">
              <w:tcPr>
                <w:tcW w:w="960" w:type="dxa"/>
                <w:tcBorders>
                  <w:top w:val="nil"/>
                  <w:left w:val="nil"/>
                  <w:bottom w:val="nil"/>
                  <w:right w:val="nil"/>
                </w:tcBorders>
                <w:shd w:val="clear" w:color="auto" w:fill="auto"/>
                <w:noWrap/>
                <w:vAlign w:val="bottom"/>
                <w:hideMark/>
              </w:tcPr>
            </w:tcPrChange>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22" w:author="Nate Bachmeier [AWS-SA]" w:date="2023-02-25T11:26:00Z"/>
                <w:rFonts w:ascii="Calibri" w:eastAsia="Times New Roman" w:hAnsi="Calibri" w:cs="Calibri"/>
                <w:color w:val="000000"/>
                <w:sz w:val="22"/>
              </w:rPr>
            </w:pPr>
            <w:ins w:id="3323" w:author="Nate Bachmeier [AWS-SA]" w:date="2023-02-25T11:26:00Z">
              <w:r w:rsidRPr="00E16572">
                <w:rPr>
                  <w:rFonts w:ascii="Calibri" w:eastAsia="Times New Roman" w:hAnsi="Calibri" w:cs="Calibri"/>
                  <w:color w:val="000000"/>
                  <w:sz w:val="22"/>
                </w:rPr>
                <w:t>498</w:t>
              </w:r>
            </w:ins>
          </w:p>
        </w:tc>
      </w:tr>
      <w:tr w:rsidR="00E16572" w:rsidRPr="00E16572" w14:paraId="61F50017" w14:textId="77777777" w:rsidTr="005D1D3E">
        <w:trPr>
          <w:cnfStyle w:val="000000100000" w:firstRow="0" w:lastRow="0" w:firstColumn="0" w:lastColumn="0" w:oddVBand="0" w:evenVBand="0" w:oddHBand="1" w:evenHBand="0" w:firstRowFirstColumn="0" w:firstRowLastColumn="0" w:lastRowFirstColumn="0" w:lastRowLastColumn="0"/>
          <w:trHeight w:val="300"/>
          <w:ins w:id="3324" w:author="Nate Bachmeier [AWS-SA]" w:date="2023-02-25T11:26:00Z"/>
          <w:trPrChange w:id="3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26" w:author="Nate Bachmeier [AWS-SA]" w:date="2023-02-26T11:07:00Z">
              <w:tcPr>
                <w:tcW w:w="4740" w:type="dxa"/>
                <w:tcBorders>
                  <w:top w:val="nil"/>
                  <w:left w:val="nil"/>
                  <w:bottom w:val="nil"/>
                  <w:right w:val="nil"/>
                </w:tcBorders>
                <w:shd w:val="clear" w:color="auto" w:fill="auto"/>
                <w:noWrap/>
                <w:vAlign w:val="bottom"/>
                <w:hideMark/>
              </w:tcPr>
            </w:tcPrChange>
          </w:tcPr>
          <w:p w14:paraId="61E880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27" w:author="Nate Bachmeier [AWS-SA]" w:date="2023-02-25T11:26:00Z"/>
                <w:rFonts w:ascii="Calibri" w:eastAsia="Times New Roman" w:hAnsi="Calibri" w:cs="Calibri"/>
                <w:b w:val="0"/>
                <w:bCs w:val="0"/>
                <w:color w:val="000000"/>
                <w:sz w:val="22"/>
                <w:rPrChange w:id="3328" w:author="Nate Bachmeier [AWS-SA]" w:date="2023-02-25T11:29:00Z">
                  <w:rPr>
                    <w:ins w:id="3329" w:author="Nate Bachmeier [AWS-SA]" w:date="2023-02-25T11:26:00Z"/>
                    <w:rFonts w:ascii="Calibri" w:eastAsia="Times New Roman" w:hAnsi="Calibri" w:cs="Calibri"/>
                    <w:color w:val="000000"/>
                    <w:sz w:val="22"/>
                  </w:rPr>
                </w:rPrChange>
              </w:rPr>
            </w:pPr>
            <w:ins w:id="3330" w:author="Nate Bachmeier [AWS-SA]" w:date="2023-02-25T11:26:00Z">
              <w:r w:rsidRPr="00E16572">
                <w:rPr>
                  <w:rFonts w:ascii="Calibri" w:eastAsia="Times New Roman" w:hAnsi="Calibri" w:cs="Calibri"/>
                  <w:color w:val="000000"/>
                  <w:sz w:val="22"/>
                </w:rPr>
                <w:t>deadlifting</w:t>
              </w:r>
            </w:ins>
          </w:p>
        </w:tc>
        <w:tc>
          <w:tcPr>
            <w:tcW w:w="5348" w:type="dxa"/>
            <w:noWrap/>
            <w:hideMark/>
            <w:tcPrChange w:id="3331" w:author="Nate Bachmeier [AWS-SA]" w:date="2023-02-26T11:07:00Z">
              <w:tcPr>
                <w:tcW w:w="960" w:type="dxa"/>
                <w:tcBorders>
                  <w:top w:val="nil"/>
                  <w:left w:val="nil"/>
                  <w:bottom w:val="nil"/>
                  <w:right w:val="nil"/>
                </w:tcBorders>
                <w:shd w:val="clear" w:color="auto" w:fill="auto"/>
                <w:noWrap/>
                <w:vAlign w:val="bottom"/>
                <w:hideMark/>
              </w:tcPr>
            </w:tcPrChange>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32" w:author="Nate Bachmeier [AWS-SA]" w:date="2023-02-25T11:26:00Z"/>
                <w:rFonts w:ascii="Calibri" w:eastAsia="Times New Roman" w:hAnsi="Calibri" w:cs="Calibri"/>
                <w:color w:val="000000"/>
                <w:sz w:val="22"/>
              </w:rPr>
            </w:pPr>
            <w:ins w:id="3333" w:author="Nate Bachmeier [AWS-SA]" w:date="2023-02-25T11:26:00Z">
              <w:r w:rsidRPr="00E16572">
                <w:rPr>
                  <w:rFonts w:ascii="Calibri" w:eastAsia="Times New Roman" w:hAnsi="Calibri" w:cs="Calibri"/>
                  <w:color w:val="000000"/>
                  <w:sz w:val="22"/>
                </w:rPr>
                <w:t>797</w:t>
              </w:r>
            </w:ins>
          </w:p>
        </w:tc>
      </w:tr>
      <w:tr w:rsidR="00E16572" w:rsidRPr="00E16572" w14:paraId="3A44B3EA" w14:textId="77777777" w:rsidTr="005D1D3E">
        <w:trPr>
          <w:trHeight w:val="300"/>
          <w:ins w:id="3334" w:author="Nate Bachmeier [AWS-SA]" w:date="2023-02-25T11:26:00Z"/>
          <w:trPrChange w:id="3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36" w:author="Nate Bachmeier [AWS-SA]" w:date="2023-02-26T11:07:00Z">
              <w:tcPr>
                <w:tcW w:w="4740" w:type="dxa"/>
                <w:tcBorders>
                  <w:top w:val="nil"/>
                  <w:left w:val="nil"/>
                  <w:bottom w:val="nil"/>
                  <w:right w:val="nil"/>
                </w:tcBorders>
                <w:shd w:val="clear" w:color="auto" w:fill="auto"/>
                <w:noWrap/>
                <w:vAlign w:val="bottom"/>
                <w:hideMark/>
              </w:tcPr>
            </w:tcPrChange>
          </w:tcPr>
          <w:p w14:paraId="0F116D3E" w14:textId="77777777" w:rsidR="00E16572" w:rsidRPr="00E16572" w:rsidRDefault="00E16572" w:rsidP="00E16572">
            <w:pPr>
              <w:spacing w:line="240" w:lineRule="auto"/>
              <w:ind w:firstLine="0"/>
              <w:rPr>
                <w:ins w:id="3337" w:author="Nate Bachmeier [AWS-SA]" w:date="2023-02-25T11:26:00Z"/>
                <w:rFonts w:ascii="Calibri" w:eastAsia="Times New Roman" w:hAnsi="Calibri" w:cs="Calibri"/>
                <w:b w:val="0"/>
                <w:bCs w:val="0"/>
                <w:color w:val="000000"/>
                <w:sz w:val="22"/>
                <w:rPrChange w:id="3338" w:author="Nate Bachmeier [AWS-SA]" w:date="2023-02-25T11:29:00Z">
                  <w:rPr>
                    <w:ins w:id="3339" w:author="Nate Bachmeier [AWS-SA]" w:date="2023-02-25T11:26:00Z"/>
                    <w:rFonts w:ascii="Calibri" w:eastAsia="Times New Roman" w:hAnsi="Calibri" w:cs="Calibri"/>
                    <w:color w:val="000000"/>
                    <w:sz w:val="22"/>
                  </w:rPr>
                </w:rPrChange>
              </w:rPr>
            </w:pPr>
            <w:ins w:id="3340" w:author="Nate Bachmeier [AWS-SA]" w:date="2023-02-25T11:26:00Z">
              <w:r w:rsidRPr="00E16572">
                <w:rPr>
                  <w:rFonts w:ascii="Calibri" w:eastAsia="Times New Roman" w:hAnsi="Calibri" w:cs="Calibri"/>
                  <w:color w:val="000000"/>
                  <w:sz w:val="22"/>
                </w:rPr>
                <w:t>dealing cards</w:t>
              </w:r>
            </w:ins>
          </w:p>
        </w:tc>
        <w:tc>
          <w:tcPr>
            <w:tcW w:w="5348" w:type="dxa"/>
            <w:noWrap/>
            <w:hideMark/>
            <w:tcPrChange w:id="3341" w:author="Nate Bachmeier [AWS-SA]" w:date="2023-02-26T11:07:00Z">
              <w:tcPr>
                <w:tcW w:w="960" w:type="dxa"/>
                <w:tcBorders>
                  <w:top w:val="nil"/>
                  <w:left w:val="nil"/>
                  <w:bottom w:val="nil"/>
                  <w:right w:val="nil"/>
                </w:tcBorders>
                <w:shd w:val="clear" w:color="auto" w:fill="auto"/>
                <w:noWrap/>
                <w:vAlign w:val="bottom"/>
                <w:hideMark/>
              </w:tcPr>
            </w:tcPrChange>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42" w:author="Nate Bachmeier [AWS-SA]" w:date="2023-02-25T11:26:00Z"/>
                <w:rFonts w:ascii="Calibri" w:eastAsia="Times New Roman" w:hAnsi="Calibri" w:cs="Calibri"/>
                <w:color w:val="000000"/>
                <w:sz w:val="22"/>
              </w:rPr>
            </w:pPr>
            <w:ins w:id="3343" w:author="Nate Bachmeier [AWS-SA]" w:date="2023-02-25T11:26:00Z">
              <w:r w:rsidRPr="00E16572">
                <w:rPr>
                  <w:rFonts w:ascii="Calibri" w:eastAsia="Times New Roman" w:hAnsi="Calibri" w:cs="Calibri"/>
                  <w:color w:val="000000"/>
                  <w:sz w:val="22"/>
                </w:rPr>
                <w:t>476</w:t>
              </w:r>
            </w:ins>
          </w:p>
        </w:tc>
      </w:tr>
      <w:tr w:rsidR="00E16572" w:rsidRPr="00E16572" w14:paraId="38797909" w14:textId="77777777" w:rsidTr="005D1D3E">
        <w:trPr>
          <w:cnfStyle w:val="000000100000" w:firstRow="0" w:lastRow="0" w:firstColumn="0" w:lastColumn="0" w:oddVBand="0" w:evenVBand="0" w:oddHBand="1" w:evenHBand="0" w:firstRowFirstColumn="0" w:firstRowLastColumn="0" w:lastRowFirstColumn="0" w:lastRowLastColumn="0"/>
          <w:trHeight w:val="300"/>
          <w:ins w:id="3344" w:author="Nate Bachmeier [AWS-SA]" w:date="2023-02-25T11:26:00Z"/>
          <w:trPrChange w:id="3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46" w:author="Nate Bachmeier [AWS-SA]" w:date="2023-02-26T11:07:00Z">
              <w:tcPr>
                <w:tcW w:w="4740" w:type="dxa"/>
                <w:tcBorders>
                  <w:top w:val="nil"/>
                  <w:left w:val="nil"/>
                  <w:bottom w:val="nil"/>
                  <w:right w:val="nil"/>
                </w:tcBorders>
                <w:shd w:val="clear" w:color="auto" w:fill="auto"/>
                <w:noWrap/>
                <w:vAlign w:val="bottom"/>
                <w:hideMark/>
              </w:tcPr>
            </w:tcPrChange>
          </w:tcPr>
          <w:p w14:paraId="78B6F1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47" w:author="Nate Bachmeier [AWS-SA]" w:date="2023-02-25T11:26:00Z"/>
                <w:rFonts w:ascii="Calibri" w:eastAsia="Times New Roman" w:hAnsi="Calibri" w:cs="Calibri"/>
                <w:b w:val="0"/>
                <w:bCs w:val="0"/>
                <w:color w:val="000000"/>
                <w:sz w:val="22"/>
                <w:rPrChange w:id="3348" w:author="Nate Bachmeier [AWS-SA]" w:date="2023-02-25T11:29:00Z">
                  <w:rPr>
                    <w:ins w:id="3349" w:author="Nate Bachmeier [AWS-SA]" w:date="2023-02-25T11:26:00Z"/>
                    <w:rFonts w:ascii="Calibri" w:eastAsia="Times New Roman" w:hAnsi="Calibri" w:cs="Calibri"/>
                    <w:color w:val="000000"/>
                    <w:sz w:val="22"/>
                  </w:rPr>
                </w:rPrChange>
              </w:rPr>
            </w:pPr>
            <w:ins w:id="3350" w:author="Nate Bachmeier [AWS-SA]" w:date="2023-02-25T11:26:00Z">
              <w:r w:rsidRPr="00E16572">
                <w:rPr>
                  <w:rFonts w:ascii="Calibri" w:eastAsia="Times New Roman" w:hAnsi="Calibri" w:cs="Calibri"/>
                  <w:color w:val="000000"/>
                  <w:sz w:val="22"/>
                </w:rPr>
                <w:t>decorating the christmas tree</w:t>
              </w:r>
            </w:ins>
          </w:p>
        </w:tc>
        <w:tc>
          <w:tcPr>
            <w:tcW w:w="5348" w:type="dxa"/>
            <w:noWrap/>
            <w:hideMark/>
            <w:tcPrChange w:id="3351" w:author="Nate Bachmeier [AWS-SA]" w:date="2023-02-26T11:07:00Z">
              <w:tcPr>
                <w:tcW w:w="960" w:type="dxa"/>
                <w:tcBorders>
                  <w:top w:val="nil"/>
                  <w:left w:val="nil"/>
                  <w:bottom w:val="nil"/>
                  <w:right w:val="nil"/>
                </w:tcBorders>
                <w:shd w:val="clear" w:color="auto" w:fill="auto"/>
                <w:noWrap/>
                <w:vAlign w:val="bottom"/>
                <w:hideMark/>
              </w:tcPr>
            </w:tcPrChange>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52" w:author="Nate Bachmeier [AWS-SA]" w:date="2023-02-25T11:26:00Z"/>
                <w:rFonts w:ascii="Calibri" w:eastAsia="Times New Roman" w:hAnsi="Calibri" w:cs="Calibri"/>
                <w:color w:val="000000"/>
                <w:sz w:val="22"/>
              </w:rPr>
            </w:pPr>
            <w:ins w:id="3353" w:author="Nate Bachmeier [AWS-SA]" w:date="2023-02-25T11:26:00Z">
              <w:r w:rsidRPr="00E16572">
                <w:rPr>
                  <w:rFonts w:ascii="Calibri" w:eastAsia="Times New Roman" w:hAnsi="Calibri" w:cs="Calibri"/>
                  <w:color w:val="000000"/>
                  <w:sz w:val="22"/>
                </w:rPr>
                <w:t>624</w:t>
              </w:r>
            </w:ins>
          </w:p>
        </w:tc>
      </w:tr>
      <w:tr w:rsidR="00E16572" w:rsidRPr="00E16572" w14:paraId="039FBCB7" w14:textId="77777777" w:rsidTr="005D1D3E">
        <w:trPr>
          <w:trHeight w:val="300"/>
          <w:ins w:id="3354" w:author="Nate Bachmeier [AWS-SA]" w:date="2023-02-25T11:26:00Z"/>
          <w:trPrChange w:id="3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56" w:author="Nate Bachmeier [AWS-SA]" w:date="2023-02-26T11:07:00Z">
              <w:tcPr>
                <w:tcW w:w="4740" w:type="dxa"/>
                <w:tcBorders>
                  <w:top w:val="nil"/>
                  <w:left w:val="nil"/>
                  <w:bottom w:val="nil"/>
                  <w:right w:val="nil"/>
                </w:tcBorders>
                <w:shd w:val="clear" w:color="auto" w:fill="auto"/>
                <w:noWrap/>
                <w:vAlign w:val="bottom"/>
                <w:hideMark/>
              </w:tcPr>
            </w:tcPrChange>
          </w:tcPr>
          <w:p w14:paraId="27251D3F" w14:textId="77777777" w:rsidR="00E16572" w:rsidRPr="00E16572" w:rsidRDefault="00E16572" w:rsidP="00E16572">
            <w:pPr>
              <w:spacing w:line="240" w:lineRule="auto"/>
              <w:ind w:firstLine="0"/>
              <w:rPr>
                <w:ins w:id="3357" w:author="Nate Bachmeier [AWS-SA]" w:date="2023-02-25T11:26:00Z"/>
                <w:rFonts w:ascii="Calibri" w:eastAsia="Times New Roman" w:hAnsi="Calibri" w:cs="Calibri"/>
                <w:b w:val="0"/>
                <w:bCs w:val="0"/>
                <w:color w:val="000000"/>
                <w:sz w:val="22"/>
                <w:rPrChange w:id="3358" w:author="Nate Bachmeier [AWS-SA]" w:date="2023-02-25T11:29:00Z">
                  <w:rPr>
                    <w:ins w:id="3359" w:author="Nate Bachmeier [AWS-SA]" w:date="2023-02-25T11:26:00Z"/>
                    <w:rFonts w:ascii="Calibri" w:eastAsia="Times New Roman" w:hAnsi="Calibri" w:cs="Calibri"/>
                    <w:color w:val="000000"/>
                    <w:sz w:val="22"/>
                  </w:rPr>
                </w:rPrChange>
              </w:rPr>
            </w:pPr>
            <w:ins w:id="3360" w:author="Nate Bachmeier [AWS-SA]" w:date="2023-02-25T11:26:00Z">
              <w:r w:rsidRPr="00E16572">
                <w:rPr>
                  <w:rFonts w:ascii="Calibri" w:eastAsia="Times New Roman" w:hAnsi="Calibri" w:cs="Calibri"/>
                  <w:color w:val="000000"/>
                  <w:sz w:val="22"/>
                </w:rPr>
                <w:t>decoupage</w:t>
              </w:r>
            </w:ins>
          </w:p>
        </w:tc>
        <w:tc>
          <w:tcPr>
            <w:tcW w:w="5348" w:type="dxa"/>
            <w:noWrap/>
            <w:hideMark/>
            <w:tcPrChange w:id="3361" w:author="Nate Bachmeier [AWS-SA]" w:date="2023-02-26T11:07:00Z">
              <w:tcPr>
                <w:tcW w:w="960" w:type="dxa"/>
                <w:tcBorders>
                  <w:top w:val="nil"/>
                  <w:left w:val="nil"/>
                  <w:bottom w:val="nil"/>
                  <w:right w:val="nil"/>
                </w:tcBorders>
                <w:shd w:val="clear" w:color="auto" w:fill="auto"/>
                <w:noWrap/>
                <w:vAlign w:val="bottom"/>
                <w:hideMark/>
              </w:tcPr>
            </w:tcPrChange>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62" w:author="Nate Bachmeier [AWS-SA]" w:date="2023-02-25T11:26:00Z"/>
                <w:rFonts w:ascii="Calibri" w:eastAsia="Times New Roman" w:hAnsi="Calibri" w:cs="Calibri"/>
                <w:color w:val="000000"/>
                <w:sz w:val="22"/>
              </w:rPr>
            </w:pPr>
            <w:ins w:id="3363" w:author="Nate Bachmeier [AWS-SA]" w:date="2023-02-25T11:26:00Z">
              <w:r w:rsidRPr="00E16572">
                <w:rPr>
                  <w:rFonts w:ascii="Calibri" w:eastAsia="Times New Roman" w:hAnsi="Calibri" w:cs="Calibri"/>
                  <w:color w:val="000000"/>
                  <w:sz w:val="22"/>
                </w:rPr>
                <w:t>528</w:t>
              </w:r>
            </w:ins>
          </w:p>
        </w:tc>
      </w:tr>
      <w:tr w:rsidR="00E16572" w:rsidRPr="00E16572" w14:paraId="4152C17E" w14:textId="77777777" w:rsidTr="005D1D3E">
        <w:trPr>
          <w:cnfStyle w:val="000000100000" w:firstRow="0" w:lastRow="0" w:firstColumn="0" w:lastColumn="0" w:oddVBand="0" w:evenVBand="0" w:oddHBand="1" w:evenHBand="0" w:firstRowFirstColumn="0" w:firstRowLastColumn="0" w:lastRowFirstColumn="0" w:lastRowLastColumn="0"/>
          <w:trHeight w:val="300"/>
          <w:ins w:id="3364" w:author="Nate Bachmeier [AWS-SA]" w:date="2023-02-25T11:26:00Z"/>
          <w:trPrChange w:id="3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66" w:author="Nate Bachmeier [AWS-SA]" w:date="2023-02-26T11:07:00Z">
              <w:tcPr>
                <w:tcW w:w="4740" w:type="dxa"/>
                <w:tcBorders>
                  <w:top w:val="nil"/>
                  <w:left w:val="nil"/>
                  <w:bottom w:val="nil"/>
                  <w:right w:val="nil"/>
                </w:tcBorders>
                <w:shd w:val="clear" w:color="auto" w:fill="auto"/>
                <w:noWrap/>
                <w:vAlign w:val="bottom"/>
                <w:hideMark/>
              </w:tcPr>
            </w:tcPrChange>
          </w:tcPr>
          <w:p w14:paraId="221776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67" w:author="Nate Bachmeier [AWS-SA]" w:date="2023-02-25T11:26:00Z"/>
                <w:rFonts w:ascii="Calibri" w:eastAsia="Times New Roman" w:hAnsi="Calibri" w:cs="Calibri"/>
                <w:b w:val="0"/>
                <w:bCs w:val="0"/>
                <w:color w:val="000000"/>
                <w:sz w:val="22"/>
                <w:rPrChange w:id="3368" w:author="Nate Bachmeier [AWS-SA]" w:date="2023-02-25T11:29:00Z">
                  <w:rPr>
                    <w:ins w:id="3369" w:author="Nate Bachmeier [AWS-SA]" w:date="2023-02-25T11:26:00Z"/>
                    <w:rFonts w:ascii="Calibri" w:eastAsia="Times New Roman" w:hAnsi="Calibri" w:cs="Calibri"/>
                    <w:color w:val="000000"/>
                    <w:sz w:val="22"/>
                  </w:rPr>
                </w:rPrChange>
              </w:rPr>
            </w:pPr>
            <w:ins w:id="3370" w:author="Nate Bachmeier [AWS-SA]" w:date="2023-02-25T11:26:00Z">
              <w:r w:rsidRPr="00E16572">
                <w:rPr>
                  <w:rFonts w:ascii="Calibri" w:eastAsia="Times New Roman" w:hAnsi="Calibri" w:cs="Calibri"/>
                  <w:color w:val="000000"/>
                  <w:sz w:val="22"/>
                </w:rPr>
                <w:t>delivering mail</w:t>
              </w:r>
            </w:ins>
          </w:p>
        </w:tc>
        <w:tc>
          <w:tcPr>
            <w:tcW w:w="5348" w:type="dxa"/>
            <w:noWrap/>
            <w:hideMark/>
            <w:tcPrChange w:id="3371" w:author="Nate Bachmeier [AWS-SA]" w:date="2023-02-26T11:07:00Z">
              <w:tcPr>
                <w:tcW w:w="960" w:type="dxa"/>
                <w:tcBorders>
                  <w:top w:val="nil"/>
                  <w:left w:val="nil"/>
                  <w:bottom w:val="nil"/>
                  <w:right w:val="nil"/>
                </w:tcBorders>
                <w:shd w:val="clear" w:color="auto" w:fill="auto"/>
                <w:noWrap/>
                <w:vAlign w:val="bottom"/>
                <w:hideMark/>
              </w:tcPr>
            </w:tcPrChange>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72" w:author="Nate Bachmeier [AWS-SA]" w:date="2023-02-25T11:26:00Z"/>
                <w:rFonts w:ascii="Calibri" w:eastAsia="Times New Roman" w:hAnsi="Calibri" w:cs="Calibri"/>
                <w:color w:val="000000"/>
                <w:sz w:val="22"/>
              </w:rPr>
            </w:pPr>
            <w:ins w:id="3373" w:author="Nate Bachmeier [AWS-SA]" w:date="2023-02-25T11:26:00Z">
              <w:r w:rsidRPr="00E16572">
                <w:rPr>
                  <w:rFonts w:ascii="Calibri" w:eastAsia="Times New Roman" w:hAnsi="Calibri" w:cs="Calibri"/>
                  <w:color w:val="000000"/>
                  <w:sz w:val="22"/>
                </w:rPr>
                <w:t>484</w:t>
              </w:r>
            </w:ins>
          </w:p>
        </w:tc>
      </w:tr>
      <w:tr w:rsidR="00E16572" w:rsidRPr="00E16572" w14:paraId="5DA4DF3D" w14:textId="77777777" w:rsidTr="005D1D3E">
        <w:trPr>
          <w:trHeight w:val="300"/>
          <w:ins w:id="3374" w:author="Nate Bachmeier [AWS-SA]" w:date="2023-02-25T11:26:00Z"/>
          <w:trPrChange w:id="3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76" w:author="Nate Bachmeier [AWS-SA]" w:date="2023-02-26T11:07:00Z">
              <w:tcPr>
                <w:tcW w:w="4740" w:type="dxa"/>
                <w:tcBorders>
                  <w:top w:val="nil"/>
                  <w:left w:val="nil"/>
                  <w:bottom w:val="nil"/>
                  <w:right w:val="nil"/>
                </w:tcBorders>
                <w:shd w:val="clear" w:color="auto" w:fill="auto"/>
                <w:noWrap/>
                <w:vAlign w:val="bottom"/>
                <w:hideMark/>
              </w:tcPr>
            </w:tcPrChange>
          </w:tcPr>
          <w:p w14:paraId="1ED5DCA9" w14:textId="77777777" w:rsidR="00E16572" w:rsidRPr="00E16572" w:rsidRDefault="00E16572" w:rsidP="00E16572">
            <w:pPr>
              <w:spacing w:line="240" w:lineRule="auto"/>
              <w:ind w:firstLine="0"/>
              <w:rPr>
                <w:ins w:id="3377" w:author="Nate Bachmeier [AWS-SA]" w:date="2023-02-25T11:26:00Z"/>
                <w:rFonts w:ascii="Calibri" w:eastAsia="Times New Roman" w:hAnsi="Calibri" w:cs="Calibri"/>
                <w:b w:val="0"/>
                <w:bCs w:val="0"/>
                <w:color w:val="000000"/>
                <w:sz w:val="22"/>
                <w:rPrChange w:id="3378" w:author="Nate Bachmeier [AWS-SA]" w:date="2023-02-25T11:29:00Z">
                  <w:rPr>
                    <w:ins w:id="3379" w:author="Nate Bachmeier [AWS-SA]" w:date="2023-02-25T11:26:00Z"/>
                    <w:rFonts w:ascii="Calibri" w:eastAsia="Times New Roman" w:hAnsi="Calibri" w:cs="Calibri"/>
                    <w:color w:val="000000"/>
                    <w:sz w:val="22"/>
                  </w:rPr>
                </w:rPrChange>
              </w:rPr>
            </w:pPr>
            <w:ins w:id="3380" w:author="Nate Bachmeier [AWS-SA]" w:date="2023-02-25T11:26:00Z">
              <w:r w:rsidRPr="00E16572">
                <w:rPr>
                  <w:rFonts w:ascii="Calibri" w:eastAsia="Times New Roman" w:hAnsi="Calibri" w:cs="Calibri"/>
                  <w:color w:val="000000"/>
                  <w:sz w:val="22"/>
                </w:rPr>
                <w:t>digging</w:t>
              </w:r>
            </w:ins>
          </w:p>
        </w:tc>
        <w:tc>
          <w:tcPr>
            <w:tcW w:w="5348" w:type="dxa"/>
            <w:noWrap/>
            <w:hideMark/>
            <w:tcPrChange w:id="3381" w:author="Nate Bachmeier [AWS-SA]" w:date="2023-02-26T11:07:00Z">
              <w:tcPr>
                <w:tcW w:w="960" w:type="dxa"/>
                <w:tcBorders>
                  <w:top w:val="nil"/>
                  <w:left w:val="nil"/>
                  <w:bottom w:val="nil"/>
                  <w:right w:val="nil"/>
                </w:tcBorders>
                <w:shd w:val="clear" w:color="auto" w:fill="auto"/>
                <w:noWrap/>
                <w:vAlign w:val="bottom"/>
                <w:hideMark/>
              </w:tcPr>
            </w:tcPrChange>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82" w:author="Nate Bachmeier [AWS-SA]" w:date="2023-02-25T11:26:00Z"/>
                <w:rFonts w:ascii="Calibri" w:eastAsia="Times New Roman" w:hAnsi="Calibri" w:cs="Calibri"/>
                <w:color w:val="000000"/>
                <w:sz w:val="22"/>
              </w:rPr>
            </w:pPr>
            <w:ins w:id="3383" w:author="Nate Bachmeier [AWS-SA]" w:date="2023-02-25T11:26:00Z">
              <w:r w:rsidRPr="00E16572">
                <w:rPr>
                  <w:rFonts w:ascii="Calibri" w:eastAsia="Times New Roman" w:hAnsi="Calibri" w:cs="Calibri"/>
                  <w:color w:val="000000"/>
                  <w:sz w:val="22"/>
                </w:rPr>
                <w:t>563</w:t>
              </w:r>
            </w:ins>
          </w:p>
        </w:tc>
      </w:tr>
      <w:tr w:rsidR="00E16572" w:rsidRPr="00E16572" w14:paraId="51B0E74D" w14:textId="77777777" w:rsidTr="005D1D3E">
        <w:trPr>
          <w:cnfStyle w:val="000000100000" w:firstRow="0" w:lastRow="0" w:firstColumn="0" w:lastColumn="0" w:oddVBand="0" w:evenVBand="0" w:oddHBand="1" w:evenHBand="0" w:firstRowFirstColumn="0" w:firstRowLastColumn="0" w:lastRowFirstColumn="0" w:lastRowLastColumn="0"/>
          <w:trHeight w:val="300"/>
          <w:ins w:id="3384" w:author="Nate Bachmeier [AWS-SA]" w:date="2023-02-25T11:26:00Z"/>
          <w:trPrChange w:id="3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86" w:author="Nate Bachmeier [AWS-SA]" w:date="2023-02-26T11:07:00Z">
              <w:tcPr>
                <w:tcW w:w="4740" w:type="dxa"/>
                <w:tcBorders>
                  <w:top w:val="nil"/>
                  <w:left w:val="nil"/>
                  <w:bottom w:val="nil"/>
                  <w:right w:val="nil"/>
                </w:tcBorders>
                <w:shd w:val="clear" w:color="auto" w:fill="auto"/>
                <w:noWrap/>
                <w:vAlign w:val="bottom"/>
                <w:hideMark/>
              </w:tcPr>
            </w:tcPrChange>
          </w:tcPr>
          <w:p w14:paraId="1915099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87" w:author="Nate Bachmeier [AWS-SA]" w:date="2023-02-25T11:26:00Z"/>
                <w:rFonts w:ascii="Calibri" w:eastAsia="Times New Roman" w:hAnsi="Calibri" w:cs="Calibri"/>
                <w:b w:val="0"/>
                <w:bCs w:val="0"/>
                <w:color w:val="000000"/>
                <w:sz w:val="22"/>
                <w:rPrChange w:id="3388" w:author="Nate Bachmeier [AWS-SA]" w:date="2023-02-25T11:29:00Z">
                  <w:rPr>
                    <w:ins w:id="3389" w:author="Nate Bachmeier [AWS-SA]" w:date="2023-02-25T11:26:00Z"/>
                    <w:rFonts w:ascii="Calibri" w:eastAsia="Times New Roman" w:hAnsi="Calibri" w:cs="Calibri"/>
                    <w:color w:val="000000"/>
                    <w:sz w:val="22"/>
                  </w:rPr>
                </w:rPrChange>
              </w:rPr>
            </w:pPr>
            <w:ins w:id="3390" w:author="Nate Bachmeier [AWS-SA]" w:date="2023-02-25T11:26:00Z">
              <w:r w:rsidRPr="00E16572">
                <w:rPr>
                  <w:rFonts w:ascii="Calibri" w:eastAsia="Times New Roman" w:hAnsi="Calibri" w:cs="Calibri"/>
                  <w:color w:val="000000"/>
                  <w:sz w:val="22"/>
                </w:rPr>
                <w:lastRenderedPageBreak/>
                <w:t>dining</w:t>
              </w:r>
            </w:ins>
          </w:p>
        </w:tc>
        <w:tc>
          <w:tcPr>
            <w:tcW w:w="5348" w:type="dxa"/>
            <w:noWrap/>
            <w:hideMark/>
            <w:tcPrChange w:id="3391" w:author="Nate Bachmeier [AWS-SA]" w:date="2023-02-26T11:07:00Z">
              <w:tcPr>
                <w:tcW w:w="960" w:type="dxa"/>
                <w:tcBorders>
                  <w:top w:val="nil"/>
                  <w:left w:val="nil"/>
                  <w:bottom w:val="nil"/>
                  <w:right w:val="nil"/>
                </w:tcBorders>
                <w:shd w:val="clear" w:color="auto" w:fill="auto"/>
                <w:noWrap/>
                <w:vAlign w:val="bottom"/>
                <w:hideMark/>
              </w:tcPr>
            </w:tcPrChange>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92" w:author="Nate Bachmeier [AWS-SA]" w:date="2023-02-25T11:26:00Z"/>
                <w:rFonts w:ascii="Calibri" w:eastAsia="Times New Roman" w:hAnsi="Calibri" w:cs="Calibri"/>
                <w:color w:val="000000"/>
                <w:sz w:val="22"/>
              </w:rPr>
            </w:pPr>
            <w:ins w:id="3393" w:author="Nate Bachmeier [AWS-SA]" w:date="2023-02-25T11:26:00Z">
              <w:r w:rsidRPr="00E16572">
                <w:rPr>
                  <w:rFonts w:ascii="Calibri" w:eastAsia="Times New Roman" w:hAnsi="Calibri" w:cs="Calibri"/>
                  <w:color w:val="000000"/>
                  <w:sz w:val="22"/>
                </w:rPr>
                <w:t>620</w:t>
              </w:r>
            </w:ins>
          </w:p>
        </w:tc>
      </w:tr>
      <w:tr w:rsidR="00E16572" w:rsidRPr="00E16572" w14:paraId="3679F03F" w14:textId="77777777" w:rsidTr="005D1D3E">
        <w:trPr>
          <w:trHeight w:val="300"/>
          <w:ins w:id="3394" w:author="Nate Bachmeier [AWS-SA]" w:date="2023-02-25T11:26:00Z"/>
          <w:trPrChange w:id="3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96" w:author="Nate Bachmeier [AWS-SA]" w:date="2023-02-26T11:07:00Z">
              <w:tcPr>
                <w:tcW w:w="4740" w:type="dxa"/>
                <w:tcBorders>
                  <w:top w:val="nil"/>
                  <w:left w:val="nil"/>
                  <w:bottom w:val="nil"/>
                  <w:right w:val="nil"/>
                </w:tcBorders>
                <w:shd w:val="clear" w:color="auto" w:fill="auto"/>
                <w:noWrap/>
                <w:vAlign w:val="bottom"/>
                <w:hideMark/>
              </w:tcPr>
            </w:tcPrChange>
          </w:tcPr>
          <w:p w14:paraId="0AA647EC" w14:textId="77777777" w:rsidR="00E16572" w:rsidRPr="00E16572" w:rsidRDefault="00E16572" w:rsidP="00E16572">
            <w:pPr>
              <w:spacing w:line="240" w:lineRule="auto"/>
              <w:ind w:firstLine="0"/>
              <w:rPr>
                <w:ins w:id="3397" w:author="Nate Bachmeier [AWS-SA]" w:date="2023-02-25T11:26:00Z"/>
                <w:rFonts w:ascii="Calibri" w:eastAsia="Times New Roman" w:hAnsi="Calibri" w:cs="Calibri"/>
                <w:b w:val="0"/>
                <w:bCs w:val="0"/>
                <w:color w:val="000000"/>
                <w:sz w:val="22"/>
                <w:rPrChange w:id="3398" w:author="Nate Bachmeier [AWS-SA]" w:date="2023-02-25T11:29:00Z">
                  <w:rPr>
                    <w:ins w:id="3399" w:author="Nate Bachmeier [AWS-SA]" w:date="2023-02-25T11:26:00Z"/>
                    <w:rFonts w:ascii="Calibri" w:eastAsia="Times New Roman" w:hAnsi="Calibri" w:cs="Calibri"/>
                    <w:color w:val="000000"/>
                    <w:sz w:val="22"/>
                  </w:rPr>
                </w:rPrChange>
              </w:rPr>
            </w:pPr>
            <w:ins w:id="3400" w:author="Nate Bachmeier [AWS-SA]" w:date="2023-02-25T11:26:00Z">
              <w:r w:rsidRPr="00E16572">
                <w:rPr>
                  <w:rFonts w:ascii="Calibri" w:eastAsia="Times New Roman" w:hAnsi="Calibri" w:cs="Calibri"/>
                  <w:color w:val="000000"/>
                  <w:sz w:val="22"/>
                </w:rPr>
                <w:t>directing traffic</w:t>
              </w:r>
            </w:ins>
          </w:p>
        </w:tc>
        <w:tc>
          <w:tcPr>
            <w:tcW w:w="5348" w:type="dxa"/>
            <w:noWrap/>
            <w:hideMark/>
            <w:tcPrChange w:id="3401" w:author="Nate Bachmeier [AWS-SA]" w:date="2023-02-26T11:07:00Z">
              <w:tcPr>
                <w:tcW w:w="960" w:type="dxa"/>
                <w:tcBorders>
                  <w:top w:val="nil"/>
                  <w:left w:val="nil"/>
                  <w:bottom w:val="nil"/>
                  <w:right w:val="nil"/>
                </w:tcBorders>
                <w:shd w:val="clear" w:color="auto" w:fill="auto"/>
                <w:noWrap/>
                <w:vAlign w:val="bottom"/>
                <w:hideMark/>
              </w:tcPr>
            </w:tcPrChange>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02" w:author="Nate Bachmeier [AWS-SA]" w:date="2023-02-25T11:26:00Z"/>
                <w:rFonts w:ascii="Calibri" w:eastAsia="Times New Roman" w:hAnsi="Calibri" w:cs="Calibri"/>
                <w:color w:val="000000"/>
                <w:sz w:val="22"/>
              </w:rPr>
            </w:pPr>
            <w:ins w:id="3403" w:author="Nate Bachmeier [AWS-SA]" w:date="2023-02-25T11:26:00Z">
              <w:r w:rsidRPr="00E16572">
                <w:rPr>
                  <w:rFonts w:ascii="Calibri" w:eastAsia="Times New Roman" w:hAnsi="Calibri" w:cs="Calibri"/>
                  <w:color w:val="000000"/>
                  <w:sz w:val="22"/>
                </w:rPr>
                <w:t>515</w:t>
              </w:r>
            </w:ins>
          </w:p>
        </w:tc>
      </w:tr>
      <w:tr w:rsidR="00E16572" w:rsidRPr="00E16572" w14:paraId="37D3A040" w14:textId="77777777" w:rsidTr="005D1D3E">
        <w:trPr>
          <w:cnfStyle w:val="000000100000" w:firstRow="0" w:lastRow="0" w:firstColumn="0" w:lastColumn="0" w:oddVBand="0" w:evenVBand="0" w:oddHBand="1" w:evenHBand="0" w:firstRowFirstColumn="0" w:firstRowLastColumn="0" w:lastRowFirstColumn="0" w:lastRowLastColumn="0"/>
          <w:trHeight w:val="300"/>
          <w:ins w:id="3404" w:author="Nate Bachmeier [AWS-SA]" w:date="2023-02-25T11:26:00Z"/>
          <w:trPrChange w:id="3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06" w:author="Nate Bachmeier [AWS-SA]" w:date="2023-02-26T11:07:00Z">
              <w:tcPr>
                <w:tcW w:w="4740" w:type="dxa"/>
                <w:tcBorders>
                  <w:top w:val="nil"/>
                  <w:left w:val="nil"/>
                  <w:bottom w:val="nil"/>
                  <w:right w:val="nil"/>
                </w:tcBorders>
                <w:shd w:val="clear" w:color="auto" w:fill="auto"/>
                <w:noWrap/>
                <w:vAlign w:val="bottom"/>
                <w:hideMark/>
              </w:tcPr>
            </w:tcPrChange>
          </w:tcPr>
          <w:p w14:paraId="7F027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07" w:author="Nate Bachmeier [AWS-SA]" w:date="2023-02-25T11:26:00Z"/>
                <w:rFonts w:ascii="Calibri" w:eastAsia="Times New Roman" w:hAnsi="Calibri" w:cs="Calibri"/>
                <w:b w:val="0"/>
                <w:bCs w:val="0"/>
                <w:color w:val="000000"/>
                <w:sz w:val="22"/>
                <w:rPrChange w:id="3408" w:author="Nate Bachmeier [AWS-SA]" w:date="2023-02-25T11:29:00Z">
                  <w:rPr>
                    <w:ins w:id="3409" w:author="Nate Bachmeier [AWS-SA]" w:date="2023-02-25T11:26:00Z"/>
                    <w:rFonts w:ascii="Calibri" w:eastAsia="Times New Roman" w:hAnsi="Calibri" w:cs="Calibri"/>
                    <w:color w:val="000000"/>
                    <w:sz w:val="22"/>
                  </w:rPr>
                </w:rPrChange>
              </w:rPr>
            </w:pPr>
            <w:ins w:id="3410" w:author="Nate Bachmeier [AWS-SA]" w:date="2023-02-25T11:26:00Z">
              <w:r w:rsidRPr="00E16572">
                <w:rPr>
                  <w:rFonts w:ascii="Calibri" w:eastAsia="Times New Roman" w:hAnsi="Calibri" w:cs="Calibri"/>
                  <w:color w:val="000000"/>
                  <w:sz w:val="22"/>
                </w:rPr>
                <w:t>disc golfing</w:t>
              </w:r>
            </w:ins>
          </w:p>
        </w:tc>
        <w:tc>
          <w:tcPr>
            <w:tcW w:w="5348" w:type="dxa"/>
            <w:noWrap/>
            <w:hideMark/>
            <w:tcPrChange w:id="3411" w:author="Nate Bachmeier [AWS-SA]" w:date="2023-02-26T11:07:00Z">
              <w:tcPr>
                <w:tcW w:w="960" w:type="dxa"/>
                <w:tcBorders>
                  <w:top w:val="nil"/>
                  <w:left w:val="nil"/>
                  <w:bottom w:val="nil"/>
                  <w:right w:val="nil"/>
                </w:tcBorders>
                <w:shd w:val="clear" w:color="auto" w:fill="auto"/>
                <w:noWrap/>
                <w:vAlign w:val="bottom"/>
                <w:hideMark/>
              </w:tcPr>
            </w:tcPrChange>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12" w:author="Nate Bachmeier [AWS-SA]" w:date="2023-02-25T11:26:00Z"/>
                <w:rFonts w:ascii="Calibri" w:eastAsia="Times New Roman" w:hAnsi="Calibri" w:cs="Calibri"/>
                <w:color w:val="000000"/>
                <w:sz w:val="22"/>
              </w:rPr>
            </w:pPr>
            <w:ins w:id="3413" w:author="Nate Bachmeier [AWS-SA]" w:date="2023-02-25T11:26:00Z">
              <w:r w:rsidRPr="00E16572">
                <w:rPr>
                  <w:rFonts w:ascii="Calibri" w:eastAsia="Times New Roman" w:hAnsi="Calibri" w:cs="Calibri"/>
                  <w:color w:val="000000"/>
                  <w:sz w:val="22"/>
                </w:rPr>
                <w:t>583</w:t>
              </w:r>
            </w:ins>
          </w:p>
        </w:tc>
      </w:tr>
      <w:tr w:rsidR="00E16572" w:rsidRPr="00E16572" w14:paraId="4B5B900A" w14:textId="77777777" w:rsidTr="005D1D3E">
        <w:trPr>
          <w:trHeight w:val="300"/>
          <w:ins w:id="3414" w:author="Nate Bachmeier [AWS-SA]" w:date="2023-02-25T11:26:00Z"/>
          <w:trPrChange w:id="3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16" w:author="Nate Bachmeier [AWS-SA]" w:date="2023-02-26T11:07:00Z">
              <w:tcPr>
                <w:tcW w:w="4740" w:type="dxa"/>
                <w:tcBorders>
                  <w:top w:val="nil"/>
                  <w:left w:val="nil"/>
                  <w:bottom w:val="nil"/>
                  <w:right w:val="nil"/>
                </w:tcBorders>
                <w:shd w:val="clear" w:color="auto" w:fill="auto"/>
                <w:noWrap/>
                <w:vAlign w:val="bottom"/>
                <w:hideMark/>
              </w:tcPr>
            </w:tcPrChange>
          </w:tcPr>
          <w:p w14:paraId="4CB78C38" w14:textId="77777777" w:rsidR="00E16572" w:rsidRPr="00E16572" w:rsidRDefault="00E16572" w:rsidP="00E16572">
            <w:pPr>
              <w:spacing w:line="240" w:lineRule="auto"/>
              <w:ind w:firstLine="0"/>
              <w:rPr>
                <w:ins w:id="3417" w:author="Nate Bachmeier [AWS-SA]" w:date="2023-02-25T11:26:00Z"/>
                <w:rFonts w:ascii="Calibri" w:eastAsia="Times New Roman" w:hAnsi="Calibri" w:cs="Calibri"/>
                <w:b w:val="0"/>
                <w:bCs w:val="0"/>
                <w:color w:val="000000"/>
                <w:sz w:val="22"/>
                <w:rPrChange w:id="3418" w:author="Nate Bachmeier [AWS-SA]" w:date="2023-02-25T11:29:00Z">
                  <w:rPr>
                    <w:ins w:id="3419" w:author="Nate Bachmeier [AWS-SA]" w:date="2023-02-25T11:26:00Z"/>
                    <w:rFonts w:ascii="Calibri" w:eastAsia="Times New Roman" w:hAnsi="Calibri" w:cs="Calibri"/>
                    <w:color w:val="000000"/>
                    <w:sz w:val="22"/>
                  </w:rPr>
                </w:rPrChange>
              </w:rPr>
            </w:pPr>
            <w:ins w:id="3420" w:author="Nate Bachmeier [AWS-SA]" w:date="2023-02-25T11:26:00Z">
              <w:r w:rsidRPr="00E16572">
                <w:rPr>
                  <w:rFonts w:ascii="Calibri" w:eastAsia="Times New Roman" w:hAnsi="Calibri" w:cs="Calibri"/>
                  <w:color w:val="000000"/>
                  <w:sz w:val="22"/>
                </w:rPr>
                <w:t>diving cliff</w:t>
              </w:r>
            </w:ins>
          </w:p>
        </w:tc>
        <w:tc>
          <w:tcPr>
            <w:tcW w:w="5348" w:type="dxa"/>
            <w:noWrap/>
            <w:hideMark/>
            <w:tcPrChange w:id="3421" w:author="Nate Bachmeier [AWS-SA]" w:date="2023-02-26T11:07:00Z">
              <w:tcPr>
                <w:tcW w:w="960" w:type="dxa"/>
                <w:tcBorders>
                  <w:top w:val="nil"/>
                  <w:left w:val="nil"/>
                  <w:bottom w:val="nil"/>
                  <w:right w:val="nil"/>
                </w:tcBorders>
                <w:shd w:val="clear" w:color="auto" w:fill="auto"/>
                <w:noWrap/>
                <w:vAlign w:val="bottom"/>
                <w:hideMark/>
              </w:tcPr>
            </w:tcPrChange>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22" w:author="Nate Bachmeier [AWS-SA]" w:date="2023-02-25T11:26:00Z"/>
                <w:rFonts w:ascii="Calibri" w:eastAsia="Times New Roman" w:hAnsi="Calibri" w:cs="Calibri"/>
                <w:color w:val="000000"/>
                <w:sz w:val="22"/>
              </w:rPr>
            </w:pPr>
            <w:ins w:id="3423" w:author="Nate Bachmeier [AWS-SA]" w:date="2023-02-25T11:26:00Z">
              <w:r w:rsidRPr="00E16572">
                <w:rPr>
                  <w:rFonts w:ascii="Calibri" w:eastAsia="Times New Roman" w:hAnsi="Calibri" w:cs="Calibri"/>
                  <w:color w:val="000000"/>
                  <w:sz w:val="22"/>
                </w:rPr>
                <w:t>628</w:t>
              </w:r>
            </w:ins>
          </w:p>
        </w:tc>
      </w:tr>
      <w:tr w:rsidR="00E16572" w:rsidRPr="00E16572" w14:paraId="44852E61" w14:textId="77777777" w:rsidTr="005D1D3E">
        <w:trPr>
          <w:cnfStyle w:val="000000100000" w:firstRow="0" w:lastRow="0" w:firstColumn="0" w:lastColumn="0" w:oddVBand="0" w:evenVBand="0" w:oddHBand="1" w:evenHBand="0" w:firstRowFirstColumn="0" w:firstRowLastColumn="0" w:lastRowFirstColumn="0" w:lastRowLastColumn="0"/>
          <w:trHeight w:val="300"/>
          <w:ins w:id="3424" w:author="Nate Bachmeier [AWS-SA]" w:date="2023-02-25T11:26:00Z"/>
          <w:trPrChange w:id="3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26" w:author="Nate Bachmeier [AWS-SA]" w:date="2023-02-26T11:07:00Z">
              <w:tcPr>
                <w:tcW w:w="4740" w:type="dxa"/>
                <w:tcBorders>
                  <w:top w:val="nil"/>
                  <w:left w:val="nil"/>
                  <w:bottom w:val="nil"/>
                  <w:right w:val="nil"/>
                </w:tcBorders>
                <w:shd w:val="clear" w:color="auto" w:fill="auto"/>
                <w:noWrap/>
                <w:vAlign w:val="bottom"/>
                <w:hideMark/>
              </w:tcPr>
            </w:tcPrChange>
          </w:tcPr>
          <w:p w14:paraId="12B1ABD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27" w:author="Nate Bachmeier [AWS-SA]" w:date="2023-02-25T11:26:00Z"/>
                <w:rFonts w:ascii="Calibri" w:eastAsia="Times New Roman" w:hAnsi="Calibri" w:cs="Calibri"/>
                <w:b w:val="0"/>
                <w:bCs w:val="0"/>
                <w:color w:val="000000"/>
                <w:sz w:val="22"/>
                <w:rPrChange w:id="3428" w:author="Nate Bachmeier [AWS-SA]" w:date="2023-02-25T11:29:00Z">
                  <w:rPr>
                    <w:ins w:id="3429" w:author="Nate Bachmeier [AWS-SA]" w:date="2023-02-25T11:26:00Z"/>
                    <w:rFonts w:ascii="Calibri" w:eastAsia="Times New Roman" w:hAnsi="Calibri" w:cs="Calibri"/>
                    <w:color w:val="000000"/>
                    <w:sz w:val="22"/>
                  </w:rPr>
                </w:rPrChange>
              </w:rPr>
            </w:pPr>
            <w:ins w:id="3430" w:author="Nate Bachmeier [AWS-SA]" w:date="2023-02-25T11:26:00Z">
              <w:r w:rsidRPr="00E16572">
                <w:rPr>
                  <w:rFonts w:ascii="Calibri" w:eastAsia="Times New Roman" w:hAnsi="Calibri" w:cs="Calibri"/>
                  <w:color w:val="000000"/>
                  <w:sz w:val="22"/>
                </w:rPr>
                <w:t>docking boat</w:t>
              </w:r>
            </w:ins>
          </w:p>
        </w:tc>
        <w:tc>
          <w:tcPr>
            <w:tcW w:w="5348" w:type="dxa"/>
            <w:noWrap/>
            <w:hideMark/>
            <w:tcPrChange w:id="3431" w:author="Nate Bachmeier [AWS-SA]" w:date="2023-02-26T11:07:00Z">
              <w:tcPr>
                <w:tcW w:w="960" w:type="dxa"/>
                <w:tcBorders>
                  <w:top w:val="nil"/>
                  <w:left w:val="nil"/>
                  <w:bottom w:val="nil"/>
                  <w:right w:val="nil"/>
                </w:tcBorders>
                <w:shd w:val="clear" w:color="auto" w:fill="auto"/>
                <w:noWrap/>
                <w:vAlign w:val="bottom"/>
                <w:hideMark/>
              </w:tcPr>
            </w:tcPrChange>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32" w:author="Nate Bachmeier [AWS-SA]" w:date="2023-02-25T11:26:00Z"/>
                <w:rFonts w:ascii="Calibri" w:eastAsia="Times New Roman" w:hAnsi="Calibri" w:cs="Calibri"/>
                <w:color w:val="000000"/>
                <w:sz w:val="22"/>
              </w:rPr>
            </w:pPr>
            <w:ins w:id="3433" w:author="Nate Bachmeier [AWS-SA]" w:date="2023-02-25T11:26:00Z">
              <w:r w:rsidRPr="00E16572">
                <w:rPr>
                  <w:rFonts w:ascii="Calibri" w:eastAsia="Times New Roman" w:hAnsi="Calibri" w:cs="Calibri"/>
                  <w:color w:val="000000"/>
                  <w:sz w:val="22"/>
                </w:rPr>
                <w:t>512</w:t>
              </w:r>
            </w:ins>
          </w:p>
        </w:tc>
      </w:tr>
      <w:tr w:rsidR="00E16572" w:rsidRPr="00E16572" w14:paraId="1A511308" w14:textId="77777777" w:rsidTr="005D1D3E">
        <w:trPr>
          <w:trHeight w:val="300"/>
          <w:ins w:id="3434" w:author="Nate Bachmeier [AWS-SA]" w:date="2023-02-25T11:26:00Z"/>
          <w:trPrChange w:id="3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36" w:author="Nate Bachmeier [AWS-SA]" w:date="2023-02-26T11:07:00Z">
              <w:tcPr>
                <w:tcW w:w="4740" w:type="dxa"/>
                <w:tcBorders>
                  <w:top w:val="nil"/>
                  <w:left w:val="nil"/>
                  <w:bottom w:val="nil"/>
                  <w:right w:val="nil"/>
                </w:tcBorders>
                <w:shd w:val="clear" w:color="auto" w:fill="auto"/>
                <w:noWrap/>
                <w:vAlign w:val="bottom"/>
                <w:hideMark/>
              </w:tcPr>
            </w:tcPrChange>
          </w:tcPr>
          <w:p w14:paraId="44511974" w14:textId="77777777" w:rsidR="00E16572" w:rsidRPr="00E16572" w:rsidRDefault="00E16572" w:rsidP="00E16572">
            <w:pPr>
              <w:spacing w:line="240" w:lineRule="auto"/>
              <w:ind w:firstLine="0"/>
              <w:rPr>
                <w:ins w:id="3437" w:author="Nate Bachmeier [AWS-SA]" w:date="2023-02-25T11:26:00Z"/>
                <w:rFonts w:ascii="Calibri" w:eastAsia="Times New Roman" w:hAnsi="Calibri" w:cs="Calibri"/>
                <w:b w:val="0"/>
                <w:bCs w:val="0"/>
                <w:color w:val="000000"/>
                <w:sz w:val="22"/>
                <w:rPrChange w:id="3438" w:author="Nate Bachmeier [AWS-SA]" w:date="2023-02-25T11:29:00Z">
                  <w:rPr>
                    <w:ins w:id="3439" w:author="Nate Bachmeier [AWS-SA]" w:date="2023-02-25T11:26:00Z"/>
                    <w:rFonts w:ascii="Calibri" w:eastAsia="Times New Roman" w:hAnsi="Calibri" w:cs="Calibri"/>
                    <w:color w:val="000000"/>
                    <w:sz w:val="22"/>
                  </w:rPr>
                </w:rPrChange>
              </w:rPr>
            </w:pPr>
            <w:ins w:id="3440" w:author="Nate Bachmeier [AWS-SA]" w:date="2023-02-25T11:26:00Z">
              <w:r w:rsidRPr="00E16572">
                <w:rPr>
                  <w:rFonts w:ascii="Calibri" w:eastAsia="Times New Roman" w:hAnsi="Calibri" w:cs="Calibri"/>
                  <w:color w:val="000000"/>
                  <w:sz w:val="22"/>
                </w:rPr>
                <w:t>dodgeball</w:t>
              </w:r>
            </w:ins>
          </w:p>
        </w:tc>
        <w:tc>
          <w:tcPr>
            <w:tcW w:w="5348" w:type="dxa"/>
            <w:noWrap/>
            <w:hideMark/>
            <w:tcPrChange w:id="3441" w:author="Nate Bachmeier [AWS-SA]" w:date="2023-02-26T11:07:00Z">
              <w:tcPr>
                <w:tcW w:w="960" w:type="dxa"/>
                <w:tcBorders>
                  <w:top w:val="nil"/>
                  <w:left w:val="nil"/>
                  <w:bottom w:val="nil"/>
                  <w:right w:val="nil"/>
                </w:tcBorders>
                <w:shd w:val="clear" w:color="auto" w:fill="auto"/>
                <w:noWrap/>
                <w:vAlign w:val="bottom"/>
                <w:hideMark/>
              </w:tcPr>
            </w:tcPrChange>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42" w:author="Nate Bachmeier [AWS-SA]" w:date="2023-02-25T11:26:00Z"/>
                <w:rFonts w:ascii="Calibri" w:eastAsia="Times New Roman" w:hAnsi="Calibri" w:cs="Calibri"/>
                <w:color w:val="000000"/>
                <w:sz w:val="22"/>
              </w:rPr>
            </w:pPr>
            <w:ins w:id="3443" w:author="Nate Bachmeier [AWS-SA]" w:date="2023-02-25T11:26:00Z">
              <w:r w:rsidRPr="00E16572">
                <w:rPr>
                  <w:rFonts w:ascii="Calibri" w:eastAsia="Times New Roman" w:hAnsi="Calibri" w:cs="Calibri"/>
                  <w:color w:val="000000"/>
                  <w:sz w:val="22"/>
                </w:rPr>
                <w:t>720</w:t>
              </w:r>
            </w:ins>
          </w:p>
        </w:tc>
      </w:tr>
      <w:tr w:rsidR="00E16572" w:rsidRPr="00E16572" w14:paraId="10FEFED6" w14:textId="77777777" w:rsidTr="005D1D3E">
        <w:trPr>
          <w:cnfStyle w:val="000000100000" w:firstRow="0" w:lastRow="0" w:firstColumn="0" w:lastColumn="0" w:oddVBand="0" w:evenVBand="0" w:oddHBand="1" w:evenHBand="0" w:firstRowFirstColumn="0" w:firstRowLastColumn="0" w:lastRowFirstColumn="0" w:lastRowLastColumn="0"/>
          <w:trHeight w:val="300"/>
          <w:ins w:id="3444" w:author="Nate Bachmeier [AWS-SA]" w:date="2023-02-25T11:26:00Z"/>
          <w:trPrChange w:id="3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46" w:author="Nate Bachmeier [AWS-SA]" w:date="2023-02-26T11:07:00Z">
              <w:tcPr>
                <w:tcW w:w="4740" w:type="dxa"/>
                <w:tcBorders>
                  <w:top w:val="nil"/>
                  <w:left w:val="nil"/>
                  <w:bottom w:val="nil"/>
                  <w:right w:val="nil"/>
                </w:tcBorders>
                <w:shd w:val="clear" w:color="auto" w:fill="auto"/>
                <w:noWrap/>
                <w:vAlign w:val="bottom"/>
                <w:hideMark/>
              </w:tcPr>
            </w:tcPrChange>
          </w:tcPr>
          <w:p w14:paraId="3353EA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47" w:author="Nate Bachmeier [AWS-SA]" w:date="2023-02-25T11:26:00Z"/>
                <w:rFonts w:ascii="Calibri" w:eastAsia="Times New Roman" w:hAnsi="Calibri" w:cs="Calibri"/>
                <w:b w:val="0"/>
                <w:bCs w:val="0"/>
                <w:color w:val="000000"/>
                <w:sz w:val="22"/>
                <w:rPrChange w:id="3448" w:author="Nate Bachmeier [AWS-SA]" w:date="2023-02-25T11:29:00Z">
                  <w:rPr>
                    <w:ins w:id="3449" w:author="Nate Bachmeier [AWS-SA]" w:date="2023-02-25T11:26:00Z"/>
                    <w:rFonts w:ascii="Calibri" w:eastAsia="Times New Roman" w:hAnsi="Calibri" w:cs="Calibri"/>
                    <w:color w:val="000000"/>
                    <w:sz w:val="22"/>
                  </w:rPr>
                </w:rPrChange>
              </w:rPr>
            </w:pPr>
            <w:ins w:id="3450" w:author="Nate Bachmeier [AWS-SA]" w:date="2023-02-25T11:26:00Z">
              <w:r w:rsidRPr="00E16572">
                <w:rPr>
                  <w:rFonts w:ascii="Calibri" w:eastAsia="Times New Roman" w:hAnsi="Calibri" w:cs="Calibri"/>
                  <w:color w:val="000000"/>
                  <w:sz w:val="22"/>
                </w:rPr>
                <w:t>doing aerobics</w:t>
              </w:r>
            </w:ins>
          </w:p>
        </w:tc>
        <w:tc>
          <w:tcPr>
            <w:tcW w:w="5348" w:type="dxa"/>
            <w:noWrap/>
            <w:hideMark/>
            <w:tcPrChange w:id="3451" w:author="Nate Bachmeier [AWS-SA]" w:date="2023-02-26T11:07:00Z">
              <w:tcPr>
                <w:tcW w:w="960" w:type="dxa"/>
                <w:tcBorders>
                  <w:top w:val="nil"/>
                  <w:left w:val="nil"/>
                  <w:bottom w:val="nil"/>
                  <w:right w:val="nil"/>
                </w:tcBorders>
                <w:shd w:val="clear" w:color="auto" w:fill="auto"/>
                <w:noWrap/>
                <w:vAlign w:val="bottom"/>
                <w:hideMark/>
              </w:tcPr>
            </w:tcPrChange>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52" w:author="Nate Bachmeier [AWS-SA]" w:date="2023-02-25T11:26:00Z"/>
                <w:rFonts w:ascii="Calibri" w:eastAsia="Times New Roman" w:hAnsi="Calibri" w:cs="Calibri"/>
                <w:color w:val="000000"/>
                <w:sz w:val="22"/>
              </w:rPr>
            </w:pPr>
            <w:ins w:id="3453" w:author="Nate Bachmeier [AWS-SA]" w:date="2023-02-25T11:26:00Z">
              <w:r w:rsidRPr="00E16572">
                <w:rPr>
                  <w:rFonts w:ascii="Calibri" w:eastAsia="Times New Roman" w:hAnsi="Calibri" w:cs="Calibri"/>
                  <w:color w:val="000000"/>
                  <w:sz w:val="22"/>
                </w:rPr>
                <w:t>642</w:t>
              </w:r>
            </w:ins>
          </w:p>
        </w:tc>
      </w:tr>
      <w:tr w:rsidR="00E16572" w:rsidRPr="00E16572" w14:paraId="00C56CCF" w14:textId="77777777" w:rsidTr="005D1D3E">
        <w:trPr>
          <w:trHeight w:val="300"/>
          <w:ins w:id="3454" w:author="Nate Bachmeier [AWS-SA]" w:date="2023-02-25T11:26:00Z"/>
          <w:trPrChange w:id="3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56" w:author="Nate Bachmeier [AWS-SA]" w:date="2023-02-26T11:07:00Z">
              <w:tcPr>
                <w:tcW w:w="4740" w:type="dxa"/>
                <w:tcBorders>
                  <w:top w:val="nil"/>
                  <w:left w:val="nil"/>
                  <w:bottom w:val="nil"/>
                  <w:right w:val="nil"/>
                </w:tcBorders>
                <w:shd w:val="clear" w:color="auto" w:fill="auto"/>
                <w:noWrap/>
                <w:vAlign w:val="bottom"/>
                <w:hideMark/>
              </w:tcPr>
            </w:tcPrChange>
          </w:tcPr>
          <w:p w14:paraId="21831C61" w14:textId="77777777" w:rsidR="00E16572" w:rsidRPr="00E16572" w:rsidRDefault="00E16572" w:rsidP="00E16572">
            <w:pPr>
              <w:spacing w:line="240" w:lineRule="auto"/>
              <w:ind w:firstLine="0"/>
              <w:rPr>
                <w:ins w:id="3457" w:author="Nate Bachmeier [AWS-SA]" w:date="2023-02-25T11:26:00Z"/>
                <w:rFonts w:ascii="Calibri" w:eastAsia="Times New Roman" w:hAnsi="Calibri" w:cs="Calibri"/>
                <w:b w:val="0"/>
                <w:bCs w:val="0"/>
                <w:color w:val="000000"/>
                <w:sz w:val="22"/>
                <w:rPrChange w:id="3458" w:author="Nate Bachmeier [AWS-SA]" w:date="2023-02-25T11:29:00Z">
                  <w:rPr>
                    <w:ins w:id="3459" w:author="Nate Bachmeier [AWS-SA]" w:date="2023-02-25T11:26:00Z"/>
                    <w:rFonts w:ascii="Calibri" w:eastAsia="Times New Roman" w:hAnsi="Calibri" w:cs="Calibri"/>
                    <w:color w:val="000000"/>
                    <w:sz w:val="22"/>
                  </w:rPr>
                </w:rPrChange>
              </w:rPr>
            </w:pPr>
            <w:ins w:id="3460" w:author="Nate Bachmeier [AWS-SA]" w:date="2023-02-25T11:26:00Z">
              <w:r w:rsidRPr="00E16572">
                <w:rPr>
                  <w:rFonts w:ascii="Calibri" w:eastAsia="Times New Roman" w:hAnsi="Calibri" w:cs="Calibri"/>
                  <w:color w:val="000000"/>
                  <w:sz w:val="22"/>
                </w:rPr>
                <w:t>doing jigsaw puzzle</w:t>
              </w:r>
            </w:ins>
          </w:p>
        </w:tc>
        <w:tc>
          <w:tcPr>
            <w:tcW w:w="5348" w:type="dxa"/>
            <w:noWrap/>
            <w:hideMark/>
            <w:tcPrChange w:id="3461" w:author="Nate Bachmeier [AWS-SA]" w:date="2023-02-26T11:07:00Z">
              <w:tcPr>
                <w:tcW w:w="960" w:type="dxa"/>
                <w:tcBorders>
                  <w:top w:val="nil"/>
                  <w:left w:val="nil"/>
                  <w:bottom w:val="nil"/>
                  <w:right w:val="nil"/>
                </w:tcBorders>
                <w:shd w:val="clear" w:color="auto" w:fill="auto"/>
                <w:noWrap/>
                <w:vAlign w:val="bottom"/>
                <w:hideMark/>
              </w:tcPr>
            </w:tcPrChange>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62" w:author="Nate Bachmeier [AWS-SA]" w:date="2023-02-25T11:26:00Z"/>
                <w:rFonts w:ascii="Calibri" w:eastAsia="Times New Roman" w:hAnsi="Calibri" w:cs="Calibri"/>
                <w:color w:val="000000"/>
                <w:sz w:val="22"/>
              </w:rPr>
            </w:pPr>
            <w:ins w:id="3463" w:author="Nate Bachmeier [AWS-SA]" w:date="2023-02-25T11:26:00Z">
              <w:r w:rsidRPr="00E16572">
                <w:rPr>
                  <w:rFonts w:ascii="Calibri" w:eastAsia="Times New Roman" w:hAnsi="Calibri" w:cs="Calibri"/>
                  <w:color w:val="000000"/>
                  <w:sz w:val="22"/>
                </w:rPr>
                <w:t>484</w:t>
              </w:r>
            </w:ins>
          </w:p>
        </w:tc>
      </w:tr>
      <w:tr w:rsidR="00E16572" w:rsidRPr="00E16572" w14:paraId="3B745CED" w14:textId="77777777" w:rsidTr="005D1D3E">
        <w:trPr>
          <w:cnfStyle w:val="000000100000" w:firstRow="0" w:lastRow="0" w:firstColumn="0" w:lastColumn="0" w:oddVBand="0" w:evenVBand="0" w:oddHBand="1" w:evenHBand="0" w:firstRowFirstColumn="0" w:firstRowLastColumn="0" w:lastRowFirstColumn="0" w:lastRowLastColumn="0"/>
          <w:trHeight w:val="300"/>
          <w:ins w:id="3464" w:author="Nate Bachmeier [AWS-SA]" w:date="2023-02-25T11:26:00Z"/>
          <w:trPrChange w:id="3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66" w:author="Nate Bachmeier [AWS-SA]" w:date="2023-02-26T11:07:00Z">
              <w:tcPr>
                <w:tcW w:w="4740" w:type="dxa"/>
                <w:tcBorders>
                  <w:top w:val="nil"/>
                  <w:left w:val="nil"/>
                  <w:bottom w:val="nil"/>
                  <w:right w:val="nil"/>
                </w:tcBorders>
                <w:shd w:val="clear" w:color="auto" w:fill="auto"/>
                <w:noWrap/>
                <w:vAlign w:val="bottom"/>
                <w:hideMark/>
              </w:tcPr>
            </w:tcPrChange>
          </w:tcPr>
          <w:p w14:paraId="30EBF2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67" w:author="Nate Bachmeier [AWS-SA]" w:date="2023-02-25T11:26:00Z"/>
                <w:rFonts w:ascii="Calibri" w:eastAsia="Times New Roman" w:hAnsi="Calibri" w:cs="Calibri"/>
                <w:b w:val="0"/>
                <w:bCs w:val="0"/>
                <w:color w:val="000000"/>
                <w:sz w:val="22"/>
                <w:rPrChange w:id="3468" w:author="Nate Bachmeier [AWS-SA]" w:date="2023-02-25T11:29:00Z">
                  <w:rPr>
                    <w:ins w:id="3469" w:author="Nate Bachmeier [AWS-SA]" w:date="2023-02-25T11:26:00Z"/>
                    <w:rFonts w:ascii="Calibri" w:eastAsia="Times New Roman" w:hAnsi="Calibri" w:cs="Calibri"/>
                    <w:color w:val="000000"/>
                    <w:sz w:val="22"/>
                  </w:rPr>
                </w:rPrChange>
              </w:rPr>
            </w:pPr>
            <w:ins w:id="3470" w:author="Nate Bachmeier [AWS-SA]" w:date="2023-02-25T11:26:00Z">
              <w:r w:rsidRPr="00E16572">
                <w:rPr>
                  <w:rFonts w:ascii="Calibri" w:eastAsia="Times New Roman" w:hAnsi="Calibri" w:cs="Calibri"/>
                  <w:color w:val="000000"/>
                  <w:sz w:val="22"/>
                </w:rPr>
                <w:t>doing laundry</w:t>
              </w:r>
            </w:ins>
          </w:p>
        </w:tc>
        <w:tc>
          <w:tcPr>
            <w:tcW w:w="5348" w:type="dxa"/>
            <w:noWrap/>
            <w:hideMark/>
            <w:tcPrChange w:id="3471" w:author="Nate Bachmeier [AWS-SA]" w:date="2023-02-26T11:07:00Z">
              <w:tcPr>
                <w:tcW w:w="960" w:type="dxa"/>
                <w:tcBorders>
                  <w:top w:val="nil"/>
                  <w:left w:val="nil"/>
                  <w:bottom w:val="nil"/>
                  <w:right w:val="nil"/>
                </w:tcBorders>
                <w:shd w:val="clear" w:color="auto" w:fill="auto"/>
                <w:noWrap/>
                <w:vAlign w:val="bottom"/>
                <w:hideMark/>
              </w:tcPr>
            </w:tcPrChange>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72" w:author="Nate Bachmeier [AWS-SA]" w:date="2023-02-25T11:26:00Z"/>
                <w:rFonts w:ascii="Calibri" w:eastAsia="Times New Roman" w:hAnsi="Calibri" w:cs="Calibri"/>
                <w:color w:val="000000"/>
                <w:sz w:val="22"/>
              </w:rPr>
            </w:pPr>
            <w:ins w:id="3473" w:author="Nate Bachmeier [AWS-SA]" w:date="2023-02-25T11:26:00Z">
              <w:r w:rsidRPr="00E16572">
                <w:rPr>
                  <w:rFonts w:ascii="Calibri" w:eastAsia="Times New Roman" w:hAnsi="Calibri" w:cs="Calibri"/>
                  <w:color w:val="000000"/>
                  <w:sz w:val="22"/>
                </w:rPr>
                <w:t>464</w:t>
              </w:r>
            </w:ins>
          </w:p>
        </w:tc>
      </w:tr>
      <w:tr w:rsidR="00E16572" w:rsidRPr="00E16572" w14:paraId="7DE2EE7D" w14:textId="77777777" w:rsidTr="005D1D3E">
        <w:trPr>
          <w:trHeight w:val="300"/>
          <w:ins w:id="3474" w:author="Nate Bachmeier [AWS-SA]" w:date="2023-02-25T11:26:00Z"/>
          <w:trPrChange w:id="3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76" w:author="Nate Bachmeier [AWS-SA]" w:date="2023-02-26T11:07:00Z">
              <w:tcPr>
                <w:tcW w:w="4740" w:type="dxa"/>
                <w:tcBorders>
                  <w:top w:val="nil"/>
                  <w:left w:val="nil"/>
                  <w:bottom w:val="nil"/>
                  <w:right w:val="nil"/>
                </w:tcBorders>
                <w:shd w:val="clear" w:color="auto" w:fill="auto"/>
                <w:noWrap/>
                <w:vAlign w:val="bottom"/>
                <w:hideMark/>
              </w:tcPr>
            </w:tcPrChange>
          </w:tcPr>
          <w:p w14:paraId="7A1DC045" w14:textId="77777777" w:rsidR="00E16572" w:rsidRPr="00E16572" w:rsidRDefault="00E16572" w:rsidP="00E16572">
            <w:pPr>
              <w:spacing w:line="240" w:lineRule="auto"/>
              <w:ind w:firstLine="0"/>
              <w:rPr>
                <w:ins w:id="3477" w:author="Nate Bachmeier [AWS-SA]" w:date="2023-02-25T11:26:00Z"/>
                <w:rFonts w:ascii="Calibri" w:eastAsia="Times New Roman" w:hAnsi="Calibri" w:cs="Calibri"/>
                <w:b w:val="0"/>
                <w:bCs w:val="0"/>
                <w:color w:val="000000"/>
                <w:sz w:val="22"/>
                <w:rPrChange w:id="3478" w:author="Nate Bachmeier [AWS-SA]" w:date="2023-02-25T11:29:00Z">
                  <w:rPr>
                    <w:ins w:id="3479" w:author="Nate Bachmeier [AWS-SA]" w:date="2023-02-25T11:26:00Z"/>
                    <w:rFonts w:ascii="Calibri" w:eastAsia="Times New Roman" w:hAnsi="Calibri" w:cs="Calibri"/>
                    <w:color w:val="000000"/>
                    <w:sz w:val="22"/>
                  </w:rPr>
                </w:rPrChange>
              </w:rPr>
            </w:pPr>
            <w:ins w:id="3480" w:author="Nate Bachmeier [AWS-SA]" w:date="2023-02-25T11:26:00Z">
              <w:r w:rsidRPr="00E16572">
                <w:rPr>
                  <w:rFonts w:ascii="Calibri" w:eastAsia="Times New Roman" w:hAnsi="Calibri" w:cs="Calibri"/>
                  <w:color w:val="000000"/>
                  <w:sz w:val="22"/>
                </w:rPr>
                <w:t>doing nails</w:t>
              </w:r>
            </w:ins>
          </w:p>
        </w:tc>
        <w:tc>
          <w:tcPr>
            <w:tcW w:w="5348" w:type="dxa"/>
            <w:noWrap/>
            <w:hideMark/>
            <w:tcPrChange w:id="3481" w:author="Nate Bachmeier [AWS-SA]" w:date="2023-02-26T11:07:00Z">
              <w:tcPr>
                <w:tcW w:w="960" w:type="dxa"/>
                <w:tcBorders>
                  <w:top w:val="nil"/>
                  <w:left w:val="nil"/>
                  <w:bottom w:val="nil"/>
                  <w:right w:val="nil"/>
                </w:tcBorders>
                <w:shd w:val="clear" w:color="auto" w:fill="auto"/>
                <w:noWrap/>
                <w:vAlign w:val="bottom"/>
                <w:hideMark/>
              </w:tcPr>
            </w:tcPrChange>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82" w:author="Nate Bachmeier [AWS-SA]" w:date="2023-02-25T11:26:00Z"/>
                <w:rFonts w:ascii="Calibri" w:eastAsia="Times New Roman" w:hAnsi="Calibri" w:cs="Calibri"/>
                <w:color w:val="000000"/>
                <w:sz w:val="22"/>
              </w:rPr>
            </w:pPr>
            <w:ins w:id="3483" w:author="Nate Bachmeier [AWS-SA]" w:date="2023-02-25T11:26:00Z">
              <w:r w:rsidRPr="00E16572">
                <w:rPr>
                  <w:rFonts w:ascii="Calibri" w:eastAsia="Times New Roman" w:hAnsi="Calibri" w:cs="Calibri"/>
                  <w:color w:val="000000"/>
                  <w:sz w:val="22"/>
                </w:rPr>
                <w:t>749</w:t>
              </w:r>
            </w:ins>
          </w:p>
        </w:tc>
      </w:tr>
      <w:tr w:rsidR="00E16572" w:rsidRPr="00E16572" w14:paraId="0420C178" w14:textId="77777777" w:rsidTr="005D1D3E">
        <w:trPr>
          <w:cnfStyle w:val="000000100000" w:firstRow="0" w:lastRow="0" w:firstColumn="0" w:lastColumn="0" w:oddVBand="0" w:evenVBand="0" w:oddHBand="1" w:evenHBand="0" w:firstRowFirstColumn="0" w:firstRowLastColumn="0" w:lastRowFirstColumn="0" w:lastRowLastColumn="0"/>
          <w:trHeight w:val="300"/>
          <w:ins w:id="3484" w:author="Nate Bachmeier [AWS-SA]" w:date="2023-02-25T11:26:00Z"/>
          <w:trPrChange w:id="3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86" w:author="Nate Bachmeier [AWS-SA]" w:date="2023-02-26T11:07:00Z">
              <w:tcPr>
                <w:tcW w:w="4740" w:type="dxa"/>
                <w:tcBorders>
                  <w:top w:val="nil"/>
                  <w:left w:val="nil"/>
                  <w:bottom w:val="nil"/>
                  <w:right w:val="nil"/>
                </w:tcBorders>
                <w:shd w:val="clear" w:color="auto" w:fill="auto"/>
                <w:noWrap/>
                <w:vAlign w:val="bottom"/>
                <w:hideMark/>
              </w:tcPr>
            </w:tcPrChange>
          </w:tcPr>
          <w:p w14:paraId="05E42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87" w:author="Nate Bachmeier [AWS-SA]" w:date="2023-02-25T11:26:00Z"/>
                <w:rFonts w:ascii="Calibri" w:eastAsia="Times New Roman" w:hAnsi="Calibri" w:cs="Calibri"/>
                <w:b w:val="0"/>
                <w:bCs w:val="0"/>
                <w:color w:val="000000"/>
                <w:sz w:val="22"/>
                <w:rPrChange w:id="3488" w:author="Nate Bachmeier [AWS-SA]" w:date="2023-02-25T11:29:00Z">
                  <w:rPr>
                    <w:ins w:id="3489" w:author="Nate Bachmeier [AWS-SA]" w:date="2023-02-25T11:26:00Z"/>
                    <w:rFonts w:ascii="Calibri" w:eastAsia="Times New Roman" w:hAnsi="Calibri" w:cs="Calibri"/>
                    <w:color w:val="000000"/>
                    <w:sz w:val="22"/>
                  </w:rPr>
                </w:rPrChange>
              </w:rPr>
            </w:pPr>
            <w:ins w:id="3490" w:author="Nate Bachmeier [AWS-SA]" w:date="2023-02-25T11:26:00Z">
              <w:r w:rsidRPr="00E16572">
                <w:rPr>
                  <w:rFonts w:ascii="Calibri" w:eastAsia="Times New Roman" w:hAnsi="Calibri" w:cs="Calibri"/>
                  <w:color w:val="000000"/>
                  <w:sz w:val="22"/>
                </w:rPr>
                <w:t>doing sudoku</w:t>
              </w:r>
            </w:ins>
          </w:p>
        </w:tc>
        <w:tc>
          <w:tcPr>
            <w:tcW w:w="5348" w:type="dxa"/>
            <w:noWrap/>
            <w:hideMark/>
            <w:tcPrChange w:id="3491" w:author="Nate Bachmeier [AWS-SA]" w:date="2023-02-26T11:07:00Z">
              <w:tcPr>
                <w:tcW w:w="960" w:type="dxa"/>
                <w:tcBorders>
                  <w:top w:val="nil"/>
                  <w:left w:val="nil"/>
                  <w:bottom w:val="nil"/>
                  <w:right w:val="nil"/>
                </w:tcBorders>
                <w:shd w:val="clear" w:color="auto" w:fill="auto"/>
                <w:noWrap/>
                <w:vAlign w:val="bottom"/>
                <w:hideMark/>
              </w:tcPr>
            </w:tcPrChange>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92" w:author="Nate Bachmeier [AWS-SA]" w:date="2023-02-25T11:26:00Z"/>
                <w:rFonts w:ascii="Calibri" w:eastAsia="Times New Roman" w:hAnsi="Calibri" w:cs="Calibri"/>
                <w:color w:val="000000"/>
                <w:sz w:val="22"/>
              </w:rPr>
            </w:pPr>
            <w:ins w:id="3493" w:author="Nate Bachmeier [AWS-SA]" w:date="2023-02-25T11:26:00Z">
              <w:r w:rsidRPr="00E16572">
                <w:rPr>
                  <w:rFonts w:ascii="Calibri" w:eastAsia="Times New Roman" w:hAnsi="Calibri" w:cs="Calibri"/>
                  <w:color w:val="000000"/>
                  <w:sz w:val="22"/>
                </w:rPr>
                <w:t>501</w:t>
              </w:r>
            </w:ins>
          </w:p>
        </w:tc>
      </w:tr>
      <w:tr w:rsidR="00E16572" w:rsidRPr="00E16572" w14:paraId="55DE3898" w14:textId="77777777" w:rsidTr="005D1D3E">
        <w:trPr>
          <w:trHeight w:val="300"/>
          <w:ins w:id="3494" w:author="Nate Bachmeier [AWS-SA]" w:date="2023-02-25T11:26:00Z"/>
          <w:trPrChange w:id="3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96" w:author="Nate Bachmeier [AWS-SA]" w:date="2023-02-26T11:07:00Z">
              <w:tcPr>
                <w:tcW w:w="4740" w:type="dxa"/>
                <w:tcBorders>
                  <w:top w:val="nil"/>
                  <w:left w:val="nil"/>
                  <w:bottom w:val="nil"/>
                  <w:right w:val="nil"/>
                </w:tcBorders>
                <w:shd w:val="clear" w:color="auto" w:fill="auto"/>
                <w:noWrap/>
                <w:vAlign w:val="bottom"/>
                <w:hideMark/>
              </w:tcPr>
            </w:tcPrChange>
          </w:tcPr>
          <w:p w14:paraId="77AAC420" w14:textId="77777777" w:rsidR="00E16572" w:rsidRPr="00E16572" w:rsidRDefault="00E16572" w:rsidP="00E16572">
            <w:pPr>
              <w:spacing w:line="240" w:lineRule="auto"/>
              <w:ind w:firstLine="0"/>
              <w:rPr>
                <w:ins w:id="3497" w:author="Nate Bachmeier [AWS-SA]" w:date="2023-02-25T11:26:00Z"/>
                <w:rFonts w:ascii="Calibri" w:eastAsia="Times New Roman" w:hAnsi="Calibri" w:cs="Calibri"/>
                <w:b w:val="0"/>
                <w:bCs w:val="0"/>
                <w:color w:val="000000"/>
                <w:sz w:val="22"/>
                <w:rPrChange w:id="3498" w:author="Nate Bachmeier [AWS-SA]" w:date="2023-02-25T11:29:00Z">
                  <w:rPr>
                    <w:ins w:id="3499" w:author="Nate Bachmeier [AWS-SA]" w:date="2023-02-25T11:26:00Z"/>
                    <w:rFonts w:ascii="Calibri" w:eastAsia="Times New Roman" w:hAnsi="Calibri" w:cs="Calibri"/>
                    <w:color w:val="000000"/>
                    <w:sz w:val="22"/>
                  </w:rPr>
                </w:rPrChange>
              </w:rPr>
            </w:pPr>
            <w:ins w:id="3500" w:author="Nate Bachmeier [AWS-SA]" w:date="2023-02-25T11:26:00Z">
              <w:r w:rsidRPr="00E16572">
                <w:rPr>
                  <w:rFonts w:ascii="Calibri" w:eastAsia="Times New Roman" w:hAnsi="Calibri" w:cs="Calibri"/>
                  <w:color w:val="000000"/>
                  <w:sz w:val="22"/>
                </w:rPr>
                <w:t>drawing</w:t>
              </w:r>
            </w:ins>
          </w:p>
        </w:tc>
        <w:tc>
          <w:tcPr>
            <w:tcW w:w="5348" w:type="dxa"/>
            <w:noWrap/>
            <w:hideMark/>
            <w:tcPrChange w:id="3501" w:author="Nate Bachmeier [AWS-SA]" w:date="2023-02-26T11:07:00Z">
              <w:tcPr>
                <w:tcW w:w="960" w:type="dxa"/>
                <w:tcBorders>
                  <w:top w:val="nil"/>
                  <w:left w:val="nil"/>
                  <w:bottom w:val="nil"/>
                  <w:right w:val="nil"/>
                </w:tcBorders>
                <w:shd w:val="clear" w:color="auto" w:fill="auto"/>
                <w:noWrap/>
                <w:vAlign w:val="bottom"/>
                <w:hideMark/>
              </w:tcPr>
            </w:tcPrChange>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02" w:author="Nate Bachmeier [AWS-SA]" w:date="2023-02-25T11:26:00Z"/>
                <w:rFonts w:ascii="Calibri" w:eastAsia="Times New Roman" w:hAnsi="Calibri" w:cs="Calibri"/>
                <w:color w:val="000000"/>
                <w:sz w:val="22"/>
              </w:rPr>
            </w:pPr>
            <w:ins w:id="3503" w:author="Nate Bachmeier [AWS-SA]" w:date="2023-02-25T11:26:00Z">
              <w:r w:rsidRPr="00E16572">
                <w:rPr>
                  <w:rFonts w:ascii="Calibri" w:eastAsia="Times New Roman" w:hAnsi="Calibri" w:cs="Calibri"/>
                  <w:color w:val="000000"/>
                  <w:sz w:val="22"/>
                </w:rPr>
                <w:t>578</w:t>
              </w:r>
            </w:ins>
          </w:p>
        </w:tc>
      </w:tr>
      <w:tr w:rsidR="00E16572" w:rsidRPr="00E16572" w14:paraId="4E82CF7A" w14:textId="77777777" w:rsidTr="005D1D3E">
        <w:trPr>
          <w:cnfStyle w:val="000000100000" w:firstRow="0" w:lastRow="0" w:firstColumn="0" w:lastColumn="0" w:oddVBand="0" w:evenVBand="0" w:oddHBand="1" w:evenHBand="0" w:firstRowFirstColumn="0" w:firstRowLastColumn="0" w:lastRowFirstColumn="0" w:lastRowLastColumn="0"/>
          <w:trHeight w:val="300"/>
          <w:ins w:id="3504" w:author="Nate Bachmeier [AWS-SA]" w:date="2023-02-25T11:26:00Z"/>
          <w:trPrChange w:id="3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06" w:author="Nate Bachmeier [AWS-SA]" w:date="2023-02-26T11:07:00Z">
              <w:tcPr>
                <w:tcW w:w="4740" w:type="dxa"/>
                <w:tcBorders>
                  <w:top w:val="nil"/>
                  <w:left w:val="nil"/>
                  <w:bottom w:val="nil"/>
                  <w:right w:val="nil"/>
                </w:tcBorders>
                <w:shd w:val="clear" w:color="auto" w:fill="auto"/>
                <w:noWrap/>
                <w:vAlign w:val="bottom"/>
                <w:hideMark/>
              </w:tcPr>
            </w:tcPrChange>
          </w:tcPr>
          <w:p w14:paraId="492E12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07" w:author="Nate Bachmeier [AWS-SA]" w:date="2023-02-25T11:26:00Z"/>
                <w:rFonts w:ascii="Calibri" w:eastAsia="Times New Roman" w:hAnsi="Calibri" w:cs="Calibri"/>
                <w:b w:val="0"/>
                <w:bCs w:val="0"/>
                <w:color w:val="000000"/>
                <w:sz w:val="22"/>
                <w:rPrChange w:id="3508" w:author="Nate Bachmeier [AWS-SA]" w:date="2023-02-25T11:29:00Z">
                  <w:rPr>
                    <w:ins w:id="3509" w:author="Nate Bachmeier [AWS-SA]" w:date="2023-02-25T11:26:00Z"/>
                    <w:rFonts w:ascii="Calibri" w:eastAsia="Times New Roman" w:hAnsi="Calibri" w:cs="Calibri"/>
                    <w:color w:val="000000"/>
                    <w:sz w:val="22"/>
                  </w:rPr>
                </w:rPrChange>
              </w:rPr>
            </w:pPr>
            <w:ins w:id="3510" w:author="Nate Bachmeier [AWS-SA]" w:date="2023-02-25T11:26:00Z">
              <w:r w:rsidRPr="00E16572">
                <w:rPr>
                  <w:rFonts w:ascii="Calibri" w:eastAsia="Times New Roman" w:hAnsi="Calibri" w:cs="Calibri"/>
                  <w:color w:val="000000"/>
                  <w:sz w:val="22"/>
                </w:rPr>
                <w:t>dribbling basketball</w:t>
              </w:r>
            </w:ins>
          </w:p>
        </w:tc>
        <w:tc>
          <w:tcPr>
            <w:tcW w:w="5348" w:type="dxa"/>
            <w:noWrap/>
            <w:hideMark/>
            <w:tcPrChange w:id="3511" w:author="Nate Bachmeier [AWS-SA]" w:date="2023-02-26T11:07:00Z">
              <w:tcPr>
                <w:tcW w:w="960" w:type="dxa"/>
                <w:tcBorders>
                  <w:top w:val="nil"/>
                  <w:left w:val="nil"/>
                  <w:bottom w:val="nil"/>
                  <w:right w:val="nil"/>
                </w:tcBorders>
                <w:shd w:val="clear" w:color="auto" w:fill="auto"/>
                <w:noWrap/>
                <w:vAlign w:val="bottom"/>
                <w:hideMark/>
              </w:tcPr>
            </w:tcPrChange>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12" w:author="Nate Bachmeier [AWS-SA]" w:date="2023-02-25T11:26:00Z"/>
                <w:rFonts w:ascii="Calibri" w:eastAsia="Times New Roman" w:hAnsi="Calibri" w:cs="Calibri"/>
                <w:color w:val="000000"/>
                <w:sz w:val="22"/>
              </w:rPr>
            </w:pPr>
            <w:ins w:id="3513" w:author="Nate Bachmeier [AWS-SA]" w:date="2023-02-25T11:26:00Z">
              <w:r w:rsidRPr="00E16572">
                <w:rPr>
                  <w:rFonts w:ascii="Calibri" w:eastAsia="Times New Roman" w:hAnsi="Calibri" w:cs="Calibri"/>
                  <w:color w:val="000000"/>
                  <w:sz w:val="22"/>
                </w:rPr>
                <w:t>828</w:t>
              </w:r>
            </w:ins>
          </w:p>
        </w:tc>
      </w:tr>
      <w:tr w:rsidR="00E16572" w:rsidRPr="00E16572" w14:paraId="1ED56815" w14:textId="77777777" w:rsidTr="005D1D3E">
        <w:trPr>
          <w:trHeight w:val="300"/>
          <w:ins w:id="3514" w:author="Nate Bachmeier [AWS-SA]" w:date="2023-02-25T11:26:00Z"/>
          <w:trPrChange w:id="3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16" w:author="Nate Bachmeier [AWS-SA]" w:date="2023-02-26T11:07:00Z">
              <w:tcPr>
                <w:tcW w:w="4740" w:type="dxa"/>
                <w:tcBorders>
                  <w:top w:val="nil"/>
                  <w:left w:val="nil"/>
                  <w:bottom w:val="nil"/>
                  <w:right w:val="nil"/>
                </w:tcBorders>
                <w:shd w:val="clear" w:color="auto" w:fill="auto"/>
                <w:noWrap/>
                <w:vAlign w:val="bottom"/>
                <w:hideMark/>
              </w:tcPr>
            </w:tcPrChange>
          </w:tcPr>
          <w:p w14:paraId="0B5E55D6" w14:textId="77777777" w:rsidR="00E16572" w:rsidRPr="00E16572" w:rsidRDefault="00E16572" w:rsidP="00E16572">
            <w:pPr>
              <w:spacing w:line="240" w:lineRule="auto"/>
              <w:ind w:firstLine="0"/>
              <w:rPr>
                <w:ins w:id="3517" w:author="Nate Bachmeier [AWS-SA]" w:date="2023-02-25T11:26:00Z"/>
                <w:rFonts w:ascii="Calibri" w:eastAsia="Times New Roman" w:hAnsi="Calibri" w:cs="Calibri"/>
                <w:b w:val="0"/>
                <w:bCs w:val="0"/>
                <w:color w:val="000000"/>
                <w:sz w:val="22"/>
                <w:rPrChange w:id="3518" w:author="Nate Bachmeier [AWS-SA]" w:date="2023-02-25T11:29:00Z">
                  <w:rPr>
                    <w:ins w:id="3519" w:author="Nate Bachmeier [AWS-SA]" w:date="2023-02-25T11:26:00Z"/>
                    <w:rFonts w:ascii="Calibri" w:eastAsia="Times New Roman" w:hAnsi="Calibri" w:cs="Calibri"/>
                    <w:color w:val="000000"/>
                    <w:sz w:val="22"/>
                  </w:rPr>
                </w:rPrChange>
              </w:rPr>
            </w:pPr>
            <w:ins w:id="3520" w:author="Nate Bachmeier [AWS-SA]" w:date="2023-02-25T11:26:00Z">
              <w:r w:rsidRPr="00E16572">
                <w:rPr>
                  <w:rFonts w:ascii="Calibri" w:eastAsia="Times New Roman" w:hAnsi="Calibri" w:cs="Calibri"/>
                  <w:color w:val="000000"/>
                  <w:sz w:val="22"/>
                </w:rPr>
                <w:t>drinking shots</w:t>
              </w:r>
            </w:ins>
          </w:p>
        </w:tc>
        <w:tc>
          <w:tcPr>
            <w:tcW w:w="5348" w:type="dxa"/>
            <w:noWrap/>
            <w:hideMark/>
            <w:tcPrChange w:id="3521" w:author="Nate Bachmeier [AWS-SA]" w:date="2023-02-26T11:07:00Z">
              <w:tcPr>
                <w:tcW w:w="960" w:type="dxa"/>
                <w:tcBorders>
                  <w:top w:val="nil"/>
                  <w:left w:val="nil"/>
                  <w:bottom w:val="nil"/>
                  <w:right w:val="nil"/>
                </w:tcBorders>
                <w:shd w:val="clear" w:color="auto" w:fill="auto"/>
                <w:noWrap/>
                <w:vAlign w:val="bottom"/>
                <w:hideMark/>
              </w:tcPr>
            </w:tcPrChange>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22" w:author="Nate Bachmeier [AWS-SA]" w:date="2023-02-25T11:26:00Z"/>
                <w:rFonts w:ascii="Calibri" w:eastAsia="Times New Roman" w:hAnsi="Calibri" w:cs="Calibri"/>
                <w:color w:val="000000"/>
                <w:sz w:val="22"/>
              </w:rPr>
            </w:pPr>
            <w:ins w:id="3523" w:author="Nate Bachmeier [AWS-SA]" w:date="2023-02-25T11:26:00Z">
              <w:r w:rsidRPr="00E16572">
                <w:rPr>
                  <w:rFonts w:ascii="Calibri" w:eastAsia="Times New Roman" w:hAnsi="Calibri" w:cs="Calibri"/>
                  <w:color w:val="000000"/>
                  <w:sz w:val="22"/>
                </w:rPr>
                <w:t>649</w:t>
              </w:r>
            </w:ins>
          </w:p>
        </w:tc>
      </w:tr>
      <w:tr w:rsidR="00E16572" w:rsidRPr="00E16572" w14:paraId="00B14220" w14:textId="77777777" w:rsidTr="005D1D3E">
        <w:trPr>
          <w:cnfStyle w:val="000000100000" w:firstRow="0" w:lastRow="0" w:firstColumn="0" w:lastColumn="0" w:oddVBand="0" w:evenVBand="0" w:oddHBand="1" w:evenHBand="0" w:firstRowFirstColumn="0" w:firstRowLastColumn="0" w:lastRowFirstColumn="0" w:lastRowLastColumn="0"/>
          <w:trHeight w:val="300"/>
          <w:ins w:id="3524" w:author="Nate Bachmeier [AWS-SA]" w:date="2023-02-25T11:26:00Z"/>
          <w:trPrChange w:id="3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26" w:author="Nate Bachmeier [AWS-SA]" w:date="2023-02-26T11:07:00Z">
              <w:tcPr>
                <w:tcW w:w="4740" w:type="dxa"/>
                <w:tcBorders>
                  <w:top w:val="nil"/>
                  <w:left w:val="nil"/>
                  <w:bottom w:val="nil"/>
                  <w:right w:val="nil"/>
                </w:tcBorders>
                <w:shd w:val="clear" w:color="auto" w:fill="auto"/>
                <w:noWrap/>
                <w:vAlign w:val="bottom"/>
                <w:hideMark/>
              </w:tcPr>
            </w:tcPrChange>
          </w:tcPr>
          <w:p w14:paraId="7C06BF3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27" w:author="Nate Bachmeier [AWS-SA]" w:date="2023-02-25T11:26:00Z"/>
                <w:rFonts w:ascii="Calibri" w:eastAsia="Times New Roman" w:hAnsi="Calibri" w:cs="Calibri"/>
                <w:b w:val="0"/>
                <w:bCs w:val="0"/>
                <w:color w:val="000000"/>
                <w:sz w:val="22"/>
                <w:rPrChange w:id="3528" w:author="Nate Bachmeier [AWS-SA]" w:date="2023-02-25T11:29:00Z">
                  <w:rPr>
                    <w:ins w:id="3529" w:author="Nate Bachmeier [AWS-SA]" w:date="2023-02-25T11:26:00Z"/>
                    <w:rFonts w:ascii="Calibri" w:eastAsia="Times New Roman" w:hAnsi="Calibri" w:cs="Calibri"/>
                    <w:color w:val="000000"/>
                    <w:sz w:val="22"/>
                  </w:rPr>
                </w:rPrChange>
              </w:rPr>
            </w:pPr>
            <w:ins w:id="3530" w:author="Nate Bachmeier [AWS-SA]" w:date="2023-02-25T11:26:00Z">
              <w:r w:rsidRPr="00E16572">
                <w:rPr>
                  <w:rFonts w:ascii="Calibri" w:eastAsia="Times New Roman" w:hAnsi="Calibri" w:cs="Calibri"/>
                  <w:color w:val="000000"/>
                  <w:sz w:val="22"/>
                </w:rPr>
                <w:t>driving car</w:t>
              </w:r>
            </w:ins>
          </w:p>
        </w:tc>
        <w:tc>
          <w:tcPr>
            <w:tcW w:w="5348" w:type="dxa"/>
            <w:noWrap/>
            <w:hideMark/>
            <w:tcPrChange w:id="3531" w:author="Nate Bachmeier [AWS-SA]" w:date="2023-02-26T11:07:00Z">
              <w:tcPr>
                <w:tcW w:w="960" w:type="dxa"/>
                <w:tcBorders>
                  <w:top w:val="nil"/>
                  <w:left w:val="nil"/>
                  <w:bottom w:val="nil"/>
                  <w:right w:val="nil"/>
                </w:tcBorders>
                <w:shd w:val="clear" w:color="auto" w:fill="auto"/>
                <w:noWrap/>
                <w:vAlign w:val="bottom"/>
                <w:hideMark/>
              </w:tcPr>
            </w:tcPrChange>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32" w:author="Nate Bachmeier [AWS-SA]" w:date="2023-02-25T11:26:00Z"/>
                <w:rFonts w:ascii="Calibri" w:eastAsia="Times New Roman" w:hAnsi="Calibri" w:cs="Calibri"/>
                <w:color w:val="000000"/>
                <w:sz w:val="22"/>
              </w:rPr>
            </w:pPr>
            <w:ins w:id="3533" w:author="Nate Bachmeier [AWS-SA]" w:date="2023-02-25T11:26:00Z">
              <w:r w:rsidRPr="00E16572">
                <w:rPr>
                  <w:rFonts w:ascii="Calibri" w:eastAsia="Times New Roman" w:hAnsi="Calibri" w:cs="Calibri"/>
                  <w:color w:val="000000"/>
                  <w:sz w:val="22"/>
                </w:rPr>
                <w:t>696</w:t>
              </w:r>
            </w:ins>
          </w:p>
        </w:tc>
      </w:tr>
      <w:tr w:rsidR="00E16572" w:rsidRPr="00E16572" w14:paraId="19BE0AE5" w14:textId="77777777" w:rsidTr="005D1D3E">
        <w:trPr>
          <w:trHeight w:val="300"/>
          <w:ins w:id="3534" w:author="Nate Bachmeier [AWS-SA]" w:date="2023-02-25T11:26:00Z"/>
          <w:trPrChange w:id="3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36" w:author="Nate Bachmeier [AWS-SA]" w:date="2023-02-26T11:07:00Z">
              <w:tcPr>
                <w:tcW w:w="4740" w:type="dxa"/>
                <w:tcBorders>
                  <w:top w:val="nil"/>
                  <w:left w:val="nil"/>
                  <w:bottom w:val="nil"/>
                  <w:right w:val="nil"/>
                </w:tcBorders>
                <w:shd w:val="clear" w:color="auto" w:fill="auto"/>
                <w:noWrap/>
                <w:vAlign w:val="bottom"/>
                <w:hideMark/>
              </w:tcPr>
            </w:tcPrChange>
          </w:tcPr>
          <w:p w14:paraId="2B426AA4" w14:textId="77777777" w:rsidR="00E16572" w:rsidRPr="00E16572" w:rsidRDefault="00E16572" w:rsidP="00E16572">
            <w:pPr>
              <w:spacing w:line="240" w:lineRule="auto"/>
              <w:ind w:firstLine="0"/>
              <w:rPr>
                <w:ins w:id="3537" w:author="Nate Bachmeier [AWS-SA]" w:date="2023-02-25T11:26:00Z"/>
                <w:rFonts w:ascii="Calibri" w:eastAsia="Times New Roman" w:hAnsi="Calibri" w:cs="Calibri"/>
                <w:b w:val="0"/>
                <w:bCs w:val="0"/>
                <w:color w:val="000000"/>
                <w:sz w:val="22"/>
                <w:rPrChange w:id="3538" w:author="Nate Bachmeier [AWS-SA]" w:date="2023-02-25T11:29:00Z">
                  <w:rPr>
                    <w:ins w:id="3539" w:author="Nate Bachmeier [AWS-SA]" w:date="2023-02-25T11:26:00Z"/>
                    <w:rFonts w:ascii="Calibri" w:eastAsia="Times New Roman" w:hAnsi="Calibri" w:cs="Calibri"/>
                    <w:color w:val="000000"/>
                    <w:sz w:val="22"/>
                  </w:rPr>
                </w:rPrChange>
              </w:rPr>
            </w:pPr>
            <w:ins w:id="3540" w:author="Nate Bachmeier [AWS-SA]" w:date="2023-02-25T11:26:00Z">
              <w:r w:rsidRPr="00E16572">
                <w:rPr>
                  <w:rFonts w:ascii="Calibri" w:eastAsia="Times New Roman" w:hAnsi="Calibri" w:cs="Calibri"/>
                  <w:color w:val="000000"/>
                  <w:sz w:val="22"/>
                </w:rPr>
                <w:t>driving tractor</w:t>
              </w:r>
            </w:ins>
          </w:p>
        </w:tc>
        <w:tc>
          <w:tcPr>
            <w:tcW w:w="5348" w:type="dxa"/>
            <w:noWrap/>
            <w:hideMark/>
            <w:tcPrChange w:id="3541" w:author="Nate Bachmeier [AWS-SA]" w:date="2023-02-26T11:07:00Z">
              <w:tcPr>
                <w:tcW w:w="960" w:type="dxa"/>
                <w:tcBorders>
                  <w:top w:val="nil"/>
                  <w:left w:val="nil"/>
                  <w:bottom w:val="nil"/>
                  <w:right w:val="nil"/>
                </w:tcBorders>
                <w:shd w:val="clear" w:color="auto" w:fill="auto"/>
                <w:noWrap/>
                <w:vAlign w:val="bottom"/>
                <w:hideMark/>
              </w:tcPr>
            </w:tcPrChange>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42" w:author="Nate Bachmeier [AWS-SA]" w:date="2023-02-25T11:26:00Z"/>
                <w:rFonts w:ascii="Calibri" w:eastAsia="Times New Roman" w:hAnsi="Calibri" w:cs="Calibri"/>
                <w:color w:val="000000"/>
                <w:sz w:val="22"/>
              </w:rPr>
            </w:pPr>
            <w:ins w:id="3543" w:author="Nate Bachmeier [AWS-SA]" w:date="2023-02-25T11:26:00Z">
              <w:r w:rsidRPr="00E16572">
                <w:rPr>
                  <w:rFonts w:ascii="Calibri" w:eastAsia="Times New Roman" w:hAnsi="Calibri" w:cs="Calibri"/>
                  <w:color w:val="000000"/>
                  <w:sz w:val="22"/>
                </w:rPr>
                <w:t>803</w:t>
              </w:r>
            </w:ins>
          </w:p>
        </w:tc>
      </w:tr>
      <w:tr w:rsidR="00E16572" w:rsidRPr="00E16572" w14:paraId="49AAD042" w14:textId="77777777" w:rsidTr="005D1D3E">
        <w:trPr>
          <w:cnfStyle w:val="000000100000" w:firstRow="0" w:lastRow="0" w:firstColumn="0" w:lastColumn="0" w:oddVBand="0" w:evenVBand="0" w:oddHBand="1" w:evenHBand="0" w:firstRowFirstColumn="0" w:firstRowLastColumn="0" w:lastRowFirstColumn="0" w:lastRowLastColumn="0"/>
          <w:trHeight w:val="300"/>
          <w:ins w:id="3544" w:author="Nate Bachmeier [AWS-SA]" w:date="2023-02-25T11:26:00Z"/>
          <w:trPrChange w:id="3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46" w:author="Nate Bachmeier [AWS-SA]" w:date="2023-02-26T11:07:00Z">
              <w:tcPr>
                <w:tcW w:w="4740" w:type="dxa"/>
                <w:tcBorders>
                  <w:top w:val="nil"/>
                  <w:left w:val="nil"/>
                  <w:bottom w:val="nil"/>
                  <w:right w:val="nil"/>
                </w:tcBorders>
                <w:shd w:val="clear" w:color="auto" w:fill="auto"/>
                <w:noWrap/>
                <w:vAlign w:val="bottom"/>
                <w:hideMark/>
              </w:tcPr>
            </w:tcPrChange>
          </w:tcPr>
          <w:p w14:paraId="2AB4AE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47" w:author="Nate Bachmeier [AWS-SA]" w:date="2023-02-25T11:26:00Z"/>
                <w:rFonts w:ascii="Calibri" w:eastAsia="Times New Roman" w:hAnsi="Calibri" w:cs="Calibri"/>
                <w:b w:val="0"/>
                <w:bCs w:val="0"/>
                <w:color w:val="000000"/>
                <w:sz w:val="22"/>
                <w:rPrChange w:id="3548" w:author="Nate Bachmeier [AWS-SA]" w:date="2023-02-25T11:29:00Z">
                  <w:rPr>
                    <w:ins w:id="3549" w:author="Nate Bachmeier [AWS-SA]" w:date="2023-02-25T11:26:00Z"/>
                    <w:rFonts w:ascii="Calibri" w:eastAsia="Times New Roman" w:hAnsi="Calibri" w:cs="Calibri"/>
                    <w:color w:val="000000"/>
                    <w:sz w:val="22"/>
                  </w:rPr>
                </w:rPrChange>
              </w:rPr>
            </w:pPr>
            <w:ins w:id="3550" w:author="Nate Bachmeier [AWS-SA]" w:date="2023-02-25T11:26:00Z">
              <w:r w:rsidRPr="00E16572">
                <w:rPr>
                  <w:rFonts w:ascii="Calibri" w:eastAsia="Times New Roman" w:hAnsi="Calibri" w:cs="Calibri"/>
                  <w:color w:val="000000"/>
                  <w:sz w:val="22"/>
                </w:rPr>
                <w:t>drooling</w:t>
              </w:r>
            </w:ins>
          </w:p>
        </w:tc>
        <w:tc>
          <w:tcPr>
            <w:tcW w:w="5348" w:type="dxa"/>
            <w:noWrap/>
            <w:hideMark/>
            <w:tcPrChange w:id="3551" w:author="Nate Bachmeier [AWS-SA]" w:date="2023-02-26T11:07:00Z">
              <w:tcPr>
                <w:tcW w:w="960" w:type="dxa"/>
                <w:tcBorders>
                  <w:top w:val="nil"/>
                  <w:left w:val="nil"/>
                  <w:bottom w:val="nil"/>
                  <w:right w:val="nil"/>
                </w:tcBorders>
                <w:shd w:val="clear" w:color="auto" w:fill="auto"/>
                <w:noWrap/>
                <w:vAlign w:val="bottom"/>
                <w:hideMark/>
              </w:tcPr>
            </w:tcPrChange>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52" w:author="Nate Bachmeier [AWS-SA]" w:date="2023-02-25T11:26:00Z"/>
                <w:rFonts w:ascii="Calibri" w:eastAsia="Times New Roman" w:hAnsi="Calibri" w:cs="Calibri"/>
                <w:color w:val="000000"/>
                <w:sz w:val="22"/>
              </w:rPr>
            </w:pPr>
            <w:ins w:id="3553" w:author="Nate Bachmeier [AWS-SA]" w:date="2023-02-25T11:26:00Z">
              <w:r w:rsidRPr="00E16572">
                <w:rPr>
                  <w:rFonts w:ascii="Calibri" w:eastAsia="Times New Roman" w:hAnsi="Calibri" w:cs="Calibri"/>
                  <w:color w:val="000000"/>
                  <w:sz w:val="22"/>
                </w:rPr>
                <w:t>569</w:t>
              </w:r>
            </w:ins>
          </w:p>
        </w:tc>
      </w:tr>
      <w:tr w:rsidR="00E16572" w:rsidRPr="00E16572" w14:paraId="0D627558" w14:textId="77777777" w:rsidTr="005D1D3E">
        <w:trPr>
          <w:trHeight w:val="300"/>
          <w:ins w:id="3554" w:author="Nate Bachmeier [AWS-SA]" w:date="2023-02-25T11:26:00Z"/>
          <w:trPrChange w:id="3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56" w:author="Nate Bachmeier [AWS-SA]" w:date="2023-02-26T11:07:00Z">
              <w:tcPr>
                <w:tcW w:w="4740" w:type="dxa"/>
                <w:tcBorders>
                  <w:top w:val="nil"/>
                  <w:left w:val="nil"/>
                  <w:bottom w:val="nil"/>
                  <w:right w:val="nil"/>
                </w:tcBorders>
                <w:shd w:val="clear" w:color="auto" w:fill="auto"/>
                <w:noWrap/>
                <w:vAlign w:val="bottom"/>
                <w:hideMark/>
              </w:tcPr>
            </w:tcPrChange>
          </w:tcPr>
          <w:p w14:paraId="3904413A" w14:textId="77777777" w:rsidR="00E16572" w:rsidRPr="00E16572" w:rsidRDefault="00E16572" w:rsidP="00E16572">
            <w:pPr>
              <w:spacing w:line="240" w:lineRule="auto"/>
              <w:ind w:firstLine="0"/>
              <w:rPr>
                <w:ins w:id="3557" w:author="Nate Bachmeier [AWS-SA]" w:date="2023-02-25T11:26:00Z"/>
                <w:rFonts w:ascii="Calibri" w:eastAsia="Times New Roman" w:hAnsi="Calibri" w:cs="Calibri"/>
                <w:b w:val="0"/>
                <w:bCs w:val="0"/>
                <w:color w:val="000000"/>
                <w:sz w:val="22"/>
                <w:rPrChange w:id="3558" w:author="Nate Bachmeier [AWS-SA]" w:date="2023-02-25T11:29:00Z">
                  <w:rPr>
                    <w:ins w:id="3559" w:author="Nate Bachmeier [AWS-SA]" w:date="2023-02-25T11:26:00Z"/>
                    <w:rFonts w:ascii="Calibri" w:eastAsia="Times New Roman" w:hAnsi="Calibri" w:cs="Calibri"/>
                    <w:color w:val="000000"/>
                    <w:sz w:val="22"/>
                  </w:rPr>
                </w:rPrChange>
              </w:rPr>
            </w:pPr>
            <w:ins w:id="3560" w:author="Nate Bachmeier [AWS-SA]" w:date="2023-02-25T11:26:00Z">
              <w:r w:rsidRPr="00E16572">
                <w:rPr>
                  <w:rFonts w:ascii="Calibri" w:eastAsia="Times New Roman" w:hAnsi="Calibri" w:cs="Calibri"/>
                  <w:color w:val="000000"/>
                  <w:sz w:val="22"/>
                </w:rPr>
                <w:t>drop kicking</w:t>
              </w:r>
            </w:ins>
          </w:p>
        </w:tc>
        <w:tc>
          <w:tcPr>
            <w:tcW w:w="5348" w:type="dxa"/>
            <w:noWrap/>
            <w:hideMark/>
            <w:tcPrChange w:id="3561" w:author="Nate Bachmeier [AWS-SA]" w:date="2023-02-26T11:07:00Z">
              <w:tcPr>
                <w:tcW w:w="960" w:type="dxa"/>
                <w:tcBorders>
                  <w:top w:val="nil"/>
                  <w:left w:val="nil"/>
                  <w:bottom w:val="nil"/>
                  <w:right w:val="nil"/>
                </w:tcBorders>
                <w:shd w:val="clear" w:color="auto" w:fill="auto"/>
                <w:noWrap/>
                <w:vAlign w:val="bottom"/>
                <w:hideMark/>
              </w:tcPr>
            </w:tcPrChange>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62" w:author="Nate Bachmeier [AWS-SA]" w:date="2023-02-25T11:26:00Z"/>
                <w:rFonts w:ascii="Calibri" w:eastAsia="Times New Roman" w:hAnsi="Calibri" w:cs="Calibri"/>
                <w:color w:val="000000"/>
                <w:sz w:val="22"/>
              </w:rPr>
            </w:pPr>
            <w:ins w:id="3563" w:author="Nate Bachmeier [AWS-SA]" w:date="2023-02-25T11:26:00Z">
              <w:r w:rsidRPr="00E16572">
                <w:rPr>
                  <w:rFonts w:ascii="Calibri" w:eastAsia="Times New Roman" w:hAnsi="Calibri" w:cs="Calibri"/>
                  <w:color w:val="000000"/>
                  <w:sz w:val="22"/>
                </w:rPr>
                <w:t>715</w:t>
              </w:r>
            </w:ins>
          </w:p>
        </w:tc>
      </w:tr>
      <w:tr w:rsidR="00E16572" w:rsidRPr="00E16572" w14:paraId="2FB5FD1A" w14:textId="77777777" w:rsidTr="005D1D3E">
        <w:trPr>
          <w:cnfStyle w:val="000000100000" w:firstRow="0" w:lastRow="0" w:firstColumn="0" w:lastColumn="0" w:oddVBand="0" w:evenVBand="0" w:oddHBand="1" w:evenHBand="0" w:firstRowFirstColumn="0" w:firstRowLastColumn="0" w:lastRowFirstColumn="0" w:lastRowLastColumn="0"/>
          <w:trHeight w:val="300"/>
          <w:ins w:id="3564" w:author="Nate Bachmeier [AWS-SA]" w:date="2023-02-25T11:26:00Z"/>
          <w:trPrChange w:id="3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66" w:author="Nate Bachmeier [AWS-SA]" w:date="2023-02-26T11:07:00Z">
              <w:tcPr>
                <w:tcW w:w="4740" w:type="dxa"/>
                <w:tcBorders>
                  <w:top w:val="nil"/>
                  <w:left w:val="nil"/>
                  <w:bottom w:val="nil"/>
                  <w:right w:val="nil"/>
                </w:tcBorders>
                <w:shd w:val="clear" w:color="auto" w:fill="auto"/>
                <w:noWrap/>
                <w:vAlign w:val="bottom"/>
                <w:hideMark/>
              </w:tcPr>
            </w:tcPrChange>
          </w:tcPr>
          <w:p w14:paraId="153C66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67" w:author="Nate Bachmeier [AWS-SA]" w:date="2023-02-25T11:26:00Z"/>
                <w:rFonts w:ascii="Calibri" w:eastAsia="Times New Roman" w:hAnsi="Calibri" w:cs="Calibri"/>
                <w:b w:val="0"/>
                <w:bCs w:val="0"/>
                <w:color w:val="000000"/>
                <w:sz w:val="22"/>
                <w:rPrChange w:id="3568" w:author="Nate Bachmeier [AWS-SA]" w:date="2023-02-25T11:29:00Z">
                  <w:rPr>
                    <w:ins w:id="3569" w:author="Nate Bachmeier [AWS-SA]" w:date="2023-02-25T11:26:00Z"/>
                    <w:rFonts w:ascii="Calibri" w:eastAsia="Times New Roman" w:hAnsi="Calibri" w:cs="Calibri"/>
                    <w:color w:val="000000"/>
                    <w:sz w:val="22"/>
                  </w:rPr>
                </w:rPrChange>
              </w:rPr>
            </w:pPr>
            <w:ins w:id="3570" w:author="Nate Bachmeier [AWS-SA]" w:date="2023-02-25T11:26:00Z">
              <w:r w:rsidRPr="00E16572">
                <w:rPr>
                  <w:rFonts w:ascii="Calibri" w:eastAsia="Times New Roman" w:hAnsi="Calibri" w:cs="Calibri"/>
                  <w:color w:val="000000"/>
                  <w:sz w:val="22"/>
                </w:rPr>
                <w:t>drumming fingers</w:t>
              </w:r>
            </w:ins>
          </w:p>
        </w:tc>
        <w:tc>
          <w:tcPr>
            <w:tcW w:w="5348" w:type="dxa"/>
            <w:noWrap/>
            <w:hideMark/>
            <w:tcPrChange w:id="3571" w:author="Nate Bachmeier [AWS-SA]" w:date="2023-02-26T11:07:00Z">
              <w:tcPr>
                <w:tcW w:w="960" w:type="dxa"/>
                <w:tcBorders>
                  <w:top w:val="nil"/>
                  <w:left w:val="nil"/>
                  <w:bottom w:val="nil"/>
                  <w:right w:val="nil"/>
                </w:tcBorders>
                <w:shd w:val="clear" w:color="auto" w:fill="auto"/>
                <w:noWrap/>
                <w:vAlign w:val="bottom"/>
                <w:hideMark/>
              </w:tcPr>
            </w:tcPrChange>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72" w:author="Nate Bachmeier [AWS-SA]" w:date="2023-02-25T11:26:00Z"/>
                <w:rFonts w:ascii="Calibri" w:eastAsia="Times New Roman" w:hAnsi="Calibri" w:cs="Calibri"/>
                <w:color w:val="000000"/>
                <w:sz w:val="22"/>
              </w:rPr>
            </w:pPr>
            <w:ins w:id="3573" w:author="Nate Bachmeier [AWS-SA]" w:date="2023-02-25T11:26:00Z">
              <w:r w:rsidRPr="00E16572">
                <w:rPr>
                  <w:rFonts w:ascii="Calibri" w:eastAsia="Times New Roman" w:hAnsi="Calibri" w:cs="Calibri"/>
                  <w:color w:val="000000"/>
                  <w:sz w:val="22"/>
                </w:rPr>
                <w:t>584</w:t>
              </w:r>
            </w:ins>
          </w:p>
        </w:tc>
      </w:tr>
      <w:tr w:rsidR="00E16572" w:rsidRPr="00E16572" w14:paraId="138081D1" w14:textId="77777777" w:rsidTr="005D1D3E">
        <w:trPr>
          <w:trHeight w:val="300"/>
          <w:ins w:id="3574" w:author="Nate Bachmeier [AWS-SA]" w:date="2023-02-25T11:26:00Z"/>
          <w:trPrChange w:id="3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76" w:author="Nate Bachmeier [AWS-SA]" w:date="2023-02-26T11:07:00Z">
              <w:tcPr>
                <w:tcW w:w="4740" w:type="dxa"/>
                <w:tcBorders>
                  <w:top w:val="nil"/>
                  <w:left w:val="nil"/>
                  <w:bottom w:val="nil"/>
                  <w:right w:val="nil"/>
                </w:tcBorders>
                <w:shd w:val="clear" w:color="auto" w:fill="auto"/>
                <w:noWrap/>
                <w:vAlign w:val="bottom"/>
                <w:hideMark/>
              </w:tcPr>
            </w:tcPrChange>
          </w:tcPr>
          <w:p w14:paraId="73BBA7E8" w14:textId="77777777" w:rsidR="00E16572" w:rsidRPr="00E16572" w:rsidRDefault="00E16572" w:rsidP="00E16572">
            <w:pPr>
              <w:spacing w:line="240" w:lineRule="auto"/>
              <w:ind w:firstLine="0"/>
              <w:rPr>
                <w:ins w:id="3577" w:author="Nate Bachmeier [AWS-SA]" w:date="2023-02-25T11:26:00Z"/>
                <w:rFonts w:ascii="Calibri" w:eastAsia="Times New Roman" w:hAnsi="Calibri" w:cs="Calibri"/>
                <w:b w:val="0"/>
                <w:bCs w:val="0"/>
                <w:color w:val="000000"/>
                <w:sz w:val="22"/>
                <w:rPrChange w:id="3578" w:author="Nate Bachmeier [AWS-SA]" w:date="2023-02-25T11:29:00Z">
                  <w:rPr>
                    <w:ins w:id="3579" w:author="Nate Bachmeier [AWS-SA]" w:date="2023-02-25T11:26:00Z"/>
                    <w:rFonts w:ascii="Calibri" w:eastAsia="Times New Roman" w:hAnsi="Calibri" w:cs="Calibri"/>
                    <w:color w:val="000000"/>
                    <w:sz w:val="22"/>
                  </w:rPr>
                </w:rPrChange>
              </w:rPr>
            </w:pPr>
            <w:ins w:id="3580" w:author="Nate Bachmeier [AWS-SA]" w:date="2023-02-25T11:26:00Z">
              <w:r w:rsidRPr="00E16572">
                <w:rPr>
                  <w:rFonts w:ascii="Calibri" w:eastAsia="Times New Roman" w:hAnsi="Calibri" w:cs="Calibri"/>
                  <w:color w:val="000000"/>
                  <w:sz w:val="22"/>
                </w:rPr>
                <w:t>dumpster diving</w:t>
              </w:r>
            </w:ins>
          </w:p>
        </w:tc>
        <w:tc>
          <w:tcPr>
            <w:tcW w:w="5348" w:type="dxa"/>
            <w:noWrap/>
            <w:hideMark/>
            <w:tcPrChange w:id="3581" w:author="Nate Bachmeier [AWS-SA]" w:date="2023-02-26T11:07:00Z">
              <w:tcPr>
                <w:tcW w:w="960" w:type="dxa"/>
                <w:tcBorders>
                  <w:top w:val="nil"/>
                  <w:left w:val="nil"/>
                  <w:bottom w:val="nil"/>
                  <w:right w:val="nil"/>
                </w:tcBorders>
                <w:shd w:val="clear" w:color="auto" w:fill="auto"/>
                <w:noWrap/>
                <w:vAlign w:val="bottom"/>
                <w:hideMark/>
              </w:tcPr>
            </w:tcPrChange>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82" w:author="Nate Bachmeier [AWS-SA]" w:date="2023-02-25T11:26:00Z"/>
                <w:rFonts w:ascii="Calibri" w:eastAsia="Times New Roman" w:hAnsi="Calibri" w:cs="Calibri"/>
                <w:color w:val="000000"/>
                <w:sz w:val="22"/>
              </w:rPr>
            </w:pPr>
            <w:ins w:id="3583" w:author="Nate Bachmeier [AWS-SA]" w:date="2023-02-25T11:26:00Z">
              <w:r w:rsidRPr="00E16572">
                <w:rPr>
                  <w:rFonts w:ascii="Calibri" w:eastAsia="Times New Roman" w:hAnsi="Calibri" w:cs="Calibri"/>
                  <w:color w:val="000000"/>
                  <w:sz w:val="22"/>
                </w:rPr>
                <w:t>536</w:t>
              </w:r>
            </w:ins>
          </w:p>
        </w:tc>
      </w:tr>
      <w:tr w:rsidR="00E16572" w:rsidRPr="00E16572" w14:paraId="57509A71" w14:textId="77777777" w:rsidTr="005D1D3E">
        <w:trPr>
          <w:cnfStyle w:val="000000100000" w:firstRow="0" w:lastRow="0" w:firstColumn="0" w:lastColumn="0" w:oddVBand="0" w:evenVBand="0" w:oddHBand="1" w:evenHBand="0" w:firstRowFirstColumn="0" w:firstRowLastColumn="0" w:lastRowFirstColumn="0" w:lastRowLastColumn="0"/>
          <w:trHeight w:val="300"/>
          <w:ins w:id="3584" w:author="Nate Bachmeier [AWS-SA]" w:date="2023-02-25T11:26:00Z"/>
          <w:trPrChange w:id="3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86" w:author="Nate Bachmeier [AWS-SA]" w:date="2023-02-26T11:07:00Z">
              <w:tcPr>
                <w:tcW w:w="4740" w:type="dxa"/>
                <w:tcBorders>
                  <w:top w:val="nil"/>
                  <w:left w:val="nil"/>
                  <w:bottom w:val="nil"/>
                  <w:right w:val="nil"/>
                </w:tcBorders>
                <w:shd w:val="clear" w:color="auto" w:fill="auto"/>
                <w:noWrap/>
                <w:vAlign w:val="bottom"/>
                <w:hideMark/>
              </w:tcPr>
            </w:tcPrChange>
          </w:tcPr>
          <w:p w14:paraId="4400DB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87" w:author="Nate Bachmeier [AWS-SA]" w:date="2023-02-25T11:26:00Z"/>
                <w:rFonts w:ascii="Calibri" w:eastAsia="Times New Roman" w:hAnsi="Calibri" w:cs="Calibri"/>
                <w:b w:val="0"/>
                <w:bCs w:val="0"/>
                <w:color w:val="000000"/>
                <w:sz w:val="22"/>
                <w:rPrChange w:id="3588" w:author="Nate Bachmeier [AWS-SA]" w:date="2023-02-25T11:29:00Z">
                  <w:rPr>
                    <w:ins w:id="3589" w:author="Nate Bachmeier [AWS-SA]" w:date="2023-02-25T11:26:00Z"/>
                    <w:rFonts w:ascii="Calibri" w:eastAsia="Times New Roman" w:hAnsi="Calibri" w:cs="Calibri"/>
                    <w:color w:val="000000"/>
                    <w:sz w:val="22"/>
                  </w:rPr>
                </w:rPrChange>
              </w:rPr>
            </w:pPr>
            <w:ins w:id="3590" w:author="Nate Bachmeier [AWS-SA]" w:date="2023-02-25T11:26:00Z">
              <w:r w:rsidRPr="00E16572">
                <w:rPr>
                  <w:rFonts w:ascii="Calibri" w:eastAsia="Times New Roman" w:hAnsi="Calibri" w:cs="Calibri"/>
                  <w:color w:val="000000"/>
                  <w:sz w:val="22"/>
                </w:rPr>
                <w:t>dunking basketball</w:t>
              </w:r>
            </w:ins>
          </w:p>
        </w:tc>
        <w:tc>
          <w:tcPr>
            <w:tcW w:w="5348" w:type="dxa"/>
            <w:noWrap/>
            <w:hideMark/>
            <w:tcPrChange w:id="3591" w:author="Nate Bachmeier [AWS-SA]" w:date="2023-02-26T11:07:00Z">
              <w:tcPr>
                <w:tcW w:w="960" w:type="dxa"/>
                <w:tcBorders>
                  <w:top w:val="nil"/>
                  <w:left w:val="nil"/>
                  <w:bottom w:val="nil"/>
                  <w:right w:val="nil"/>
                </w:tcBorders>
                <w:shd w:val="clear" w:color="auto" w:fill="auto"/>
                <w:noWrap/>
                <w:vAlign w:val="bottom"/>
                <w:hideMark/>
              </w:tcPr>
            </w:tcPrChange>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92" w:author="Nate Bachmeier [AWS-SA]" w:date="2023-02-25T11:26:00Z"/>
                <w:rFonts w:ascii="Calibri" w:eastAsia="Times New Roman" w:hAnsi="Calibri" w:cs="Calibri"/>
                <w:color w:val="000000"/>
                <w:sz w:val="22"/>
              </w:rPr>
            </w:pPr>
            <w:ins w:id="3593" w:author="Nate Bachmeier [AWS-SA]" w:date="2023-02-25T11:26:00Z">
              <w:r w:rsidRPr="00E16572">
                <w:rPr>
                  <w:rFonts w:ascii="Calibri" w:eastAsia="Times New Roman" w:hAnsi="Calibri" w:cs="Calibri"/>
                  <w:color w:val="000000"/>
                  <w:sz w:val="22"/>
                </w:rPr>
                <w:t>808</w:t>
              </w:r>
            </w:ins>
          </w:p>
        </w:tc>
      </w:tr>
      <w:tr w:rsidR="00E16572" w:rsidRPr="00E16572" w14:paraId="7E569485" w14:textId="77777777" w:rsidTr="005D1D3E">
        <w:trPr>
          <w:trHeight w:val="300"/>
          <w:ins w:id="3594" w:author="Nate Bachmeier [AWS-SA]" w:date="2023-02-25T11:26:00Z"/>
          <w:trPrChange w:id="3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96" w:author="Nate Bachmeier [AWS-SA]" w:date="2023-02-26T11:07:00Z">
              <w:tcPr>
                <w:tcW w:w="4740" w:type="dxa"/>
                <w:tcBorders>
                  <w:top w:val="nil"/>
                  <w:left w:val="nil"/>
                  <w:bottom w:val="nil"/>
                  <w:right w:val="nil"/>
                </w:tcBorders>
                <w:shd w:val="clear" w:color="auto" w:fill="auto"/>
                <w:noWrap/>
                <w:vAlign w:val="bottom"/>
                <w:hideMark/>
              </w:tcPr>
            </w:tcPrChange>
          </w:tcPr>
          <w:p w14:paraId="4A41CC46" w14:textId="77777777" w:rsidR="00E16572" w:rsidRPr="00E16572" w:rsidRDefault="00E16572" w:rsidP="00E16572">
            <w:pPr>
              <w:spacing w:line="240" w:lineRule="auto"/>
              <w:ind w:firstLine="0"/>
              <w:rPr>
                <w:ins w:id="3597" w:author="Nate Bachmeier [AWS-SA]" w:date="2023-02-25T11:26:00Z"/>
                <w:rFonts w:ascii="Calibri" w:eastAsia="Times New Roman" w:hAnsi="Calibri" w:cs="Calibri"/>
                <w:b w:val="0"/>
                <w:bCs w:val="0"/>
                <w:color w:val="000000"/>
                <w:sz w:val="22"/>
                <w:rPrChange w:id="3598" w:author="Nate Bachmeier [AWS-SA]" w:date="2023-02-25T11:29:00Z">
                  <w:rPr>
                    <w:ins w:id="3599" w:author="Nate Bachmeier [AWS-SA]" w:date="2023-02-25T11:26:00Z"/>
                    <w:rFonts w:ascii="Calibri" w:eastAsia="Times New Roman" w:hAnsi="Calibri" w:cs="Calibri"/>
                    <w:color w:val="000000"/>
                    <w:sz w:val="22"/>
                  </w:rPr>
                </w:rPrChange>
              </w:rPr>
            </w:pPr>
            <w:ins w:id="3600" w:author="Nate Bachmeier [AWS-SA]" w:date="2023-02-25T11:26:00Z">
              <w:r w:rsidRPr="00E16572">
                <w:rPr>
                  <w:rFonts w:ascii="Calibri" w:eastAsia="Times New Roman" w:hAnsi="Calibri" w:cs="Calibri"/>
                  <w:color w:val="000000"/>
                  <w:sz w:val="22"/>
                </w:rPr>
                <w:t>dyeing eyebrows</w:t>
              </w:r>
            </w:ins>
          </w:p>
        </w:tc>
        <w:tc>
          <w:tcPr>
            <w:tcW w:w="5348" w:type="dxa"/>
            <w:noWrap/>
            <w:hideMark/>
            <w:tcPrChange w:id="3601" w:author="Nate Bachmeier [AWS-SA]" w:date="2023-02-26T11:07:00Z">
              <w:tcPr>
                <w:tcW w:w="960" w:type="dxa"/>
                <w:tcBorders>
                  <w:top w:val="nil"/>
                  <w:left w:val="nil"/>
                  <w:bottom w:val="nil"/>
                  <w:right w:val="nil"/>
                </w:tcBorders>
                <w:shd w:val="clear" w:color="auto" w:fill="auto"/>
                <w:noWrap/>
                <w:vAlign w:val="bottom"/>
                <w:hideMark/>
              </w:tcPr>
            </w:tcPrChange>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02" w:author="Nate Bachmeier [AWS-SA]" w:date="2023-02-25T11:26:00Z"/>
                <w:rFonts w:ascii="Calibri" w:eastAsia="Times New Roman" w:hAnsi="Calibri" w:cs="Calibri"/>
                <w:color w:val="000000"/>
                <w:sz w:val="22"/>
              </w:rPr>
            </w:pPr>
            <w:ins w:id="3603" w:author="Nate Bachmeier [AWS-SA]" w:date="2023-02-25T11:26:00Z">
              <w:r w:rsidRPr="00E16572">
                <w:rPr>
                  <w:rFonts w:ascii="Calibri" w:eastAsia="Times New Roman" w:hAnsi="Calibri" w:cs="Calibri"/>
                  <w:color w:val="000000"/>
                  <w:sz w:val="22"/>
                </w:rPr>
                <w:t>441</w:t>
              </w:r>
            </w:ins>
          </w:p>
        </w:tc>
      </w:tr>
      <w:tr w:rsidR="00E16572" w:rsidRPr="00E16572" w14:paraId="691A0C60" w14:textId="77777777" w:rsidTr="005D1D3E">
        <w:trPr>
          <w:cnfStyle w:val="000000100000" w:firstRow="0" w:lastRow="0" w:firstColumn="0" w:lastColumn="0" w:oddVBand="0" w:evenVBand="0" w:oddHBand="1" w:evenHBand="0" w:firstRowFirstColumn="0" w:firstRowLastColumn="0" w:lastRowFirstColumn="0" w:lastRowLastColumn="0"/>
          <w:trHeight w:val="300"/>
          <w:ins w:id="3604" w:author="Nate Bachmeier [AWS-SA]" w:date="2023-02-25T11:26:00Z"/>
          <w:trPrChange w:id="3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06" w:author="Nate Bachmeier [AWS-SA]" w:date="2023-02-26T11:07:00Z">
              <w:tcPr>
                <w:tcW w:w="4740" w:type="dxa"/>
                <w:tcBorders>
                  <w:top w:val="nil"/>
                  <w:left w:val="nil"/>
                  <w:bottom w:val="nil"/>
                  <w:right w:val="nil"/>
                </w:tcBorders>
                <w:shd w:val="clear" w:color="auto" w:fill="auto"/>
                <w:noWrap/>
                <w:vAlign w:val="bottom"/>
                <w:hideMark/>
              </w:tcPr>
            </w:tcPrChange>
          </w:tcPr>
          <w:p w14:paraId="5A8CB1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07" w:author="Nate Bachmeier [AWS-SA]" w:date="2023-02-25T11:26:00Z"/>
                <w:rFonts w:ascii="Calibri" w:eastAsia="Times New Roman" w:hAnsi="Calibri" w:cs="Calibri"/>
                <w:b w:val="0"/>
                <w:bCs w:val="0"/>
                <w:color w:val="000000"/>
                <w:sz w:val="22"/>
                <w:rPrChange w:id="3608" w:author="Nate Bachmeier [AWS-SA]" w:date="2023-02-25T11:29:00Z">
                  <w:rPr>
                    <w:ins w:id="3609" w:author="Nate Bachmeier [AWS-SA]" w:date="2023-02-25T11:26:00Z"/>
                    <w:rFonts w:ascii="Calibri" w:eastAsia="Times New Roman" w:hAnsi="Calibri" w:cs="Calibri"/>
                    <w:color w:val="000000"/>
                    <w:sz w:val="22"/>
                  </w:rPr>
                </w:rPrChange>
              </w:rPr>
            </w:pPr>
            <w:ins w:id="3610" w:author="Nate Bachmeier [AWS-SA]" w:date="2023-02-25T11:26:00Z">
              <w:r w:rsidRPr="00E16572">
                <w:rPr>
                  <w:rFonts w:ascii="Calibri" w:eastAsia="Times New Roman" w:hAnsi="Calibri" w:cs="Calibri"/>
                  <w:color w:val="000000"/>
                  <w:sz w:val="22"/>
                </w:rPr>
                <w:t>dyeing hair</w:t>
              </w:r>
            </w:ins>
          </w:p>
        </w:tc>
        <w:tc>
          <w:tcPr>
            <w:tcW w:w="5348" w:type="dxa"/>
            <w:noWrap/>
            <w:hideMark/>
            <w:tcPrChange w:id="3611" w:author="Nate Bachmeier [AWS-SA]" w:date="2023-02-26T11:07:00Z">
              <w:tcPr>
                <w:tcW w:w="960" w:type="dxa"/>
                <w:tcBorders>
                  <w:top w:val="nil"/>
                  <w:left w:val="nil"/>
                  <w:bottom w:val="nil"/>
                  <w:right w:val="nil"/>
                </w:tcBorders>
                <w:shd w:val="clear" w:color="auto" w:fill="auto"/>
                <w:noWrap/>
                <w:vAlign w:val="bottom"/>
                <w:hideMark/>
              </w:tcPr>
            </w:tcPrChange>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12" w:author="Nate Bachmeier [AWS-SA]" w:date="2023-02-25T11:26:00Z"/>
                <w:rFonts w:ascii="Calibri" w:eastAsia="Times New Roman" w:hAnsi="Calibri" w:cs="Calibri"/>
                <w:color w:val="000000"/>
                <w:sz w:val="22"/>
              </w:rPr>
            </w:pPr>
            <w:ins w:id="3613" w:author="Nate Bachmeier [AWS-SA]" w:date="2023-02-25T11:26:00Z">
              <w:r w:rsidRPr="00E16572">
                <w:rPr>
                  <w:rFonts w:ascii="Calibri" w:eastAsia="Times New Roman" w:hAnsi="Calibri" w:cs="Calibri"/>
                  <w:color w:val="000000"/>
                  <w:sz w:val="22"/>
                </w:rPr>
                <w:t>507</w:t>
              </w:r>
            </w:ins>
          </w:p>
        </w:tc>
      </w:tr>
      <w:tr w:rsidR="00E16572" w:rsidRPr="00E16572" w14:paraId="4085EEE9" w14:textId="77777777" w:rsidTr="005D1D3E">
        <w:trPr>
          <w:trHeight w:val="300"/>
          <w:ins w:id="3614" w:author="Nate Bachmeier [AWS-SA]" w:date="2023-02-25T11:26:00Z"/>
          <w:trPrChange w:id="3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16" w:author="Nate Bachmeier [AWS-SA]" w:date="2023-02-26T11:07:00Z">
              <w:tcPr>
                <w:tcW w:w="4740" w:type="dxa"/>
                <w:tcBorders>
                  <w:top w:val="nil"/>
                  <w:left w:val="nil"/>
                  <w:bottom w:val="nil"/>
                  <w:right w:val="nil"/>
                </w:tcBorders>
                <w:shd w:val="clear" w:color="auto" w:fill="auto"/>
                <w:noWrap/>
                <w:vAlign w:val="bottom"/>
                <w:hideMark/>
              </w:tcPr>
            </w:tcPrChange>
          </w:tcPr>
          <w:p w14:paraId="2759AC59" w14:textId="77777777" w:rsidR="00E16572" w:rsidRPr="00E16572" w:rsidRDefault="00E16572" w:rsidP="00E16572">
            <w:pPr>
              <w:spacing w:line="240" w:lineRule="auto"/>
              <w:ind w:firstLine="0"/>
              <w:rPr>
                <w:ins w:id="3617" w:author="Nate Bachmeier [AWS-SA]" w:date="2023-02-25T11:26:00Z"/>
                <w:rFonts w:ascii="Calibri" w:eastAsia="Times New Roman" w:hAnsi="Calibri" w:cs="Calibri"/>
                <w:b w:val="0"/>
                <w:bCs w:val="0"/>
                <w:color w:val="000000"/>
                <w:sz w:val="22"/>
                <w:rPrChange w:id="3618" w:author="Nate Bachmeier [AWS-SA]" w:date="2023-02-25T11:29:00Z">
                  <w:rPr>
                    <w:ins w:id="3619" w:author="Nate Bachmeier [AWS-SA]" w:date="2023-02-25T11:26:00Z"/>
                    <w:rFonts w:ascii="Calibri" w:eastAsia="Times New Roman" w:hAnsi="Calibri" w:cs="Calibri"/>
                    <w:color w:val="000000"/>
                    <w:sz w:val="22"/>
                  </w:rPr>
                </w:rPrChange>
              </w:rPr>
            </w:pPr>
            <w:ins w:id="3620" w:author="Nate Bachmeier [AWS-SA]" w:date="2023-02-25T11:26:00Z">
              <w:r w:rsidRPr="00E16572">
                <w:rPr>
                  <w:rFonts w:ascii="Calibri" w:eastAsia="Times New Roman" w:hAnsi="Calibri" w:cs="Calibri"/>
                  <w:color w:val="000000"/>
                  <w:sz w:val="22"/>
                </w:rPr>
                <w:t>eating burger</w:t>
              </w:r>
            </w:ins>
          </w:p>
        </w:tc>
        <w:tc>
          <w:tcPr>
            <w:tcW w:w="5348" w:type="dxa"/>
            <w:noWrap/>
            <w:hideMark/>
            <w:tcPrChange w:id="3621" w:author="Nate Bachmeier [AWS-SA]" w:date="2023-02-26T11:07:00Z">
              <w:tcPr>
                <w:tcW w:w="960" w:type="dxa"/>
                <w:tcBorders>
                  <w:top w:val="nil"/>
                  <w:left w:val="nil"/>
                  <w:bottom w:val="nil"/>
                  <w:right w:val="nil"/>
                </w:tcBorders>
                <w:shd w:val="clear" w:color="auto" w:fill="auto"/>
                <w:noWrap/>
                <w:vAlign w:val="bottom"/>
                <w:hideMark/>
              </w:tcPr>
            </w:tcPrChange>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22" w:author="Nate Bachmeier [AWS-SA]" w:date="2023-02-25T11:26:00Z"/>
                <w:rFonts w:ascii="Calibri" w:eastAsia="Times New Roman" w:hAnsi="Calibri" w:cs="Calibri"/>
                <w:color w:val="000000"/>
                <w:sz w:val="22"/>
              </w:rPr>
            </w:pPr>
            <w:ins w:id="3623" w:author="Nate Bachmeier [AWS-SA]" w:date="2023-02-25T11:26:00Z">
              <w:r w:rsidRPr="00E16572">
                <w:rPr>
                  <w:rFonts w:ascii="Calibri" w:eastAsia="Times New Roman" w:hAnsi="Calibri" w:cs="Calibri"/>
                  <w:color w:val="000000"/>
                  <w:sz w:val="22"/>
                </w:rPr>
                <w:t>742</w:t>
              </w:r>
            </w:ins>
          </w:p>
        </w:tc>
      </w:tr>
      <w:tr w:rsidR="00E16572" w:rsidRPr="00E16572" w14:paraId="737F33FB" w14:textId="77777777" w:rsidTr="005D1D3E">
        <w:trPr>
          <w:cnfStyle w:val="000000100000" w:firstRow="0" w:lastRow="0" w:firstColumn="0" w:lastColumn="0" w:oddVBand="0" w:evenVBand="0" w:oddHBand="1" w:evenHBand="0" w:firstRowFirstColumn="0" w:firstRowLastColumn="0" w:lastRowFirstColumn="0" w:lastRowLastColumn="0"/>
          <w:trHeight w:val="300"/>
          <w:ins w:id="3624" w:author="Nate Bachmeier [AWS-SA]" w:date="2023-02-25T11:26:00Z"/>
          <w:trPrChange w:id="3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26" w:author="Nate Bachmeier [AWS-SA]" w:date="2023-02-26T11:07:00Z">
              <w:tcPr>
                <w:tcW w:w="4740" w:type="dxa"/>
                <w:tcBorders>
                  <w:top w:val="nil"/>
                  <w:left w:val="nil"/>
                  <w:bottom w:val="nil"/>
                  <w:right w:val="nil"/>
                </w:tcBorders>
                <w:shd w:val="clear" w:color="auto" w:fill="auto"/>
                <w:noWrap/>
                <w:vAlign w:val="bottom"/>
                <w:hideMark/>
              </w:tcPr>
            </w:tcPrChange>
          </w:tcPr>
          <w:p w14:paraId="6D2B4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27" w:author="Nate Bachmeier [AWS-SA]" w:date="2023-02-25T11:26:00Z"/>
                <w:rFonts w:ascii="Calibri" w:eastAsia="Times New Roman" w:hAnsi="Calibri" w:cs="Calibri"/>
                <w:b w:val="0"/>
                <w:bCs w:val="0"/>
                <w:color w:val="000000"/>
                <w:sz w:val="22"/>
                <w:rPrChange w:id="3628" w:author="Nate Bachmeier [AWS-SA]" w:date="2023-02-25T11:29:00Z">
                  <w:rPr>
                    <w:ins w:id="3629" w:author="Nate Bachmeier [AWS-SA]" w:date="2023-02-25T11:26:00Z"/>
                    <w:rFonts w:ascii="Calibri" w:eastAsia="Times New Roman" w:hAnsi="Calibri" w:cs="Calibri"/>
                    <w:color w:val="000000"/>
                    <w:sz w:val="22"/>
                  </w:rPr>
                </w:rPrChange>
              </w:rPr>
            </w:pPr>
            <w:ins w:id="3630" w:author="Nate Bachmeier [AWS-SA]" w:date="2023-02-25T11:26:00Z">
              <w:r w:rsidRPr="00E16572">
                <w:rPr>
                  <w:rFonts w:ascii="Calibri" w:eastAsia="Times New Roman" w:hAnsi="Calibri" w:cs="Calibri"/>
                  <w:color w:val="000000"/>
                  <w:sz w:val="22"/>
                </w:rPr>
                <w:t>eating cake</w:t>
              </w:r>
            </w:ins>
          </w:p>
        </w:tc>
        <w:tc>
          <w:tcPr>
            <w:tcW w:w="5348" w:type="dxa"/>
            <w:noWrap/>
            <w:hideMark/>
            <w:tcPrChange w:id="3631" w:author="Nate Bachmeier [AWS-SA]" w:date="2023-02-26T11:07:00Z">
              <w:tcPr>
                <w:tcW w:w="960" w:type="dxa"/>
                <w:tcBorders>
                  <w:top w:val="nil"/>
                  <w:left w:val="nil"/>
                  <w:bottom w:val="nil"/>
                  <w:right w:val="nil"/>
                </w:tcBorders>
                <w:shd w:val="clear" w:color="auto" w:fill="auto"/>
                <w:noWrap/>
                <w:vAlign w:val="bottom"/>
                <w:hideMark/>
              </w:tcPr>
            </w:tcPrChange>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32" w:author="Nate Bachmeier [AWS-SA]" w:date="2023-02-25T11:26:00Z"/>
                <w:rFonts w:ascii="Calibri" w:eastAsia="Times New Roman" w:hAnsi="Calibri" w:cs="Calibri"/>
                <w:color w:val="000000"/>
                <w:sz w:val="22"/>
              </w:rPr>
            </w:pPr>
            <w:ins w:id="3633" w:author="Nate Bachmeier [AWS-SA]" w:date="2023-02-25T11:26:00Z">
              <w:r w:rsidRPr="00E16572">
                <w:rPr>
                  <w:rFonts w:ascii="Calibri" w:eastAsia="Times New Roman" w:hAnsi="Calibri" w:cs="Calibri"/>
                  <w:color w:val="000000"/>
                  <w:sz w:val="22"/>
                </w:rPr>
                <w:t>853</w:t>
              </w:r>
            </w:ins>
          </w:p>
        </w:tc>
      </w:tr>
      <w:tr w:rsidR="00E16572" w:rsidRPr="00E16572" w14:paraId="793CB6D2" w14:textId="77777777" w:rsidTr="005D1D3E">
        <w:trPr>
          <w:trHeight w:val="300"/>
          <w:ins w:id="3634" w:author="Nate Bachmeier [AWS-SA]" w:date="2023-02-25T11:26:00Z"/>
          <w:trPrChange w:id="3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36" w:author="Nate Bachmeier [AWS-SA]" w:date="2023-02-26T11:07:00Z">
              <w:tcPr>
                <w:tcW w:w="4740" w:type="dxa"/>
                <w:tcBorders>
                  <w:top w:val="nil"/>
                  <w:left w:val="nil"/>
                  <w:bottom w:val="nil"/>
                  <w:right w:val="nil"/>
                </w:tcBorders>
                <w:shd w:val="clear" w:color="auto" w:fill="auto"/>
                <w:noWrap/>
                <w:vAlign w:val="bottom"/>
                <w:hideMark/>
              </w:tcPr>
            </w:tcPrChange>
          </w:tcPr>
          <w:p w14:paraId="71FA2A74" w14:textId="77777777" w:rsidR="00E16572" w:rsidRPr="00E16572" w:rsidRDefault="00E16572" w:rsidP="00E16572">
            <w:pPr>
              <w:spacing w:line="240" w:lineRule="auto"/>
              <w:ind w:firstLine="0"/>
              <w:rPr>
                <w:ins w:id="3637" w:author="Nate Bachmeier [AWS-SA]" w:date="2023-02-25T11:26:00Z"/>
                <w:rFonts w:ascii="Calibri" w:eastAsia="Times New Roman" w:hAnsi="Calibri" w:cs="Calibri"/>
                <w:b w:val="0"/>
                <w:bCs w:val="0"/>
                <w:color w:val="000000"/>
                <w:sz w:val="22"/>
                <w:rPrChange w:id="3638" w:author="Nate Bachmeier [AWS-SA]" w:date="2023-02-25T11:29:00Z">
                  <w:rPr>
                    <w:ins w:id="3639" w:author="Nate Bachmeier [AWS-SA]" w:date="2023-02-25T11:26:00Z"/>
                    <w:rFonts w:ascii="Calibri" w:eastAsia="Times New Roman" w:hAnsi="Calibri" w:cs="Calibri"/>
                    <w:color w:val="000000"/>
                    <w:sz w:val="22"/>
                  </w:rPr>
                </w:rPrChange>
              </w:rPr>
            </w:pPr>
            <w:ins w:id="3640" w:author="Nate Bachmeier [AWS-SA]" w:date="2023-02-25T11:26:00Z">
              <w:r w:rsidRPr="00E16572">
                <w:rPr>
                  <w:rFonts w:ascii="Calibri" w:eastAsia="Times New Roman" w:hAnsi="Calibri" w:cs="Calibri"/>
                  <w:color w:val="000000"/>
                  <w:sz w:val="22"/>
                </w:rPr>
                <w:t>eating carrots</w:t>
              </w:r>
            </w:ins>
          </w:p>
        </w:tc>
        <w:tc>
          <w:tcPr>
            <w:tcW w:w="5348" w:type="dxa"/>
            <w:noWrap/>
            <w:hideMark/>
            <w:tcPrChange w:id="3641" w:author="Nate Bachmeier [AWS-SA]" w:date="2023-02-26T11:07:00Z">
              <w:tcPr>
                <w:tcW w:w="960" w:type="dxa"/>
                <w:tcBorders>
                  <w:top w:val="nil"/>
                  <w:left w:val="nil"/>
                  <w:bottom w:val="nil"/>
                  <w:right w:val="nil"/>
                </w:tcBorders>
                <w:shd w:val="clear" w:color="auto" w:fill="auto"/>
                <w:noWrap/>
                <w:vAlign w:val="bottom"/>
                <w:hideMark/>
              </w:tcPr>
            </w:tcPrChange>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42" w:author="Nate Bachmeier [AWS-SA]" w:date="2023-02-25T11:26:00Z"/>
                <w:rFonts w:ascii="Calibri" w:eastAsia="Times New Roman" w:hAnsi="Calibri" w:cs="Calibri"/>
                <w:color w:val="000000"/>
                <w:sz w:val="22"/>
              </w:rPr>
            </w:pPr>
            <w:ins w:id="3643" w:author="Nate Bachmeier [AWS-SA]" w:date="2023-02-25T11:26:00Z">
              <w:r w:rsidRPr="00E16572">
                <w:rPr>
                  <w:rFonts w:ascii="Calibri" w:eastAsia="Times New Roman" w:hAnsi="Calibri" w:cs="Calibri"/>
                  <w:color w:val="000000"/>
                  <w:sz w:val="22"/>
                </w:rPr>
                <w:t>512</w:t>
              </w:r>
            </w:ins>
          </w:p>
        </w:tc>
      </w:tr>
      <w:tr w:rsidR="00E16572" w:rsidRPr="00E16572" w14:paraId="5E9F9405" w14:textId="77777777" w:rsidTr="005D1D3E">
        <w:trPr>
          <w:cnfStyle w:val="000000100000" w:firstRow="0" w:lastRow="0" w:firstColumn="0" w:lastColumn="0" w:oddVBand="0" w:evenVBand="0" w:oddHBand="1" w:evenHBand="0" w:firstRowFirstColumn="0" w:firstRowLastColumn="0" w:lastRowFirstColumn="0" w:lastRowLastColumn="0"/>
          <w:trHeight w:val="300"/>
          <w:ins w:id="3644" w:author="Nate Bachmeier [AWS-SA]" w:date="2023-02-25T11:26:00Z"/>
          <w:trPrChange w:id="3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46" w:author="Nate Bachmeier [AWS-SA]" w:date="2023-02-26T11:07:00Z">
              <w:tcPr>
                <w:tcW w:w="4740" w:type="dxa"/>
                <w:tcBorders>
                  <w:top w:val="nil"/>
                  <w:left w:val="nil"/>
                  <w:bottom w:val="nil"/>
                  <w:right w:val="nil"/>
                </w:tcBorders>
                <w:shd w:val="clear" w:color="auto" w:fill="auto"/>
                <w:noWrap/>
                <w:vAlign w:val="bottom"/>
                <w:hideMark/>
              </w:tcPr>
            </w:tcPrChange>
          </w:tcPr>
          <w:p w14:paraId="293E89D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47" w:author="Nate Bachmeier [AWS-SA]" w:date="2023-02-25T11:26:00Z"/>
                <w:rFonts w:ascii="Calibri" w:eastAsia="Times New Roman" w:hAnsi="Calibri" w:cs="Calibri"/>
                <w:b w:val="0"/>
                <w:bCs w:val="0"/>
                <w:color w:val="000000"/>
                <w:sz w:val="22"/>
                <w:rPrChange w:id="3648" w:author="Nate Bachmeier [AWS-SA]" w:date="2023-02-25T11:29:00Z">
                  <w:rPr>
                    <w:ins w:id="3649" w:author="Nate Bachmeier [AWS-SA]" w:date="2023-02-25T11:26:00Z"/>
                    <w:rFonts w:ascii="Calibri" w:eastAsia="Times New Roman" w:hAnsi="Calibri" w:cs="Calibri"/>
                    <w:color w:val="000000"/>
                    <w:sz w:val="22"/>
                  </w:rPr>
                </w:rPrChange>
              </w:rPr>
            </w:pPr>
            <w:ins w:id="3650" w:author="Nate Bachmeier [AWS-SA]" w:date="2023-02-25T11:26:00Z">
              <w:r w:rsidRPr="00E16572">
                <w:rPr>
                  <w:rFonts w:ascii="Calibri" w:eastAsia="Times New Roman" w:hAnsi="Calibri" w:cs="Calibri"/>
                  <w:color w:val="000000"/>
                  <w:sz w:val="22"/>
                </w:rPr>
                <w:t>eating chips</w:t>
              </w:r>
            </w:ins>
          </w:p>
        </w:tc>
        <w:tc>
          <w:tcPr>
            <w:tcW w:w="5348" w:type="dxa"/>
            <w:noWrap/>
            <w:hideMark/>
            <w:tcPrChange w:id="3651" w:author="Nate Bachmeier [AWS-SA]" w:date="2023-02-26T11:07:00Z">
              <w:tcPr>
                <w:tcW w:w="960" w:type="dxa"/>
                <w:tcBorders>
                  <w:top w:val="nil"/>
                  <w:left w:val="nil"/>
                  <w:bottom w:val="nil"/>
                  <w:right w:val="nil"/>
                </w:tcBorders>
                <w:shd w:val="clear" w:color="auto" w:fill="auto"/>
                <w:noWrap/>
                <w:vAlign w:val="bottom"/>
                <w:hideMark/>
              </w:tcPr>
            </w:tcPrChange>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52" w:author="Nate Bachmeier [AWS-SA]" w:date="2023-02-25T11:26:00Z"/>
                <w:rFonts w:ascii="Calibri" w:eastAsia="Times New Roman" w:hAnsi="Calibri" w:cs="Calibri"/>
                <w:color w:val="000000"/>
                <w:sz w:val="22"/>
              </w:rPr>
            </w:pPr>
            <w:ins w:id="3653" w:author="Nate Bachmeier [AWS-SA]" w:date="2023-02-25T11:26:00Z">
              <w:r w:rsidRPr="00E16572">
                <w:rPr>
                  <w:rFonts w:ascii="Calibri" w:eastAsia="Times New Roman" w:hAnsi="Calibri" w:cs="Calibri"/>
                  <w:color w:val="000000"/>
                  <w:sz w:val="22"/>
                </w:rPr>
                <w:t>708</w:t>
              </w:r>
            </w:ins>
          </w:p>
        </w:tc>
      </w:tr>
      <w:tr w:rsidR="00E16572" w:rsidRPr="00E16572" w14:paraId="0C355335" w14:textId="77777777" w:rsidTr="005D1D3E">
        <w:trPr>
          <w:trHeight w:val="300"/>
          <w:ins w:id="3654" w:author="Nate Bachmeier [AWS-SA]" w:date="2023-02-25T11:26:00Z"/>
          <w:trPrChange w:id="3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56" w:author="Nate Bachmeier [AWS-SA]" w:date="2023-02-26T11:07:00Z">
              <w:tcPr>
                <w:tcW w:w="4740" w:type="dxa"/>
                <w:tcBorders>
                  <w:top w:val="nil"/>
                  <w:left w:val="nil"/>
                  <w:bottom w:val="nil"/>
                  <w:right w:val="nil"/>
                </w:tcBorders>
                <w:shd w:val="clear" w:color="auto" w:fill="auto"/>
                <w:noWrap/>
                <w:vAlign w:val="bottom"/>
                <w:hideMark/>
              </w:tcPr>
            </w:tcPrChange>
          </w:tcPr>
          <w:p w14:paraId="2AFE7D94" w14:textId="77777777" w:rsidR="00E16572" w:rsidRPr="00E16572" w:rsidRDefault="00E16572" w:rsidP="00E16572">
            <w:pPr>
              <w:spacing w:line="240" w:lineRule="auto"/>
              <w:ind w:firstLine="0"/>
              <w:rPr>
                <w:ins w:id="3657" w:author="Nate Bachmeier [AWS-SA]" w:date="2023-02-25T11:26:00Z"/>
                <w:rFonts w:ascii="Calibri" w:eastAsia="Times New Roman" w:hAnsi="Calibri" w:cs="Calibri"/>
                <w:b w:val="0"/>
                <w:bCs w:val="0"/>
                <w:color w:val="000000"/>
                <w:sz w:val="22"/>
                <w:rPrChange w:id="3658" w:author="Nate Bachmeier [AWS-SA]" w:date="2023-02-25T11:29:00Z">
                  <w:rPr>
                    <w:ins w:id="3659" w:author="Nate Bachmeier [AWS-SA]" w:date="2023-02-25T11:26:00Z"/>
                    <w:rFonts w:ascii="Calibri" w:eastAsia="Times New Roman" w:hAnsi="Calibri" w:cs="Calibri"/>
                    <w:color w:val="000000"/>
                    <w:sz w:val="22"/>
                  </w:rPr>
                </w:rPrChange>
              </w:rPr>
            </w:pPr>
            <w:ins w:id="3660" w:author="Nate Bachmeier [AWS-SA]" w:date="2023-02-25T11:26:00Z">
              <w:r w:rsidRPr="00E16572">
                <w:rPr>
                  <w:rFonts w:ascii="Calibri" w:eastAsia="Times New Roman" w:hAnsi="Calibri" w:cs="Calibri"/>
                  <w:color w:val="000000"/>
                  <w:sz w:val="22"/>
                </w:rPr>
                <w:t>eating doughnuts</w:t>
              </w:r>
            </w:ins>
          </w:p>
        </w:tc>
        <w:tc>
          <w:tcPr>
            <w:tcW w:w="5348" w:type="dxa"/>
            <w:noWrap/>
            <w:hideMark/>
            <w:tcPrChange w:id="3661" w:author="Nate Bachmeier [AWS-SA]" w:date="2023-02-26T11:07:00Z">
              <w:tcPr>
                <w:tcW w:w="960" w:type="dxa"/>
                <w:tcBorders>
                  <w:top w:val="nil"/>
                  <w:left w:val="nil"/>
                  <w:bottom w:val="nil"/>
                  <w:right w:val="nil"/>
                </w:tcBorders>
                <w:shd w:val="clear" w:color="auto" w:fill="auto"/>
                <w:noWrap/>
                <w:vAlign w:val="bottom"/>
                <w:hideMark/>
              </w:tcPr>
            </w:tcPrChange>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62" w:author="Nate Bachmeier [AWS-SA]" w:date="2023-02-25T11:26:00Z"/>
                <w:rFonts w:ascii="Calibri" w:eastAsia="Times New Roman" w:hAnsi="Calibri" w:cs="Calibri"/>
                <w:color w:val="000000"/>
                <w:sz w:val="22"/>
              </w:rPr>
            </w:pPr>
            <w:ins w:id="3663" w:author="Nate Bachmeier [AWS-SA]" w:date="2023-02-25T11:26:00Z">
              <w:r w:rsidRPr="00E16572">
                <w:rPr>
                  <w:rFonts w:ascii="Calibri" w:eastAsia="Times New Roman" w:hAnsi="Calibri" w:cs="Calibri"/>
                  <w:color w:val="000000"/>
                  <w:sz w:val="22"/>
                </w:rPr>
                <w:t>670</w:t>
              </w:r>
            </w:ins>
          </w:p>
        </w:tc>
      </w:tr>
      <w:tr w:rsidR="00E16572" w:rsidRPr="00E16572" w14:paraId="4422EAEA" w14:textId="77777777" w:rsidTr="005D1D3E">
        <w:trPr>
          <w:cnfStyle w:val="000000100000" w:firstRow="0" w:lastRow="0" w:firstColumn="0" w:lastColumn="0" w:oddVBand="0" w:evenVBand="0" w:oddHBand="1" w:evenHBand="0" w:firstRowFirstColumn="0" w:firstRowLastColumn="0" w:lastRowFirstColumn="0" w:lastRowLastColumn="0"/>
          <w:trHeight w:val="300"/>
          <w:ins w:id="3664" w:author="Nate Bachmeier [AWS-SA]" w:date="2023-02-25T11:26:00Z"/>
          <w:trPrChange w:id="3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66" w:author="Nate Bachmeier [AWS-SA]" w:date="2023-02-26T11:07:00Z">
              <w:tcPr>
                <w:tcW w:w="4740" w:type="dxa"/>
                <w:tcBorders>
                  <w:top w:val="nil"/>
                  <w:left w:val="nil"/>
                  <w:bottom w:val="nil"/>
                  <w:right w:val="nil"/>
                </w:tcBorders>
                <w:shd w:val="clear" w:color="auto" w:fill="auto"/>
                <w:noWrap/>
                <w:vAlign w:val="bottom"/>
                <w:hideMark/>
              </w:tcPr>
            </w:tcPrChange>
          </w:tcPr>
          <w:p w14:paraId="74C5C6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67" w:author="Nate Bachmeier [AWS-SA]" w:date="2023-02-25T11:26:00Z"/>
                <w:rFonts w:ascii="Calibri" w:eastAsia="Times New Roman" w:hAnsi="Calibri" w:cs="Calibri"/>
                <w:b w:val="0"/>
                <w:bCs w:val="0"/>
                <w:color w:val="000000"/>
                <w:sz w:val="22"/>
                <w:rPrChange w:id="3668" w:author="Nate Bachmeier [AWS-SA]" w:date="2023-02-25T11:29:00Z">
                  <w:rPr>
                    <w:ins w:id="3669" w:author="Nate Bachmeier [AWS-SA]" w:date="2023-02-25T11:26:00Z"/>
                    <w:rFonts w:ascii="Calibri" w:eastAsia="Times New Roman" w:hAnsi="Calibri" w:cs="Calibri"/>
                    <w:color w:val="000000"/>
                    <w:sz w:val="22"/>
                  </w:rPr>
                </w:rPrChange>
              </w:rPr>
            </w:pPr>
            <w:ins w:id="3670" w:author="Nate Bachmeier [AWS-SA]" w:date="2023-02-25T11:26:00Z">
              <w:r w:rsidRPr="00E16572">
                <w:rPr>
                  <w:rFonts w:ascii="Calibri" w:eastAsia="Times New Roman" w:hAnsi="Calibri" w:cs="Calibri"/>
                  <w:color w:val="000000"/>
                  <w:sz w:val="22"/>
                </w:rPr>
                <w:t>eating hotdog</w:t>
              </w:r>
            </w:ins>
          </w:p>
        </w:tc>
        <w:tc>
          <w:tcPr>
            <w:tcW w:w="5348" w:type="dxa"/>
            <w:noWrap/>
            <w:hideMark/>
            <w:tcPrChange w:id="3671" w:author="Nate Bachmeier [AWS-SA]" w:date="2023-02-26T11:07:00Z">
              <w:tcPr>
                <w:tcW w:w="960" w:type="dxa"/>
                <w:tcBorders>
                  <w:top w:val="nil"/>
                  <w:left w:val="nil"/>
                  <w:bottom w:val="nil"/>
                  <w:right w:val="nil"/>
                </w:tcBorders>
                <w:shd w:val="clear" w:color="auto" w:fill="auto"/>
                <w:noWrap/>
                <w:vAlign w:val="bottom"/>
                <w:hideMark/>
              </w:tcPr>
            </w:tcPrChange>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72" w:author="Nate Bachmeier [AWS-SA]" w:date="2023-02-25T11:26:00Z"/>
                <w:rFonts w:ascii="Calibri" w:eastAsia="Times New Roman" w:hAnsi="Calibri" w:cs="Calibri"/>
                <w:color w:val="000000"/>
                <w:sz w:val="22"/>
              </w:rPr>
            </w:pPr>
            <w:ins w:id="3673" w:author="Nate Bachmeier [AWS-SA]" w:date="2023-02-25T11:26:00Z">
              <w:r w:rsidRPr="00E16572">
                <w:rPr>
                  <w:rFonts w:ascii="Calibri" w:eastAsia="Times New Roman" w:hAnsi="Calibri" w:cs="Calibri"/>
                  <w:color w:val="000000"/>
                  <w:sz w:val="22"/>
                </w:rPr>
                <w:t>650</w:t>
              </w:r>
            </w:ins>
          </w:p>
        </w:tc>
      </w:tr>
      <w:tr w:rsidR="00E16572" w:rsidRPr="00E16572" w14:paraId="32E4EF02" w14:textId="77777777" w:rsidTr="005D1D3E">
        <w:trPr>
          <w:trHeight w:val="300"/>
          <w:ins w:id="3674" w:author="Nate Bachmeier [AWS-SA]" w:date="2023-02-25T11:26:00Z"/>
          <w:trPrChange w:id="3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76" w:author="Nate Bachmeier [AWS-SA]" w:date="2023-02-26T11:07:00Z">
              <w:tcPr>
                <w:tcW w:w="4740" w:type="dxa"/>
                <w:tcBorders>
                  <w:top w:val="nil"/>
                  <w:left w:val="nil"/>
                  <w:bottom w:val="nil"/>
                  <w:right w:val="nil"/>
                </w:tcBorders>
                <w:shd w:val="clear" w:color="auto" w:fill="auto"/>
                <w:noWrap/>
                <w:vAlign w:val="bottom"/>
                <w:hideMark/>
              </w:tcPr>
            </w:tcPrChange>
          </w:tcPr>
          <w:p w14:paraId="0A9AD925" w14:textId="77777777" w:rsidR="00E16572" w:rsidRPr="00E16572" w:rsidRDefault="00E16572" w:rsidP="00E16572">
            <w:pPr>
              <w:spacing w:line="240" w:lineRule="auto"/>
              <w:ind w:firstLine="0"/>
              <w:rPr>
                <w:ins w:id="3677" w:author="Nate Bachmeier [AWS-SA]" w:date="2023-02-25T11:26:00Z"/>
                <w:rFonts w:ascii="Calibri" w:eastAsia="Times New Roman" w:hAnsi="Calibri" w:cs="Calibri"/>
                <w:b w:val="0"/>
                <w:bCs w:val="0"/>
                <w:color w:val="000000"/>
                <w:sz w:val="22"/>
                <w:rPrChange w:id="3678" w:author="Nate Bachmeier [AWS-SA]" w:date="2023-02-25T11:29:00Z">
                  <w:rPr>
                    <w:ins w:id="3679" w:author="Nate Bachmeier [AWS-SA]" w:date="2023-02-25T11:26:00Z"/>
                    <w:rFonts w:ascii="Calibri" w:eastAsia="Times New Roman" w:hAnsi="Calibri" w:cs="Calibri"/>
                    <w:color w:val="000000"/>
                    <w:sz w:val="22"/>
                  </w:rPr>
                </w:rPrChange>
              </w:rPr>
            </w:pPr>
            <w:ins w:id="3680" w:author="Nate Bachmeier [AWS-SA]" w:date="2023-02-25T11:26:00Z">
              <w:r w:rsidRPr="00E16572">
                <w:rPr>
                  <w:rFonts w:ascii="Calibri" w:eastAsia="Times New Roman" w:hAnsi="Calibri" w:cs="Calibri"/>
                  <w:color w:val="000000"/>
                  <w:sz w:val="22"/>
                </w:rPr>
                <w:t>eating ice cream</w:t>
              </w:r>
            </w:ins>
          </w:p>
        </w:tc>
        <w:tc>
          <w:tcPr>
            <w:tcW w:w="5348" w:type="dxa"/>
            <w:noWrap/>
            <w:hideMark/>
            <w:tcPrChange w:id="3681" w:author="Nate Bachmeier [AWS-SA]" w:date="2023-02-26T11:07:00Z">
              <w:tcPr>
                <w:tcW w:w="960" w:type="dxa"/>
                <w:tcBorders>
                  <w:top w:val="nil"/>
                  <w:left w:val="nil"/>
                  <w:bottom w:val="nil"/>
                  <w:right w:val="nil"/>
                </w:tcBorders>
                <w:shd w:val="clear" w:color="auto" w:fill="auto"/>
                <w:noWrap/>
                <w:vAlign w:val="bottom"/>
                <w:hideMark/>
              </w:tcPr>
            </w:tcPrChange>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82" w:author="Nate Bachmeier [AWS-SA]" w:date="2023-02-25T11:26:00Z"/>
                <w:rFonts w:ascii="Calibri" w:eastAsia="Times New Roman" w:hAnsi="Calibri" w:cs="Calibri"/>
                <w:color w:val="000000"/>
                <w:sz w:val="22"/>
              </w:rPr>
            </w:pPr>
            <w:ins w:id="3683" w:author="Nate Bachmeier [AWS-SA]" w:date="2023-02-25T11:26:00Z">
              <w:r w:rsidRPr="00E16572">
                <w:rPr>
                  <w:rFonts w:ascii="Calibri" w:eastAsia="Times New Roman" w:hAnsi="Calibri" w:cs="Calibri"/>
                  <w:color w:val="000000"/>
                  <w:sz w:val="22"/>
                </w:rPr>
                <w:t>850</w:t>
              </w:r>
            </w:ins>
          </w:p>
        </w:tc>
      </w:tr>
      <w:tr w:rsidR="00E16572" w:rsidRPr="00E16572" w14:paraId="04B4AD4A" w14:textId="77777777" w:rsidTr="005D1D3E">
        <w:trPr>
          <w:cnfStyle w:val="000000100000" w:firstRow="0" w:lastRow="0" w:firstColumn="0" w:lastColumn="0" w:oddVBand="0" w:evenVBand="0" w:oddHBand="1" w:evenHBand="0" w:firstRowFirstColumn="0" w:firstRowLastColumn="0" w:lastRowFirstColumn="0" w:lastRowLastColumn="0"/>
          <w:trHeight w:val="300"/>
          <w:ins w:id="3684" w:author="Nate Bachmeier [AWS-SA]" w:date="2023-02-25T11:26:00Z"/>
          <w:trPrChange w:id="3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86" w:author="Nate Bachmeier [AWS-SA]" w:date="2023-02-26T11:07:00Z">
              <w:tcPr>
                <w:tcW w:w="4740" w:type="dxa"/>
                <w:tcBorders>
                  <w:top w:val="nil"/>
                  <w:left w:val="nil"/>
                  <w:bottom w:val="nil"/>
                  <w:right w:val="nil"/>
                </w:tcBorders>
                <w:shd w:val="clear" w:color="auto" w:fill="auto"/>
                <w:noWrap/>
                <w:vAlign w:val="bottom"/>
                <w:hideMark/>
              </w:tcPr>
            </w:tcPrChange>
          </w:tcPr>
          <w:p w14:paraId="13B1FE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87" w:author="Nate Bachmeier [AWS-SA]" w:date="2023-02-25T11:26:00Z"/>
                <w:rFonts w:ascii="Calibri" w:eastAsia="Times New Roman" w:hAnsi="Calibri" w:cs="Calibri"/>
                <w:b w:val="0"/>
                <w:bCs w:val="0"/>
                <w:color w:val="000000"/>
                <w:sz w:val="22"/>
                <w:rPrChange w:id="3688" w:author="Nate Bachmeier [AWS-SA]" w:date="2023-02-25T11:29:00Z">
                  <w:rPr>
                    <w:ins w:id="3689" w:author="Nate Bachmeier [AWS-SA]" w:date="2023-02-25T11:26:00Z"/>
                    <w:rFonts w:ascii="Calibri" w:eastAsia="Times New Roman" w:hAnsi="Calibri" w:cs="Calibri"/>
                    <w:color w:val="000000"/>
                    <w:sz w:val="22"/>
                  </w:rPr>
                </w:rPrChange>
              </w:rPr>
            </w:pPr>
            <w:ins w:id="3690" w:author="Nate Bachmeier [AWS-SA]" w:date="2023-02-25T11:26:00Z">
              <w:r w:rsidRPr="00E16572">
                <w:rPr>
                  <w:rFonts w:ascii="Calibri" w:eastAsia="Times New Roman" w:hAnsi="Calibri" w:cs="Calibri"/>
                  <w:color w:val="000000"/>
                  <w:sz w:val="22"/>
                </w:rPr>
                <w:t>eating nachos</w:t>
              </w:r>
            </w:ins>
          </w:p>
        </w:tc>
        <w:tc>
          <w:tcPr>
            <w:tcW w:w="5348" w:type="dxa"/>
            <w:noWrap/>
            <w:hideMark/>
            <w:tcPrChange w:id="3691" w:author="Nate Bachmeier [AWS-SA]" w:date="2023-02-26T11:07:00Z">
              <w:tcPr>
                <w:tcW w:w="960" w:type="dxa"/>
                <w:tcBorders>
                  <w:top w:val="nil"/>
                  <w:left w:val="nil"/>
                  <w:bottom w:val="nil"/>
                  <w:right w:val="nil"/>
                </w:tcBorders>
                <w:shd w:val="clear" w:color="auto" w:fill="auto"/>
                <w:noWrap/>
                <w:vAlign w:val="bottom"/>
                <w:hideMark/>
              </w:tcPr>
            </w:tcPrChange>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92" w:author="Nate Bachmeier [AWS-SA]" w:date="2023-02-25T11:26:00Z"/>
                <w:rFonts w:ascii="Calibri" w:eastAsia="Times New Roman" w:hAnsi="Calibri" w:cs="Calibri"/>
                <w:color w:val="000000"/>
                <w:sz w:val="22"/>
              </w:rPr>
            </w:pPr>
            <w:ins w:id="3693" w:author="Nate Bachmeier [AWS-SA]" w:date="2023-02-25T11:26:00Z">
              <w:r w:rsidRPr="00E16572">
                <w:rPr>
                  <w:rFonts w:ascii="Calibri" w:eastAsia="Times New Roman" w:hAnsi="Calibri" w:cs="Calibri"/>
                  <w:color w:val="000000"/>
                  <w:sz w:val="22"/>
                </w:rPr>
                <w:t>498</w:t>
              </w:r>
            </w:ins>
          </w:p>
        </w:tc>
      </w:tr>
      <w:tr w:rsidR="00E16572" w:rsidRPr="00E16572" w14:paraId="791E41E1" w14:textId="77777777" w:rsidTr="005D1D3E">
        <w:trPr>
          <w:trHeight w:val="300"/>
          <w:ins w:id="3694" w:author="Nate Bachmeier [AWS-SA]" w:date="2023-02-25T11:26:00Z"/>
          <w:trPrChange w:id="3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96" w:author="Nate Bachmeier [AWS-SA]" w:date="2023-02-26T11:07:00Z">
              <w:tcPr>
                <w:tcW w:w="4740" w:type="dxa"/>
                <w:tcBorders>
                  <w:top w:val="nil"/>
                  <w:left w:val="nil"/>
                  <w:bottom w:val="nil"/>
                  <w:right w:val="nil"/>
                </w:tcBorders>
                <w:shd w:val="clear" w:color="auto" w:fill="auto"/>
                <w:noWrap/>
                <w:vAlign w:val="bottom"/>
                <w:hideMark/>
              </w:tcPr>
            </w:tcPrChange>
          </w:tcPr>
          <w:p w14:paraId="2268B139" w14:textId="77777777" w:rsidR="00E16572" w:rsidRPr="00E16572" w:rsidRDefault="00E16572" w:rsidP="00E16572">
            <w:pPr>
              <w:spacing w:line="240" w:lineRule="auto"/>
              <w:ind w:firstLine="0"/>
              <w:rPr>
                <w:ins w:id="3697" w:author="Nate Bachmeier [AWS-SA]" w:date="2023-02-25T11:26:00Z"/>
                <w:rFonts w:ascii="Calibri" w:eastAsia="Times New Roman" w:hAnsi="Calibri" w:cs="Calibri"/>
                <w:b w:val="0"/>
                <w:bCs w:val="0"/>
                <w:color w:val="000000"/>
                <w:sz w:val="22"/>
                <w:rPrChange w:id="3698" w:author="Nate Bachmeier [AWS-SA]" w:date="2023-02-25T11:29:00Z">
                  <w:rPr>
                    <w:ins w:id="3699" w:author="Nate Bachmeier [AWS-SA]" w:date="2023-02-25T11:26:00Z"/>
                    <w:rFonts w:ascii="Calibri" w:eastAsia="Times New Roman" w:hAnsi="Calibri" w:cs="Calibri"/>
                    <w:color w:val="000000"/>
                    <w:sz w:val="22"/>
                  </w:rPr>
                </w:rPrChange>
              </w:rPr>
            </w:pPr>
            <w:ins w:id="3700" w:author="Nate Bachmeier [AWS-SA]" w:date="2023-02-25T11:26:00Z">
              <w:r w:rsidRPr="00E16572">
                <w:rPr>
                  <w:rFonts w:ascii="Calibri" w:eastAsia="Times New Roman" w:hAnsi="Calibri" w:cs="Calibri"/>
                  <w:color w:val="000000"/>
                  <w:sz w:val="22"/>
                </w:rPr>
                <w:t>eating spaghetti</w:t>
              </w:r>
            </w:ins>
          </w:p>
        </w:tc>
        <w:tc>
          <w:tcPr>
            <w:tcW w:w="5348" w:type="dxa"/>
            <w:noWrap/>
            <w:hideMark/>
            <w:tcPrChange w:id="3701" w:author="Nate Bachmeier [AWS-SA]" w:date="2023-02-26T11:07:00Z">
              <w:tcPr>
                <w:tcW w:w="960" w:type="dxa"/>
                <w:tcBorders>
                  <w:top w:val="nil"/>
                  <w:left w:val="nil"/>
                  <w:bottom w:val="nil"/>
                  <w:right w:val="nil"/>
                </w:tcBorders>
                <w:shd w:val="clear" w:color="auto" w:fill="auto"/>
                <w:noWrap/>
                <w:vAlign w:val="bottom"/>
                <w:hideMark/>
              </w:tcPr>
            </w:tcPrChange>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02" w:author="Nate Bachmeier [AWS-SA]" w:date="2023-02-25T11:26:00Z"/>
                <w:rFonts w:ascii="Calibri" w:eastAsia="Times New Roman" w:hAnsi="Calibri" w:cs="Calibri"/>
                <w:color w:val="000000"/>
                <w:sz w:val="22"/>
              </w:rPr>
            </w:pPr>
            <w:ins w:id="3703" w:author="Nate Bachmeier [AWS-SA]" w:date="2023-02-25T11:26:00Z">
              <w:r w:rsidRPr="00E16572">
                <w:rPr>
                  <w:rFonts w:ascii="Calibri" w:eastAsia="Times New Roman" w:hAnsi="Calibri" w:cs="Calibri"/>
                  <w:color w:val="000000"/>
                  <w:sz w:val="22"/>
                </w:rPr>
                <w:t>859</w:t>
              </w:r>
            </w:ins>
          </w:p>
        </w:tc>
      </w:tr>
      <w:tr w:rsidR="00E16572" w:rsidRPr="00E16572" w14:paraId="46A3FABD" w14:textId="77777777" w:rsidTr="005D1D3E">
        <w:trPr>
          <w:cnfStyle w:val="000000100000" w:firstRow="0" w:lastRow="0" w:firstColumn="0" w:lastColumn="0" w:oddVBand="0" w:evenVBand="0" w:oddHBand="1" w:evenHBand="0" w:firstRowFirstColumn="0" w:firstRowLastColumn="0" w:lastRowFirstColumn="0" w:lastRowLastColumn="0"/>
          <w:trHeight w:val="300"/>
          <w:ins w:id="3704" w:author="Nate Bachmeier [AWS-SA]" w:date="2023-02-25T11:26:00Z"/>
          <w:trPrChange w:id="3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06" w:author="Nate Bachmeier [AWS-SA]" w:date="2023-02-26T11:07:00Z">
              <w:tcPr>
                <w:tcW w:w="4740" w:type="dxa"/>
                <w:tcBorders>
                  <w:top w:val="nil"/>
                  <w:left w:val="nil"/>
                  <w:bottom w:val="nil"/>
                  <w:right w:val="nil"/>
                </w:tcBorders>
                <w:shd w:val="clear" w:color="auto" w:fill="auto"/>
                <w:noWrap/>
                <w:vAlign w:val="bottom"/>
                <w:hideMark/>
              </w:tcPr>
            </w:tcPrChange>
          </w:tcPr>
          <w:p w14:paraId="18D241E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07" w:author="Nate Bachmeier [AWS-SA]" w:date="2023-02-25T11:26:00Z"/>
                <w:rFonts w:ascii="Calibri" w:eastAsia="Times New Roman" w:hAnsi="Calibri" w:cs="Calibri"/>
                <w:b w:val="0"/>
                <w:bCs w:val="0"/>
                <w:color w:val="000000"/>
                <w:sz w:val="22"/>
                <w:rPrChange w:id="3708" w:author="Nate Bachmeier [AWS-SA]" w:date="2023-02-25T11:29:00Z">
                  <w:rPr>
                    <w:ins w:id="3709" w:author="Nate Bachmeier [AWS-SA]" w:date="2023-02-25T11:26:00Z"/>
                    <w:rFonts w:ascii="Calibri" w:eastAsia="Times New Roman" w:hAnsi="Calibri" w:cs="Calibri"/>
                    <w:color w:val="000000"/>
                    <w:sz w:val="22"/>
                  </w:rPr>
                </w:rPrChange>
              </w:rPr>
            </w:pPr>
            <w:ins w:id="3710" w:author="Nate Bachmeier [AWS-SA]" w:date="2023-02-25T11:26:00Z">
              <w:r w:rsidRPr="00E16572">
                <w:rPr>
                  <w:rFonts w:ascii="Calibri" w:eastAsia="Times New Roman" w:hAnsi="Calibri" w:cs="Calibri"/>
                  <w:color w:val="000000"/>
                  <w:sz w:val="22"/>
                </w:rPr>
                <w:t>eating watermelon</w:t>
              </w:r>
            </w:ins>
          </w:p>
        </w:tc>
        <w:tc>
          <w:tcPr>
            <w:tcW w:w="5348" w:type="dxa"/>
            <w:noWrap/>
            <w:hideMark/>
            <w:tcPrChange w:id="3711" w:author="Nate Bachmeier [AWS-SA]" w:date="2023-02-26T11:07:00Z">
              <w:tcPr>
                <w:tcW w:w="960" w:type="dxa"/>
                <w:tcBorders>
                  <w:top w:val="nil"/>
                  <w:left w:val="nil"/>
                  <w:bottom w:val="nil"/>
                  <w:right w:val="nil"/>
                </w:tcBorders>
                <w:shd w:val="clear" w:color="auto" w:fill="auto"/>
                <w:noWrap/>
                <w:vAlign w:val="bottom"/>
                <w:hideMark/>
              </w:tcPr>
            </w:tcPrChange>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12" w:author="Nate Bachmeier [AWS-SA]" w:date="2023-02-25T11:26:00Z"/>
                <w:rFonts w:ascii="Calibri" w:eastAsia="Times New Roman" w:hAnsi="Calibri" w:cs="Calibri"/>
                <w:color w:val="000000"/>
                <w:sz w:val="22"/>
              </w:rPr>
            </w:pPr>
            <w:ins w:id="3713" w:author="Nate Bachmeier [AWS-SA]" w:date="2023-02-25T11:26:00Z">
              <w:r w:rsidRPr="00E16572">
                <w:rPr>
                  <w:rFonts w:ascii="Calibri" w:eastAsia="Times New Roman" w:hAnsi="Calibri" w:cs="Calibri"/>
                  <w:color w:val="000000"/>
                  <w:sz w:val="22"/>
                </w:rPr>
                <w:t>631</w:t>
              </w:r>
            </w:ins>
          </w:p>
        </w:tc>
      </w:tr>
      <w:tr w:rsidR="00E16572" w:rsidRPr="00E16572" w14:paraId="6C6E0940" w14:textId="77777777" w:rsidTr="005D1D3E">
        <w:trPr>
          <w:trHeight w:val="300"/>
          <w:ins w:id="3714" w:author="Nate Bachmeier [AWS-SA]" w:date="2023-02-25T11:26:00Z"/>
          <w:trPrChange w:id="3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16" w:author="Nate Bachmeier [AWS-SA]" w:date="2023-02-26T11:07:00Z">
              <w:tcPr>
                <w:tcW w:w="4740" w:type="dxa"/>
                <w:tcBorders>
                  <w:top w:val="nil"/>
                  <w:left w:val="nil"/>
                  <w:bottom w:val="nil"/>
                  <w:right w:val="nil"/>
                </w:tcBorders>
                <w:shd w:val="clear" w:color="auto" w:fill="auto"/>
                <w:noWrap/>
                <w:vAlign w:val="bottom"/>
                <w:hideMark/>
              </w:tcPr>
            </w:tcPrChange>
          </w:tcPr>
          <w:p w14:paraId="1BD702B3" w14:textId="77777777" w:rsidR="00E16572" w:rsidRPr="00E16572" w:rsidRDefault="00E16572" w:rsidP="00E16572">
            <w:pPr>
              <w:spacing w:line="240" w:lineRule="auto"/>
              <w:ind w:firstLine="0"/>
              <w:rPr>
                <w:ins w:id="3717" w:author="Nate Bachmeier [AWS-SA]" w:date="2023-02-25T11:26:00Z"/>
                <w:rFonts w:ascii="Calibri" w:eastAsia="Times New Roman" w:hAnsi="Calibri" w:cs="Calibri"/>
                <w:b w:val="0"/>
                <w:bCs w:val="0"/>
                <w:color w:val="000000"/>
                <w:sz w:val="22"/>
                <w:rPrChange w:id="3718" w:author="Nate Bachmeier [AWS-SA]" w:date="2023-02-25T11:29:00Z">
                  <w:rPr>
                    <w:ins w:id="3719" w:author="Nate Bachmeier [AWS-SA]" w:date="2023-02-25T11:26:00Z"/>
                    <w:rFonts w:ascii="Calibri" w:eastAsia="Times New Roman" w:hAnsi="Calibri" w:cs="Calibri"/>
                    <w:color w:val="000000"/>
                    <w:sz w:val="22"/>
                  </w:rPr>
                </w:rPrChange>
              </w:rPr>
            </w:pPr>
            <w:ins w:id="3720" w:author="Nate Bachmeier [AWS-SA]" w:date="2023-02-25T11:26:00Z">
              <w:r w:rsidRPr="00E16572">
                <w:rPr>
                  <w:rFonts w:ascii="Calibri" w:eastAsia="Times New Roman" w:hAnsi="Calibri" w:cs="Calibri"/>
                  <w:color w:val="000000"/>
                  <w:sz w:val="22"/>
                </w:rPr>
                <w:t>egg hunting</w:t>
              </w:r>
            </w:ins>
          </w:p>
        </w:tc>
        <w:tc>
          <w:tcPr>
            <w:tcW w:w="5348" w:type="dxa"/>
            <w:noWrap/>
            <w:hideMark/>
            <w:tcPrChange w:id="3721" w:author="Nate Bachmeier [AWS-SA]" w:date="2023-02-26T11:07:00Z">
              <w:tcPr>
                <w:tcW w:w="960" w:type="dxa"/>
                <w:tcBorders>
                  <w:top w:val="nil"/>
                  <w:left w:val="nil"/>
                  <w:bottom w:val="nil"/>
                  <w:right w:val="nil"/>
                </w:tcBorders>
                <w:shd w:val="clear" w:color="auto" w:fill="auto"/>
                <w:noWrap/>
                <w:vAlign w:val="bottom"/>
                <w:hideMark/>
              </w:tcPr>
            </w:tcPrChange>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22" w:author="Nate Bachmeier [AWS-SA]" w:date="2023-02-25T11:26:00Z"/>
                <w:rFonts w:ascii="Calibri" w:eastAsia="Times New Roman" w:hAnsi="Calibri" w:cs="Calibri"/>
                <w:color w:val="000000"/>
                <w:sz w:val="22"/>
              </w:rPr>
            </w:pPr>
            <w:ins w:id="3723" w:author="Nate Bachmeier [AWS-SA]" w:date="2023-02-25T11:26:00Z">
              <w:r w:rsidRPr="00E16572">
                <w:rPr>
                  <w:rFonts w:ascii="Calibri" w:eastAsia="Times New Roman" w:hAnsi="Calibri" w:cs="Calibri"/>
                  <w:color w:val="000000"/>
                  <w:sz w:val="22"/>
                </w:rPr>
                <w:t>738</w:t>
              </w:r>
            </w:ins>
          </w:p>
        </w:tc>
      </w:tr>
      <w:tr w:rsidR="00E16572" w:rsidRPr="00E16572" w14:paraId="57AA3444" w14:textId="77777777" w:rsidTr="005D1D3E">
        <w:trPr>
          <w:cnfStyle w:val="000000100000" w:firstRow="0" w:lastRow="0" w:firstColumn="0" w:lastColumn="0" w:oddVBand="0" w:evenVBand="0" w:oddHBand="1" w:evenHBand="0" w:firstRowFirstColumn="0" w:firstRowLastColumn="0" w:lastRowFirstColumn="0" w:lastRowLastColumn="0"/>
          <w:trHeight w:val="300"/>
          <w:ins w:id="3724" w:author="Nate Bachmeier [AWS-SA]" w:date="2023-02-25T11:26:00Z"/>
          <w:trPrChange w:id="3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26" w:author="Nate Bachmeier [AWS-SA]" w:date="2023-02-26T11:07:00Z">
              <w:tcPr>
                <w:tcW w:w="4740" w:type="dxa"/>
                <w:tcBorders>
                  <w:top w:val="nil"/>
                  <w:left w:val="nil"/>
                  <w:bottom w:val="nil"/>
                  <w:right w:val="nil"/>
                </w:tcBorders>
                <w:shd w:val="clear" w:color="auto" w:fill="auto"/>
                <w:noWrap/>
                <w:vAlign w:val="bottom"/>
                <w:hideMark/>
              </w:tcPr>
            </w:tcPrChange>
          </w:tcPr>
          <w:p w14:paraId="5465BF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27" w:author="Nate Bachmeier [AWS-SA]" w:date="2023-02-25T11:26:00Z"/>
                <w:rFonts w:ascii="Calibri" w:eastAsia="Times New Roman" w:hAnsi="Calibri" w:cs="Calibri"/>
                <w:b w:val="0"/>
                <w:bCs w:val="0"/>
                <w:color w:val="000000"/>
                <w:sz w:val="22"/>
                <w:rPrChange w:id="3728" w:author="Nate Bachmeier [AWS-SA]" w:date="2023-02-25T11:29:00Z">
                  <w:rPr>
                    <w:ins w:id="3729" w:author="Nate Bachmeier [AWS-SA]" w:date="2023-02-25T11:26:00Z"/>
                    <w:rFonts w:ascii="Calibri" w:eastAsia="Times New Roman" w:hAnsi="Calibri" w:cs="Calibri"/>
                    <w:color w:val="000000"/>
                    <w:sz w:val="22"/>
                  </w:rPr>
                </w:rPrChange>
              </w:rPr>
            </w:pPr>
            <w:ins w:id="3730" w:author="Nate Bachmeier [AWS-SA]" w:date="2023-02-25T11:26:00Z">
              <w:r w:rsidRPr="00E16572">
                <w:rPr>
                  <w:rFonts w:ascii="Calibri" w:eastAsia="Times New Roman" w:hAnsi="Calibri" w:cs="Calibri"/>
                  <w:color w:val="000000"/>
                  <w:sz w:val="22"/>
                </w:rPr>
                <w:t>embroidering</w:t>
              </w:r>
            </w:ins>
          </w:p>
        </w:tc>
        <w:tc>
          <w:tcPr>
            <w:tcW w:w="5348" w:type="dxa"/>
            <w:noWrap/>
            <w:hideMark/>
            <w:tcPrChange w:id="3731" w:author="Nate Bachmeier [AWS-SA]" w:date="2023-02-26T11:07:00Z">
              <w:tcPr>
                <w:tcW w:w="960" w:type="dxa"/>
                <w:tcBorders>
                  <w:top w:val="nil"/>
                  <w:left w:val="nil"/>
                  <w:bottom w:val="nil"/>
                  <w:right w:val="nil"/>
                </w:tcBorders>
                <w:shd w:val="clear" w:color="auto" w:fill="auto"/>
                <w:noWrap/>
                <w:vAlign w:val="bottom"/>
                <w:hideMark/>
              </w:tcPr>
            </w:tcPrChange>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32" w:author="Nate Bachmeier [AWS-SA]" w:date="2023-02-25T11:26:00Z"/>
                <w:rFonts w:ascii="Calibri" w:eastAsia="Times New Roman" w:hAnsi="Calibri" w:cs="Calibri"/>
                <w:color w:val="000000"/>
                <w:sz w:val="22"/>
              </w:rPr>
            </w:pPr>
            <w:ins w:id="3733" w:author="Nate Bachmeier [AWS-SA]" w:date="2023-02-25T11:26:00Z">
              <w:r w:rsidRPr="00E16572">
                <w:rPr>
                  <w:rFonts w:ascii="Calibri" w:eastAsia="Times New Roman" w:hAnsi="Calibri" w:cs="Calibri"/>
                  <w:color w:val="000000"/>
                  <w:sz w:val="22"/>
                </w:rPr>
                <w:t>745</w:t>
              </w:r>
            </w:ins>
          </w:p>
        </w:tc>
      </w:tr>
      <w:tr w:rsidR="00E16572" w:rsidRPr="00E16572" w14:paraId="25CF179B" w14:textId="77777777" w:rsidTr="005D1D3E">
        <w:trPr>
          <w:trHeight w:val="300"/>
          <w:ins w:id="3734" w:author="Nate Bachmeier [AWS-SA]" w:date="2023-02-25T11:26:00Z"/>
          <w:trPrChange w:id="3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36" w:author="Nate Bachmeier [AWS-SA]" w:date="2023-02-26T11:07:00Z">
              <w:tcPr>
                <w:tcW w:w="4740" w:type="dxa"/>
                <w:tcBorders>
                  <w:top w:val="nil"/>
                  <w:left w:val="nil"/>
                  <w:bottom w:val="nil"/>
                  <w:right w:val="nil"/>
                </w:tcBorders>
                <w:shd w:val="clear" w:color="auto" w:fill="auto"/>
                <w:noWrap/>
                <w:vAlign w:val="bottom"/>
                <w:hideMark/>
              </w:tcPr>
            </w:tcPrChange>
          </w:tcPr>
          <w:p w14:paraId="37A3EB65" w14:textId="77777777" w:rsidR="00E16572" w:rsidRPr="00E16572" w:rsidRDefault="00E16572" w:rsidP="00E16572">
            <w:pPr>
              <w:spacing w:line="240" w:lineRule="auto"/>
              <w:ind w:firstLine="0"/>
              <w:rPr>
                <w:ins w:id="3737" w:author="Nate Bachmeier [AWS-SA]" w:date="2023-02-25T11:26:00Z"/>
                <w:rFonts w:ascii="Calibri" w:eastAsia="Times New Roman" w:hAnsi="Calibri" w:cs="Calibri"/>
                <w:b w:val="0"/>
                <w:bCs w:val="0"/>
                <w:color w:val="000000"/>
                <w:sz w:val="22"/>
                <w:rPrChange w:id="3738" w:author="Nate Bachmeier [AWS-SA]" w:date="2023-02-25T11:29:00Z">
                  <w:rPr>
                    <w:ins w:id="3739" w:author="Nate Bachmeier [AWS-SA]" w:date="2023-02-25T11:26:00Z"/>
                    <w:rFonts w:ascii="Calibri" w:eastAsia="Times New Roman" w:hAnsi="Calibri" w:cs="Calibri"/>
                    <w:color w:val="000000"/>
                    <w:sz w:val="22"/>
                  </w:rPr>
                </w:rPrChange>
              </w:rPr>
            </w:pPr>
            <w:ins w:id="3740" w:author="Nate Bachmeier [AWS-SA]" w:date="2023-02-25T11:26:00Z">
              <w:r w:rsidRPr="00E16572">
                <w:rPr>
                  <w:rFonts w:ascii="Calibri" w:eastAsia="Times New Roman" w:hAnsi="Calibri" w:cs="Calibri"/>
                  <w:color w:val="000000"/>
                  <w:sz w:val="22"/>
                </w:rPr>
                <w:t>entering church</w:t>
              </w:r>
            </w:ins>
          </w:p>
        </w:tc>
        <w:tc>
          <w:tcPr>
            <w:tcW w:w="5348" w:type="dxa"/>
            <w:noWrap/>
            <w:hideMark/>
            <w:tcPrChange w:id="3741" w:author="Nate Bachmeier [AWS-SA]" w:date="2023-02-26T11:07:00Z">
              <w:tcPr>
                <w:tcW w:w="960" w:type="dxa"/>
                <w:tcBorders>
                  <w:top w:val="nil"/>
                  <w:left w:val="nil"/>
                  <w:bottom w:val="nil"/>
                  <w:right w:val="nil"/>
                </w:tcBorders>
                <w:shd w:val="clear" w:color="auto" w:fill="auto"/>
                <w:noWrap/>
                <w:vAlign w:val="bottom"/>
                <w:hideMark/>
              </w:tcPr>
            </w:tcPrChange>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42" w:author="Nate Bachmeier [AWS-SA]" w:date="2023-02-25T11:26:00Z"/>
                <w:rFonts w:ascii="Calibri" w:eastAsia="Times New Roman" w:hAnsi="Calibri" w:cs="Calibri"/>
                <w:color w:val="000000"/>
                <w:sz w:val="22"/>
              </w:rPr>
            </w:pPr>
            <w:ins w:id="3743" w:author="Nate Bachmeier [AWS-SA]" w:date="2023-02-25T11:26:00Z">
              <w:r w:rsidRPr="00E16572">
                <w:rPr>
                  <w:rFonts w:ascii="Calibri" w:eastAsia="Times New Roman" w:hAnsi="Calibri" w:cs="Calibri"/>
                  <w:color w:val="000000"/>
                  <w:sz w:val="22"/>
                </w:rPr>
                <w:t>512</w:t>
              </w:r>
            </w:ins>
          </w:p>
        </w:tc>
      </w:tr>
      <w:tr w:rsidR="00E16572" w:rsidRPr="00E16572" w14:paraId="5000E59E" w14:textId="77777777" w:rsidTr="005D1D3E">
        <w:trPr>
          <w:cnfStyle w:val="000000100000" w:firstRow="0" w:lastRow="0" w:firstColumn="0" w:lastColumn="0" w:oddVBand="0" w:evenVBand="0" w:oddHBand="1" w:evenHBand="0" w:firstRowFirstColumn="0" w:firstRowLastColumn="0" w:lastRowFirstColumn="0" w:lastRowLastColumn="0"/>
          <w:trHeight w:val="300"/>
          <w:ins w:id="3744" w:author="Nate Bachmeier [AWS-SA]" w:date="2023-02-25T11:26:00Z"/>
          <w:trPrChange w:id="3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46" w:author="Nate Bachmeier [AWS-SA]" w:date="2023-02-26T11:07:00Z">
              <w:tcPr>
                <w:tcW w:w="4740" w:type="dxa"/>
                <w:tcBorders>
                  <w:top w:val="nil"/>
                  <w:left w:val="nil"/>
                  <w:bottom w:val="nil"/>
                  <w:right w:val="nil"/>
                </w:tcBorders>
                <w:shd w:val="clear" w:color="auto" w:fill="auto"/>
                <w:noWrap/>
                <w:vAlign w:val="bottom"/>
                <w:hideMark/>
              </w:tcPr>
            </w:tcPrChange>
          </w:tcPr>
          <w:p w14:paraId="14C953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47" w:author="Nate Bachmeier [AWS-SA]" w:date="2023-02-25T11:26:00Z"/>
                <w:rFonts w:ascii="Calibri" w:eastAsia="Times New Roman" w:hAnsi="Calibri" w:cs="Calibri"/>
                <w:b w:val="0"/>
                <w:bCs w:val="0"/>
                <w:color w:val="000000"/>
                <w:sz w:val="22"/>
                <w:rPrChange w:id="3748" w:author="Nate Bachmeier [AWS-SA]" w:date="2023-02-25T11:29:00Z">
                  <w:rPr>
                    <w:ins w:id="3749" w:author="Nate Bachmeier [AWS-SA]" w:date="2023-02-25T11:26:00Z"/>
                    <w:rFonts w:ascii="Calibri" w:eastAsia="Times New Roman" w:hAnsi="Calibri" w:cs="Calibri"/>
                    <w:color w:val="000000"/>
                    <w:sz w:val="22"/>
                  </w:rPr>
                </w:rPrChange>
              </w:rPr>
            </w:pPr>
            <w:ins w:id="3750" w:author="Nate Bachmeier [AWS-SA]" w:date="2023-02-25T11:26:00Z">
              <w:r w:rsidRPr="00E16572">
                <w:rPr>
                  <w:rFonts w:ascii="Calibri" w:eastAsia="Times New Roman" w:hAnsi="Calibri" w:cs="Calibri"/>
                  <w:color w:val="000000"/>
                  <w:sz w:val="22"/>
                </w:rPr>
                <w:t>exercising arm</w:t>
              </w:r>
            </w:ins>
          </w:p>
        </w:tc>
        <w:tc>
          <w:tcPr>
            <w:tcW w:w="5348" w:type="dxa"/>
            <w:noWrap/>
            <w:hideMark/>
            <w:tcPrChange w:id="3751" w:author="Nate Bachmeier [AWS-SA]" w:date="2023-02-26T11:07:00Z">
              <w:tcPr>
                <w:tcW w:w="960" w:type="dxa"/>
                <w:tcBorders>
                  <w:top w:val="nil"/>
                  <w:left w:val="nil"/>
                  <w:bottom w:val="nil"/>
                  <w:right w:val="nil"/>
                </w:tcBorders>
                <w:shd w:val="clear" w:color="auto" w:fill="auto"/>
                <w:noWrap/>
                <w:vAlign w:val="bottom"/>
                <w:hideMark/>
              </w:tcPr>
            </w:tcPrChange>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52" w:author="Nate Bachmeier [AWS-SA]" w:date="2023-02-25T11:26:00Z"/>
                <w:rFonts w:ascii="Calibri" w:eastAsia="Times New Roman" w:hAnsi="Calibri" w:cs="Calibri"/>
                <w:color w:val="000000"/>
                <w:sz w:val="22"/>
              </w:rPr>
            </w:pPr>
            <w:ins w:id="3753" w:author="Nate Bachmeier [AWS-SA]" w:date="2023-02-25T11:26:00Z">
              <w:r w:rsidRPr="00E16572">
                <w:rPr>
                  <w:rFonts w:ascii="Calibri" w:eastAsia="Times New Roman" w:hAnsi="Calibri" w:cs="Calibri"/>
                  <w:color w:val="000000"/>
                  <w:sz w:val="22"/>
                </w:rPr>
                <w:t>602</w:t>
              </w:r>
            </w:ins>
          </w:p>
        </w:tc>
      </w:tr>
      <w:tr w:rsidR="00E16572" w:rsidRPr="00E16572" w14:paraId="017E5E56" w14:textId="77777777" w:rsidTr="005D1D3E">
        <w:trPr>
          <w:trHeight w:val="300"/>
          <w:ins w:id="3754" w:author="Nate Bachmeier [AWS-SA]" w:date="2023-02-25T11:26:00Z"/>
          <w:trPrChange w:id="3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56" w:author="Nate Bachmeier [AWS-SA]" w:date="2023-02-26T11:07:00Z">
              <w:tcPr>
                <w:tcW w:w="4740" w:type="dxa"/>
                <w:tcBorders>
                  <w:top w:val="nil"/>
                  <w:left w:val="nil"/>
                  <w:bottom w:val="nil"/>
                  <w:right w:val="nil"/>
                </w:tcBorders>
                <w:shd w:val="clear" w:color="auto" w:fill="auto"/>
                <w:noWrap/>
                <w:vAlign w:val="bottom"/>
                <w:hideMark/>
              </w:tcPr>
            </w:tcPrChange>
          </w:tcPr>
          <w:p w14:paraId="4D75BD55" w14:textId="77777777" w:rsidR="00E16572" w:rsidRPr="00E16572" w:rsidRDefault="00E16572" w:rsidP="00E16572">
            <w:pPr>
              <w:spacing w:line="240" w:lineRule="auto"/>
              <w:ind w:firstLine="0"/>
              <w:rPr>
                <w:ins w:id="3757" w:author="Nate Bachmeier [AWS-SA]" w:date="2023-02-25T11:26:00Z"/>
                <w:rFonts w:ascii="Calibri" w:eastAsia="Times New Roman" w:hAnsi="Calibri" w:cs="Calibri"/>
                <w:b w:val="0"/>
                <w:bCs w:val="0"/>
                <w:color w:val="000000"/>
                <w:sz w:val="22"/>
                <w:rPrChange w:id="3758" w:author="Nate Bachmeier [AWS-SA]" w:date="2023-02-25T11:29:00Z">
                  <w:rPr>
                    <w:ins w:id="3759" w:author="Nate Bachmeier [AWS-SA]" w:date="2023-02-25T11:26:00Z"/>
                    <w:rFonts w:ascii="Calibri" w:eastAsia="Times New Roman" w:hAnsi="Calibri" w:cs="Calibri"/>
                    <w:color w:val="000000"/>
                    <w:sz w:val="22"/>
                  </w:rPr>
                </w:rPrChange>
              </w:rPr>
            </w:pPr>
            <w:ins w:id="3760" w:author="Nate Bachmeier [AWS-SA]" w:date="2023-02-25T11:26:00Z">
              <w:r w:rsidRPr="00E16572">
                <w:rPr>
                  <w:rFonts w:ascii="Calibri" w:eastAsia="Times New Roman" w:hAnsi="Calibri" w:cs="Calibri"/>
                  <w:color w:val="000000"/>
                  <w:sz w:val="22"/>
                </w:rPr>
                <w:t>exercising with an exercise ball</w:t>
              </w:r>
            </w:ins>
          </w:p>
        </w:tc>
        <w:tc>
          <w:tcPr>
            <w:tcW w:w="5348" w:type="dxa"/>
            <w:noWrap/>
            <w:hideMark/>
            <w:tcPrChange w:id="3761" w:author="Nate Bachmeier [AWS-SA]" w:date="2023-02-26T11:07:00Z">
              <w:tcPr>
                <w:tcW w:w="960" w:type="dxa"/>
                <w:tcBorders>
                  <w:top w:val="nil"/>
                  <w:left w:val="nil"/>
                  <w:bottom w:val="nil"/>
                  <w:right w:val="nil"/>
                </w:tcBorders>
                <w:shd w:val="clear" w:color="auto" w:fill="auto"/>
                <w:noWrap/>
                <w:vAlign w:val="bottom"/>
                <w:hideMark/>
              </w:tcPr>
            </w:tcPrChange>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62" w:author="Nate Bachmeier [AWS-SA]" w:date="2023-02-25T11:26:00Z"/>
                <w:rFonts w:ascii="Calibri" w:eastAsia="Times New Roman" w:hAnsi="Calibri" w:cs="Calibri"/>
                <w:color w:val="000000"/>
                <w:sz w:val="22"/>
              </w:rPr>
            </w:pPr>
            <w:ins w:id="3763" w:author="Nate Bachmeier [AWS-SA]" w:date="2023-02-25T11:26:00Z">
              <w:r w:rsidRPr="00E16572">
                <w:rPr>
                  <w:rFonts w:ascii="Calibri" w:eastAsia="Times New Roman" w:hAnsi="Calibri" w:cs="Calibri"/>
                  <w:color w:val="000000"/>
                  <w:sz w:val="22"/>
                </w:rPr>
                <w:t>807</w:t>
              </w:r>
            </w:ins>
          </w:p>
        </w:tc>
      </w:tr>
      <w:tr w:rsidR="00E16572" w:rsidRPr="00E16572" w14:paraId="78442294" w14:textId="77777777" w:rsidTr="005D1D3E">
        <w:trPr>
          <w:cnfStyle w:val="000000100000" w:firstRow="0" w:lastRow="0" w:firstColumn="0" w:lastColumn="0" w:oddVBand="0" w:evenVBand="0" w:oddHBand="1" w:evenHBand="0" w:firstRowFirstColumn="0" w:firstRowLastColumn="0" w:lastRowFirstColumn="0" w:lastRowLastColumn="0"/>
          <w:trHeight w:val="300"/>
          <w:ins w:id="3764" w:author="Nate Bachmeier [AWS-SA]" w:date="2023-02-25T11:26:00Z"/>
          <w:trPrChange w:id="3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66" w:author="Nate Bachmeier [AWS-SA]" w:date="2023-02-26T11:07:00Z">
              <w:tcPr>
                <w:tcW w:w="4740" w:type="dxa"/>
                <w:tcBorders>
                  <w:top w:val="nil"/>
                  <w:left w:val="nil"/>
                  <w:bottom w:val="nil"/>
                  <w:right w:val="nil"/>
                </w:tcBorders>
                <w:shd w:val="clear" w:color="auto" w:fill="auto"/>
                <w:noWrap/>
                <w:vAlign w:val="bottom"/>
                <w:hideMark/>
              </w:tcPr>
            </w:tcPrChange>
          </w:tcPr>
          <w:p w14:paraId="67F5CA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67" w:author="Nate Bachmeier [AWS-SA]" w:date="2023-02-25T11:26:00Z"/>
                <w:rFonts w:ascii="Calibri" w:eastAsia="Times New Roman" w:hAnsi="Calibri" w:cs="Calibri"/>
                <w:b w:val="0"/>
                <w:bCs w:val="0"/>
                <w:color w:val="000000"/>
                <w:sz w:val="22"/>
                <w:rPrChange w:id="3768" w:author="Nate Bachmeier [AWS-SA]" w:date="2023-02-25T11:29:00Z">
                  <w:rPr>
                    <w:ins w:id="3769" w:author="Nate Bachmeier [AWS-SA]" w:date="2023-02-25T11:26:00Z"/>
                    <w:rFonts w:ascii="Calibri" w:eastAsia="Times New Roman" w:hAnsi="Calibri" w:cs="Calibri"/>
                    <w:color w:val="000000"/>
                    <w:sz w:val="22"/>
                  </w:rPr>
                </w:rPrChange>
              </w:rPr>
            </w:pPr>
            <w:ins w:id="3770" w:author="Nate Bachmeier [AWS-SA]" w:date="2023-02-25T11:26:00Z">
              <w:r w:rsidRPr="00E16572">
                <w:rPr>
                  <w:rFonts w:ascii="Calibri" w:eastAsia="Times New Roman" w:hAnsi="Calibri" w:cs="Calibri"/>
                  <w:color w:val="000000"/>
                  <w:sz w:val="22"/>
                </w:rPr>
                <w:t>extinguishing fire</w:t>
              </w:r>
            </w:ins>
          </w:p>
        </w:tc>
        <w:tc>
          <w:tcPr>
            <w:tcW w:w="5348" w:type="dxa"/>
            <w:noWrap/>
            <w:hideMark/>
            <w:tcPrChange w:id="3771" w:author="Nate Bachmeier [AWS-SA]" w:date="2023-02-26T11:07:00Z">
              <w:tcPr>
                <w:tcW w:w="960" w:type="dxa"/>
                <w:tcBorders>
                  <w:top w:val="nil"/>
                  <w:left w:val="nil"/>
                  <w:bottom w:val="nil"/>
                  <w:right w:val="nil"/>
                </w:tcBorders>
                <w:shd w:val="clear" w:color="auto" w:fill="auto"/>
                <w:noWrap/>
                <w:vAlign w:val="bottom"/>
                <w:hideMark/>
              </w:tcPr>
            </w:tcPrChange>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72" w:author="Nate Bachmeier [AWS-SA]" w:date="2023-02-25T11:26:00Z"/>
                <w:rFonts w:ascii="Calibri" w:eastAsia="Times New Roman" w:hAnsi="Calibri" w:cs="Calibri"/>
                <w:color w:val="000000"/>
                <w:sz w:val="22"/>
              </w:rPr>
            </w:pPr>
            <w:ins w:id="3773" w:author="Nate Bachmeier [AWS-SA]" w:date="2023-02-25T11:26:00Z">
              <w:r w:rsidRPr="00E16572">
                <w:rPr>
                  <w:rFonts w:ascii="Calibri" w:eastAsia="Times New Roman" w:hAnsi="Calibri" w:cs="Calibri"/>
                  <w:color w:val="000000"/>
                  <w:sz w:val="22"/>
                </w:rPr>
                <w:t>550</w:t>
              </w:r>
            </w:ins>
          </w:p>
        </w:tc>
      </w:tr>
      <w:tr w:rsidR="00E16572" w:rsidRPr="00E16572" w14:paraId="5A0AD3CE" w14:textId="77777777" w:rsidTr="005D1D3E">
        <w:trPr>
          <w:trHeight w:val="300"/>
          <w:ins w:id="3774" w:author="Nate Bachmeier [AWS-SA]" w:date="2023-02-25T11:26:00Z"/>
          <w:trPrChange w:id="3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76" w:author="Nate Bachmeier [AWS-SA]" w:date="2023-02-26T11:07:00Z">
              <w:tcPr>
                <w:tcW w:w="4740" w:type="dxa"/>
                <w:tcBorders>
                  <w:top w:val="nil"/>
                  <w:left w:val="nil"/>
                  <w:bottom w:val="nil"/>
                  <w:right w:val="nil"/>
                </w:tcBorders>
                <w:shd w:val="clear" w:color="auto" w:fill="auto"/>
                <w:noWrap/>
                <w:vAlign w:val="bottom"/>
                <w:hideMark/>
              </w:tcPr>
            </w:tcPrChange>
          </w:tcPr>
          <w:p w14:paraId="68EF6CEB" w14:textId="77777777" w:rsidR="00E16572" w:rsidRPr="00E16572" w:rsidRDefault="00E16572" w:rsidP="00E16572">
            <w:pPr>
              <w:spacing w:line="240" w:lineRule="auto"/>
              <w:ind w:firstLine="0"/>
              <w:rPr>
                <w:ins w:id="3777" w:author="Nate Bachmeier [AWS-SA]" w:date="2023-02-25T11:26:00Z"/>
                <w:rFonts w:ascii="Calibri" w:eastAsia="Times New Roman" w:hAnsi="Calibri" w:cs="Calibri"/>
                <w:b w:val="0"/>
                <w:bCs w:val="0"/>
                <w:color w:val="000000"/>
                <w:sz w:val="22"/>
                <w:rPrChange w:id="3778" w:author="Nate Bachmeier [AWS-SA]" w:date="2023-02-25T11:29:00Z">
                  <w:rPr>
                    <w:ins w:id="3779" w:author="Nate Bachmeier [AWS-SA]" w:date="2023-02-25T11:26:00Z"/>
                    <w:rFonts w:ascii="Calibri" w:eastAsia="Times New Roman" w:hAnsi="Calibri" w:cs="Calibri"/>
                    <w:color w:val="000000"/>
                    <w:sz w:val="22"/>
                  </w:rPr>
                </w:rPrChange>
              </w:rPr>
            </w:pPr>
            <w:ins w:id="3780" w:author="Nate Bachmeier [AWS-SA]" w:date="2023-02-25T11:26:00Z">
              <w:r w:rsidRPr="00E16572">
                <w:rPr>
                  <w:rFonts w:ascii="Calibri" w:eastAsia="Times New Roman" w:hAnsi="Calibri" w:cs="Calibri"/>
                  <w:color w:val="000000"/>
                  <w:sz w:val="22"/>
                </w:rPr>
                <w:t>faceplanting</w:t>
              </w:r>
            </w:ins>
          </w:p>
        </w:tc>
        <w:tc>
          <w:tcPr>
            <w:tcW w:w="5348" w:type="dxa"/>
            <w:noWrap/>
            <w:hideMark/>
            <w:tcPrChange w:id="3781" w:author="Nate Bachmeier [AWS-SA]" w:date="2023-02-26T11:07:00Z">
              <w:tcPr>
                <w:tcW w:w="960" w:type="dxa"/>
                <w:tcBorders>
                  <w:top w:val="nil"/>
                  <w:left w:val="nil"/>
                  <w:bottom w:val="nil"/>
                  <w:right w:val="nil"/>
                </w:tcBorders>
                <w:shd w:val="clear" w:color="auto" w:fill="auto"/>
                <w:noWrap/>
                <w:vAlign w:val="bottom"/>
                <w:hideMark/>
              </w:tcPr>
            </w:tcPrChange>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82" w:author="Nate Bachmeier [AWS-SA]" w:date="2023-02-25T11:26:00Z"/>
                <w:rFonts w:ascii="Calibri" w:eastAsia="Times New Roman" w:hAnsi="Calibri" w:cs="Calibri"/>
                <w:color w:val="000000"/>
                <w:sz w:val="22"/>
              </w:rPr>
            </w:pPr>
            <w:ins w:id="3783" w:author="Nate Bachmeier [AWS-SA]" w:date="2023-02-25T11:26:00Z">
              <w:r w:rsidRPr="00E16572">
                <w:rPr>
                  <w:rFonts w:ascii="Calibri" w:eastAsia="Times New Roman" w:hAnsi="Calibri" w:cs="Calibri"/>
                  <w:color w:val="000000"/>
                  <w:sz w:val="22"/>
                </w:rPr>
                <w:t>769</w:t>
              </w:r>
            </w:ins>
          </w:p>
        </w:tc>
      </w:tr>
      <w:tr w:rsidR="00E16572" w:rsidRPr="00E16572" w14:paraId="42944B1D" w14:textId="77777777" w:rsidTr="005D1D3E">
        <w:trPr>
          <w:cnfStyle w:val="000000100000" w:firstRow="0" w:lastRow="0" w:firstColumn="0" w:lastColumn="0" w:oddVBand="0" w:evenVBand="0" w:oddHBand="1" w:evenHBand="0" w:firstRowFirstColumn="0" w:firstRowLastColumn="0" w:lastRowFirstColumn="0" w:lastRowLastColumn="0"/>
          <w:trHeight w:val="300"/>
          <w:ins w:id="3784" w:author="Nate Bachmeier [AWS-SA]" w:date="2023-02-25T11:26:00Z"/>
          <w:trPrChange w:id="3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86" w:author="Nate Bachmeier [AWS-SA]" w:date="2023-02-26T11:07:00Z">
              <w:tcPr>
                <w:tcW w:w="4740" w:type="dxa"/>
                <w:tcBorders>
                  <w:top w:val="nil"/>
                  <w:left w:val="nil"/>
                  <w:bottom w:val="nil"/>
                  <w:right w:val="nil"/>
                </w:tcBorders>
                <w:shd w:val="clear" w:color="auto" w:fill="auto"/>
                <w:noWrap/>
                <w:vAlign w:val="bottom"/>
                <w:hideMark/>
              </w:tcPr>
            </w:tcPrChange>
          </w:tcPr>
          <w:p w14:paraId="6C6C5E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87" w:author="Nate Bachmeier [AWS-SA]" w:date="2023-02-25T11:26:00Z"/>
                <w:rFonts w:ascii="Calibri" w:eastAsia="Times New Roman" w:hAnsi="Calibri" w:cs="Calibri"/>
                <w:b w:val="0"/>
                <w:bCs w:val="0"/>
                <w:color w:val="000000"/>
                <w:sz w:val="22"/>
                <w:rPrChange w:id="3788" w:author="Nate Bachmeier [AWS-SA]" w:date="2023-02-25T11:29:00Z">
                  <w:rPr>
                    <w:ins w:id="3789" w:author="Nate Bachmeier [AWS-SA]" w:date="2023-02-25T11:26:00Z"/>
                    <w:rFonts w:ascii="Calibri" w:eastAsia="Times New Roman" w:hAnsi="Calibri" w:cs="Calibri"/>
                    <w:color w:val="000000"/>
                    <w:sz w:val="22"/>
                  </w:rPr>
                </w:rPrChange>
              </w:rPr>
            </w:pPr>
            <w:ins w:id="3790" w:author="Nate Bachmeier [AWS-SA]" w:date="2023-02-25T11:26:00Z">
              <w:r w:rsidRPr="00E16572">
                <w:rPr>
                  <w:rFonts w:ascii="Calibri" w:eastAsia="Times New Roman" w:hAnsi="Calibri" w:cs="Calibri"/>
                  <w:color w:val="000000"/>
                  <w:sz w:val="22"/>
                </w:rPr>
                <w:t>falling off bike</w:t>
              </w:r>
            </w:ins>
          </w:p>
        </w:tc>
        <w:tc>
          <w:tcPr>
            <w:tcW w:w="5348" w:type="dxa"/>
            <w:noWrap/>
            <w:hideMark/>
            <w:tcPrChange w:id="3791" w:author="Nate Bachmeier [AWS-SA]" w:date="2023-02-26T11:07:00Z">
              <w:tcPr>
                <w:tcW w:w="960" w:type="dxa"/>
                <w:tcBorders>
                  <w:top w:val="nil"/>
                  <w:left w:val="nil"/>
                  <w:bottom w:val="nil"/>
                  <w:right w:val="nil"/>
                </w:tcBorders>
                <w:shd w:val="clear" w:color="auto" w:fill="auto"/>
                <w:noWrap/>
                <w:vAlign w:val="bottom"/>
                <w:hideMark/>
              </w:tcPr>
            </w:tcPrChange>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92" w:author="Nate Bachmeier [AWS-SA]" w:date="2023-02-25T11:26:00Z"/>
                <w:rFonts w:ascii="Calibri" w:eastAsia="Times New Roman" w:hAnsi="Calibri" w:cs="Calibri"/>
                <w:color w:val="000000"/>
                <w:sz w:val="22"/>
              </w:rPr>
            </w:pPr>
            <w:ins w:id="3793" w:author="Nate Bachmeier [AWS-SA]" w:date="2023-02-25T11:26:00Z">
              <w:r w:rsidRPr="00E16572">
                <w:rPr>
                  <w:rFonts w:ascii="Calibri" w:eastAsia="Times New Roman" w:hAnsi="Calibri" w:cs="Calibri"/>
                  <w:color w:val="000000"/>
                  <w:sz w:val="22"/>
                </w:rPr>
                <w:t>647</w:t>
              </w:r>
            </w:ins>
          </w:p>
        </w:tc>
      </w:tr>
      <w:tr w:rsidR="00E16572" w:rsidRPr="00E16572" w14:paraId="0FBFD43A" w14:textId="77777777" w:rsidTr="005D1D3E">
        <w:trPr>
          <w:trHeight w:val="300"/>
          <w:ins w:id="3794" w:author="Nate Bachmeier [AWS-SA]" w:date="2023-02-25T11:26:00Z"/>
          <w:trPrChange w:id="3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96" w:author="Nate Bachmeier [AWS-SA]" w:date="2023-02-26T11:07:00Z">
              <w:tcPr>
                <w:tcW w:w="4740" w:type="dxa"/>
                <w:tcBorders>
                  <w:top w:val="nil"/>
                  <w:left w:val="nil"/>
                  <w:bottom w:val="nil"/>
                  <w:right w:val="nil"/>
                </w:tcBorders>
                <w:shd w:val="clear" w:color="auto" w:fill="auto"/>
                <w:noWrap/>
                <w:vAlign w:val="bottom"/>
                <w:hideMark/>
              </w:tcPr>
            </w:tcPrChange>
          </w:tcPr>
          <w:p w14:paraId="4E125D85" w14:textId="77777777" w:rsidR="00E16572" w:rsidRPr="00E16572" w:rsidRDefault="00E16572" w:rsidP="00E16572">
            <w:pPr>
              <w:spacing w:line="240" w:lineRule="auto"/>
              <w:ind w:firstLine="0"/>
              <w:rPr>
                <w:ins w:id="3797" w:author="Nate Bachmeier [AWS-SA]" w:date="2023-02-25T11:26:00Z"/>
                <w:rFonts w:ascii="Calibri" w:eastAsia="Times New Roman" w:hAnsi="Calibri" w:cs="Calibri"/>
                <w:b w:val="0"/>
                <w:bCs w:val="0"/>
                <w:color w:val="000000"/>
                <w:sz w:val="22"/>
                <w:rPrChange w:id="3798" w:author="Nate Bachmeier [AWS-SA]" w:date="2023-02-25T11:29:00Z">
                  <w:rPr>
                    <w:ins w:id="3799" w:author="Nate Bachmeier [AWS-SA]" w:date="2023-02-25T11:26:00Z"/>
                    <w:rFonts w:ascii="Calibri" w:eastAsia="Times New Roman" w:hAnsi="Calibri" w:cs="Calibri"/>
                    <w:color w:val="000000"/>
                    <w:sz w:val="22"/>
                  </w:rPr>
                </w:rPrChange>
              </w:rPr>
            </w:pPr>
            <w:ins w:id="3800" w:author="Nate Bachmeier [AWS-SA]" w:date="2023-02-25T11:26:00Z">
              <w:r w:rsidRPr="00E16572">
                <w:rPr>
                  <w:rFonts w:ascii="Calibri" w:eastAsia="Times New Roman" w:hAnsi="Calibri" w:cs="Calibri"/>
                  <w:color w:val="000000"/>
                  <w:sz w:val="22"/>
                </w:rPr>
                <w:lastRenderedPageBreak/>
                <w:t>falling off chair</w:t>
              </w:r>
            </w:ins>
          </w:p>
        </w:tc>
        <w:tc>
          <w:tcPr>
            <w:tcW w:w="5348" w:type="dxa"/>
            <w:noWrap/>
            <w:hideMark/>
            <w:tcPrChange w:id="3801" w:author="Nate Bachmeier [AWS-SA]" w:date="2023-02-26T11:07:00Z">
              <w:tcPr>
                <w:tcW w:w="960" w:type="dxa"/>
                <w:tcBorders>
                  <w:top w:val="nil"/>
                  <w:left w:val="nil"/>
                  <w:bottom w:val="nil"/>
                  <w:right w:val="nil"/>
                </w:tcBorders>
                <w:shd w:val="clear" w:color="auto" w:fill="auto"/>
                <w:noWrap/>
                <w:vAlign w:val="bottom"/>
                <w:hideMark/>
              </w:tcPr>
            </w:tcPrChange>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02" w:author="Nate Bachmeier [AWS-SA]" w:date="2023-02-25T11:26:00Z"/>
                <w:rFonts w:ascii="Calibri" w:eastAsia="Times New Roman" w:hAnsi="Calibri" w:cs="Calibri"/>
                <w:color w:val="000000"/>
                <w:sz w:val="22"/>
              </w:rPr>
            </w:pPr>
            <w:ins w:id="3803" w:author="Nate Bachmeier [AWS-SA]" w:date="2023-02-25T11:26:00Z">
              <w:r w:rsidRPr="00E16572">
                <w:rPr>
                  <w:rFonts w:ascii="Calibri" w:eastAsia="Times New Roman" w:hAnsi="Calibri" w:cs="Calibri"/>
                  <w:color w:val="000000"/>
                  <w:sz w:val="22"/>
                </w:rPr>
                <w:t>684</w:t>
              </w:r>
            </w:ins>
          </w:p>
        </w:tc>
      </w:tr>
      <w:tr w:rsidR="00E16572" w:rsidRPr="00E16572" w14:paraId="2D1628AD" w14:textId="77777777" w:rsidTr="005D1D3E">
        <w:trPr>
          <w:cnfStyle w:val="000000100000" w:firstRow="0" w:lastRow="0" w:firstColumn="0" w:lastColumn="0" w:oddVBand="0" w:evenVBand="0" w:oddHBand="1" w:evenHBand="0" w:firstRowFirstColumn="0" w:firstRowLastColumn="0" w:lastRowFirstColumn="0" w:lastRowLastColumn="0"/>
          <w:trHeight w:val="300"/>
          <w:ins w:id="3804" w:author="Nate Bachmeier [AWS-SA]" w:date="2023-02-25T11:26:00Z"/>
          <w:trPrChange w:id="3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06" w:author="Nate Bachmeier [AWS-SA]" w:date="2023-02-26T11:07:00Z">
              <w:tcPr>
                <w:tcW w:w="4740" w:type="dxa"/>
                <w:tcBorders>
                  <w:top w:val="nil"/>
                  <w:left w:val="nil"/>
                  <w:bottom w:val="nil"/>
                  <w:right w:val="nil"/>
                </w:tcBorders>
                <w:shd w:val="clear" w:color="auto" w:fill="auto"/>
                <w:noWrap/>
                <w:vAlign w:val="bottom"/>
                <w:hideMark/>
              </w:tcPr>
            </w:tcPrChange>
          </w:tcPr>
          <w:p w14:paraId="4D3D6CB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07" w:author="Nate Bachmeier [AWS-SA]" w:date="2023-02-25T11:26:00Z"/>
                <w:rFonts w:ascii="Calibri" w:eastAsia="Times New Roman" w:hAnsi="Calibri" w:cs="Calibri"/>
                <w:b w:val="0"/>
                <w:bCs w:val="0"/>
                <w:color w:val="000000"/>
                <w:sz w:val="22"/>
                <w:rPrChange w:id="3808" w:author="Nate Bachmeier [AWS-SA]" w:date="2023-02-25T11:29:00Z">
                  <w:rPr>
                    <w:ins w:id="3809" w:author="Nate Bachmeier [AWS-SA]" w:date="2023-02-25T11:26:00Z"/>
                    <w:rFonts w:ascii="Calibri" w:eastAsia="Times New Roman" w:hAnsi="Calibri" w:cs="Calibri"/>
                    <w:color w:val="000000"/>
                    <w:sz w:val="22"/>
                  </w:rPr>
                </w:rPrChange>
              </w:rPr>
            </w:pPr>
            <w:ins w:id="3810" w:author="Nate Bachmeier [AWS-SA]" w:date="2023-02-25T11:26:00Z">
              <w:r w:rsidRPr="00E16572">
                <w:rPr>
                  <w:rFonts w:ascii="Calibri" w:eastAsia="Times New Roman" w:hAnsi="Calibri" w:cs="Calibri"/>
                  <w:color w:val="000000"/>
                  <w:sz w:val="22"/>
                </w:rPr>
                <w:t>feeding birds</w:t>
              </w:r>
            </w:ins>
          </w:p>
        </w:tc>
        <w:tc>
          <w:tcPr>
            <w:tcW w:w="5348" w:type="dxa"/>
            <w:noWrap/>
            <w:hideMark/>
            <w:tcPrChange w:id="3811" w:author="Nate Bachmeier [AWS-SA]" w:date="2023-02-26T11:07:00Z">
              <w:tcPr>
                <w:tcW w:w="960" w:type="dxa"/>
                <w:tcBorders>
                  <w:top w:val="nil"/>
                  <w:left w:val="nil"/>
                  <w:bottom w:val="nil"/>
                  <w:right w:val="nil"/>
                </w:tcBorders>
                <w:shd w:val="clear" w:color="auto" w:fill="auto"/>
                <w:noWrap/>
                <w:vAlign w:val="bottom"/>
                <w:hideMark/>
              </w:tcPr>
            </w:tcPrChange>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12" w:author="Nate Bachmeier [AWS-SA]" w:date="2023-02-25T11:26:00Z"/>
                <w:rFonts w:ascii="Calibri" w:eastAsia="Times New Roman" w:hAnsi="Calibri" w:cs="Calibri"/>
                <w:color w:val="000000"/>
                <w:sz w:val="22"/>
              </w:rPr>
            </w:pPr>
            <w:ins w:id="3813" w:author="Nate Bachmeier [AWS-SA]" w:date="2023-02-25T11:26:00Z">
              <w:r w:rsidRPr="00E16572">
                <w:rPr>
                  <w:rFonts w:ascii="Calibri" w:eastAsia="Times New Roman" w:hAnsi="Calibri" w:cs="Calibri"/>
                  <w:color w:val="000000"/>
                  <w:sz w:val="22"/>
                </w:rPr>
                <w:t>838</w:t>
              </w:r>
            </w:ins>
          </w:p>
        </w:tc>
      </w:tr>
      <w:tr w:rsidR="00E16572" w:rsidRPr="00E16572" w14:paraId="6983315F" w14:textId="77777777" w:rsidTr="005D1D3E">
        <w:trPr>
          <w:trHeight w:val="300"/>
          <w:ins w:id="3814" w:author="Nate Bachmeier [AWS-SA]" w:date="2023-02-25T11:26:00Z"/>
          <w:trPrChange w:id="3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16" w:author="Nate Bachmeier [AWS-SA]" w:date="2023-02-26T11:07:00Z">
              <w:tcPr>
                <w:tcW w:w="4740" w:type="dxa"/>
                <w:tcBorders>
                  <w:top w:val="nil"/>
                  <w:left w:val="nil"/>
                  <w:bottom w:val="nil"/>
                  <w:right w:val="nil"/>
                </w:tcBorders>
                <w:shd w:val="clear" w:color="auto" w:fill="auto"/>
                <w:noWrap/>
                <w:vAlign w:val="bottom"/>
                <w:hideMark/>
              </w:tcPr>
            </w:tcPrChange>
          </w:tcPr>
          <w:p w14:paraId="462331B0" w14:textId="77777777" w:rsidR="00E16572" w:rsidRPr="00E16572" w:rsidRDefault="00E16572" w:rsidP="00E16572">
            <w:pPr>
              <w:spacing w:line="240" w:lineRule="auto"/>
              <w:ind w:firstLine="0"/>
              <w:rPr>
                <w:ins w:id="3817" w:author="Nate Bachmeier [AWS-SA]" w:date="2023-02-25T11:26:00Z"/>
                <w:rFonts w:ascii="Calibri" w:eastAsia="Times New Roman" w:hAnsi="Calibri" w:cs="Calibri"/>
                <w:b w:val="0"/>
                <w:bCs w:val="0"/>
                <w:color w:val="000000"/>
                <w:sz w:val="22"/>
                <w:rPrChange w:id="3818" w:author="Nate Bachmeier [AWS-SA]" w:date="2023-02-25T11:29:00Z">
                  <w:rPr>
                    <w:ins w:id="3819" w:author="Nate Bachmeier [AWS-SA]" w:date="2023-02-25T11:26:00Z"/>
                    <w:rFonts w:ascii="Calibri" w:eastAsia="Times New Roman" w:hAnsi="Calibri" w:cs="Calibri"/>
                    <w:color w:val="000000"/>
                    <w:sz w:val="22"/>
                  </w:rPr>
                </w:rPrChange>
              </w:rPr>
            </w:pPr>
            <w:ins w:id="3820" w:author="Nate Bachmeier [AWS-SA]" w:date="2023-02-25T11:26:00Z">
              <w:r w:rsidRPr="00E16572">
                <w:rPr>
                  <w:rFonts w:ascii="Calibri" w:eastAsia="Times New Roman" w:hAnsi="Calibri" w:cs="Calibri"/>
                  <w:color w:val="000000"/>
                  <w:sz w:val="22"/>
                </w:rPr>
                <w:t>feeding fish</w:t>
              </w:r>
            </w:ins>
          </w:p>
        </w:tc>
        <w:tc>
          <w:tcPr>
            <w:tcW w:w="5348" w:type="dxa"/>
            <w:noWrap/>
            <w:hideMark/>
            <w:tcPrChange w:id="3821" w:author="Nate Bachmeier [AWS-SA]" w:date="2023-02-26T11:07:00Z">
              <w:tcPr>
                <w:tcW w:w="960" w:type="dxa"/>
                <w:tcBorders>
                  <w:top w:val="nil"/>
                  <w:left w:val="nil"/>
                  <w:bottom w:val="nil"/>
                  <w:right w:val="nil"/>
                </w:tcBorders>
                <w:shd w:val="clear" w:color="auto" w:fill="auto"/>
                <w:noWrap/>
                <w:vAlign w:val="bottom"/>
                <w:hideMark/>
              </w:tcPr>
            </w:tcPrChange>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22" w:author="Nate Bachmeier [AWS-SA]" w:date="2023-02-25T11:26:00Z"/>
                <w:rFonts w:ascii="Calibri" w:eastAsia="Times New Roman" w:hAnsi="Calibri" w:cs="Calibri"/>
                <w:color w:val="000000"/>
                <w:sz w:val="22"/>
              </w:rPr>
            </w:pPr>
            <w:ins w:id="3823" w:author="Nate Bachmeier [AWS-SA]" w:date="2023-02-25T11:26:00Z">
              <w:r w:rsidRPr="00E16572">
                <w:rPr>
                  <w:rFonts w:ascii="Calibri" w:eastAsia="Times New Roman" w:hAnsi="Calibri" w:cs="Calibri"/>
                  <w:color w:val="000000"/>
                  <w:sz w:val="22"/>
                </w:rPr>
                <w:t>836</w:t>
              </w:r>
            </w:ins>
          </w:p>
        </w:tc>
      </w:tr>
      <w:tr w:rsidR="00E16572" w:rsidRPr="00E16572" w14:paraId="72DDE926" w14:textId="77777777" w:rsidTr="005D1D3E">
        <w:trPr>
          <w:cnfStyle w:val="000000100000" w:firstRow="0" w:lastRow="0" w:firstColumn="0" w:lastColumn="0" w:oddVBand="0" w:evenVBand="0" w:oddHBand="1" w:evenHBand="0" w:firstRowFirstColumn="0" w:firstRowLastColumn="0" w:lastRowFirstColumn="0" w:lastRowLastColumn="0"/>
          <w:trHeight w:val="300"/>
          <w:ins w:id="3824" w:author="Nate Bachmeier [AWS-SA]" w:date="2023-02-25T11:26:00Z"/>
          <w:trPrChange w:id="3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26" w:author="Nate Bachmeier [AWS-SA]" w:date="2023-02-26T11:07:00Z">
              <w:tcPr>
                <w:tcW w:w="4740" w:type="dxa"/>
                <w:tcBorders>
                  <w:top w:val="nil"/>
                  <w:left w:val="nil"/>
                  <w:bottom w:val="nil"/>
                  <w:right w:val="nil"/>
                </w:tcBorders>
                <w:shd w:val="clear" w:color="auto" w:fill="auto"/>
                <w:noWrap/>
                <w:vAlign w:val="bottom"/>
                <w:hideMark/>
              </w:tcPr>
            </w:tcPrChange>
          </w:tcPr>
          <w:p w14:paraId="690A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27" w:author="Nate Bachmeier [AWS-SA]" w:date="2023-02-25T11:26:00Z"/>
                <w:rFonts w:ascii="Calibri" w:eastAsia="Times New Roman" w:hAnsi="Calibri" w:cs="Calibri"/>
                <w:b w:val="0"/>
                <w:bCs w:val="0"/>
                <w:color w:val="000000"/>
                <w:sz w:val="22"/>
                <w:rPrChange w:id="3828" w:author="Nate Bachmeier [AWS-SA]" w:date="2023-02-25T11:29:00Z">
                  <w:rPr>
                    <w:ins w:id="3829" w:author="Nate Bachmeier [AWS-SA]" w:date="2023-02-25T11:26:00Z"/>
                    <w:rFonts w:ascii="Calibri" w:eastAsia="Times New Roman" w:hAnsi="Calibri" w:cs="Calibri"/>
                    <w:color w:val="000000"/>
                    <w:sz w:val="22"/>
                  </w:rPr>
                </w:rPrChange>
              </w:rPr>
            </w:pPr>
            <w:ins w:id="3830" w:author="Nate Bachmeier [AWS-SA]" w:date="2023-02-25T11:26:00Z">
              <w:r w:rsidRPr="00E16572">
                <w:rPr>
                  <w:rFonts w:ascii="Calibri" w:eastAsia="Times New Roman" w:hAnsi="Calibri" w:cs="Calibri"/>
                  <w:color w:val="000000"/>
                  <w:sz w:val="22"/>
                </w:rPr>
                <w:t>feeding goats</w:t>
              </w:r>
            </w:ins>
          </w:p>
        </w:tc>
        <w:tc>
          <w:tcPr>
            <w:tcW w:w="5348" w:type="dxa"/>
            <w:noWrap/>
            <w:hideMark/>
            <w:tcPrChange w:id="3831" w:author="Nate Bachmeier [AWS-SA]" w:date="2023-02-26T11:07:00Z">
              <w:tcPr>
                <w:tcW w:w="960" w:type="dxa"/>
                <w:tcBorders>
                  <w:top w:val="nil"/>
                  <w:left w:val="nil"/>
                  <w:bottom w:val="nil"/>
                  <w:right w:val="nil"/>
                </w:tcBorders>
                <w:shd w:val="clear" w:color="auto" w:fill="auto"/>
                <w:noWrap/>
                <w:vAlign w:val="bottom"/>
                <w:hideMark/>
              </w:tcPr>
            </w:tcPrChange>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32" w:author="Nate Bachmeier [AWS-SA]" w:date="2023-02-25T11:26:00Z"/>
                <w:rFonts w:ascii="Calibri" w:eastAsia="Times New Roman" w:hAnsi="Calibri" w:cs="Calibri"/>
                <w:color w:val="000000"/>
                <w:sz w:val="22"/>
              </w:rPr>
            </w:pPr>
            <w:ins w:id="3833" w:author="Nate Bachmeier [AWS-SA]" w:date="2023-02-25T11:26:00Z">
              <w:r w:rsidRPr="00E16572">
                <w:rPr>
                  <w:rFonts w:ascii="Calibri" w:eastAsia="Times New Roman" w:hAnsi="Calibri" w:cs="Calibri"/>
                  <w:color w:val="000000"/>
                  <w:sz w:val="22"/>
                </w:rPr>
                <w:t>747</w:t>
              </w:r>
            </w:ins>
          </w:p>
        </w:tc>
      </w:tr>
      <w:tr w:rsidR="00E16572" w:rsidRPr="00E16572" w14:paraId="2B6A1D18" w14:textId="77777777" w:rsidTr="005D1D3E">
        <w:trPr>
          <w:trHeight w:val="300"/>
          <w:ins w:id="3834" w:author="Nate Bachmeier [AWS-SA]" w:date="2023-02-25T11:26:00Z"/>
          <w:trPrChange w:id="3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36" w:author="Nate Bachmeier [AWS-SA]" w:date="2023-02-26T11:07:00Z">
              <w:tcPr>
                <w:tcW w:w="4740" w:type="dxa"/>
                <w:tcBorders>
                  <w:top w:val="nil"/>
                  <w:left w:val="nil"/>
                  <w:bottom w:val="nil"/>
                  <w:right w:val="nil"/>
                </w:tcBorders>
                <w:shd w:val="clear" w:color="auto" w:fill="auto"/>
                <w:noWrap/>
                <w:vAlign w:val="bottom"/>
                <w:hideMark/>
              </w:tcPr>
            </w:tcPrChange>
          </w:tcPr>
          <w:p w14:paraId="46463BA8" w14:textId="77777777" w:rsidR="00E16572" w:rsidRPr="00E16572" w:rsidRDefault="00E16572" w:rsidP="00E16572">
            <w:pPr>
              <w:spacing w:line="240" w:lineRule="auto"/>
              <w:ind w:firstLine="0"/>
              <w:rPr>
                <w:ins w:id="3837" w:author="Nate Bachmeier [AWS-SA]" w:date="2023-02-25T11:26:00Z"/>
                <w:rFonts w:ascii="Calibri" w:eastAsia="Times New Roman" w:hAnsi="Calibri" w:cs="Calibri"/>
                <w:b w:val="0"/>
                <w:bCs w:val="0"/>
                <w:color w:val="000000"/>
                <w:sz w:val="22"/>
                <w:rPrChange w:id="3838" w:author="Nate Bachmeier [AWS-SA]" w:date="2023-02-25T11:29:00Z">
                  <w:rPr>
                    <w:ins w:id="3839" w:author="Nate Bachmeier [AWS-SA]" w:date="2023-02-25T11:26:00Z"/>
                    <w:rFonts w:ascii="Calibri" w:eastAsia="Times New Roman" w:hAnsi="Calibri" w:cs="Calibri"/>
                    <w:color w:val="000000"/>
                    <w:sz w:val="22"/>
                  </w:rPr>
                </w:rPrChange>
              </w:rPr>
            </w:pPr>
            <w:ins w:id="3840" w:author="Nate Bachmeier [AWS-SA]" w:date="2023-02-25T11:26:00Z">
              <w:r w:rsidRPr="00E16572">
                <w:rPr>
                  <w:rFonts w:ascii="Calibri" w:eastAsia="Times New Roman" w:hAnsi="Calibri" w:cs="Calibri"/>
                  <w:color w:val="000000"/>
                  <w:sz w:val="22"/>
                </w:rPr>
                <w:t>fencing (sport)</w:t>
              </w:r>
            </w:ins>
          </w:p>
        </w:tc>
        <w:tc>
          <w:tcPr>
            <w:tcW w:w="5348" w:type="dxa"/>
            <w:noWrap/>
            <w:hideMark/>
            <w:tcPrChange w:id="3841" w:author="Nate Bachmeier [AWS-SA]" w:date="2023-02-26T11:07:00Z">
              <w:tcPr>
                <w:tcW w:w="960" w:type="dxa"/>
                <w:tcBorders>
                  <w:top w:val="nil"/>
                  <w:left w:val="nil"/>
                  <w:bottom w:val="nil"/>
                  <w:right w:val="nil"/>
                </w:tcBorders>
                <w:shd w:val="clear" w:color="auto" w:fill="auto"/>
                <w:noWrap/>
                <w:vAlign w:val="bottom"/>
                <w:hideMark/>
              </w:tcPr>
            </w:tcPrChange>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42" w:author="Nate Bachmeier [AWS-SA]" w:date="2023-02-25T11:26:00Z"/>
                <w:rFonts w:ascii="Calibri" w:eastAsia="Times New Roman" w:hAnsi="Calibri" w:cs="Calibri"/>
                <w:color w:val="000000"/>
                <w:sz w:val="22"/>
              </w:rPr>
            </w:pPr>
            <w:ins w:id="3843" w:author="Nate Bachmeier [AWS-SA]" w:date="2023-02-25T11:26:00Z">
              <w:r w:rsidRPr="00E16572">
                <w:rPr>
                  <w:rFonts w:ascii="Calibri" w:eastAsia="Times New Roman" w:hAnsi="Calibri" w:cs="Calibri"/>
                  <w:color w:val="000000"/>
                  <w:sz w:val="22"/>
                </w:rPr>
                <w:t>655</w:t>
              </w:r>
            </w:ins>
          </w:p>
        </w:tc>
      </w:tr>
      <w:tr w:rsidR="00E16572" w:rsidRPr="00E16572" w14:paraId="0D3043BF" w14:textId="77777777" w:rsidTr="005D1D3E">
        <w:trPr>
          <w:cnfStyle w:val="000000100000" w:firstRow="0" w:lastRow="0" w:firstColumn="0" w:lastColumn="0" w:oddVBand="0" w:evenVBand="0" w:oddHBand="1" w:evenHBand="0" w:firstRowFirstColumn="0" w:firstRowLastColumn="0" w:lastRowFirstColumn="0" w:lastRowLastColumn="0"/>
          <w:trHeight w:val="300"/>
          <w:ins w:id="3844" w:author="Nate Bachmeier [AWS-SA]" w:date="2023-02-25T11:26:00Z"/>
          <w:trPrChange w:id="3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46" w:author="Nate Bachmeier [AWS-SA]" w:date="2023-02-26T11:07:00Z">
              <w:tcPr>
                <w:tcW w:w="4740" w:type="dxa"/>
                <w:tcBorders>
                  <w:top w:val="nil"/>
                  <w:left w:val="nil"/>
                  <w:bottom w:val="nil"/>
                  <w:right w:val="nil"/>
                </w:tcBorders>
                <w:shd w:val="clear" w:color="auto" w:fill="auto"/>
                <w:noWrap/>
                <w:vAlign w:val="bottom"/>
                <w:hideMark/>
              </w:tcPr>
            </w:tcPrChange>
          </w:tcPr>
          <w:p w14:paraId="20EAF86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47" w:author="Nate Bachmeier [AWS-SA]" w:date="2023-02-25T11:26:00Z"/>
                <w:rFonts w:ascii="Calibri" w:eastAsia="Times New Roman" w:hAnsi="Calibri" w:cs="Calibri"/>
                <w:b w:val="0"/>
                <w:bCs w:val="0"/>
                <w:color w:val="000000"/>
                <w:sz w:val="22"/>
                <w:rPrChange w:id="3848" w:author="Nate Bachmeier [AWS-SA]" w:date="2023-02-25T11:29:00Z">
                  <w:rPr>
                    <w:ins w:id="3849" w:author="Nate Bachmeier [AWS-SA]" w:date="2023-02-25T11:26:00Z"/>
                    <w:rFonts w:ascii="Calibri" w:eastAsia="Times New Roman" w:hAnsi="Calibri" w:cs="Calibri"/>
                    <w:color w:val="000000"/>
                    <w:sz w:val="22"/>
                  </w:rPr>
                </w:rPrChange>
              </w:rPr>
            </w:pPr>
            <w:ins w:id="3850" w:author="Nate Bachmeier [AWS-SA]" w:date="2023-02-25T11:26:00Z">
              <w:r w:rsidRPr="00E16572">
                <w:rPr>
                  <w:rFonts w:ascii="Calibri" w:eastAsia="Times New Roman" w:hAnsi="Calibri" w:cs="Calibri"/>
                  <w:color w:val="000000"/>
                  <w:sz w:val="22"/>
                </w:rPr>
                <w:t>fidgeting</w:t>
              </w:r>
            </w:ins>
          </w:p>
        </w:tc>
        <w:tc>
          <w:tcPr>
            <w:tcW w:w="5348" w:type="dxa"/>
            <w:noWrap/>
            <w:hideMark/>
            <w:tcPrChange w:id="3851" w:author="Nate Bachmeier [AWS-SA]" w:date="2023-02-26T11:07:00Z">
              <w:tcPr>
                <w:tcW w:w="960" w:type="dxa"/>
                <w:tcBorders>
                  <w:top w:val="nil"/>
                  <w:left w:val="nil"/>
                  <w:bottom w:val="nil"/>
                  <w:right w:val="nil"/>
                </w:tcBorders>
                <w:shd w:val="clear" w:color="auto" w:fill="auto"/>
                <w:noWrap/>
                <w:vAlign w:val="bottom"/>
                <w:hideMark/>
              </w:tcPr>
            </w:tcPrChange>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52" w:author="Nate Bachmeier [AWS-SA]" w:date="2023-02-25T11:26:00Z"/>
                <w:rFonts w:ascii="Calibri" w:eastAsia="Times New Roman" w:hAnsi="Calibri" w:cs="Calibri"/>
                <w:color w:val="000000"/>
                <w:sz w:val="22"/>
              </w:rPr>
            </w:pPr>
            <w:ins w:id="3853" w:author="Nate Bachmeier [AWS-SA]" w:date="2023-02-25T11:26:00Z">
              <w:r w:rsidRPr="00E16572">
                <w:rPr>
                  <w:rFonts w:ascii="Calibri" w:eastAsia="Times New Roman" w:hAnsi="Calibri" w:cs="Calibri"/>
                  <w:color w:val="000000"/>
                  <w:sz w:val="22"/>
                </w:rPr>
                <w:t>539</w:t>
              </w:r>
            </w:ins>
          </w:p>
        </w:tc>
      </w:tr>
      <w:tr w:rsidR="00E16572" w:rsidRPr="00E16572" w14:paraId="3F554C36" w14:textId="77777777" w:rsidTr="005D1D3E">
        <w:trPr>
          <w:trHeight w:val="300"/>
          <w:ins w:id="3854" w:author="Nate Bachmeier [AWS-SA]" w:date="2023-02-25T11:26:00Z"/>
          <w:trPrChange w:id="3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56" w:author="Nate Bachmeier [AWS-SA]" w:date="2023-02-26T11:07:00Z">
              <w:tcPr>
                <w:tcW w:w="4740" w:type="dxa"/>
                <w:tcBorders>
                  <w:top w:val="nil"/>
                  <w:left w:val="nil"/>
                  <w:bottom w:val="nil"/>
                  <w:right w:val="nil"/>
                </w:tcBorders>
                <w:shd w:val="clear" w:color="auto" w:fill="auto"/>
                <w:noWrap/>
                <w:vAlign w:val="bottom"/>
                <w:hideMark/>
              </w:tcPr>
            </w:tcPrChange>
          </w:tcPr>
          <w:p w14:paraId="0FA3B4F5" w14:textId="77777777" w:rsidR="00E16572" w:rsidRPr="00E16572" w:rsidRDefault="00E16572" w:rsidP="00E16572">
            <w:pPr>
              <w:spacing w:line="240" w:lineRule="auto"/>
              <w:ind w:firstLine="0"/>
              <w:rPr>
                <w:ins w:id="3857" w:author="Nate Bachmeier [AWS-SA]" w:date="2023-02-25T11:26:00Z"/>
                <w:rFonts w:ascii="Calibri" w:eastAsia="Times New Roman" w:hAnsi="Calibri" w:cs="Calibri"/>
                <w:b w:val="0"/>
                <w:bCs w:val="0"/>
                <w:color w:val="000000"/>
                <w:sz w:val="22"/>
                <w:rPrChange w:id="3858" w:author="Nate Bachmeier [AWS-SA]" w:date="2023-02-25T11:29:00Z">
                  <w:rPr>
                    <w:ins w:id="3859" w:author="Nate Bachmeier [AWS-SA]" w:date="2023-02-25T11:26:00Z"/>
                    <w:rFonts w:ascii="Calibri" w:eastAsia="Times New Roman" w:hAnsi="Calibri" w:cs="Calibri"/>
                    <w:color w:val="000000"/>
                    <w:sz w:val="22"/>
                  </w:rPr>
                </w:rPrChange>
              </w:rPr>
            </w:pPr>
            <w:ins w:id="3860" w:author="Nate Bachmeier [AWS-SA]" w:date="2023-02-25T11:26:00Z">
              <w:r w:rsidRPr="00E16572">
                <w:rPr>
                  <w:rFonts w:ascii="Calibri" w:eastAsia="Times New Roman" w:hAnsi="Calibri" w:cs="Calibri"/>
                  <w:color w:val="000000"/>
                  <w:sz w:val="22"/>
                </w:rPr>
                <w:t>filling cake</w:t>
              </w:r>
            </w:ins>
          </w:p>
        </w:tc>
        <w:tc>
          <w:tcPr>
            <w:tcW w:w="5348" w:type="dxa"/>
            <w:noWrap/>
            <w:hideMark/>
            <w:tcPrChange w:id="3861" w:author="Nate Bachmeier [AWS-SA]" w:date="2023-02-26T11:07:00Z">
              <w:tcPr>
                <w:tcW w:w="960" w:type="dxa"/>
                <w:tcBorders>
                  <w:top w:val="nil"/>
                  <w:left w:val="nil"/>
                  <w:bottom w:val="nil"/>
                  <w:right w:val="nil"/>
                </w:tcBorders>
                <w:shd w:val="clear" w:color="auto" w:fill="auto"/>
                <w:noWrap/>
                <w:vAlign w:val="bottom"/>
                <w:hideMark/>
              </w:tcPr>
            </w:tcPrChange>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62" w:author="Nate Bachmeier [AWS-SA]" w:date="2023-02-25T11:26:00Z"/>
                <w:rFonts w:ascii="Calibri" w:eastAsia="Times New Roman" w:hAnsi="Calibri" w:cs="Calibri"/>
                <w:color w:val="000000"/>
                <w:sz w:val="22"/>
              </w:rPr>
            </w:pPr>
            <w:ins w:id="3863" w:author="Nate Bachmeier [AWS-SA]" w:date="2023-02-25T11:26:00Z">
              <w:r w:rsidRPr="00E16572">
                <w:rPr>
                  <w:rFonts w:ascii="Calibri" w:eastAsia="Times New Roman" w:hAnsi="Calibri" w:cs="Calibri"/>
                  <w:color w:val="000000"/>
                  <w:sz w:val="22"/>
                </w:rPr>
                <w:t>517</w:t>
              </w:r>
            </w:ins>
          </w:p>
        </w:tc>
      </w:tr>
      <w:tr w:rsidR="00E16572" w:rsidRPr="00E16572" w14:paraId="74F330C1" w14:textId="77777777" w:rsidTr="005D1D3E">
        <w:trPr>
          <w:cnfStyle w:val="000000100000" w:firstRow="0" w:lastRow="0" w:firstColumn="0" w:lastColumn="0" w:oddVBand="0" w:evenVBand="0" w:oddHBand="1" w:evenHBand="0" w:firstRowFirstColumn="0" w:firstRowLastColumn="0" w:lastRowFirstColumn="0" w:lastRowLastColumn="0"/>
          <w:trHeight w:val="300"/>
          <w:ins w:id="3864" w:author="Nate Bachmeier [AWS-SA]" w:date="2023-02-25T11:26:00Z"/>
          <w:trPrChange w:id="3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66" w:author="Nate Bachmeier [AWS-SA]" w:date="2023-02-26T11:07:00Z">
              <w:tcPr>
                <w:tcW w:w="4740" w:type="dxa"/>
                <w:tcBorders>
                  <w:top w:val="nil"/>
                  <w:left w:val="nil"/>
                  <w:bottom w:val="nil"/>
                  <w:right w:val="nil"/>
                </w:tcBorders>
                <w:shd w:val="clear" w:color="auto" w:fill="auto"/>
                <w:noWrap/>
                <w:vAlign w:val="bottom"/>
                <w:hideMark/>
              </w:tcPr>
            </w:tcPrChange>
          </w:tcPr>
          <w:p w14:paraId="465992E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67" w:author="Nate Bachmeier [AWS-SA]" w:date="2023-02-25T11:26:00Z"/>
                <w:rFonts w:ascii="Calibri" w:eastAsia="Times New Roman" w:hAnsi="Calibri" w:cs="Calibri"/>
                <w:b w:val="0"/>
                <w:bCs w:val="0"/>
                <w:color w:val="000000"/>
                <w:sz w:val="22"/>
                <w:rPrChange w:id="3868" w:author="Nate Bachmeier [AWS-SA]" w:date="2023-02-25T11:29:00Z">
                  <w:rPr>
                    <w:ins w:id="3869" w:author="Nate Bachmeier [AWS-SA]" w:date="2023-02-25T11:26:00Z"/>
                    <w:rFonts w:ascii="Calibri" w:eastAsia="Times New Roman" w:hAnsi="Calibri" w:cs="Calibri"/>
                    <w:color w:val="000000"/>
                    <w:sz w:val="22"/>
                  </w:rPr>
                </w:rPrChange>
              </w:rPr>
            </w:pPr>
            <w:ins w:id="3870" w:author="Nate Bachmeier [AWS-SA]" w:date="2023-02-25T11:26:00Z">
              <w:r w:rsidRPr="00E16572">
                <w:rPr>
                  <w:rFonts w:ascii="Calibri" w:eastAsia="Times New Roman" w:hAnsi="Calibri" w:cs="Calibri"/>
                  <w:color w:val="000000"/>
                  <w:sz w:val="22"/>
                </w:rPr>
                <w:t>filling eyebrows</w:t>
              </w:r>
            </w:ins>
          </w:p>
        </w:tc>
        <w:tc>
          <w:tcPr>
            <w:tcW w:w="5348" w:type="dxa"/>
            <w:noWrap/>
            <w:hideMark/>
            <w:tcPrChange w:id="3871" w:author="Nate Bachmeier [AWS-SA]" w:date="2023-02-26T11:07:00Z">
              <w:tcPr>
                <w:tcW w:w="960" w:type="dxa"/>
                <w:tcBorders>
                  <w:top w:val="nil"/>
                  <w:left w:val="nil"/>
                  <w:bottom w:val="nil"/>
                  <w:right w:val="nil"/>
                </w:tcBorders>
                <w:shd w:val="clear" w:color="auto" w:fill="auto"/>
                <w:noWrap/>
                <w:vAlign w:val="bottom"/>
                <w:hideMark/>
              </w:tcPr>
            </w:tcPrChange>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72" w:author="Nate Bachmeier [AWS-SA]" w:date="2023-02-25T11:26:00Z"/>
                <w:rFonts w:ascii="Calibri" w:eastAsia="Times New Roman" w:hAnsi="Calibri" w:cs="Calibri"/>
                <w:color w:val="000000"/>
                <w:sz w:val="22"/>
              </w:rPr>
            </w:pPr>
            <w:ins w:id="3873" w:author="Nate Bachmeier [AWS-SA]" w:date="2023-02-25T11:26:00Z">
              <w:r w:rsidRPr="00E16572">
                <w:rPr>
                  <w:rFonts w:ascii="Calibri" w:eastAsia="Times New Roman" w:hAnsi="Calibri" w:cs="Calibri"/>
                  <w:color w:val="000000"/>
                  <w:sz w:val="22"/>
                </w:rPr>
                <w:t>488</w:t>
              </w:r>
            </w:ins>
          </w:p>
        </w:tc>
      </w:tr>
      <w:tr w:rsidR="00E16572" w:rsidRPr="00E16572" w14:paraId="1E649E25" w14:textId="77777777" w:rsidTr="005D1D3E">
        <w:trPr>
          <w:trHeight w:val="300"/>
          <w:ins w:id="3874" w:author="Nate Bachmeier [AWS-SA]" w:date="2023-02-25T11:26:00Z"/>
          <w:trPrChange w:id="3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76" w:author="Nate Bachmeier [AWS-SA]" w:date="2023-02-26T11:07:00Z">
              <w:tcPr>
                <w:tcW w:w="4740" w:type="dxa"/>
                <w:tcBorders>
                  <w:top w:val="nil"/>
                  <w:left w:val="nil"/>
                  <w:bottom w:val="nil"/>
                  <w:right w:val="nil"/>
                </w:tcBorders>
                <w:shd w:val="clear" w:color="auto" w:fill="auto"/>
                <w:noWrap/>
                <w:vAlign w:val="bottom"/>
                <w:hideMark/>
              </w:tcPr>
            </w:tcPrChange>
          </w:tcPr>
          <w:p w14:paraId="30A245D7" w14:textId="77777777" w:rsidR="00E16572" w:rsidRPr="00E16572" w:rsidRDefault="00E16572" w:rsidP="00E16572">
            <w:pPr>
              <w:spacing w:line="240" w:lineRule="auto"/>
              <w:ind w:firstLine="0"/>
              <w:rPr>
                <w:ins w:id="3877" w:author="Nate Bachmeier [AWS-SA]" w:date="2023-02-25T11:26:00Z"/>
                <w:rFonts w:ascii="Calibri" w:eastAsia="Times New Roman" w:hAnsi="Calibri" w:cs="Calibri"/>
                <w:b w:val="0"/>
                <w:bCs w:val="0"/>
                <w:color w:val="000000"/>
                <w:sz w:val="22"/>
                <w:rPrChange w:id="3878" w:author="Nate Bachmeier [AWS-SA]" w:date="2023-02-25T11:29:00Z">
                  <w:rPr>
                    <w:ins w:id="3879" w:author="Nate Bachmeier [AWS-SA]" w:date="2023-02-25T11:26:00Z"/>
                    <w:rFonts w:ascii="Calibri" w:eastAsia="Times New Roman" w:hAnsi="Calibri" w:cs="Calibri"/>
                    <w:color w:val="000000"/>
                    <w:sz w:val="22"/>
                  </w:rPr>
                </w:rPrChange>
              </w:rPr>
            </w:pPr>
            <w:ins w:id="3880" w:author="Nate Bachmeier [AWS-SA]" w:date="2023-02-25T11:26:00Z">
              <w:r w:rsidRPr="00E16572">
                <w:rPr>
                  <w:rFonts w:ascii="Calibri" w:eastAsia="Times New Roman" w:hAnsi="Calibri" w:cs="Calibri"/>
                  <w:color w:val="000000"/>
                  <w:sz w:val="22"/>
                </w:rPr>
                <w:t>finger snapping</w:t>
              </w:r>
            </w:ins>
          </w:p>
        </w:tc>
        <w:tc>
          <w:tcPr>
            <w:tcW w:w="5348" w:type="dxa"/>
            <w:noWrap/>
            <w:hideMark/>
            <w:tcPrChange w:id="3881" w:author="Nate Bachmeier [AWS-SA]" w:date="2023-02-26T11:07:00Z">
              <w:tcPr>
                <w:tcW w:w="960" w:type="dxa"/>
                <w:tcBorders>
                  <w:top w:val="nil"/>
                  <w:left w:val="nil"/>
                  <w:bottom w:val="nil"/>
                  <w:right w:val="nil"/>
                </w:tcBorders>
                <w:shd w:val="clear" w:color="auto" w:fill="auto"/>
                <w:noWrap/>
                <w:vAlign w:val="bottom"/>
                <w:hideMark/>
              </w:tcPr>
            </w:tcPrChange>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82" w:author="Nate Bachmeier [AWS-SA]" w:date="2023-02-25T11:26:00Z"/>
                <w:rFonts w:ascii="Calibri" w:eastAsia="Times New Roman" w:hAnsi="Calibri" w:cs="Calibri"/>
                <w:color w:val="000000"/>
                <w:sz w:val="22"/>
              </w:rPr>
            </w:pPr>
            <w:ins w:id="3883" w:author="Nate Bachmeier [AWS-SA]" w:date="2023-02-25T11:26:00Z">
              <w:r w:rsidRPr="00E16572">
                <w:rPr>
                  <w:rFonts w:ascii="Calibri" w:eastAsia="Times New Roman" w:hAnsi="Calibri" w:cs="Calibri"/>
                  <w:color w:val="000000"/>
                  <w:sz w:val="22"/>
                </w:rPr>
                <w:t>799</w:t>
              </w:r>
            </w:ins>
          </w:p>
        </w:tc>
      </w:tr>
      <w:tr w:rsidR="00E16572" w:rsidRPr="00E16572" w14:paraId="1E4F576F" w14:textId="77777777" w:rsidTr="005D1D3E">
        <w:trPr>
          <w:cnfStyle w:val="000000100000" w:firstRow="0" w:lastRow="0" w:firstColumn="0" w:lastColumn="0" w:oddVBand="0" w:evenVBand="0" w:oddHBand="1" w:evenHBand="0" w:firstRowFirstColumn="0" w:firstRowLastColumn="0" w:lastRowFirstColumn="0" w:lastRowLastColumn="0"/>
          <w:trHeight w:val="300"/>
          <w:ins w:id="3884" w:author="Nate Bachmeier [AWS-SA]" w:date="2023-02-25T11:26:00Z"/>
          <w:trPrChange w:id="3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86" w:author="Nate Bachmeier [AWS-SA]" w:date="2023-02-26T11:07:00Z">
              <w:tcPr>
                <w:tcW w:w="4740" w:type="dxa"/>
                <w:tcBorders>
                  <w:top w:val="nil"/>
                  <w:left w:val="nil"/>
                  <w:bottom w:val="nil"/>
                  <w:right w:val="nil"/>
                </w:tcBorders>
                <w:shd w:val="clear" w:color="auto" w:fill="auto"/>
                <w:noWrap/>
                <w:vAlign w:val="bottom"/>
                <w:hideMark/>
              </w:tcPr>
            </w:tcPrChange>
          </w:tcPr>
          <w:p w14:paraId="1513BE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87" w:author="Nate Bachmeier [AWS-SA]" w:date="2023-02-25T11:26:00Z"/>
                <w:rFonts w:ascii="Calibri" w:eastAsia="Times New Roman" w:hAnsi="Calibri" w:cs="Calibri"/>
                <w:b w:val="0"/>
                <w:bCs w:val="0"/>
                <w:color w:val="000000"/>
                <w:sz w:val="22"/>
                <w:rPrChange w:id="3888" w:author="Nate Bachmeier [AWS-SA]" w:date="2023-02-25T11:29:00Z">
                  <w:rPr>
                    <w:ins w:id="3889" w:author="Nate Bachmeier [AWS-SA]" w:date="2023-02-25T11:26:00Z"/>
                    <w:rFonts w:ascii="Calibri" w:eastAsia="Times New Roman" w:hAnsi="Calibri" w:cs="Calibri"/>
                    <w:color w:val="000000"/>
                    <w:sz w:val="22"/>
                  </w:rPr>
                </w:rPrChange>
              </w:rPr>
            </w:pPr>
            <w:ins w:id="3890" w:author="Nate Bachmeier [AWS-SA]" w:date="2023-02-25T11:26:00Z">
              <w:r w:rsidRPr="00E16572">
                <w:rPr>
                  <w:rFonts w:ascii="Calibri" w:eastAsia="Times New Roman" w:hAnsi="Calibri" w:cs="Calibri"/>
                  <w:color w:val="000000"/>
                  <w:sz w:val="22"/>
                </w:rPr>
                <w:t>fixing bicycle</w:t>
              </w:r>
            </w:ins>
          </w:p>
        </w:tc>
        <w:tc>
          <w:tcPr>
            <w:tcW w:w="5348" w:type="dxa"/>
            <w:noWrap/>
            <w:hideMark/>
            <w:tcPrChange w:id="3891" w:author="Nate Bachmeier [AWS-SA]" w:date="2023-02-26T11:07:00Z">
              <w:tcPr>
                <w:tcW w:w="960" w:type="dxa"/>
                <w:tcBorders>
                  <w:top w:val="nil"/>
                  <w:left w:val="nil"/>
                  <w:bottom w:val="nil"/>
                  <w:right w:val="nil"/>
                </w:tcBorders>
                <w:shd w:val="clear" w:color="auto" w:fill="auto"/>
                <w:noWrap/>
                <w:vAlign w:val="bottom"/>
                <w:hideMark/>
              </w:tcPr>
            </w:tcPrChange>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92" w:author="Nate Bachmeier [AWS-SA]" w:date="2023-02-25T11:26:00Z"/>
                <w:rFonts w:ascii="Calibri" w:eastAsia="Times New Roman" w:hAnsi="Calibri" w:cs="Calibri"/>
                <w:color w:val="000000"/>
                <w:sz w:val="22"/>
              </w:rPr>
            </w:pPr>
            <w:ins w:id="3893" w:author="Nate Bachmeier [AWS-SA]" w:date="2023-02-25T11:26:00Z">
              <w:r w:rsidRPr="00E16572">
                <w:rPr>
                  <w:rFonts w:ascii="Calibri" w:eastAsia="Times New Roman" w:hAnsi="Calibri" w:cs="Calibri"/>
                  <w:color w:val="000000"/>
                  <w:sz w:val="22"/>
                </w:rPr>
                <w:t>435</w:t>
              </w:r>
            </w:ins>
          </w:p>
        </w:tc>
      </w:tr>
      <w:tr w:rsidR="00E16572" w:rsidRPr="00E16572" w14:paraId="27668CF1" w14:textId="77777777" w:rsidTr="005D1D3E">
        <w:trPr>
          <w:trHeight w:val="300"/>
          <w:ins w:id="3894" w:author="Nate Bachmeier [AWS-SA]" w:date="2023-02-25T11:26:00Z"/>
          <w:trPrChange w:id="3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96" w:author="Nate Bachmeier [AWS-SA]" w:date="2023-02-26T11:07:00Z">
              <w:tcPr>
                <w:tcW w:w="4740" w:type="dxa"/>
                <w:tcBorders>
                  <w:top w:val="nil"/>
                  <w:left w:val="nil"/>
                  <w:bottom w:val="nil"/>
                  <w:right w:val="nil"/>
                </w:tcBorders>
                <w:shd w:val="clear" w:color="auto" w:fill="auto"/>
                <w:noWrap/>
                <w:vAlign w:val="bottom"/>
                <w:hideMark/>
              </w:tcPr>
            </w:tcPrChange>
          </w:tcPr>
          <w:p w14:paraId="64D9F0B9" w14:textId="77777777" w:rsidR="00E16572" w:rsidRPr="00E16572" w:rsidRDefault="00E16572" w:rsidP="00E16572">
            <w:pPr>
              <w:spacing w:line="240" w:lineRule="auto"/>
              <w:ind w:firstLine="0"/>
              <w:rPr>
                <w:ins w:id="3897" w:author="Nate Bachmeier [AWS-SA]" w:date="2023-02-25T11:26:00Z"/>
                <w:rFonts w:ascii="Calibri" w:eastAsia="Times New Roman" w:hAnsi="Calibri" w:cs="Calibri"/>
                <w:b w:val="0"/>
                <w:bCs w:val="0"/>
                <w:color w:val="000000"/>
                <w:sz w:val="22"/>
                <w:rPrChange w:id="3898" w:author="Nate Bachmeier [AWS-SA]" w:date="2023-02-25T11:29:00Z">
                  <w:rPr>
                    <w:ins w:id="3899" w:author="Nate Bachmeier [AWS-SA]" w:date="2023-02-25T11:26:00Z"/>
                    <w:rFonts w:ascii="Calibri" w:eastAsia="Times New Roman" w:hAnsi="Calibri" w:cs="Calibri"/>
                    <w:color w:val="000000"/>
                    <w:sz w:val="22"/>
                  </w:rPr>
                </w:rPrChange>
              </w:rPr>
            </w:pPr>
            <w:ins w:id="3900" w:author="Nate Bachmeier [AWS-SA]" w:date="2023-02-25T11:26:00Z">
              <w:r w:rsidRPr="00E16572">
                <w:rPr>
                  <w:rFonts w:ascii="Calibri" w:eastAsia="Times New Roman" w:hAnsi="Calibri" w:cs="Calibri"/>
                  <w:color w:val="000000"/>
                  <w:sz w:val="22"/>
                </w:rPr>
                <w:t>fixing hair</w:t>
              </w:r>
            </w:ins>
          </w:p>
        </w:tc>
        <w:tc>
          <w:tcPr>
            <w:tcW w:w="5348" w:type="dxa"/>
            <w:noWrap/>
            <w:hideMark/>
            <w:tcPrChange w:id="3901" w:author="Nate Bachmeier [AWS-SA]" w:date="2023-02-26T11:07:00Z">
              <w:tcPr>
                <w:tcW w:w="960" w:type="dxa"/>
                <w:tcBorders>
                  <w:top w:val="nil"/>
                  <w:left w:val="nil"/>
                  <w:bottom w:val="nil"/>
                  <w:right w:val="nil"/>
                </w:tcBorders>
                <w:shd w:val="clear" w:color="auto" w:fill="auto"/>
                <w:noWrap/>
                <w:vAlign w:val="bottom"/>
                <w:hideMark/>
              </w:tcPr>
            </w:tcPrChange>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02" w:author="Nate Bachmeier [AWS-SA]" w:date="2023-02-25T11:26:00Z"/>
                <w:rFonts w:ascii="Calibri" w:eastAsia="Times New Roman" w:hAnsi="Calibri" w:cs="Calibri"/>
                <w:color w:val="000000"/>
                <w:sz w:val="22"/>
              </w:rPr>
            </w:pPr>
            <w:ins w:id="3903" w:author="Nate Bachmeier [AWS-SA]" w:date="2023-02-25T11:26:00Z">
              <w:r w:rsidRPr="00E16572">
                <w:rPr>
                  <w:rFonts w:ascii="Calibri" w:eastAsia="Times New Roman" w:hAnsi="Calibri" w:cs="Calibri"/>
                  <w:color w:val="000000"/>
                  <w:sz w:val="22"/>
                </w:rPr>
                <w:t>491</w:t>
              </w:r>
            </w:ins>
          </w:p>
        </w:tc>
      </w:tr>
      <w:tr w:rsidR="00E16572" w:rsidRPr="00E16572" w14:paraId="37E62BE2" w14:textId="77777777" w:rsidTr="005D1D3E">
        <w:trPr>
          <w:cnfStyle w:val="000000100000" w:firstRow="0" w:lastRow="0" w:firstColumn="0" w:lastColumn="0" w:oddVBand="0" w:evenVBand="0" w:oddHBand="1" w:evenHBand="0" w:firstRowFirstColumn="0" w:firstRowLastColumn="0" w:lastRowFirstColumn="0" w:lastRowLastColumn="0"/>
          <w:trHeight w:val="300"/>
          <w:ins w:id="3904" w:author="Nate Bachmeier [AWS-SA]" w:date="2023-02-25T11:26:00Z"/>
          <w:trPrChange w:id="3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06" w:author="Nate Bachmeier [AWS-SA]" w:date="2023-02-26T11:07:00Z">
              <w:tcPr>
                <w:tcW w:w="4740" w:type="dxa"/>
                <w:tcBorders>
                  <w:top w:val="nil"/>
                  <w:left w:val="nil"/>
                  <w:bottom w:val="nil"/>
                  <w:right w:val="nil"/>
                </w:tcBorders>
                <w:shd w:val="clear" w:color="auto" w:fill="auto"/>
                <w:noWrap/>
                <w:vAlign w:val="bottom"/>
                <w:hideMark/>
              </w:tcPr>
            </w:tcPrChange>
          </w:tcPr>
          <w:p w14:paraId="2439C76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07" w:author="Nate Bachmeier [AWS-SA]" w:date="2023-02-25T11:26:00Z"/>
                <w:rFonts w:ascii="Calibri" w:eastAsia="Times New Roman" w:hAnsi="Calibri" w:cs="Calibri"/>
                <w:b w:val="0"/>
                <w:bCs w:val="0"/>
                <w:color w:val="000000"/>
                <w:sz w:val="22"/>
                <w:rPrChange w:id="3908" w:author="Nate Bachmeier [AWS-SA]" w:date="2023-02-25T11:29:00Z">
                  <w:rPr>
                    <w:ins w:id="3909" w:author="Nate Bachmeier [AWS-SA]" w:date="2023-02-25T11:26:00Z"/>
                    <w:rFonts w:ascii="Calibri" w:eastAsia="Times New Roman" w:hAnsi="Calibri" w:cs="Calibri"/>
                    <w:color w:val="000000"/>
                    <w:sz w:val="22"/>
                  </w:rPr>
                </w:rPrChange>
              </w:rPr>
            </w:pPr>
            <w:ins w:id="3910" w:author="Nate Bachmeier [AWS-SA]" w:date="2023-02-25T11:26:00Z">
              <w:r w:rsidRPr="00E16572">
                <w:rPr>
                  <w:rFonts w:ascii="Calibri" w:eastAsia="Times New Roman" w:hAnsi="Calibri" w:cs="Calibri"/>
                  <w:color w:val="000000"/>
                  <w:sz w:val="22"/>
                </w:rPr>
                <w:t>flint knapping</w:t>
              </w:r>
            </w:ins>
          </w:p>
        </w:tc>
        <w:tc>
          <w:tcPr>
            <w:tcW w:w="5348" w:type="dxa"/>
            <w:noWrap/>
            <w:hideMark/>
            <w:tcPrChange w:id="3911" w:author="Nate Bachmeier [AWS-SA]" w:date="2023-02-26T11:07:00Z">
              <w:tcPr>
                <w:tcW w:w="960" w:type="dxa"/>
                <w:tcBorders>
                  <w:top w:val="nil"/>
                  <w:left w:val="nil"/>
                  <w:bottom w:val="nil"/>
                  <w:right w:val="nil"/>
                </w:tcBorders>
                <w:shd w:val="clear" w:color="auto" w:fill="auto"/>
                <w:noWrap/>
                <w:vAlign w:val="bottom"/>
                <w:hideMark/>
              </w:tcPr>
            </w:tcPrChange>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12" w:author="Nate Bachmeier [AWS-SA]" w:date="2023-02-25T11:26:00Z"/>
                <w:rFonts w:ascii="Calibri" w:eastAsia="Times New Roman" w:hAnsi="Calibri" w:cs="Calibri"/>
                <w:color w:val="000000"/>
                <w:sz w:val="22"/>
              </w:rPr>
            </w:pPr>
            <w:ins w:id="3913" w:author="Nate Bachmeier [AWS-SA]" w:date="2023-02-25T11:26:00Z">
              <w:r w:rsidRPr="00E16572">
                <w:rPr>
                  <w:rFonts w:ascii="Calibri" w:eastAsia="Times New Roman" w:hAnsi="Calibri" w:cs="Calibri"/>
                  <w:color w:val="000000"/>
                  <w:sz w:val="22"/>
                </w:rPr>
                <w:t>491</w:t>
              </w:r>
            </w:ins>
          </w:p>
        </w:tc>
      </w:tr>
      <w:tr w:rsidR="00E16572" w:rsidRPr="00E16572" w14:paraId="3030478E" w14:textId="77777777" w:rsidTr="005D1D3E">
        <w:trPr>
          <w:trHeight w:val="300"/>
          <w:ins w:id="3914" w:author="Nate Bachmeier [AWS-SA]" w:date="2023-02-25T11:26:00Z"/>
          <w:trPrChange w:id="3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16" w:author="Nate Bachmeier [AWS-SA]" w:date="2023-02-26T11:07:00Z">
              <w:tcPr>
                <w:tcW w:w="4740" w:type="dxa"/>
                <w:tcBorders>
                  <w:top w:val="nil"/>
                  <w:left w:val="nil"/>
                  <w:bottom w:val="nil"/>
                  <w:right w:val="nil"/>
                </w:tcBorders>
                <w:shd w:val="clear" w:color="auto" w:fill="auto"/>
                <w:noWrap/>
                <w:vAlign w:val="bottom"/>
                <w:hideMark/>
              </w:tcPr>
            </w:tcPrChange>
          </w:tcPr>
          <w:p w14:paraId="142E5C1D" w14:textId="77777777" w:rsidR="00E16572" w:rsidRPr="00E16572" w:rsidRDefault="00E16572" w:rsidP="00E16572">
            <w:pPr>
              <w:spacing w:line="240" w:lineRule="auto"/>
              <w:ind w:firstLine="0"/>
              <w:rPr>
                <w:ins w:id="3917" w:author="Nate Bachmeier [AWS-SA]" w:date="2023-02-25T11:26:00Z"/>
                <w:rFonts w:ascii="Calibri" w:eastAsia="Times New Roman" w:hAnsi="Calibri" w:cs="Calibri"/>
                <w:b w:val="0"/>
                <w:bCs w:val="0"/>
                <w:color w:val="000000"/>
                <w:sz w:val="22"/>
                <w:rPrChange w:id="3918" w:author="Nate Bachmeier [AWS-SA]" w:date="2023-02-25T11:29:00Z">
                  <w:rPr>
                    <w:ins w:id="3919" w:author="Nate Bachmeier [AWS-SA]" w:date="2023-02-25T11:26:00Z"/>
                    <w:rFonts w:ascii="Calibri" w:eastAsia="Times New Roman" w:hAnsi="Calibri" w:cs="Calibri"/>
                    <w:color w:val="000000"/>
                    <w:sz w:val="22"/>
                  </w:rPr>
                </w:rPrChange>
              </w:rPr>
            </w:pPr>
            <w:ins w:id="3920" w:author="Nate Bachmeier [AWS-SA]" w:date="2023-02-25T11:26:00Z">
              <w:r w:rsidRPr="00E16572">
                <w:rPr>
                  <w:rFonts w:ascii="Calibri" w:eastAsia="Times New Roman" w:hAnsi="Calibri" w:cs="Calibri"/>
                  <w:color w:val="000000"/>
                  <w:sz w:val="22"/>
                </w:rPr>
                <w:t>flipping bottle</w:t>
              </w:r>
            </w:ins>
          </w:p>
        </w:tc>
        <w:tc>
          <w:tcPr>
            <w:tcW w:w="5348" w:type="dxa"/>
            <w:noWrap/>
            <w:hideMark/>
            <w:tcPrChange w:id="3921" w:author="Nate Bachmeier [AWS-SA]" w:date="2023-02-26T11:07:00Z">
              <w:tcPr>
                <w:tcW w:w="960" w:type="dxa"/>
                <w:tcBorders>
                  <w:top w:val="nil"/>
                  <w:left w:val="nil"/>
                  <w:bottom w:val="nil"/>
                  <w:right w:val="nil"/>
                </w:tcBorders>
                <w:shd w:val="clear" w:color="auto" w:fill="auto"/>
                <w:noWrap/>
                <w:vAlign w:val="bottom"/>
                <w:hideMark/>
              </w:tcPr>
            </w:tcPrChange>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22" w:author="Nate Bachmeier [AWS-SA]" w:date="2023-02-25T11:26:00Z"/>
                <w:rFonts w:ascii="Calibri" w:eastAsia="Times New Roman" w:hAnsi="Calibri" w:cs="Calibri"/>
                <w:color w:val="000000"/>
                <w:sz w:val="22"/>
              </w:rPr>
            </w:pPr>
            <w:ins w:id="3923" w:author="Nate Bachmeier [AWS-SA]" w:date="2023-02-25T11:26:00Z">
              <w:r w:rsidRPr="00E16572">
                <w:rPr>
                  <w:rFonts w:ascii="Calibri" w:eastAsia="Times New Roman" w:hAnsi="Calibri" w:cs="Calibri"/>
                  <w:color w:val="000000"/>
                  <w:sz w:val="22"/>
                </w:rPr>
                <w:t>393</w:t>
              </w:r>
            </w:ins>
          </w:p>
        </w:tc>
      </w:tr>
      <w:tr w:rsidR="00E16572" w:rsidRPr="00E16572" w14:paraId="607976A9" w14:textId="77777777" w:rsidTr="005D1D3E">
        <w:trPr>
          <w:cnfStyle w:val="000000100000" w:firstRow="0" w:lastRow="0" w:firstColumn="0" w:lastColumn="0" w:oddVBand="0" w:evenVBand="0" w:oddHBand="1" w:evenHBand="0" w:firstRowFirstColumn="0" w:firstRowLastColumn="0" w:lastRowFirstColumn="0" w:lastRowLastColumn="0"/>
          <w:trHeight w:val="300"/>
          <w:ins w:id="3924" w:author="Nate Bachmeier [AWS-SA]" w:date="2023-02-25T11:26:00Z"/>
          <w:trPrChange w:id="3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26" w:author="Nate Bachmeier [AWS-SA]" w:date="2023-02-26T11:07:00Z">
              <w:tcPr>
                <w:tcW w:w="4740" w:type="dxa"/>
                <w:tcBorders>
                  <w:top w:val="nil"/>
                  <w:left w:val="nil"/>
                  <w:bottom w:val="nil"/>
                  <w:right w:val="nil"/>
                </w:tcBorders>
                <w:shd w:val="clear" w:color="auto" w:fill="auto"/>
                <w:noWrap/>
                <w:vAlign w:val="bottom"/>
                <w:hideMark/>
              </w:tcPr>
            </w:tcPrChange>
          </w:tcPr>
          <w:p w14:paraId="4735D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27" w:author="Nate Bachmeier [AWS-SA]" w:date="2023-02-25T11:26:00Z"/>
                <w:rFonts w:ascii="Calibri" w:eastAsia="Times New Roman" w:hAnsi="Calibri" w:cs="Calibri"/>
                <w:b w:val="0"/>
                <w:bCs w:val="0"/>
                <w:color w:val="000000"/>
                <w:sz w:val="22"/>
                <w:rPrChange w:id="3928" w:author="Nate Bachmeier [AWS-SA]" w:date="2023-02-25T11:29:00Z">
                  <w:rPr>
                    <w:ins w:id="3929" w:author="Nate Bachmeier [AWS-SA]" w:date="2023-02-25T11:26:00Z"/>
                    <w:rFonts w:ascii="Calibri" w:eastAsia="Times New Roman" w:hAnsi="Calibri" w:cs="Calibri"/>
                    <w:color w:val="000000"/>
                    <w:sz w:val="22"/>
                  </w:rPr>
                </w:rPrChange>
              </w:rPr>
            </w:pPr>
            <w:ins w:id="3930" w:author="Nate Bachmeier [AWS-SA]" w:date="2023-02-25T11:26:00Z">
              <w:r w:rsidRPr="00E16572">
                <w:rPr>
                  <w:rFonts w:ascii="Calibri" w:eastAsia="Times New Roman" w:hAnsi="Calibri" w:cs="Calibri"/>
                  <w:color w:val="000000"/>
                  <w:sz w:val="22"/>
                </w:rPr>
                <w:t>flipping pancake</w:t>
              </w:r>
            </w:ins>
          </w:p>
        </w:tc>
        <w:tc>
          <w:tcPr>
            <w:tcW w:w="5348" w:type="dxa"/>
            <w:noWrap/>
            <w:hideMark/>
            <w:tcPrChange w:id="3931" w:author="Nate Bachmeier [AWS-SA]" w:date="2023-02-26T11:07:00Z">
              <w:tcPr>
                <w:tcW w:w="960" w:type="dxa"/>
                <w:tcBorders>
                  <w:top w:val="nil"/>
                  <w:left w:val="nil"/>
                  <w:bottom w:val="nil"/>
                  <w:right w:val="nil"/>
                </w:tcBorders>
                <w:shd w:val="clear" w:color="auto" w:fill="auto"/>
                <w:noWrap/>
                <w:vAlign w:val="bottom"/>
                <w:hideMark/>
              </w:tcPr>
            </w:tcPrChange>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32" w:author="Nate Bachmeier [AWS-SA]" w:date="2023-02-25T11:26:00Z"/>
                <w:rFonts w:ascii="Calibri" w:eastAsia="Times New Roman" w:hAnsi="Calibri" w:cs="Calibri"/>
                <w:color w:val="000000"/>
                <w:sz w:val="22"/>
              </w:rPr>
            </w:pPr>
            <w:ins w:id="3933" w:author="Nate Bachmeier [AWS-SA]" w:date="2023-02-25T11:26:00Z">
              <w:r w:rsidRPr="00E16572">
                <w:rPr>
                  <w:rFonts w:ascii="Calibri" w:eastAsia="Times New Roman" w:hAnsi="Calibri" w:cs="Calibri"/>
                  <w:color w:val="000000"/>
                  <w:sz w:val="22"/>
                </w:rPr>
                <w:t>830</w:t>
              </w:r>
            </w:ins>
          </w:p>
        </w:tc>
      </w:tr>
      <w:tr w:rsidR="00E16572" w:rsidRPr="00E16572" w14:paraId="20A423EF" w14:textId="77777777" w:rsidTr="005D1D3E">
        <w:trPr>
          <w:trHeight w:val="300"/>
          <w:ins w:id="3934" w:author="Nate Bachmeier [AWS-SA]" w:date="2023-02-25T11:26:00Z"/>
          <w:trPrChange w:id="3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36" w:author="Nate Bachmeier [AWS-SA]" w:date="2023-02-26T11:07:00Z">
              <w:tcPr>
                <w:tcW w:w="4740" w:type="dxa"/>
                <w:tcBorders>
                  <w:top w:val="nil"/>
                  <w:left w:val="nil"/>
                  <w:bottom w:val="nil"/>
                  <w:right w:val="nil"/>
                </w:tcBorders>
                <w:shd w:val="clear" w:color="auto" w:fill="auto"/>
                <w:noWrap/>
                <w:vAlign w:val="bottom"/>
                <w:hideMark/>
              </w:tcPr>
            </w:tcPrChange>
          </w:tcPr>
          <w:p w14:paraId="2ECA2084" w14:textId="77777777" w:rsidR="00E16572" w:rsidRPr="00E16572" w:rsidRDefault="00E16572" w:rsidP="00E16572">
            <w:pPr>
              <w:spacing w:line="240" w:lineRule="auto"/>
              <w:ind w:firstLine="0"/>
              <w:rPr>
                <w:ins w:id="3937" w:author="Nate Bachmeier [AWS-SA]" w:date="2023-02-25T11:26:00Z"/>
                <w:rFonts w:ascii="Calibri" w:eastAsia="Times New Roman" w:hAnsi="Calibri" w:cs="Calibri"/>
                <w:b w:val="0"/>
                <w:bCs w:val="0"/>
                <w:color w:val="000000"/>
                <w:sz w:val="22"/>
                <w:rPrChange w:id="3938" w:author="Nate Bachmeier [AWS-SA]" w:date="2023-02-25T11:29:00Z">
                  <w:rPr>
                    <w:ins w:id="3939" w:author="Nate Bachmeier [AWS-SA]" w:date="2023-02-25T11:26:00Z"/>
                    <w:rFonts w:ascii="Calibri" w:eastAsia="Times New Roman" w:hAnsi="Calibri" w:cs="Calibri"/>
                    <w:color w:val="000000"/>
                    <w:sz w:val="22"/>
                  </w:rPr>
                </w:rPrChange>
              </w:rPr>
            </w:pPr>
            <w:ins w:id="3940" w:author="Nate Bachmeier [AWS-SA]" w:date="2023-02-25T11:26:00Z">
              <w:r w:rsidRPr="00E16572">
                <w:rPr>
                  <w:rFonts w:ascii="Calibri" w:eastAsia="Times New Roman" w:hAnsi="Calibri" w:cs="Calibri"/>
                  <w:color w:val="000000"/>
                  <w:sz w:val="22"/>
                </w:rPr>
                <w:t>fly tying</w:t>
              </w:r>
            </w:ins>
          </w:p>
        </w:tc>
        <w:tc>
          <w:tcPr>
            <w:tcW w:w="5348" w:type="dxa"/>
            <w:noWrap/>
            <w:hideMark/>
            <w:tcPrChange w:id="3941" w:author="Nate Bachmeier [AWS-SA]" w:date="2023-02-26T11:07:00Z">
              <w:tcPr>
                <w:tcW w:w="960" w:type="dxa"/>
                <w:tcBorders>
                  <w:top w:val="nil"/>
                  <w:left w:val="nil"/>
                  <w:bottom w:val="nil"/>
                  <w:right w:val="nil"/>
                </w:tcBorders>
                <w:shd w:val="clear" w:color="auto" w:fill="auto"/>
                <w:noWrap/>
                <w:vAlign w:val="bottom"/>
                <w:hideMark/>
              </w:tcPr>
            </w:tcPrChange>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42" w:author="Nate Bachmeier [AWS-SA]" w:date="2023-02-25T11:26:00Z"/>
                <w:rFonts w:ascii="Calibri" w:eastAsia="Times New Roman" w:hAnsi="Calibri" w:cs="Calibri"/>
                <w:color w:val="000000"/>
                <w:sz w:val="22"/>
              </w:rPr>
            </w:pPr>
            <w:ins w:id="3943" w:author="Nate Bachmeier [AWS-SA]" w:date="2023-02-25T11:26:00Z">
              <w:r w:rsidRPr="00E16572">
                <w:rPr>
                  <w:rFonts w:ascii="Calibri" w:eastAsia="Times New Roman" w:hAnsi="Calibri" w:cs="Calibri"/>
                  <w:color w:val="000000"/>
                  <w:sz w:val="22"/>
                </w:rPr>
                <w:t>750</w:t>
              </w:r>
            </w:ins>
          </w:p>
        </w:tc>
      </w:tr>
      <w:tr w:rsidR="00E16572" w:rsidRPr="00E16572" w14:paraId="3EE2A4FB" w14:textId="77777777" w:rsidTr="005D1D3E">
        <w:trPr>
          <w:cnfStyle w:val="000000100000" w:firstRow="0" w:lastRow="0" w:firstColumn="0" w:lastColumn="0" w:oddVBand="0" w:evenVBand="0" w:oddHBand="1" w:evenHBand="0" w:firstRowFirstColumn="0" w:firstRowLastColumn="0" w:lastRowFirstColumn="0" w:lastRowLastColumn="0"/>
          <w:trHeight w:val="300"/>
          <w:ins w:id="3944" w:author="Nate Bachmeier [AWS-SA]" w:date="2023-02-25T11:26:00Z"/>
          <w:trPrChange w:id="3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46" w:author="Nate Bachmeier [AWS-SA]" w:date="2023-02-26T11:07:00Z">
              <w:tcPr>
                <w:tcW w:w="4740" w:type="dxa"/>
                <w:tcBorders>
                  <w:top w:val="nil"/>
                  <w:left w:val="nil"/>
                  <w:bottom w:val="nil"/>
                  <w:right w:val="nil"/>
                </w:tcBorders>
                <w:shd w:val="clear" w:color="auto" w:fill="auto"/>
                <w:noWrap/>
                <w:vAlign w:val="bottom"/>
                <w:hideMark/>
              </w:tcPr>
            </w:tcPrChange>
          </w:tcPr>
          <w:p w14:paraId="54034D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47" w:author="Nate Bachmeier [AWS-SA]" w:date="2023-02-25T11:26:00Z"/>
                <w:rFonts w:ascii="Calibri" w:eastAsia="Times New Roman" w:hAnsi="Calibri" w:cs="Calibri"/>
                <w:b w:val="0"/>
                <w:bCs w:val="0"/>
                <w:color w:val="000000"/>
                <w:sz w:val="22"/>
                <w:rPrChange w:id="3948" w:author="Nate Bachmeier [AWS-SA]" w:date="2023-02-25T11:29:00Z">
                  <w:rPr>
                    <w:ins w:id="3949" w:author="Nate Bachmeier [AWS-SA]" w:date="2023-02-25T11:26:00Z"/>
                    <w:rFonts w:ascii="Calibri" w:eastAsia="Times New Roman" w:hAnsi="Calibri" w:cs="Calibri"/>
                    <w:color w:val="000000"/>
                    <w:sz w:val="22"/>
                  </w:rPr>
                </w:rPrChange>
              </w:rPr>
            </w:pPr>
            <w:ins w:id="3950" w:author="Nate Bachmeier [AWS-SA]" w:date="2023-02-25T11:26:00Z">
              <w:r w:rsidRPr="00E16572">
                <w:rPr>
                  <w:rFonts w:ascii="Calibri" w:eastAsia="Times New Roman" w:hAnsi="Calibri" w:cs="Calibri"/>
                  <w:color w:val="000000"/>
                  <w:sz w:val="22"/>
                </w:rPr>
                <w:t>flying kite</w:t>
              </w:r>
            </w:ins>
          </w:p>
        </w:tc>
        <w:tc>
          <w:tcPr>
            <w:tcW w:w="5348" w:type="dxa"/>
            <w:noWrap/>
            <w:hideMark/>
            <w:tcPrChange w:id="3951" w:author="Nate Bachmeier [AWS-SA]" w:date="2023-02-26T11:07:00Z">
              <w:tcPr>
                <w:tcW w:w="960" w:type="dxa"/>
                <w:tcBorders>
                  <w:top w:val="nil"/>
                  <w:left w:val="nil"/>
                  <w:bottom w:val="nil"/>
                  <w:right w:val="nil"/>
                </w:tcBorders>
                <w:shd w:val="clear" w:color="auto" w:fill="auto"/>
                <w:noWrap/>
                <w:vAlign w:val="bottom"/>
                <w:hideMark/>
              </w:tcPr>
            </w:tcPrChange>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52" w:author="Nate Bachmeier [AWS-SA]" w:date="2023-02-25T11:26:00Z"/>
                <w:rFonts w:ascii="Calibri" w:eastAsia="Times New Roman" w:hAnsi="Calibri" w:cs="Calibri"/>
                <w:color w:val="000000"/>
                <w:sz w:val="22"/>
              </w:rPr>
            </w:pPr>
            <w:ins w:id="3953" w:author="Nate Bachmeier [AWS-SA]" w:date="2023-02-25T11:26:00Z">
              <w:r w:rsidRPr="00E16572">
                <w:rPr>
                  <w:rFonts w:ascii="Calibri" w:eastAsia="Times New Roman" w:hAnsi="Calibri" w:cs="Calibri"/>
                  <w:color w:val="000000"/>
                  <w:sz w:val="22"/>
                </w:rPr>
                <w:t>704</w:t>
              </w:r>
            </w:ins>
          </w:p>
        </w:tc>
      </w:tr>
      <w:tr w:rsidR="00E16572" w:rsidRPr="00E16572" w14:paraId="078163BF" w14:textId="77777777" w:rsidTr="005D1D3E">
        <w:trPr>
          <w:trHeight w:val="300"/>
          <w:ins w:id="3954" w:author="Nate Bachmeier [AWS-SA]" w:date="2023-02-25T11:26:00Z"/>
          <w:trPrChange w:id="3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56" w:author="Nate Bachmeier [AWS-SA]" w:date="2023-02-26T11:07:00Z">
              <w:tcPr>
                <w:tcW w:w="4740" w:type="dxa"/>
                <w:tcBorders>
                  <w:top w:val="nil"/>
                  <w:left w:val="nil"/>
                  <w:bottom w:val="nil"/>
                  <w:right w:val="nil"/>
                </w:tcBorders>
                <w:shd w:val="clear" w:color="auto" w:fill="auto"/>
                <w:noWrap/>
                <w:vAlign w:val="bottom"/>
                <w:hideMark/>
              </w:tcPr>
            </w:tcPrChange>
          </w:tcPr>
          <w:p w14:paraId="17E00CF9" w14:textId="77777777" w:rsidR="00E16572" w:rsidRPr="00E16572" w:rsidRDefault="00E16572" w:rsidP="00E16572">
            <w:pPr>
              <w:spacing w:line="240" w:lineRule="auto"/>
              <w:ind w:firstLine="0"/>
              <w:rPr>
                <w:ins w:id="3957" w:author="Nate Bachmeier [AWS-SA]" w:date="2023-02-25T11:26:00Z"/>
                <w:rFonts w:ascii="Calibri" w:eastAsia="Times New Roman" w:hAnsi="Calibri" w:cs="Calibri"/>
                <w:b w:val="0"/>
                <w:bCs w:val="0"/>
                <w:color w:val="000000"/>
                <w:sz w:val="22"/>
                <w:rPrChange w:id="3958" w:author="Nate Bachmeier [AWS-SA]" w:date="2023-02-25T11:29:00Z">
                  <w:rPr>
                    <w:ins w:id="3959" w:author="Nate Bachmeier [AWS-SA]" w:date="2023-02-25T11:26:00Z"/>
                    <w:rFonts w:ascii="Calibri" w:eastAsia="Times New Roman" w:hAnsi="Calibri" w:cs="Calibri"/>
                    <w:color w:val="000000"/>
                    <w:sz w:val="22"/>
                  </w:rPr>
                </w:rPrChange>
              </w:rPr>
            </w:pPr>
            <w:ins w:id="3960" w:author="Nate Bachmeier [AWS-SA]" w:date="2023-02-25T11:26:00Z">
              <w:r w:rsidRPr="00E16572">
                <w:rPr>
                  <w:rFonts w:ascii="Calibri" w:eastAsia="Times New Roman" w:hAnsi="Calibri" w:cs="Calibri"/>
                  <w:color w:val="000000"/>
                  <w:sz w:val="22"/>
                </w:rPr>
                <w:t>folding clothes</w:t>
              </w:r>
            </w:ins>
          </w:p>
        </w:tc>
        <w:tc>
          <w:tcPr>
            <w:tcW w:w="5348" w:type="dxa"/>
            <w:noWrap/>
            <w:hideMark/>
            <w:tcPrChange w:id="3961" w:author="Nate Bachmeier [AWS-SA]" w:date="2023-02-26T11:07:00Z">
              <w:tcPr>
                <w:tcW w:w="960" w:type="dxa"/>
                <w:tcBorders>
                  <w:top w:val="nil"/>
                  <w:left w:val="nil"/>
                  <w:bottom w:val="nil"/>
                  <w:right w:val="nil"/>
                </w:tcBorders>
                <w:shd w:val="clear" w:color="auto" w:fill="auto"/>
                <w:noWrap/>
                <w:vAlign w:val="bottom"/>
                <w:hideMark/>
              </w:tcPr>
            </w:tcPrChange>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62" w:author="Nate Bachmeier [AWS-SA]" w:date="2023-02-25T11:26:00Z"/>
                <w:rFonts w:ascii="Calibri" w:eastAsia="Times New Roman" w:hAnsi="Calibri" w:cs="Calibri"/>
                <w:color w:val="000000"/>
                <w:sz w:val="22"/>
              </w:rPr>
            </w:pPr>
            <w:ins w:id="3963" w:author="Nate Bachmeier [AWS-SA]" w:date="2023-02-25T11:26:00Z">
              <w:r w:rsidRPr="00E16572">
                <w:rPr>
                  <w:rFonts w:ascii="Calibri" w:eastAsia="Times New Roman" w:hAnsi="Calibri" w:cs="Calibri"/>
                  <w:color w:val="000000"/>
                  <w:sz w:val="22"/>
                </w:rPr>
                <w:t>705</w:t>
              </w:r>
            </w:ins>
          </w:p>
        </w:tc>
      </w:tr>
      <w:tr w:rsidR="00E16572" w:rsidRPr="00E16572" w14:paraId="5E555D20" w14:textId="77777777" w:rsidTr="005D1D3E">
        <w:trPr>
          <w:cnfStyle w:val="000000100000" w:firstRow="0" w:lastRow="0" w:firstColumn="0" w:lastColumn="0" w:oddVBand="0" w:evenVBand="0" w:oddHBand="1" w:evenHBand="0" w:firstRowFirstColumn="0" w:firstRowLastColumn="0" w:lastRowFirstColumn="0" w:lastRowLastColumn="0"/>
          <w:trHeight w:val="300"/>
          <w:ins w:id="3964" w:author="Nate Bachmeier [AWS-SA]" w:date="2023-02-25T11:26:00Z"/>
          <w:trPrChange w:id="3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66" w:author="Nate Bachmeier [AWS-SA]" w:date="2023-02-26T11:07:00Z">
              <w:tcPr>
                <w:tcW w:w="4740" w:type="dxa"/>
                <w:tcBorders>
                  <w:top w:val="nil"/>
                  <w:left w:val="nil"/>
                  <w:bottom w:val="nil"/>
                  <w:right w:val="nil"/>
                </w:tcBorders>
                <w:shd w:val="clear" w:color="auto" w:fill="auto"/>
                <w:noWrap/>
                <w:vAlign w:val="bottom"/>
                <w:hideMark/>
              </w:tcPr>
            </w:tcPrChange>
          </w:tcPr>
          <w:p w14:paraId="09DC47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67" w:author="Nate Bachmeier [AWS-SA]" w:date="2023-02-25T11:26:00Z"/>
                <w:rFonts w:ascii="Calibri" w:eastAsia="Times New Roman" w:hAnsi="Calibri" w:cs="Calibri"/>
                <w:b w:val="0"/>
                <w:bCs w:val="0"/>
                <w:color w:val="000000"/>
                <w:sz w:val="22"/>
                <w:rPrChange w:id="3968" w:author="Nate Bachmeier [AWS-SA]" w:date="2023-02-25T11:29:00Z">
                  <w:rPr>
                    <w:ins w:id="3969" w:author="Nate Bachmeier [AWS-SA]" w:date="2023-02-25T11:26:00Z"/>
                    <w:rFonts w:ascii="Calibri" w:eastAsia="Times New Roman" w:hAnsi="Calibri" w:cs="Calibri"/>
                    <w:color w:val="000000"/>
                    <w:sz w:val="22"/>
                  </w:rPr>
                </w:rPrChange>
              </w:rPr>
            </w:pPr>
            <w:ins w:id="3970" w:author="Nate Bachmeier [AWS-SA]" w:date="2023-02-25T11:26:00Z">
              <w:r w:rsidRPr="00E16572">
                <w:rPr>
                  <w:rFonts w:ascii="Calibri" w:eastAsia="Times New Roman" w:hAnsi="Calibri" w:cs="Calibri"/>
                  <w:color w:val="000000"/>
                  <w:sz w:val="22"/>
                </w:rPr>
                <w:t>folding napkins</w:t>
              </w:r>
            </w:ins>
          </w:p>
        </w:tc>
        <w:tc>
          <w:tcPr>
            <w:tcW w:w="5348" w:type="dxa"/>
            <w:noWrap/>
            <w:hideMark/>
            <w:tcPrChange w:id="3971" w:author="Nate Bachmeier [AWS-SA]" w:date="2023-02-26T11:07:00Z">
              <w:tcPr>
                <w:tcW w:w="960" w:type="dxa"/>
                <w:tcBorders>
                  <w:top w:val="nil"/>
                  <w:left w:val="nil"/>
                  <w:bottom w:val="nil"/>
                  <w:right w:val="nil"/>
                </w:tcBorders>
                <w:shd w:val="clear" w:color="auto" w:fill="auto"/>
                <w:noWrap/>
                <w:vAlign w:val="bottom"/>
                <w:hideMark/>
              </w:tcPr>
            </w:tcPrChange>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72" w:author="Nate Bachmeier [AWS-SA]" w:date="2023-02-25T11:26:00Z"/>
                <w:rFonts w:ascii="Calibri" w:eastAsia="Times New Roman" w:hAnsi="Calibri" w:cs="Calibri"/>
                <w:color w:val="000000"/>
                <w:sz w:val="22"/>
              </w:rPr>
            </w:pPr>
            <w:ins w:id="3973" w:author="Nate Bachmeier [AWS-SA]" w:date="2023-02-25T11:26:00Z">
              <w:r w:rsidRPr="00E16572">
                <w:rPr>
                  <w:rFonts w:ascii="Calibri" w:eastAsia="Times New Roman" w:hAnsi="Calibri" w:cs="Calibri"/>
                  <w:color w:val="000000"/>
                  <w:sz w:val="22"/>
                </w:rPr>
                <w:t>749</w:t>
              </w:r>
            </w:ins>
          </w:p>
        </w:tc>
      </w:tr>
      <w:tr w:rsidR="00E16572" w:rsidRPr="00E16572" w14:paraId="03C419F2" w14:textId="77777777" w:rsidTr="005D1D3E">
        <w:trPr>
          <w:trHeight w:val="300"/>
          <w:ins w:id="3974" w:author="Nate Bachmeier [AWS-SA]" w:date="2023-02-25T11:26:00Z"/>
          <w:trPrChange w:id="3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76" w:author="Nate Bachmeier [AWS-SA]" w:date="2023-02-26T11:07:00Z">
              <w:tcPr>
                <w:tcW w:w="4740" w:type="dxa"/>
                <w:tcBorders>
                  <w:top w:val="nil"/>
                  <w:left w:val="nil"/>
                  <w:bottom w:val="nil"/>
                  <w:right w:val="nil"/>
                </w:tcBorders>
                <w:shd w:val="clear" w:color="auto" w:fill="auto"/>
                <w:noWrap/>
                <w:vAlign w:val="bottom"/>
                <w:hideMark/>
              </w:tcPr>
            </w:tcPrChange>
          </w:tcPr>
          <w:p w14:paraId="0BE27FDA" w14:textId="77777777" w:rsidR="00E16572" w:rsidRPr="00E16572" w:rsidRDefault="00E16572" w:rsidP="00E16572">
            <w:pPr>
              <w:spacing w:line="240" w:lineRule="auto"/>
              <w:ind w:firstLine="0"/>
              <w:rPr>
                <w:ins w:id="3977" w:author="Nate Bachmeier [AWS-SA]" w:date="2023-02-25T11:26:00Z"/>
                <w:rFonts w:ascii="Calibri" w:eastAsia="Times New Roman" w:hAnsi="Calibri" w:cs="Calibri"/>
                <w:b w:val="0"/>
                <w:bCs w:val="0"/>
                <w:color w:val="000000"/>
                <w:sz w:val="22"/>
                <w:rPrChange w:id="3978" w:author="Nate Bachmeier [AWS-SA]" w:date="2023-02-25T11:29:00Z">
                  <w:rPr>
                    <w:ins w:id="3979" w:author="Nate Bachmeier [AWS-SA]" w:date="2023-02-25T11:26:00Z"/>
                    <w:rFonts w:ascii="Calibri" w:eastAsia="Times New Roman" w:hAnsi="Calibri" w:cs="Calibri"/>
                    <w:color w:val="000000"/>
                    <w:sz w:val="22"/>
                  </w:rPr>
                </w:rPrChange>
              </w:rPr>
            </w:pPr>
            <w:ins w:id="3980" w:author="Nate Bachmeier [AWS-SA]" w:date="2023-02-25T11:26:00Z">
              <w:r w:rsidRPr="00E16572">
                <w:rPr>
                  <w:rFonts w:ascii="Calibri" w:eastAsia="Times New Roman" w:hAnsi="Calibri" w:cs="Calibri"/>
                  <w:color w:val="000000"/>
                  <w:sz w:val="22"/>
                </w:rPr>
                <w:t>folding paper</w:t>
              </w:r>
            </w:ins>
          </w:p>
        </w:tc>
        <w:tc>
          <w:tcPr>
            <w:tcW w:w="5348" w:type="dxa"/>
            <w:noWrap/>
            <w:hideMark/>
            <w:tcPrChange w:id="3981" w:author="Nate Bachmeier [AWS-SA]" w:date="2023-02-26T11:07:00Z">
              <w:tcPr>
                <w:tcW w:w="960" w:type="dxa"/>
                <w:tcBorders>
                  <w:top w:val="nil"/>
                  <w:left w:val="nil"/>
                  <w:bottom w:val="nil"/>
                  <w:right w:val="nil"/>
                </w:tcBorders>
                <w:shd w:val="clear" w:color="auto" w:fill="auto"/>
                <w:noWrap/>
                <w:vAlign w:val="bottom"/>
                <w:hideMark/>
              </w:tcPr>
            </w:tcPrChange>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82" w:author="Nate Bachmeier [AWS-SA]" w:date="2023-02-25T11:26:00Z"/>
                <w:rFonts w:ascii="Calibri" w:eastAsia="Times New Roman" w:hAnsi="Calibri" w:cs="Calibri"/>
                <w:color w:val="000000"/>
                <w:sz w:val="22"/>
              </w:rPr>
            </w:pPr>
            <w:ins w:id="3983" w:author="Nate Bachmeier [AWS-SA]" w:date="2023-02-25T11:26:00Z">
              <w:r w:rsidRPr="00E16572">
                <w:rPr>
                  <w:rFonts w:ascii="Calibri" w:eastAsia="Times New Roman" w:hAnsi="Calibri" w:cs="Calibri"/>
                  <w:color w:val="000000"/>
                  <w:sz w:val="22"/>
                </w:rPr>
                <w:t>791</w:t>
              </w:r>
            </w:ins>
          </w:p>
        </w:tc>
      </w:tr>
      <w:tr w:rsidR="00E16572" w:rsidRPr="00E16572" w14:paraId="0FAA3F78" w14:textId="77777777" w:rsidTr="005D1D3E">
        <w:trPr>
          <w:cnfStyle w:val="000000100000" w:firstRow="0" w:lastRow="0" w:firstColumn="0" w:lastColumn="0" w:oddVBand="0" w:evenVBand="0" w:oddHBand="1" w:evenHBand="0" w:firstRowFirstColumn="0" w:firstRowLastColumn="0" w:lastRowFirstColumn="0" w:lastRowLastColumn="0"/>
          <w:trHeight w:val="300"/>
          <w:ins w:id="3984" w:author="Nate Bachmeier [AWS-SA]" w:date="2023-02-25T11:26:00Z"/>
          <w:trPrChange w:id="3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86" w:author="Nate Bachmeier [AWS-SA]" w:date="2023-02-26T11:07:00Z">
              <w:tcPr>
                <w:tcW w:w="4740" w:type="dxa"/>
                <w:tcBorders>
                  <w:top w:val="nil"/>
                  <w:left w:val="nil"/>
                  <w:bottom w:val="nil"/>
                  <w:right w:val="nil"/>
                </w:tcBorders>
                <w:shd w:val="clear" w:color="auto" w:fill="auto"/>
                <w:noWrap/>
                <w:vAlign w:val="bottom"/>
                <w:hideMark/>
              </w:tcPr>
            </w:tcPrChange>
          </w:tcPr>
          <w:p w14:paraId="15240A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87" w:author="Nate Bachmeier [AWS-SA]" w:date="2023-02-25T11:26:00Z"/>
                <w:rFonts w:ascii="Calibri" w:eastAsia="Times New Roman" w:hAnsi="Calibri" w:cs="Calibri"/>
                <w:b w:val="0"/>
                <w:bCs w:val="0"/>
                <w:color w:val="000000"/>
                <w:sz w:val="22"/>
                <w:rPrChange w:id="3988" w:author="Nate Bachmeier [AWS-SA]" w:date="2023-02-25T11:29:00Z">
                  <w:rPr>
                    <w:ins w:id="3989" w:author="Nate Bachmeier [AWS-SA]" w:date="2023-02-25T11:26:00Z"/>
                    <w:rFonts w:ascii="Calibri" w:eastAsia="Times New Roman" w:hAnsi="Calibri" w:cs="Calibri"/>
                    <w:color w:val="000000"/>
                    <w:sz w:val="22"/>
                  </w:rPr>
                </w:rPrChange>
              </w:rPr>
            </w:pPr>
            <w:ins w:id="3990" w:author="Nate Bachmeier [AWS-SA]" w:date="2023-02-25T11:26:00Z">
              <w:r w:rsidRPr="00E16572">
                <w:rPr>
                  <w:rFonts w:ascii="Calibri" w:eastAsia="Times New Roman" w:hAnsi="Calibri" w:cs="Calibri"/>
                  <w:color w:val="000000"/>
                  <w:sz w:val="22"/>
                </w:rPr>
                <w:t>front raises</w:t>
              </w:r>
            </w:ins>
          </w:p>
        </w:tc>
        <w:tc>
          <w:tcPr>
            <w:tcW w:w="5348" w:type="dxa"/>
            <w:noWrap/>
            <w:hideMark/>
            <w:tcPrChange w:id="3991" w:author="Nate Bachmeier [AWS-SA]" w:date="2023-02-26T11:07:00Z">
              <w:tcPr>
                <w:tcW w:w="960" w:type="dxa"/>
                <w:tcBorders>
                  <w:top w:val="nil"/>
                  <w:left w:val="nil"/>
                  <w:bottom w:val="nil"/>
                  <w:right w:val="nil"/>
                </w:tcBorders>
                <w:shd w:val="clear" w:color="auto" w:fill="auto"/>
                <w:noWrap/>
                <w:vAlign w:val="bottom"/>
                <w:hideMark/>
              </w:tcPr>
            </w:tcPrChange>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92" w:author="Nate Bachmeier [AWS-SA]" w:date="2023-02-25T11:26:00Z"/>
                <w:rFonts w:ascii="Calibri" w:eastAsia="Times New Roman" w:hAnsi="Calibri" w:cs="Calibri"/>
                <w:color w:val="000000"/>
                <w:sz w:val="22"/>
              </w:rPr>
            </w:pPr>
            <w:ins w:id="3993" w:author="Nate Bachmeier [AWS-SA]" w:date="2023-02-25T11:26:00Z">
              <w:r w:rsidRPr="00E16572">
                <w:rPr>
                  <w:rFonts w:ascii="Calibri" w:eastAsia="Times New Roman" w:hAnsi="Calibri" w:cs="Calibri"/>
                  <w:color w:val="000000"/>
                  <w:sz w:val="22"/>
                </w:rPr>
                <w:t>825</w:t>
              </w:r>
            </w:ins>
          </w:p>
        </w:tc>
      </w:tr>
      <w:tr w:rsidR="00E16572" w:rsidRPr="00E16572" w14:paraId="5935E65C" w14:textId="77777777" w:rsidTr="005D1D3E">
        <w:trPr>
          <w:trHeight w:val="300"/>
          <w:ins w:id="3994" w:author="Nate Bachmeier [AWS-SA]" w:date="2023-02-25T11:26:00Z"/>
          <w:trPrChange w:id="3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96" w:author="Nate Bachmeier [AWS-SA]" w:date="2023-02-26T11:07:00Z">
              <w:tcPr>
                <w:tcW w:w="4740" w:type="dxa"/>
                <w:tcBorders>
                  <w:top w:val="nil"/>
                  <w:left w:val="nil"/>
                  <w:bottom w:val="nil"/>
                  <w:right w:val="nil"/>
                </w:tcBorders>
                <w:shd w:val="clear" w:color="auto" w:fill="auto"/>
                <w:noWrap/>
                <w:vAlign w:val="bottom"/>
                <w:hideMark/>
              </w:tcPr>
            </w:tcPrChange>
          </w:tcPr>
          <w:p w14:paraId="1151A5B4" w14:textId="77777777" w:rsidR="00E16572" w:rsidRPr="00E16572" w:rsidRDefault="00E16572" w:rsidP="00E16572">
            <w:pPr>
              <w:spacing w:line="240" w:lineRule="auto"/>
              <w:ind w:firstLine="0"/>
              <w:rPr>
                <w:ins w:id="3997" w:author="Nate Bachmeier [AWS-SA]" w:date="2023-02-25T11:26:00Z"/>
                <w:rFonts w:ascii="Calibri" w:eastAsia="Times New Roman" w:hAnsi="Calibri" w:cs="Calibri"/>
                <w:b w:val="0"/>
                <w:bCs w:val="0"/>
                <w:color w:val="000000"/>
                <w:sz w:val="22"/>
                <w:rPrChange w:id="3998" w:author="Nate Bachmeier [AWS-SA]" w:date="2023-02-25T11:29:00Z">
                  <w:rPr>
                    <w:ins w:id="3999" w:author="Nate Bachmeier [AWS-SA]" w:date="2023-02-25T11:26:00Z"/>
                    <w:rFonts w:ascii="Calibri" w:eastAsia="Times New Roman" w:hAnsi="Calibri" w:cs="Calibri"/>
                    <w:color w:val="000000"/>
                    <w:sz w:val="22"/>
                  </w:rPr>
                </w:rPrChange>
              </w:rPr>
            </w:pPr>
            <w:ins w:id="4000" w:author="Nate Bachmeier [AWS-SA]" w:date="2023-02-25T11:26:00Z">
              <w:r w:rsidRPr="00E16572">
                <w:rPr>
                  <w:rFonts w:ascii="Calibri" w:eastAsia="Times New Roman" w:hAnsi="Calibri" w:cs="Calibri"/>
                  <w:color w:val="000000"/>
                  <w:sz w:val="22"/>
                </w:rPr>
                <w:t>frying vegetables</w:t>
              </w:r>
            </w:ins>
          </w:p>
        </w:tc>
        <w:tc>
          <w:tcPr>
            <w:tcW w:w="5348" w:type="dxa"/>
            <w:noWrap/>
            <w:hideMark/>
            <w:tcPrChange w:id="4001" w:author="Nate Bachmeier [AWS-SA]" w:date="2023-02-26T11:07:00Z">
              <w:tcPr>
                <w:tcW w:w="960" w:type="dxa"/>
                <w:tcBorders>
                  <w:top w:val="nil"/>
                  <w:left w:val="nil"/>
                  <w:bottom w:val="nil"/>
                  <w:right w:val="nil"/>
                </w:tcBorders>
                <w:shd w:val="clear" w:color="auto" w:fill="auto"/>
                <w:noWrap/>
                <w:vAlign w:val="bottom"/>
                <w:hideMark/>
              </w:tcPr>
            </w:tcPrChange>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02" w:author="Nate Bachmeier [AWS-SA]" w:date="2023-02-25T11:26:00Z"/>
                <w:rFonts w:ascii="Calibri" w:eastAsia="Times New Roman" w:hAnsi="Calibri" w:cs="Calibri"/>
                <w:color w:val="000000"/>
                <w:sz w:val="22"/>
              </w:rPr>
            </w:pPr>
            <w:ins w:id="4003" w:author="Nate Bachmeier [AWS-SA]" w:date="2023-02-25T11:26:00Z">
              <w:r w:rsidRPr="00E16572">
                <w:rPr>
                  <w:rFonts w:ascii="Calibri" w:eastAsia="Times New Roman" w:hAnsi="Calibri" w:cs="Calibri"/>
                  <w:color w:val="000000"/>
                  <w:sz w:val="22"/>
                </w:rPr>
                <w:t>720</w:t>
              </w:r>
            </w:ins>
          </w:p>
        </w:tc>
      </w:tr>
      <w:tr w:rsidR="00E16572" w:rsidRPr="00E16572" w14:paraId="4009E128" w14:textId="77777777" w:rsidTr="005D1D3E">
        <w:trPr>
          <w:cnfStyle w:val="000000100000" w:firstRow="0" w:lastRow="0" w:firstColumn="0" w:lastColumn="0" w:oddVBand="0" w:evenVBand="0" w:oddHBand="1" w:evenHBand="0" w:firstRowFirstColumn="0" w:firstRowLastColumn="0" w:lastRowFirstColumn="0" w:lastRowLastColumn="0"/>
          <w:trHeight w:val="300"/>
          <w:ins w:id="4004" w:author="Nate Bachmeier [AWS-SA]" w:date="2023-02-25T11:26:00Z"/>
          <w:trPrChange w:id="4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06" w:author="Nate Bachmeier [AWS-SA]" w:date="2023-02-26T11:07:00Z">
              <w:tcPr>
                <w:tcW w:w="4740" w:type="dxa"/>
                <w:tcBorders>
                  <w:top w:val="nil"/>
                  <w:left w:val="nil"/>
                  <w:bottom w:val="nil"/>
                  <w:right w:val="nil"/>
                </w:tcBorders>
                <w:shd w:val="clear" w:color="auto" w:fill="auto"/>
                <w:noWrap/>
                <w:vAlign w:val="bottom"/>
                <w:hideMark/>
              </w:tcPr>
            </w:tcPrChange>
          </w:tcPr>
          <w:p w14:paraId="03D33B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07" w:author="Nate Bachmeier [AWS-SA]" w:date="2023-02-25T11:26:00Z"/>
                <w:rFonts w:ascii="Calibri" w:eastAsia="Times New Roman" w:hAnsi="Calibri" w:cs="Calibri"/>
                <w:b w:val="0"/>
                <w:bCs w:val="0"/>
                <w:color w:val="000000"/>
                <w:sz w:val="22"/>
                <w:rPrChange w:id="4008" w:author="Nate Bachmeier [AWS-SA]" w:date="2023-02-25T11:29:00Z">
                  <w:rPr>
                    <w:ins w:id="4009" w:author="Nate Bachmeier [AWS-SA]" w:date="2023-02-25T11:26:00Z"/>
                    <w:rFonts w:ascii="Calibri" w:eastAsia="Times New Roman" w:hAnsi="Calibri" w:cs="Calibri"/>
                    <w:color w:val="000000"/>
                    <w:sz w:val="22"/>
                  </w:rPr>
                </w:rPrChange>
              </w:rPr>
            </w:pPr>
            <w:ins w:id="4010" w:author="Nate Bachmeier [AWS-SA]" w:date="2023-02-25T11:26:00Z">
              <w:r w:rsidRPr="00E16572">
                <w:rPr>
                  <w:rFonts w:ascii="Calibri" w:eastAsia="Times New Roman" w:hAnsi="Calibri" w:cs="Calibri"/>
                  <w:color w:val="000000"/>
                  <w:sz w:val="22"/>
                </w:rPr>
                <w:t>gargling</w:t>
              </w:r>
            </w:ins>
          </w:p>
        </w:tc>
        <w:tc>
          <w:tcPr>
            <w:tcW w:w="5348" w:type="dxa"/>
            <w:noWrap/>
            <w:hideMark/>
            <w:tcPrChange w:id="4011" w:author="Nate Bachmeier [AWS-SA]" w:date="2023-02-26T11:07:00Z">
              <w:tcPr>
                <w:tcW w:w="960" w:type="dxa"/>
                <w:tcBorders>
                  <w:top w:val="nil"/>
                  <w:left w:val="nil"/>
                  <w:bottom w:val="nil"/>
                  <w:right w:val="nil"/>
                </w:tcBorders>
                <w:shd w:val="clear" w:color="auto" w:fill="auto"/>
                <w:noWrap/>
                <w:vAlign w:val="bottom"/>
                <w:hideMark/>
              </w:tcPr>
            </w:tcPrChange>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12" w:author="Nate Bachmeier [AWS-SA]" w:date="2023-02-25T11:26:00Z"/>
                <w:rFonts w:ascii="Calibri" w:eastAsia="Times New Roman" w:hAnsi="Calibri" w:cs="Calibri"/>
                <w:color w:val="000000"/>
                <w:sz w:val="22"/>
              </w:rPr>
            </w:pPr>
            <w:ins w:id="4013" w:author="Nate Bachmeier [AWS-SA]" w:date="2023-02-25T11:26:00Z">
              <w:r w:rsidRPr="00E16572">
                <w:rPr>
                  <w:rFonts w:ascii="Calibri" w:eastAsia="Times New Roman" w:hAnsi="Calibri" w:cs="Calibri"/>
                  <w:color w:val="000000"/>
                  <w:sz w:val="22"/>
                </w:rPr>
                <w:t>493</w:t>
              </w:r>
            </w:ins>
          </w:p>
        </w:tc>
      </w:tr>
      <w:tr w:rsidR="00E16572" w:rsidRPr="00E16572" w14:paraId="0AEC00C7" w14:textId="77777777" w:rsidTr="005D1D3E">
        <w:trPr>
          <w:trHeight w:val="300"/>
          <w:ins w:id="4014" w:author="Nate Bachmeier [AWS-SA]" w:date="2023-02-25T11:26:00Z"/>
          <w:trPrChange w:id="4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16" w:author="Nate Bachmeier [AWS-SA]" w:date="2023-02-26T11:07:00Z">
              <w:tcPr>
                <w:tcW w:w="4740" w:type="dxa"/>
                <w:tcBorders>
                  <w:top w:val="nil"/>
                  <w:left w:val="nil"/>
                  <w:bottom w:val="nil"/>
                  <w:right w:val="nil"/>
                </w:tcBorders>
                <w:shd w:val="clear" w:color="auto" w:fill="auto"/>
                <w:noWrap/>
                <w:vAlign w:val="bottom"/>
                <w:hideMark/>
              </w:tcPr>
            </w:tcPrChange>
          </w:tcPr>
          <w:p w14:paraId="560F9478" w14:textId="77777777" w:rsidR="00E16572" w:rsidRPr="00E16572" w:rsidRDefault="00E16572" w:rsidP="00E16572">
            <w:pPr>
              <w:spacing w:line="240" w:lineRule="auto"/>
              <w:ind w:firstLine="0"/>
              <w:rPr>
                <w:ins w:id="4017" w:author="Nate Bachmeier [AWS-SA]" w:date="2023-02-25T11:26:00Z"/>
                <w:rFonts w:ascii="Calibri" w:eastAsia="Times New Roman" w:hAnsi="Calibri" w:cs="Calibri"/>
                <w:b w:val="0"/>
                <w:bCs w:val="0"/>
                <w:color w:val="000000"/>
                <w:sz w:val="22"/>
                <w:rPrChange w:id="4018" w:author="Nate Bachmeier [AWS-SA]" w:date="2023-02-25T11:29:00Z">
                  <w:rPr>
                    <w:ins w:id="4019" w:author="Nate Bachmeier [AWS-SA]" w:date="2023-02-25T11:26:00Z"/>
                    <w:rFonts w:ascii="Calibri" w:eastAsia="Times New Roman" w:hAnsi="Calibri" w:cs="Calibri"/>
                    <w:color w:val="000000"/>
                    <w:sz w:val="22"/>
                  </w:rPr>
                </w:rPrChange>
              </w:rPr>
            </w:pPr>
            <w:ins w:id="4020" w:author="Nate Bachmeier [AWS-SA]" w:date="2023-02-25T11:26:00Z">
              <w:r w:rsidRPr="00E16572">
                <w:rPr>
                  <w:rFonts w:ascii="Calibri" w:eastAsia="Times New Roman" w:hAnsi="Calibri" w:cs="Calibri"/>
                  <w:color w:val="000000"/>
                  <w:sz w:val="22"/>
                </w:rPr>
                <w:t>geocaching</w:t>
              </w:r>
            </w:ins>
          </w:p>
        </w:tc>
        <w:tc>
          <w:tcPr>
            <w:tcW w:w="5348" w:type="dxa"/>
            <w:noWrap/>
            <w:hideMark/>
            <w:tcPrChange w:id="4021" w:author="Nate Bachmeier [AWS-SA]" w:date="2023-02-26T11:07:00Z">
              <w:tcPr>
                <w:tcW w:w="960" w:type="dxa"/>
                <w:tcBorders>
                  <w:top w:val="nil"/>
                  <w:left w:val="nil"/>
                  <w:bottom w:val="nil"/>
                  <w:right w:val="nil"/>
                </w:tcBorders>
                <w:shd w:val="clear" w:color="auto" w:fill="auto"/>
                <w:noWrap/>
                <w:vAlign w:val="bottom"/>
                <w:hideMark/>
              </w:tcPr>
            </w:tcPrChange>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22" w:author="Nate Bachmeier [AWS-SA]" w:date="2023-02-25T11:26:00Z"/>
                <w:rFonts w:ascii="Calibri" w:eastAsia="Times New Roman" w:hAnsi="Calibri" w:cs="Calibri"/>
                <w:color w:val="000000"/>
                <w:sz w:val="22"/>
              </w:rPr>
            </w:pPr>
            <w:ins w:id="4023" w:author="Nate Bachmeier [AWS-SA]" w:date="2023-02-25T11:26:00Z">
              <w:r w:rsidRPr="00E16572">
                <w:rPr>
                  <w:rFonts w:ascii="Calibri" w:eastAsia="Times New Roman" w:hAnsi="Calibri" w:cs="Calibri"/>
                  <w:color w:val="000000"/>
                  <w:sz w:val="22"/>
                </w:rPr>
                <w:t>515</w:t>
              </w:r>
            </w:ins>
          </w:p>
        </w:tc>
      </w:tr>
      <w:tr w:rsidR="00E16572" w:rsidRPr="00E16572" w14:paraId="3C41DF14" w14:textId="77777777" w:rsidTr="005D1D3E">
        <w:trPr>
          <w:cnfStyle w:val="000000100000" w:firstRow="0" w:lastRow="0" w:firstColumn="0" w:lastColumn="0" w:oddVBand="0" w:evenVBand="0" w:oddHBand="1" w:evenHBand="0" w:firstRowFirstColumn="0" w:firstRowLastColumn="0" w:lastRowFirstColumn="0" w:lastRowLastColumn="0"/>
          <w:trHeight w:val="300"/>
          <w:ins w:id="4024" w:author="Nate Bachmeier [AWS-SA]" w:date="2023-02-25T11:26:00Z"/>
          <w:trPrChange w:id="4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26" w:author="Nate Bachmeier [AWS-SA]" w:date="2023-02-26T11:07:00Z">
              <w:tcPr>
                <w:tcW w:w="4740" w:type="dxa"/>
                <w:tcBorders>
                  <w:top w:val="nil"/>
                  <w:left w:val="nil"/>
                  <w:bottom w:val="nil"/>
                  <w:right w:val="nil"/>
                </w:tcBorders>
                <w:shd w:val="clear" w:color="auto" w:fill="auto"/>
                <w:noWrap/>
                <w:vAlign w:val="bottom"/>
                <w:hideMark/>
              </w:tcPr>
            </w:tcPrChange>
          </w:tcPr>
          <w:p w14:paraId="1AE69C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27" w:author="Nate Bachmeier [AWS-SA]" w:date="2023-02-25T11:26:00Z"/>
                <w:rFonts w:ascii="Calibri" w:eastAsia="Times New Roman" w:hAnsi="Calibri" w:cs="Calibri"/>
                <w:b w:val="0"/>
                <w:bCs w:val="0"/>
                <w:color w:val="000000"/>
                <w:sz w:val="22"/>
                <w:rPrChange w:id="4028" w:author="Nate Bachmeier [AWS-SA]" w:date="2023-02-25T11:29:00Z">
                  <w:rPr>
                    <w:ins w:id="4029" w:author="Nate Bachmeier [AWS-SA]" w:date="2023-02-25T11:26:00Z"/>
                    <w:rFonts w:ascii="Calibri" w:eastAsia="Times New Roman" w:hAnsi="Calibri" w:cs="Calibri"/>
                    <w:color w:val="000000"/>
                    <w:sz w:val="22"/>
                  </w:rPr>
                </w:rPrChange>
              </w:rPr>
            </w:pPr>
            <w:ins w:id="4030" w:author="Nate Bachmeier [AWS-SA]" w:date="2023-02-25T11:26:00Z">
              <w:r w:rsidRPr="00E16572">
                <w:rPr>
                  <w:rFonts w:ascii="Calibri" w:eastAsia="Times New Roman" w:hAnsi="Calibri" w:cs="Calibri"/>
                  <w:color w:val="000000"/>
                  <w:sz w:val="22"/>
                </w:rPr>
                <w:t>getting a haircut</w:t>
              </w:r>
            </w:ins>
          </w:p>
        </w:tc>
        <w:tc>
          <w:tcPr>
            <w:tcW w:w="5348" w:type="dxa"/>
            <w:noWrap/>
            <w:hideMark/>
            <w:tcPrChange w:id="4031" w:author="Nate Bachmeier [AWS-SA]" w:date="2023-02-26T11:07:00Z">
              <w:tcPr>
                <w:tcW w:w="960" w:type="dxa"/>
                <w:tcBorders>
                  <w:top w:val="nil"/>
                  <w:left w:val="nil"/>
                  <w:bottom w:val="nil"/>
                  <w:right w:val="nil"/>
                </w:tcBorders>
                <w:shd w:val="clear" w:color="auto" w:fill="auto"/>
                <w:noWrap/>
                <w:vAlign w:val="bottom"/>
                <w:hideMark/>
              </w:tcPr>
            </w:tcPrChange>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32" w:author="Nate Bachmeier [AWS-SA]" w:date="2023-02-25T11:26:00Z"/>
                <w:rFonts w:ascii="Calibri" w:eastAsia="Times New Roman" w:hAnsi="Calibri" w:cs="Calibri"/>
                <w:color w:val="000000"/>
                <w:sz w:val="22"/>
              </w:rPr>
            </w:pPr>
            <w:ins w:id="4033" w:author="Nate Bachmeier [AWS-SA]" w:date="2023-02-25T11:26:00Z">
              <w:r w:rsidRPr="00E16572">
                <w:rPr>
                  <w:rFonts w:ascii="Calibri" w:eastAsia="Times New Roman" w:hAnsi="Calibri" w:cs="Calibri"/>
                  <w:color w:val="000000"/>
                  <w:sz w:val="22"/>
                </w:rPr>
                <w:t>601</w:t>
              </w:r>
            </w:ins>
          </w:p>
        </w:tc>
      </w:tr>
      <w:tr w:rsidR="00E16572" w:rsidRPr="00E16572" w14:paraId="7E8C1798" w14:textId="77777777" w:rsidTr="005D1D3E">
        <w:trPr>
          <w:trHeight w:val="300"/>
          <w:ins w:id="4034" w:author="Nate Bachmeier [AWS-SA]" w:date="2023-02-25T11:26:00Z"/>
          <w:trPrChange w:id="4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36" w:author="Nate Bachmeier [AWS-SA]" w:date="2023-02-26T11:07:00Z">
              <w:tcPr>
                <w:tcW w:w="4740" w:type="dxa"/>
                <w:tcBorders>
                  <w:top w:val="nil"/>
                  <w:left w:val="nil"/>
                  <w:bottom w:val="nil"/>
                  <w:right w:val="nil"/>
                </w:tcBorders>
                <w:shd w:val="clear" w:color="auto" w:fill="auto"/>
                <w:noWrap/>
                <w:vAlign w:val="bottom"/>
                <w:hideMark/>
              </w:tcPr>
            </w:tcPrChange>
          </w:tcPr>
          <w:p w14:paraId="4617CCAB" w14:textId="77777777" w:rsidR="00E16572" w:rsidRPr="00E16572" w:rsidRDefault="00E16572" w:rsidP="00E16572">
            <w:pPr>
              <w:spacing w:line="240" w:lineRule="auto"/>
              <w:ind w:firstLine="0"/>
              <w:rPr>
                <w:ins w:id="4037" w:author="Nate Bachmeier [AWS-SA]" w:date="2023-02-25T11:26:00Z"/>
                <w:rFonts w:ascii="Calibri" w:eastAsia="Times New Roman" w:hAnsi="Calibri" w:cs="Calibri"/>
                <w:b w:val="0"/>
                <w:bCs w:val="0"/>
                <w:color w:val="000000"/>
                <w:sz w:val="22"/>
                <w:rPrChange w:id="4038" w:author="Nate Bachmeier [AWS-SA]" w:date="2023-02-25T11:29:00Z">
                  <w:rPr>
                    <w:ins w:id="4039" w:author="Nate Bachmeier [AWS-SA]" w:date="2023-02-25T11:26:00Z"/>
                    <w:rFonts w:ascii="Calibri" w:eastAsia="Times New Roman" w:hAnsi="Calibri" w:cs="Calibri"/>
                    <w:color w:val="000000"/>
                    <w:sz w:val="22"/>
                  </w:rPr>
                </w:rPrChange>
              </w:rPr>
            </w:pPr>
            <w:ins w:id="4040" w:author="Nate Bachmeier [AWS-SA]" w:date="2023-02-25T11:26:00Z">
              <w:r w:rsidRPr="00E16572">
                <w:rPr>
                  <w:rFonts w:ascii="Calibri" w:eastAsia="Times New Roman" w:hAnsi="Calibri" w:cs="Calibri"/>
                  <w:color w:val="000000"/>
                  <w:sz w:val="22"/>
                </w:rPr>
                <w:t>getting a piercing</w:t>
              </w:r>
            </w:ins>
          </w:p>
        </w:tc>
        <w:tc>
          <w:tcPr>
            <w:tcW w:w="5348" w:type="dxa"/>
            <w:noWrap/>
            <w:hideMark/>
            <w:tcPrChange w:id="4041" w:author="Nate Bachmeier [AWS-SA]" w:date="2023-02-26T11:07:00Z">
              <w:tcPr>
                <w:tcW w:w="960" w:type="dxa"/>
                <w:tcBorders>
                  <w:top w:val="nil"/>
                  <w:left w:val="nil"/>
                  <w:bottom w:val="nil"/>
                  <w:right w:val="nil"/>
                </w:tcBorders>
                <w:shd w:val="clear" w:color="auto" w:fill="auto"/>
                <w:noWrap/>
                <w:vAlign w:val="bottom"/>
                <w:hideMark/>
              </w:tcPr>
            </w:tcPrChange>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42" w:author="Nate Bachmeier [AWS-SA]" w:date="2023-02-25T11:26:00Z"/>
                <w:rFonts w:ascii="Calibri" w:eastAsia="Times New Roman" w:hAnsi="Calibri" w:cs="Calibri"/>
                <w:color w:val="000000"/>
                <w:sz w:val="22"/>
              </w:rPr>
            </w:pPr>
            <w:ins w:id="4043" w:author="Nate Bachmeier [AWS-SA]" w:date="2023-02-25T11:26:00Z">
              <w:r w:rsidRPr="00E16572">
                <w:rPr>
                  <w:rFonts w:ascii="Calibri" w:eastAsia="Times New Roman" w:hAnsi="Calibri" w:cs="Calibri"/>
                  <w:color w:val="000000"/>
                  <w:sz w:val="22"/>
                </w:rPr>
                <w:t>756</w:t>
              </w:r>
            </w:ins>
          </w:p>
        </w:tc>
      </w:tr>
      <w:tr w:rsidR="00E16572" w:rsidRPr="00E16572" w14:paraId="7A2C7703" w14:textId="77777777" w:rsidTr="005D1D3E">
        <w:trPr>
          <w:cnfStyle w:val="000000100000" w:firstRow="0" w:lastRow="0" w:firstColumn="0" w:lastColumn="0" w:oddVBand="0" w:evenVBand="0" w:oddHBand="1" w:evenHBand="0" w:firstRowFirstColumn="0" w:firstRowLastColumn="0" w:lastRowFirstColumn="0" w:lastRowLastColumn="0"/>
          <w:trHeight w:val="300"/>
          <w:ins w:id="4044" w:author="Nate Bachmeier [AWS-SA]" w:date="2023-02-25T11:26:00Z"/>
          <w:trPrChange w:id="4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46" w:author="Nate Bachmeier [AWS-SA]" w:date="2023-02-26T11:07:00Z">
              <w:tcPr>
                <w:tcW w:w="4740" w:type="dxa"/>
                <w:tcBorders>
                  <w:top w:val="nil"/>
                  <w:left w:val="nil"/>
                  <w:bottom w:val="nil"/>
                  <w:right w:val="nil"/>
                </w:tcBorders>
                <w:shd w:val="clear" w:color="auto" w:fill="auto"/>
                <w:noWrap/>
                <w:vAlign w:val="bottom"/>
                <w:hideMark/>
              </w:tcPr>
            </w:tcPrChange>
          </w:tcPr>
          <w:p w14:paraId="5F7216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47" w:author="Nate Bachmeier [AWS-SA]" w:date="2023-02-25T11:26:00Z"/>
                <w:rFonts w:ascii="Calibri" w:eastAsia="Times New Roman" w:hAnsi="Calibri" w:cs="Calibri"/>
                <w:b w:val="0"/>
                <w:bCs w:val="0"/>
                <w:color w:val="000000"/>
                <w:sz w:val="22"/>
                <w:rPrChange w:id="4048" w:author="Nate Bachmeier [AWS-SA]" w:date="2023-02-25T11:29:00Z">
                  <w:rPr>
                    <w:ins w:id="4049" w:author="Nate Bachmeier [AWS-SA]" w:date="2023-02-25T11:26:00Z"/>
                    <w:rFonts w:ascii="Calibri" w:eastAsia="Times New Roman" w:hAnsi="Calibri" w:cs="Calibri"/>
                    <w:color w:val="000000"/>
                    <w:sz w:val="22"/>
                  </w:rPr>
                </w:rPrChange>
              </w:rPr>
            </w:pPr>
            <w:ins w:id="4050" w:author="Nate Bachmeier [AWS-SA]" w:date="2023-02-25T11:26:00Z">
              <w:r w:rsidRPr="00E16572">
                <w:rPr>
                  <w:rFonts w:ascii="Calibri" w:eastAsia="Times New Roman" w:hAnsi="Calibri" w:cs="Calibri"/>
                  <w:color w:val="000000"/>
                  <w:sz w:val="22"/>
                </w:rPr>
                <w:t>getting a tattoo</w:t>
              </w:r>
            </w:ins>
          </w:p>
        </w:tc>
        <w:tc>
          <w:tcPr>
            <w:tcW w:w="5348" w:type="dxa"/>
            <w:noWrap/>
            <w:hideMark/>
            <w:tcPrChange w:id="4051" w:author="Nate Bachmeier [AWS-SA]" w:date="2023-02-26T11:07:00Z">
              <w:tcPr>
                <w:tcW w:w="960" w:type="dxa"/>
                <w:tcBorders>
                  <w:top w:val="nil"/>
                  <w:left w:val="nil"/>
                  <w:bottom w:val="nil"/>
                  <w:right w:val="nil"/>
                </w:tcBorders>
                <w:shd w:val="clear" w:color="auto" w:fill="auto"/>
                <w:noWrap/>
                <w:vAlign w:val="bottom"/>
                <w:hideMark/>
              </w:tcPr>
            </w:tcPrChange>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52" w:author="Nate Bachmeier [AWS-SA]" w:date="2023-02-25T11:26:00Z"/>
                <w:rFonts w:ascii="Calibri" w:eastAsia="Times New Roman" w:hAnsi="Calibri" w:cs="Calibri"/>
                <w:color w:val="000000"/>
                <w:sz w:val="22"/>
              </w:rPr>
            </w:pPr>
            <w:ins w:id="4053" w:author="Nate Bachmeier [AWS-SA]" w:date="2023-02-25T11:26:00Z">
              <w:r w:rsidRPr="00E16572">
                <w:rPr>
                  <w:rFonts w:ascii="Calibri" w:eastAsia="Times New Roman" w:hAnsi="Calibri" w:cs="Calibri"/>
                  <w:color w:val="000000"/>
                  <w:sz w:val="22"/>
                </w:rPr>
                <w:t>775</w:t>
              </w:r>
            </w:ins>
          </w:p>
        </w:tc>
      </w:tr>
      <w:tr w:rsidR="00E16572" w:rsidRPr="00E16572" w14:paraId="61A99DA9" w14:textId="77777777" w:rsidTr="005D1D3E">
        <w:trPr>
          <w:trHeight w:val="300"/>
          <w:ins w:id="4054" w:author="Nate Bachmeier [AWS-SA]" w:date="2023-02-25T11:26:00Z"/>
          <w:trPrChange w:id="4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56" w:author="Nate Bachmeier [AWS-SA]" w:date="2023-02-26T11:07:00Z">
              <w:tcPr>
                <w:tcW w:w="4740" w:type="dxa"/>
                <w:tcBorders>
                  <w:top w:val="nil"/>
                  <w:left w:val="nil"/>
                  <w:bottom w:val="nil"/>
                  <w:right w:val="nil"/>
                </w:tcBorders>
                <w:shd w:val="clear" w:color="auto" w:fill="auto"/>
                <w:noWrap/>
                <w:vAlign w:val="bottom"/>
                <w:hideMark/>
              </w:tcPr>
            </w:tcPrChange>
          </w:tcPr>
          <w:p w14:paraId="16DEAAD9" w14:textId="77777777" w:rsidR="00E16572" w:rsidRPr="00E16572" w:rsidRDefault="00E16572" w:rsidP="00E16572">
            <w:pPr>
              <w:spacing w:line="240" w:lineRule="auto"/>
              <w:ind w:firstLine="0"/>
              <w:rPr>
                <w:ins w:id="4057" w:author="Nate Bachmeier [AWS-SA]" w:date="2023-02-25T11:26:00Z"/>
                <w:rFonts w:ascii="Calibri" w:eastAsia="Times New Roman" w:hAnsi="Calibri" w:cs="Calibri"/>
                <w:b w:val="0"/>
                <w:bCs w:val="0"/>
                <w:color w:val="000000"/>
                <w:sz w:val="22"/>
                <w:rPrChange w:id="4058" w:author="Nate Bachmeier [AWS-SA]" w:date="2023-02-25T11:29:00Z">
                  <w:rPr>
                    <w:ins w:id="4059" w:author="Nate Bachmeier [AWS-SA]" w:date="2023-02-25T11:26:00Z"/>
                    <w:rFonts w:ascii="Calibri" w:eastAsia="Times New Roman" w:hAnsi="Calibri" w:cs="Calibri"/>
                    <w:color w:val="000000"/>
                    <w:sz w:val="22"/>
                  </w:rPr>
                </w:rPrChange>
              </w:rPr>
            </w:pPr>
            <w:ins w:id="4060" w:author="Nate Bachmeier [AWS-SA]" w:date="2023-02-25T11:26:00Z">
              <w:r w:rsidRPr="00E16572">
                <w:rPr>
                  <w:rFonts w:ascii="Calibri" w:eastAsia="Times New Roman" w:hAnsi="Calibri" w:cs="Calibri"/>
                  <w:color w:val="000000"/>
                  <w:sz w:val="22"/>
                </w:rPr>
                <w:t>giving or receiving award</w:t>
              </w:r>
            </w:ins>
          </w:p>
        </w:tc>
        <w:tc>
          <w:tcPr>
            <w:tcW w:w="5348" w:type="dxa"/>
            <w:noWrap/>
            <w:hideMark/>
            <w:tcPrChange w:id="4061" w:author="Nate Bachmeier [AWS-SA]" w:date="2023-02-26T11:07:00Z">
              <w:tcPr>
                <w:tcW w:w="960" w:type="dxa"/>
                <w:tcBorders>
                  <w:top w:val="nil"/>
                  <w:left w:val="nil"/>
                  <w:bottom w:val="nil"/>
                  <w:right w:val="nil"/>
                </w:tcBorders>
                <w:shd w:val="clear" w:color="auto" w:fill="auto"/>
                <w:noWrap/>
                <w:vAlign w:val="bottom"/>
                <w:hideMark/>
              </w:tcPr>
            </w:tcPrChange>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62" w:author="Nate Bachmeier [AWS-SA]" w:date="2023-02-25T11:26:00Z"/>
                <w:rFonts w:ascii="Calibri" w:eastAsia="Times New Roman" w:hAnsi="Calibri" w:cs="Calibri"/>
                <w:color w:val="000000"/>
                <w:sz w:val="22"/>
              </w:rPr>
            </w:pPr>
            <w:ins w:id="4063" w:author="Nate Bachmeier [AWS-SA]" w:date="2023-02-25T11:26:00Z">
              <w:r w:rsidRPr="00E16572">
                <w:rPr>
                  <w:rFonts w:ascii="Calibri" w:eastAsia="Times New Roman" w:hAnsi="Calibri" w:cs="Calibri"/>
                  <w:color w:val="000000"/>
                  <w:sz w:val="22"/>
                </w:rPr>
                <w:t>715</w:t>
              </w:r>
            </w:ins>
          </w:p>
        </w:tc>
      </w:tr>
      <w:tr w:rsidR="00E16572" w:rsidRPr="00E16572" w14:paraId="17BD361D" w14:textId="77777777" w:rsidTr="005D1D3E">
        <w:trPr>
          <w:cnfStyle w:val="000000100000" w:firstRow="0" w:lastRow="0" w:firstColumn="0" w:lastColumn="0" w:oddVBand="0" w:evenVBand="0" w:oddHBand="1" w:evenHBand="0" w:firstRowFirstColumn="0" w:firstRowLastColumn="0" w:lastRowFirstColumn="0" w:lastRowLastColumn="0"/>
          <w:trHeight w:val="300"/>
          <w:ins w:id="4064" w:author="Nate Bachmeier [AWS-SA]" w:date="2023-02-25T11:26:00Z"/>
          <w:trPrChange w:id="4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66" w:author="Nate Bachmeier [AWS-SA]" w:date="2023-02-26T11:07:00Z">
              <w:tcPr>
                <w:tcW w:w="4740" w:type="dxa"/>
                <w:tcBorders>
                  <w:top w:val="nil"/>
                  <w:left w:val="nil"/>
                  <w:bottom w:val="nil"/>
                  <w:right w:val="nil"/>
                </w:tcBorders>
                <w:shd w:val="clear" w:color="auto" w:fill="auto"/>
                <w:noWrap/>
                <w:vAlign w:val="bottom"/>
                <w:hideMark/>
              </w:tcPr>
            </w:tcPrChange>
          </w:tcPr>
          <w:p w14:paraId="43123B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67" w:author="Nate Bachmeier [AWS-SA]" w:date="2023-02-25T11:26:00Z"/>
                <w:rFonts w:ascii="Calibri" w:eastAsia="Times New Roman" w:hAnsi="Calibri" w:cs="Calibri"/>
                <w:b w:val="0"/>
                <w:bCs w:val="0"/>
                <w:color w:val="000000"/>
                <w:sz w:val="22"/>
                <w:rPrChange w:id="4068" w:author="Nate Bachmeier [AWS-SA]" w:date="2023-02-25T11:29:00Z">
                  <w:rPr>
                    <w:ins w:id="4069" w:author="Nate Bachmeier [AWS-SA]" w:date="2023-02-25T11:26:00Z"/>
                    <w:rFonts w:ascii="Calibri" w:eastAsia="Times New Roman" w:hAnsi="Calibri" w:cs="Calibri"/>
                    <w:color w:val="000000"/>
                    <w:sz w:val="22"/>
                  </w:rPr>
                </w:rPrChange>
              </w:rPr>
            </w:pPr>
            <w:ins w:id="4070" w:author="Nate Bachmeier [AWS-SA]" w:date="2023-02-25T11:26:00Z">
              <w:r w:rsidRPr="00E16572">
                <w:rPr>
                  <w:rFonts w:ascii="Calibri" w:eastAsia="Times New Roman" w:hAnsi="Calibri" w:cs="Calibri"/>
                  <w:color w:val="000000"/>
                  <w:sz w:val="22"/>
                </w:rPr>
                <w:t>gold panning</w:t>
              </w:r>
            </w:ins>
          </w:p>
        </w:tc>
        <w:tc>
          <w:tcPr>
            <w:tcW w:w="5348" w:type="dxa"/>
            <w:noWrap/>
            <w:hideMark/>
            <w:tcPrChange w:id="4071" w:author="Nate Bachmeier [AWS-SA]" w:date="2023-02-26T11:07:00Z">
              <w:tcPr>
                <w:tcW w:w="960" w:type="dxa"/>
                <w:tcBorders>
                  <w:top w:val="nil"/>
                  <w:left w:val="nil"/>
                  <w:bottom w:val="nil"/>
                  <w:right w:val="nil"/>
                </w:tcBorders>
                <w:shd w:val="clear" w:color="auto" w:fill="auto"/>
                <w:noWrap/>
                <w:vAlign w:val="bottom"/>
                <w:hideMark/>
              </w:tcPr>
            </w:tcPrChange>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72" w:author="Nate Bachmeier [AWS-SA]" w:date="2023-02-25T11:26:00Z"/>
                <w:rFonts w:ascii="Calibri" w:eastAsia="Times New Roman" w:hAnsi="Calibri" w:cs="Calibri"/>
                <w:color w:val="000000"/>
                <w:sz w:val="22"/>
              </w:rPr>
            </w:pPr>
            <w:ins w:id="4073" w:author="Nate Bachmeier [AWS-SA]" w:date="2023-02-25T11:26:00Z">
              <w:r w:rsidRPr="00E16572">
                <w:rPr>
                  <w:rFonts w:ascii="Calibri" w:eastAsia="Times New Roman" w:hAnsi="Calibri" w:cs="Calibri"/>
                  <w:color w:val="000000"/>
                  <w:sz w:val="22"/>
                </w:rPr>
                <w:t>610</w:t>
              </w:r>
            </w:ins>
          </w:p>
        </w:tc>
      </w:tr>
      <w:tr w:rsidR="00E16572" w:rsidRPr="00E16572" w14:paraId="4A970BD1" w14:textId="77777777" w:rsidTr="005D1D3E">
        <w:trPr>
          <w:trHeight w:val="300"/>
          <w:ins w:id="4074" w:author="Nate Bachmeier [AWS-SA]" w:date="2023-02-25T11:26:00Z"/>
          <w:trPrChange w:id="4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76" w:author="Nate Bachmeier [AWS-SA]" w:date="2023-02-26T11:07:00Z">
              <w:tcPr>
                <w:tcW w:w="4740" w:type="dxa"/>
                <w:tcBorders>
                  <w:top w:val="nil"/>
                  <w:left w:val="nil"/>
                  <w:bottom w:val="nil"/>
                  <w:right w:val="nil"/>
                </w:tcBorders>
                <w:shd w:val="clear" w:color="auto" w:fill="auto"/>
                <w:noWrap/>
                <w:vAlign w:val="bottom"/>
                <w:hideMark/>
              </w:tcPr>
            </w:tcPrChange>
          </w:tcPr>
          <w:p w14:paraId="50D1B95F" w14:textId="77777777" w:rsidR="00E16572" w:rsidRPr="00E16572" w:rsidRDefault="00E16572" w:rsidP="00E16572">
            <w:pPr>
              <w:spacing w:line="240" w:lineRule="auto"/>
              <w:ind w:firstLine="0"/>
              <w:rPr>
                <w:ins w:id="4077" w:author="Nate Bachmeier [AWS-SA]" w:date="2023-02-25T11:26:00Z"/>
                <w:rFonts w:ascii="Calibri" w:eastAsia="Times New Roman" w:hAnsi="Calibri" w:cs="Calibri"/>
                <w:b w:val="0"/>
                <w:bCs w:val="0"/>
                <w:color w:val="000000"/>
                <w:sz w:val="22"/>
                <w:rPrChange w:id="4078" w:author="Nate Bachmeier [AWS-SA]" w:date="2023-02-25T11:29:00Z">
                  <w:rPr>
                    <w:ins w:id="4079" w:author="Nate Bachmeier [AWS-SA]" w:date="2023-02-25T11:26:00Z"/>
                    <w:rFonts w:ascii="Calibri" w:eastAsia="Times New Roman" w:hAnsi="Calibri" w:cs="Calibri"/>
                    <w:color w:val="000000"/>
                    <w:sz w:val="22"/>
                  </w:rPr>
                </w:rPrChange>
              </w:rPr>
            </w:pPr>
            <w:ins w:id="4080" w:author="Nate Bachmeier [AWS-SA]" w:date="2023-02-25T11:26:00Z">
              <w:r w:rsidRPr="00E16572">
                <w:rPr>
                  <w:rFonts w:ascii="Calibri" w:eastAsia="Times New Roman" w:hAnsi="Calibri" w:cs="Calibri"/>
                  <w:color w:val="000000"/>
                  <w:sz w:val="22"/>
                </w:rPr>
                <w:t>golf chipping</w:t>
              </w:r>
            </w:ins>
          </w:p>
        </w:tc>
        <w:tc>
          <w:tcPr>
            <w:tcW w:w="5348" w:type="dxa"/>
            <w:noWrap/>
            <w:hideMark/>
            <w:tcPrChange w:id="4081" w:author="Nate Bachmeier [AWS-SA]" w:date="2023-02-26T11:07:00Z">
              <w:tcPr>
                <w:tcW w:w="960" w:type="dxa"/>
                <w:tcBorders>
                  <w:top w:val="nil"/>
                  <w:left w:val="nil"/>
                  <w:bottom w:val="nil"/>
                  <w:right w:val="nil"/>
                </w:tcBorders>
                <w:shd w:val="clear" w:color="auto" w:fill="auto"/>
                <w:noWrap/>
                <w:vAlign w:val="bottom"/>
                <w:hideMark/>
              </w:tcPr>
            </w:tcPrChange>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82" w:author="Nate Bachmeier [AWS-SA]" w:date="2023-02-25T11:26:00Z"/>
                <w:rFonts w:ascii="Calibri" w:eastAsia="Times New Roman" w:hAnsi="Calibri" w:cs="Calibri"/>
                <w:color w:val="000000"/>
                <w:sz w:val="22"/>
              </w:rPr>
            </w:pPr>
            <w:ins w:id="4083" w:author="Nate Bachmeier [AWS-SA]" w:date="2023-02-25T11:26:00Z">
              <w:r w:rsidRPr="00E16572">
                <w:rPr>
                  <w:rFonts w:ascii="Calibri" w:eastAsia="Times New Roman" w:hAnsi="Calibri" w:cs="Calibri"/>
                  <w:color w:val="000000"/>
                  <w:sz w:val="22"/>
                </w:rPr>
                <w:t>600</w:t>
              </w:r>
            </w:ins>
          </w:p>
        </w:tc>
      </w:tr>
      <w:tr w:rsidR="00E16572" w:rsidRPr="00E16572" w14:paraId="733E2199" w14:textId="77777777" w:rsidTr="005D1D3E">
        <w:trPr>
          <w:cnfStyle w:val="000000100000" w:firstRow="0" w:lastRow="0" w:firstColumn="0" w:lastColumn="0" w:oddVBand="0" w:evenVBand="0" w:oddHBand="1" w:evenHBand="0" w:firstRowFirstColumn="0" w:firstRowLastColumn="0" w:lastRowFirstColumn="0" w:lastRowLastColumn="0"/>
          <w:trHeight w:val="300"/>
          <w:ins w:id="4084" w:author="Nate Bachmeier [AWS-SA]" w:date="2023-02-25T11:26:00Z"/>
          <w:trPrChange w:id="4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86" w:author="Nate Bachmeier [AWS-SA]" w:date="2023-02-26T11:07:00Z">
              <w:tcPr>
                <w:tcW w:w="4740" w:type="dxa"/>
                <w:tcBorders>
                  <w:top w:val="nil"/>
                  <w:left w:val="nil"/>
                  <w:bottom w:val="nil"/>
                  <w:right w:val="nil"/>
                </w:tcBorders>
                <w:shd w:val="clear" w:color="auto" w:fill="auto"/>
                <w:noWrap/>
                <w:vAlign w:val="bottom"/>
                <w:hideMark/>
              </w:tcPr>
            </w:tcPrChange>
          </w:tcPr>
          <w:p w14:paraId="1FAD1F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87" w:author="Nate Bachmeier [AWS-SA]" w:date="2023-02-25T11:26:00Z"/>
                <w:rFonts w:ascii="Calibri" w:eastAsia="Times New Roman" w:hAnsi="Calibri" w:cs="Calibri"/>
                <w:b w:val="0"/>
                <w:bCs w:val="0"/>
                <w:color w:val="000000"/>
                <w:sz w:val="22"/>
                <w:rPrChange w:id="4088" w:author="Nate Bachmeier [AWS-SA]" w:date="2023-02-25T11:29:00Z">
                  <w:rPr>
                    <w:ins w:id="4089" w:author="Nate Bachmeier [AWS-SA]" w:date="2023-02-25T11:26:00Z"/>
                    <w:rFonts w:ascii="Calibri" w:eastAsia="Times New Roman" w:hAnsi="Calibri" w:cs="Calibri"/>
                    <w:color w:val="000000"/>
                    <w:sz w:val="22"/>
                  </w:rPr>
                </w:rPrChange>
              </w:rPr>
            </w:pPr>
            <w:ins w:id="4090" w:author="Nate Bachmeier [AWS-SA]" w:date="2023-02-25T11:26:00Z">
              <w:r w:rsidRPr="00E16572">
                <w:rPr>
                  <w:rFonts w:ascii="Calibri" w:eastAsia="Times New Roman" w:hAnsi="Calibri" w:cs="Calibri"/>
                  <w:color w:val="000000"/>
                  <w:sz w:val="22"/>
                </w:rPr>
                <w:t>golf driving</w:t>
              </w:r>
            </w:ins>
          </w:p>
        </w:tc>
        <w:tc>
          <w:tcPr>
            <w:tcW w:w="5348" w:type="dxa"/>
            <w:noWrap/>
            <w:hideMark/>
            <w:tcPrChange w:id="4091" w:author="Nate Bachmeier [AWS-SA]" w:date="2023-02-26T11:07:00Z">
              <w:tcPr>
                <w:tcW w:w="960" w:type="dxa"/>
                <w:tcBorders>
                  <w:top w:val="nil"/>
                  <w:left w:val="nil"/>
                  <w:bottom w:val="nil"/>
                  <w:right w:val="nil"/>
                </w:tcBorders>
                <w:shd w:val="clear" w:color="auto" w:fill="auto"/>
                <w:noWrap/>
                <w:vAlign w:val="bottom"/>
                <w:hideMark/>
              </w:tcPr>
            </w:tcPrChange>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92" w:author="Nate Bachmeier [AWS-SA]" w:date="2023-02-25T11:26:00Z"/>
                <w:rFonts w:ascii="Calibri" w:eastAsia="Times New Roman" w:hAnsi="Calibri" w:cs="Calibri"/>
                <w:color w:val="000000"/>
                <w:sz w:val="22"/>
              </w:rPr>
            </w:pPr>
            <w:ins w:id="4093" w:author="Nate Bachmeier [AWS-SA]" w:date="2023-02-25T11:26:00Z">
              <w:r w:rsidRPr="00E16572">
                <w:rPr>
                  <w:rFonts w:ascii="Calibri" w:eastAsia="Times New Roman" w:hAnsi="Calibri" w:cs="Calibri"/>
                  <w:color w:val="000000"/>
                  <w:sz w:val="22"/>
                </w:rPr>
                <w:t>845</w:t>
              </w:r>
            </w:ins>
          </w:p>
        </w:tc>
      </w:tr>
      <w:tr w:rsidR="00E16572" w:rsidRPr="00E16572" w14:paraId="23CDFC9C" w14:textId="77777777" w:rsidTr="005D1D3E">
        <w:trPr>
          <w:trHeight w:val="300"/>
          <w:ins w:id="4094" w:author="Nate Bachmeier [AWS-SA]" w:date="2023-02-25T11:26:00Z"/>
          <w:trPrChange w:id="4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96" w:author="Nate Bachmeier [AWS-SA]" w:date="2023-02-26T11:07:00Z">
              <w:tcPr>
                <w:tcW w:w="4740" w:type="dxa"/>
                <w:tcBorders>
                  <w:top w:val="nil"/>
                  <w:left w:val="nil"/>
                  <w:bottom w:val="nil"/>
                  <w:right w:val="nil"/>
                </w:tcBorders>
                <w:shd w:val="clear" w:color="auto" w:fill="auto"/>
                <w:noWrap/>
                <w:vAlign w:val="bottom"/>
                <w:hideMark/>
              </w:tcPr>
            </w:tcPrChange>
          </w:tcPr>
          <w:p w14:paraId="319BF234" w14:textId="77777777" w:rsidR="00E16572" w:rsidRPr="00E16572" w:rsidRDefault="00E16572" w:rsidP="00E16572">
            <w:pPr>
              <w:spacing w:line="240" w:lineRule="auto"/>
              <w:ind w:firstLine="0"/>
              <w:rPr>
                <w:ins w:id="4097" w:author="Nate Bachmeier [AWS-SA]" w:date="2023-02-25T11:26:00Z"/>
                <w:rFonts w:ascii="Calibri" w:eastAsia="Times New Roman" w:hAnsi="Calibri" w:cs="Calibri"/>
                <w:b w:val="0"/>
                <w:bCs w:val="0"/>
                <w:color w:val="000000"/>
                <w:sz w:val="22"/>
                <w:rPrChange w:id="4098" w:author="Nate Bachmeier [AWS-SA]" w:date="2023-02-25T11:29:00Z">
                  <w:rPr>
                    <w:ins w:id="4099" w:author="Nate Bachmeier [AWS-SA]" w:date="2023-02-25T11:26:00Z"/>
                    <w:rFonts w:ascii="Calibri" w:eastAsia="Times New Roman" w:hAnsi="Calibri" w:cs="Calibri"/>
                    <w:color w:val="000000"/>
                    <w:sz w:val="22"/>
                  </w:rPr>
                </w:rPrChange>
              </w:rPr>
            </w:pPr>
            <w:ins w:id="4100" w:author="Nate Bachmeier [AWS-SA]" w:date="2023-02-25T11:26:00Z">
              <w:r w:rsidRPr="00E16572">
                <w:rPr>
                  <w:rFonts w:ascii="Calibri" w:eastAsia="Times New Roman" w:hAnsi="Calibri" w:cs="Calibri"/>
                  <w:color w:val="000000"/>
                  <w:sz w:val="22"/>
                </w:rPr>
                <w:t>golf putting</w:t>
              </w:r>
            </w:ins>
          </w:p>
        </w:tc>
        <w:tc>
          <w:tcPr>
            <w:tcW w:w="5348" w:type="dxa"/>
            <w:noWrap/>
            <w:hideMark/>
            <w:tcPrChange w:id="4101" w:author="Nate Bachmeier [AWS-SA]" w:date="2023-02-26T11:07:00Z">
              <w:tcPr>
                <w:tcW w:w="960" w:type="dxa"/>
                <w:tcBorders>
                  <w:top w:val="nil"/>
                  <w:left w:val="nil"/>
                  <w:bottom w:val="nil"/>
                  <w:right w:val="nil"/>
                </w:tcBorders>
                <w:shd w:val="clear" w:color="auto" w:fill="auto"/>
                <w:noWrap/>
                <w:vAlign w:val="bottom"/>
                <w:hideMark/>
              </w:tcPr>
            </w:tcPrChange>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02" w:author="Nate Bachmeier [AWS-SA]" w:date="2023-02-25T11:26:00Z"/>
                <w:rFonts w:ascii="Calibri" w:eastAsia="Times New Roman" w:hAnsi="Calibri" w:cs="Calibri"/>
                <w:color w:val="000000"/>
                <w:sz w:val="22"/>
              </w:rPr>
            </w:pPr>
            <w:ins w:id="4103" w:author="Nate Bachmeier [AWS-SA]" w:date="2023-02-25T11:26:00Z">
              <w:r w:rsidRPr="00E16572">
                <w:rPr>
                  <w:rFonts w:ascii="Calibri" w:eastAsia="Times New Roman" w:hAnsi="Calibri" w:cs="Calibri"/>
                  <w:color w:val="000000"/>
                  <w:sz w:val="22"/>
                </w:rPr>
                <w:t>548</w:t>
              </w:r>
            </w:ins>
          </w:p>
        </w:tc>
      </w:tr>
      <w:tr w:rsidR="00E16572" w:rsidRPr="00E16572" w14:paraId="758B7B8F" w14:textId="77777777" w:rsidTr="005D1D3E">
        <w:trPr>
          <w:cnfStyle w:val="000000100000" w:firstRow="0" w:lastRow="0" w:firstColumn="0" w:lastColumn="0" w:oddVBand="0" w:evenVBand="0" w:oddHBand="1" w:evenHBand="0" w:firstRowFirstColumn="0" w:firstRowLastColumn="0" w:lastRowFirstColumn="0" w:lastRowLastColumn="0"/>
          <w:trHeight w:val="300"/>
          <w:ins w:id="4104" w:author="Nate Bachmeier [AWS-SA]" w:date="2023-02-25T11:26:00Z"/>
          <w:trPrChange w:id="4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06" w:author="Nate Bachmeier [AWS-SA]" w:date="2023-02-26T11:07:00Z">
              <w:tcPr>
                <w:tcW w:w="4740" w:type="dxa"/>
                <w:tcBorders>
                  <w:top w:val="nil"/>
                  <w:left w:val="nil"/>
                  <w:bottom w:val="nil"/>
                  <w:right w:val="nil"/>
                </w:tcBorders>
                <w:shd w:val="clear" w:color="auto" w:fill="auto"/>
                <w:noWrap/>
                <w:vAlign w:val="bottom"/>
                <w:hideMark/>
              </w:tcPr>
            </w:tcPrChange>
          </w:tcPr>
          <w:p w14:paraId="3060B1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07" w:author="Nate Bachmeier [AWS-SA]" w:date="2023-02-25T11:26:00Z"/>
                <w:rFonts w:ascii="Calibri" w:eastAsia="Times New Roman" w:hAnsi="Calibri" w:cs="Calibri"/>
                <w:b w:val="0"/>
                <w:bCs w:val="0"/>
                <w:color w:val="000000"/>
                <w:sz w:val="22"/>
                <w:rPrChange w:id="4108" w:author="Nate Bachmeier [AWS-SA]" w:date="2023-02-25T11:29:00Z">
                  <w:rPr>
                    <w:ins w:id="4109" w:author="Nate Bachmeier [AWS-SA]" w:date="2023-02-25T11:26:00Z"/>
                    <w:rFonts w:ascii="Calibri" w:eastAsia="Times New Roman" w:hAnsi="Calibri" w:cs="Calibri"/>
                    <w:color w:val="000000"/>
                    <w:sz w:val="22"/>
                  </w:rPr>
                </w:rPrChange>
              </w:rPr>
            </w:pPr>
            <w:ins w:id="4110" w:author="Nate Bachmeier [AWS-SA]" w:date="2023-02-25T11:26:00Z">
              <w:r w:rsidRPr="00E16572">
                <w:rPr>
                  <w:rFonts w:ascii="Calibri" w:eastAsia="Times New Roman" w:hAnsi="Calibri" w:cs="Calibri"/>
                  <w:color w:val="000000"/>
                  <w:sz w:val="22"/>
                </w:rPr>
                <w:t>gospel singing in church</w:t>
              </w:r>
            </w:ins>
          </w:p>
        </w:tc>
        <w:tc>
          <w:tcPr>
            <w:tcW w:w="5348" w:type="dxa"/>
            <w:noWrap/>
            <w:hideMark/>
            <w:tcPrChange w:id="4111" w:author="Nate Bachmeier [AWS-SA]" w:date="2023-02-26T11:07:00Z">
              <w:tcPr>
                <w:tcW w:w="960" w:type="dxa"/>
                <w:tcBorders>
                  <w:top w:val="nil"/>
                  <w:left w:val="nil"/>
                  <w:bottom w:val="nil"/>
                  <w:right w:val="nil"/>
                </w:tcBorders>
                <w:shd w:val="clear" w:color="auto" w:fill="auto"/>
                <w:noWrap/>
                <w:vAlign w:val="bottom"/>
                <w:hideMark/>
              </w:tcPr>
            </w:tcPrChange>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12" w:author="Nate Bachmeier [AWS-SA]" w:date="2023-02-25T11:26:00Z"/>
                <w:rFonts w:ascii="Calibri" w:eastAsia="Times New Roman" w:hAnsi="Calibri" w:cs="Calibri"/>
                <w:color w:val="000000"/>
                <w:sz w:val="22"/>
              </w:rPr>
            </w:pPr>
            <w:ins w:id="4113" w:author="Nate Bachmeier [AWS-SA]" w:date="2023-02-25T11:26:00Z">
              <w:r w:rsidRPr="00E16572">
                <w:rPr>
                  <w:rFonts w:ascii="Calibri" w:eastAsia="Times New Roman" w:hAnsi="Calibri" w:cs="Calibri"/>
                  <w:color w:val="000000"/>
                  <w:sz w:val="22"/>
                </w:rPr>
                <w:t>565</w:t>
              </w:r>
            </w:ins>
          </w:p>
        </w:tc>
      </w:tr>
      <w:tr w:rsidR="00E16572" w:rsidRPr="00E16572" w14:paraId="2825FC69" w14:textId="77777777" w:rsidTr="005D1D3E">
        <w:trPr>
          <w:trHeight w:val="300"/>
          <w:ins w:id="4114" w:author="Nate Bachmeier [AWS-SA]" w:date="2023-02-25T11:26:00Z"/>
          <w:trPrChange w:id="4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16" w:author="Nate Bachmeier [AWS-SA]" w:date="2023-02-26T11:07:00Z">
              <w:tcPr>
                <w:tcW w:w="4740" w:type="dxa"/>
                <w:tcBorders>
                  <w:top w:val="nil"/>
                  <w:left w:val="nil"/>
                  <w:bottom w:val="nil"/>
                  <w:right w:val="nil"/>
                </w:tcBorders>
                <w:shd w:val="clear" w:color="auto" w:fill="auto"/>
                <w:noWrap/>
                <w:vAlign w:val="bottom"/>
                <w:hideMark/>
              </w:tcPr>
            </w:tcPrChange>
          </w:tcPr>
          <w:p w14:paraId="03101AFC" w14:textId="77777777" w:rsidR="00E16572" w:rsidRPr="00E16572" w:rsidRDefault="00E16572" w:rsidP="00E16572">
            <w:pPr>
              <w:spacing w:line="240" w:lineRule="auto"/>
              <w:ind w:firstLine="0"/>
              <w:rPr>
                <w:ins w:id="4117" w:author="Nate Bachmeier [AWS-SA]" w:date="2023-02-25T11:26:00Z"/>
                <w:rFonts w:ascii="Calibri" w:eastAsia="Times New Roman" w:hAnsi="Calibri" w:cs="Calibri"/>
                <w:b w:val="0"/>
                <w:bCs w:val="0"/>
                <w:color w:val="000000"/>
                <w:sz w:val="22"/>
                <w:rPrChange w:id="4118" w:author="Nate Bachmeier [AWS-SA]" w:date="2023-02-25T11:29:00Z">
                  <w:rPr>
                    <w:ins w:id="4119" w:author="Nate Bachmeier [AWS-SA]" w:date="2023-02-25T11:26:00Z"/>
                    <w:rFonts w:ascii="Calibri" w:eastAsia="Times New Roman" w:hAnsi="Calibri" w:cs="Calibri"/>
                    <w:color w:val="000000"/>
                    <w:sz w:val="22"/>
                  </w:rPr>
                </w:rPrChange>
              </w:rPr>
            </w:pPr>
            <w:ins w:id="4120" w:author="Nate Bachmeier [AWS-SA]" w:date="2023-02-25T11:26:00Z">
              <w:r w:rsidRPr="00E16572">
                <w:rPr>
                  <w:rFonts w:ascii="Calibri" w:eastAsia="Times New Roman" w:hAnsi="Calibri" w:cs="Calibri"/>
                  <w:color w:val="000000"/>
                  <w:sz w:val="22"/>
                </w:rPr>
                <w:t>grinding meat</w:t>
              </w:r>
            </w:ins>
          </w:p>
        </w:tc>
        <w:tc>
          <w:tcPr>
            <w:tcW w:w="5348" w:type="dxa"/>
            <w:noWrap/>
            <w:hideMark/>
            <w:tcPrChange w:id="4121" w:author="Nate Bachmeier [AWS-SA]" w:date="2023-02-26T11:07:00Z">
              <w:tcPr>
                <w:tcW w:w="960" w:type="dxa"/>
                <w:tcBorders>
                  <w:top w:val="nil"/>
                  <w:left w:val="nil"/>
                  <w:bottom w:val="nil"/>
                  <w:right w:val="nil"/>
                </w:tcBorders>
                <w:shd w:val="clear" w:color="auto" w:fill="auto"/>
                <w:noWrap/>
                <w:vAlign w:val="bottom"/>
                <w:hideMark/>
              </w:tcPr>
            </w:tcPrChange>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22" w:author="Nate Bachmeier [AWS-SA]" w:date="2023-02-25T11:26:00Z"/>
                <w:rFonts w:ascii="Calibri" w:eastAsia="Times New Roman" w:hAnsi="Calibri" w:cs="Calibri"/>
                <w:color w:val="000000"/>
                <w:sz w:val="22"/>
              </w:rPr>
            </w:pPr>
            <w:ins w:id="4123" w:author="Nate Bachmeier [AWS-SA]" w:date="2023-02-25T11:26:00Z">
              <w:r w:rsidRPr="00E16572">
                <w:rPr>
                  <w:rFonts w:ascii="Calibri" w:eastAsia="Times New Roman" w:hAnsi="Calibri" w:cs="Calibri"/>
                  <w:color w:val="000000"/>
                  <w:sz w:val="22"/>
                </w:rPr>
                <w:t>465</w:t>
              </w:r>
            </w:ins>
          </w:p>
        </w:tc>
      </w:tr>
      <w:tr w:rsidR="00E16572" w:rsidRPr="00E16572" w14:paraId="584EACFE" w14:textId="77777777" w:rsidTr="005D1D3E">
        <w:trPr>
          <w:cnfStyle w:val="000000100000" w:firstRow="0" w:lastRow="0" w:firstColumn="0" w:lastColumn="0" w:oddVBand="0" w:evenVBand="0" w:oddHBand="1" w:evenHBand="0" w:firstRowFirstColumn="0" w:firstRowLastColumn="0" w:lastRowFirstColumn="0" w:lastRowLastColumn="0"/>
          <w:trHeight w:val="300"/>
          <w:ins w:id="4124" w:author="Nate Bachmeier [AWS-SA]" w:date="2023-02-25T11:26:00Z"/>
          <w:trPrChange w:id="4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26" w:author="Nate Bachmeier [AWS-SA]" w:date="2023-02-26T11:07:00Z">
              <w:tcPr>
                <w:tcW w:w="4740" w:type="dxa"/>
                <w:tcBorders>
                  <w:top w:val="nil"/>
                  <w:left w:val="nil"/>
                  <w:bottom w:val="nil"/>
                  <w:right w:val="nil"/>
                </w:tcBorders>
                <w:shd w:val="clear" w:color="auto" w:fill="auto"/>
                <w:noWrap/>
                <w:vAlign w:val="bottom"/>
                <w:hideMark/>
              </w:tcPr>
            </w:tcPrChange>
          </w:tcPr>
          <w:p w14:paraId="54511A4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27" w:author="Nate Bachmeier [AWS-SA]" w:date="2023-02-25T11:26:00Z"/>
                <w:rFonts w:ascii="Calibri" w:eastAsia="Times New Roman" w:hAnsi="Calibri" w:cs="Calibri"/>
                <w:b w:val="0"/>
                <w:bCs w:val="0"/>
                <w:color w:val="000000"/>
                <w:sz w:val="22"/>
                <w:rPrChange w:id="4128" w:author="Nate Bachmeier [AWS-SA]" w:date="2023-02-25T11:29:00Z">
                  <w:rPr>
                    <w:ins w:id="4129" w:author="Nate Bachmeier [AWS-SA]" w:date="2023-02-25T11:26:00Z"/>
                    <w:rFonts w:ascii="Calibri" w:eastAsia="Times New Roman" w:hAnsi="Calibri" w:cs="Calibri"/>
                    <w:color w:val="000000"/>
                    <w:sz w:val="22"/>
                  </w:rPr>
                </w:rPrChange>
              </w:rPr>
            </w:pPr>
            <w:ins w:id="4130" w:author="Nate Bachmeier [AWS-SA]" w:date="2023-02-25T11:26:00Z">
              <w:r w:rsidRPr="00E16572">
                <w:rPr>
                  <w:rFonts w:ascii="Calibri" w:eastAsia="Times New Roman" w:hAnsi="Calibri" w:cs="Calibri"/>
                  <w:color w:val="000000"/>
                  <w:sz w:val="22"/>
                </w:rPr>
                <w:t>grooming cat</w:t>
              </w:r>
            </w:ins>
          </w:p>
        </w:tc>
        <w:tc>
          <w:tcPr>
            <w:tcW w:w="5348" w:type="dxa"/>
            <w:noWrap/>
            <w:hideMark/>
            <w:tcPrChange w:id="4131" w:author="Nate Bachmeier [AWS-SA]" w:date="2023-02-26T11:07:00Z">
              <w:tcPr>
                <w:tcW w:w="960" w:type="dxa"/>
                <w:tcBorders>
                  <w:top w:val="nil"/>
                  <w:left w:val="nil"/>
                  <w:bottom w:val="nil"/>
                  <w:right w:val="nil"/>
                </w:tcBorders>
                <w:shd w:val="clear" w:color="auto" w:fill="auto"/>
                <w:noWrap/>
                <w:vAlign w:val="bottom"/>
                <w:hideMark/>
              </w:tcPr>
            </w:tcPrChange>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32" w:author="Nate Bachmeier [AWS-SA]" w:date="2023-02-25T11:26:00Z"/>
                <w:rFonts w:ascii="Calibri" w:eastAsia="Times New Roman" w:hAnsi="Calibri" w:cs="Calibri"/>
                <w:color w:val="000000"/>
                <w:sz w:val="22"/>
              </w:rPr>
            </w:pPr>
            <w:ins w:id="4133" w:author="Nate Bachmeier [AWS-SA]" w:date="2023-02-25T11:26:00Z">
              <w:r w:rsidRPr="00E16572">
                <w:rPr>
                  <w:rFonts w:ascii="Calibri" w:eastAsia="Times New Roman" w:hAnsi="Calibri" w:cs="Calibri"/>
                  <w:color w:val="000000"/>
                  <w:sz w:val="22"/>
                </w:rPr>
                <w:t>484</w:t>
              </w:r>
            </w:ins>
          </w:p>
        </w:tc>
      </w:tr>
      <w:tr w:rsidR="00E16572" w:rsidRPr="00E16572" w14:paraId="75908FEF" w14:textId="77777777" w:rsidTr="005D1D3E">
        <w:trPr>
          <w:trHeight w:val="300"/>
          <w:ins w:id="4134" w:author="Nate Bachmeier [AWS-SA]" w:date="2023-02-25T11:26:00Z"/>
          <w:trPrChange w:id="4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36" w:author="Nate Bachmeier [AWS-SA]" w:date="2023-02-26T11:07:00Z">
              <w:tcPr>
                <w:tcW w:w="4740" w:type="dxa"/>
                <w:tcBorders>
                  <w:top w:val="nil"/>
                  <w:left w:val="nil"/>
                  <w:bottom w:val="nil"/>
                  <w:right w:val="nil"/>
                </w:tcBorders>
                <w:shd w:val="clear" w:color="auto" w:fill="auto"/>
                <w:noWrap/>
                <w:vAlign w:val="bottom"/>
                <w:hideMark/>
              </w:tcPr>
            </w:tcPrChange>
          </w:tcPr>
          <w:p w14:paraId="5D4F80A3" w14:textId="77777777" w:rsidR="00E16572" w:rsidRPr="00E16572" w:rsidRDefault="00E16572" w:rsidP="00E16572">
            <w:pPr>
              <w:spacing w:line="240" w:lineRule="auto"/>
              <w:ind w:firstLine="0"/>
              <w:rPr>
                <w:ins w:id="4137" w:author="Nate Bachmeier [AWS-SA]" w:date="2023-02-25T11:26:00Z"/>
                <w:rFonts w:ascii="Calibri" w:eastAsia="Times New Roman" w:hAnsi="Calibri" w:cs="Calibri"/>
                <w:b w:val="0"/>
                <w:bCs w:val="0"/>
                <w:color w:val="000000"/>
                <w:sz w:val="22"/>
                <w:rPrChange w:id="4138" w:author="Nate Bachmeier [AWS-SA]" w:date="2023-02-25T11:29:00Z">
                  <w:rPr>
                    <w:ins w:id="4139" w:author="Nate Bachmeier [AWS-SA]" w:date="2023-02-25T11:26:00Z"/>
                    <w:rFonts w:ascii="Calibri" w:eastAsia="Times New Roman" w:hAnsi="Calibri" w:cs="Calibri"/>
                    <w:color w:val="000000"/>
                    <w:sz w:val="22"/>
                  </w:rPr>
                </w:rPrChange>
              </w:rPr>
            </w:pPr>
            <w:ins w:id="4140" w:author="Nate Bachmeier [AWS-SA]" w:date="2023-02-25T11:26:00Z">
              <w:r w:rsidRPr="00E16572">
                <w:rPr>
                  <w:rFonts w:ascii="Calibri" w:eastAsia="Times New Roman" w:hAnsi="Calibri" w:cs="Calibri"/>
                  <w:color w:val="000000"/>
                  <w:sz w:val="22"/>
                </w:rPr>
                <w:t>grooming dog</w:t>
              </w:r>
            </w:ins>
          </w:p>
        </w:tc>
        <w:tc>
          <w:tcPr>
            <w:tcW w:w="5348" w:type="dxa"/>
            <w:noWrap/>
            <w:hideMark/>
            <w:tcPrChange w:id="4141" w:author="Nate Bachmeier [AWS-SA]" w:date="2023-02-26T11:07:00Z">
              <w:tcPr>
                <w:tcW w:w="960" w:type="dxa"/>
                <w:tcBorders>
                  <w:top w:val="nil"/>
                  <w:left w:val="nil"/>
                  <w:bottom w:val="nil"/>
                  <w:right w:val="nil"/>
                </w:tcBorders>
                <w:shd w:val="clear" w:color="auto" w:fill="auto"/>
                <w:noWrap/>
                <w:vAlign w:val="bottom"/>
                <w:hideMark/>
              </w:tcPr>
            </w:tcPrChange>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42" w:author="Nate Bachmeier [AWS-SA]" w:date="2023-02-25T11:26:00Z"/>
                <w:rFonts w:ascii="Calibri" w:eastAsia="Times New Roman" w:hAnsi="Calibri" w:cs="Calibri"/>
                <w:color w:val="000000"/>
                <w:sz w:val="22"/>
              </w:rPr>
            </w:pPr>
            <w:ins w:id="4143" w:author="Nate Bachmeier [AWS-SA]" w:date="2023-02-25T11:26:00Z">
              <w:r w:rsidRPr="00E16572">
                <w:rPr>
                  <w:rFonts w:ascii="Calibri" w:eastAsia="Times New Roman" w:hAnsi="Calibri" w:cs="Calibri"/>
                  <w:color w:val="000000"/>
                  <w:sz w:val="22"/>
                </w:rPr>
                <w:t>747</w:t>
              </w:r>
            </w:ins>
          </w:p>
        </w:tc>
      </w:tr>
      <w:tr w:rsidR="00E16572" w:rsidRPr="00E16572" w14:paraId="70FF0E79" w14:textId="77777777" w:rsidTr="005D1D3E">
        <w:trPr>
          <w:cnfStyle w:val="000000100000" w:firstRow="0" w:lastRow="0" w:firstColumn="0" w:lastColumn="0" w:oddVBand="0" w:evenVBand="0" w:oddHBand="1" w:evenHBand="0" w:firstRowFirstColumn="0" w:firstRowLastColumn="0" w:lastRowFirstColumn="0" w:lastRowLastColumn="0"/>
          <w:trHeight w:val="300"/>
          <w:ins w:id="4144" w:author="Nate Bachmeier [AWS-SA]" w:date="2023-02-25T11:26:00Z"/>
          <w:trPrChange w:id="4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46" w:author="Nate Bachmeier [AWS-SA]" w:date="2023-02-26T11:07:00Z">
              <w:tcPr>
                <w:tcW w:w="4740" w:type="dxa"/>
                <w:tcBorders>
                  <w:top w:val="nil"/>
                  <w:left w:val="nil"/>
                  <w:bottom w:val="nil"/>
                  <w:right w:val="nil"/>
                </w:tcBorders>
                <w:shd w:val="clear" w:color="auto" w:fill="auto"/>
                <w:noWrap/>
                <w:vAlign w:val="bottom"/>
                <w:hideMark/>
              </w:tcPr>
            </w:tcPrChange>
          </w:tcPr>
          <w:p w14:paraId="45EEC9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47" w:author="Nate Bachmeier [AWS-SA]" w:date="2023-02-25T11:26:00Z"/>
                <w:rFonts w:ascii="Calibri" w:eastAsia="Times New Roman" w:hAnsi="Calibri" w:cs="Calibri"/>
                <w:b w:val="0"/>
                <w:bCs w:val="0"/>
                <w:color w:val="000000"/>
                <w:sz w:val="22"/>
                <w:rPrChange w:id="4148" w:author="Nate Bachmeier [AWS-SA]" w:date="2023-02-25T11:29:00Z">
                  <w:rPr>
                    <w:ins w:id="4149" w:author="Nate Bachmeier [AWS-SA]" w:date="2023-02-25T11:26:00Z"/>
                    <w:rFonts w:ascii="Calibri" w:eastAsia="Times New Roman" w:hAnsi="Calibri" w:cs="Calibri"/>
                    <w:color w:val="000000"/>
                    <w:sz w:val="22"/>
                  </w:rPr>
                </w:rPrChange>
              </w:rPr>
            </w:pPr>
            <w:ins w:id="4150" w:author="Nate Bachmeier [AWS-SA]" w:date="2023-02-25T11:26:00Z">
              <w:r w:rsidRPr="00E16572">
                <w:rPr>
                  <w:rFonts w:ascii="Calibri" w:eastAsia="Times New Roman" w:hAnsi="Calibri" w:cs="Calibri"/>
                  <w:color w:val="000000"/>
                  <w:sz w:val="22"/>
                </w:rPr>
                <w:t>grooming horse</w:t>
              </w:r>
            </w:ins>
          </w:p>
        </w:tc>
        <w:tc>
          <w:tcPr>
            <w:tcW w:w="5348" w:type="dxa"/>
            <w:noWrap/>
            <w:hideMark/>
            <w:tcPrChange w:id="4151" w:author="Nate Bachmeier [AWS-SA]" w:date="2023-02-26T11:07:00Z">
              <w:tcPr>
                <w:tcW w:w="960" w:type="dxa"/>
                <w:tcBorders>
                  <w:top w:val="nil"/>
                  <w:left w:val="nil"/>
                  <w:bottom w:val="nil"/>
                  <w:right w:val="nil"/>
                </w:tcBorders>
                <w:shd w:val="clear" w:color="auto" w:fill="auto"/>
                <w:noWrap/>
                <w:vAlign w:val="bottom"/>
                <w:hideMark/>
              </w:tcPr>
            </w:tcPrChange>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52" w:author="Nate Bachmeier [AWS-SA]" w:date="2023-02-25T11:26:00Z"/>
                <w:rFonts w:ascii="Calibri" w:eastAsia="Times New Roman" w:hAnsi="Calibri" w:cs="Calibri"/>
                <w:color w:val="000000"/>
                <w:sz w:val="22"/>
              </w:rPr>
            </w:pPr>
            <w:ins w:id="4153" w:author="Nate Bachmeier [AWS-SA]" w:date="2023-02-25T11:26:00Z">
              <w:r w:rsidRPr="00E16572">
                <w:rPr>
                  <w:rFonts w:ascii="Calibri" w:eastAsia="Times New Roman" w:hAnsi="Calibri" w:cs="Calibri"/>
                  <w:color w:val="000000"/>
                  <w:sz w:val="22"/>
                </w:rPr>
                <w:t>701</w:t>
              </w:r>
            </w:ins>
          </w:p>
        </w:tc>
      </w:tr>
      <w:tr w:rsidR="00E16572" w:rsidRPr="00E16572" w14:paraId="387E9B7C" w14:textId="77777777" w:rsidTr="005D1D3E">
        <w:trPr>
          <w:trHeight w:val="300"/>
          <w:ins w:id="4154" w:author="Nate Bachmeier [AWS-SA]" w:date="2023-02-25T11:26:00Z"/>
          <w:trPrChange w:id="4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56" w:author="Nate Bachmeier [AWS-SA]" w:date="2023-02-26T11:07:00Z">
              <w:tcPr>
                <w:tcW w:w="4740" w:type="dxa"/>
                <w:tcBorders>
                  <w:top w:val="nil"/>
                  <w:left w:val="nil"/>
                  <w:bottom w:val="nil"/>
                  <w:right w:val="nil"/>
                </w:tcBorders>
                <w:shd w:val="clear" w:color="auto" w:fill="auto"/>
                <w:noWrap/>
                <w:vAlign w:val="bottom"/>
                <w:hideMark/>
              </w:tcPr>
            </w:tcPrChange>
          </w:tcPr>
          <w:p w14:paraId="03DB1BB1" w14:textId="77777777" w:rsidR="00E16572" w:rsidRPr="00E16572" w:rsidRDefault="00E16572" w:rsidP="00E16572">
            <w:pPr>
              <w:spacing w:line="240" w:lineRule="auto"/>
              <w:ind w:firstLine="0"/>
              <w:rPr>
                <w:ins w:id="4157" w:author="Nate Bachmeier [AWS-SA]" w:date="2023-02-25T11:26:00Z"/>
                <w:rFonts w:ascii="Calibri" w:eastAsia="Times New Roman" w:hAnsi="Calibri" w:cs="Calibri"/>
                <w:b w:val="0"/>
                <w:bCs w:val="0"/>
                <w:color w:val="000000"/>
                <w:sz w:val="22"/>
                <w:rPrChange w:id="4158" w:author="Nate Bachmeier [AWS-SA]" w:date="2023-02-25T11:29:00Z">
                  <w:rPr>
                    <w:ins w:id="4159" w:author="Nate Bachmeier [AWS-SA]" w:date="2023-02-25T11:26:00Z"/>
                    <w:rFonts w:ascii="Calibri" w:eastAsia="Times New Roman" w:hAnsi="Calibri" w:cs="Calibri"/>
                    <w:color w:val="000000"/>
                    <w:sz w:val="22"/>
                  </w:rPr>
                </w:rPrChange>
              </w:rPr>
            </w:pPr>
            <w:ins w:id="4160" w:author="Nate Bachmeier [AWS-SA]" w:date="2023-02-25T11:26:00Z">
              <w:r w:rsidRPr="00E16572">
                <w:rPr>
                  <w:rFonts w:ascii="Calibri" w:eastAsia="Times New Roman" w:hAnsi="Calibri" w:cs="Calibri"/>
                  <w:color w:val="000000"/>
                  <w:sz w:val="22"/>
                </w:rPr>
                <w:t>gymnastics tumbling</w:t>
              </w:r>
            </w:ins>
          </w:p>
        </w:tc>
        <w:tc>
          <w:tcPr>
            <w:tcW w:w="5348" w:type="dxa"/>
            <w:noWrap/>
            <w:hideMark/>
            <w:tcPrChange w:id="4161" w:author="Nate Bachmeier [AWS-SA]" w:date="2023-02-26T11:07:00Z">
              <w:tcPr>
                <w:tcW w:w="960" w:type="dxa"/>
                <w:tcBorders>
                  <w:top w:val="nil"/>
                  <w:left w:val="nil"/>
                  <w:bottom w:val="nil"/>
                  <w:right w:val="nil"/>
                </w:tcBorders>
                <w:shd w:val="clear" w:color="auto" w:fill="auto"/>
                <w:noWrap/>
                <w:vAlign w:val="bottom"/>
                <w:hideMark/>
              </w:tcPr>
            </w:tcPrChange>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62" w:author="Nate Bachmeier [AWS-SA]" w:date="2023-02-25T11:26:00Z"/>
                <w:rFonts w:ascii="Calibri" w:eastAsia="Times New Roman" w:hAnsi="Calibri" w:cs="Calibri"/>
                <w:color w:val="000000"/>
                <w:sz w:val="22"/>
              </w:rPr>
            </w:pPr>
            <w:ins w:id="4163" w:author="Nate Bachmeier [AWS-SA]" w:date="2023-02-25T11:26:00Z">
              <w:r w:rsidRPr="00E16572">
                <w:rPr>
                  <w:rFonts w:ascii="Calibri" w:eastAsia="Times New Roman" w:hAnsi="Calibri" w:cs="Calibri"/>
                  <w:color w:val="000000"/>
                  <w:sz w:val="22"/>
                </w:rPr>
                <w:t>699</w:t>
              </w:r>
            </w:ins>
          </w:p>
        </w:tc>
      </w:tr>
      <w:tr w:rsidR="00E16572" w:rsidRPr="00E16572" w14:paraId="104095E3" w14:textId="77777777" w:rsidTr="005D1D3E">
        <w:trPr>
          <w:cnfStyle w:val="000000100000" w:firstRow="0" w:lastRow="0" w:firstColumn="0" w:lastColumn="0" w:oddVBand="0" w:evenVBand="0" w:oddHBand="1" w:evenHBand="0" w:firstRowFirstColumn="0" w:firstRowLastColumn="0" w:lastRowFirstColumn="0" w:lastRowLastColumn="0"/>
          <w:trHeight w:val="300"/>
          <w:ins w:id="4164" w:author="Nate Bachmeier [AWS-SA]" w:date="2023-02-25T11:26:00Z"/>
          <w:trPrChange w:id="4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66" w:author="Nate Bachmeier [AWS-SA]" w:date="2023-02-26T11:07:00Z">
              <w:tcPr>
                <w:tcW w:w="4740" w:type="dxa"/>
                <w:tcBorders>
                  <w:top w:val="nil"/>
                  <w:left w:val="nil"/>
                  <w:bottom w:val="nil"/>
                  <w:right w:val="nil"/>
                </w:tcBorders>
                <w:shd w:val="clear" w:color="auto" w:fill="auto"/>
                <w:noWrap/>
                <w:vAlign w:val="bottom"/>
                <w:hideMark/>
              </w:tcPr>
            </w:tcPrChange>
          </w:tcPr>
          <w:p w14:paraId="6C1FB9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67" w:author="Nate Bachmeier [AWS-SA]" w:date="2023-02-25T11:26:00Z"/>
                <w:rFonts w:ascii="Calibri" w:eastAsia="Times New Roman" w:hAnsi="Calibri" w:cs="Calibri"/>
                <w:b w:val="0"/>
                <w:bCs w:val="0"/>
                <w:color w:val="000000"/>
                <w:sz w:val="22"/>
                <w:rPrChange w:id="4168" w:author="Nate Bachmeier [AWS-SA]" w:date="2023-02-25T11:29:00Z">
                  <w:rPr>
                    <w:ins w:id="4169" w:author="Nate Bachmeier [AWS-SA]" w:date="2023-02-25T11:26:00Z"/>
                    <w:rFonts w:ascii="Calibri" w:eastAsia="Times New Roman" w:hAnsi="Calibri" w:cs="Calibri"/>
                    <w:color w:val="000000"/>
                    <w:sz w:val="22"/>
                  </w:rPr>
                </w:rPrChange>
              </w:rPr>
            </w:pPr>
            <w:ins w:id="4170" w:author="Nate Bachmeier [AWS-SA]" w:date="2023-02-25T11:26:00Z">
              <w:r w:rsidRPr="00E16572">
                <w:rPr>
                  <w:rFonts w:ascii="Calibri" w:eastAsia="Times New Roman" w:hAnsi="Calibri" w:cs="Calibri"/>
                  <w:color w:val="000000"/>
                  <w:sz w:val="22"/>
                </w:rPr>
                <w:t>hammer throw</w:t>
              </w:r>
            </w:ins>
          </w:p>
        </w:tc>
        <w:tc>
          <w:tcPr>
            <w:tcW w:w="5348" w:type="dxa"/>
            <w:noWrap/>
            <w:hideMark/>
            <w:tcPrChange w:id="4171" w:author="Nate Bachmeier [AWS-SA]" w:date="2023-02-26T11:07:00Z">
              <w:tcPr>
                <w:tcW w:w="960" w:type="dxa"/>
                <w:tcBorders>
                  <w:top w:val="nil"/>
                  <w:left w:val="nil"/>
                  <w:bottom w:val="nil"/>
                  <w:right w:val="nil"/>
                </w:tcBorders>
                <w:shd w:val="clear" w:color="auto" w:fill="auto"/>
                <w:noWrap/>
                <w:vAlign w:val="bottom"/>
                <w:hideMark/>
              </w:tcPr>
            </w:tcPrChange>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72" w:author="Nate Bachmeier [AWS-SA]" w:date="2023-02-25T11:26:00Z"/>
                <w:rFonts w:ascii="Calibri" w:eastAsia="Times New Roman" w:hAnsi="Calibri" w:cs="Calibri"/>
                <w:color w:val="000000"/>
                <w:sz w:val="22"/>
              </w:rPr>
            </w:pPr>
            <w:ins w:id="4173" w:author="Nate Bachmeier [AWS-SA]" w:date="2023-02-25T11:26:00Z">
              <w:r w:rsidRPr="00E16572">
                <w:rPr>
                  <w:rFonts w:ascii="Calibri" w:eastAsia="Times New Roman" w:hAnsi="Calibri" w:cs="Calibri"/>
                  <w:color w:val="000000"/>
                  <w:sz w:val="22"/>
                </w:rPr>
                <w:t>849</w:t>
              </w:r>
            </w:ins>
          </w:p>
        </w:tc>
      </w:tr>
      <w:tr w:rsidR="00E16572" w:rsidRPr="00E16572" w14:paraId="70B73FF4" w14:textId="77777777" w:rsidTr="005D1D3E">
        <w:trPr>
          <w:trHeight w:val="300"/>
          <w:ins w:id="4174" w:author="Nate Bachmeier [AWS-SA]" w:date="2023-02-25T11:26:00Z"/>
          <w:trPrChange w:id="4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76" w:author="Nate Bachmeier [AWS-SA]" w:date="2023-02-26T11:07:00Z">
              <w:tcPr>
                <w:tcW w:w="4740" w:type="dxa"/>
                <w:tcBorders>
                  <w:top w:val="nil"/>
                  <w:left w:val="nil"/>
                  <w:bottom w:val="nil"/>
                  <w:right w:val="nil"/>
                </w:tcBorders>
                <w:shd w:val="clear" w:color="auto" w:fill="auto"/>
                <w:noWrap/>
                <w:vAlign w:val="bottom"/>
                <w:hideMark/>
              </w:tcPr>
            </w:tcPrChange>
          </w:tcPr>
          <w:p w14:paraId="18C2DC77" w14:textId="77777777" w:rsidR="00E16572" w:rsidRPr="00E16572" w:rsidRDefault="00E16572" w:rsidP="00E16572">
            <w:pPr>
              <w:spacing w:line="240" w:lineRule="auto"/>
              <w:ind w:firstLine="0"/>
              <w:rPr>
                <w:ins w:id="4177" w:author="Nate Bachmeier [AWS-SA]" w:date="2023-02-25T11:26:00Z"/>
                <w:rFonts w:ascii="Calibri" w:eastAsia="Times New Roman" w:hAnsi="Calibri" w:cs="Calibri"/>
                <w:b w:val="0"/>
                <w:bCs w:val="0"/>
                <w:color w:val="000000"/>
                <w:sz w:val="22"/>
                <w:rPrChange w:id="4178" w:author="Nate Bachmeier [AWS-SA]" w:date="2023-02-25T11:29:00Z">
                  <w:rPr>
                    <w:ins w:id="4179" w:author="Nate Bachmeier [AWS-SA]" w:date="2023-02-25T11:26:00Z"/>
                    <w:rFonts w:ascii="Calibri" w:eastAsia="Times New Roman" w:hAnsi="Calibri" w:cs="Calibri"/>
                    <w:color w:val="000000"/>
                    <w:sz w:val="22"/>
                  </w:rPr>
                </w:rPrChange>
              </w:rPr>
            </w:pPr>
            <w:ins w:id="4180" w:author="Nate Bachmeier [AWS-SA]" w:date="2023-02-25T11:26:00Z">
              <w:r w:rsidRPr="00E16572">
                <w:rPr>
                  <w:rFonts w:ascii="Calibri" w:eastAsia="Times New Roman" w:hAnsi="Calibri" w:cs="Calibri"/>
                  <w:color w:val="000000"/>
                  <w:sz w:val="22"/>
                </w:rPr>
                <w:t>hand washing clothes</w:t>
              </w:r>
            </w:ins>
          </w:p>
        </w:tc>
        <w:tc>
          <w:tcPr>
            <w:tcW w:w="5348" w:type="dxa"/>
            <w:noWrap/>
            <w:hideMark/>
            <w:tcPrChange w:id="4181" w:author="Nate Bachmeier [AWS-SA]" w:date="2023-02-26T11:07:00Z">
              <w:tcPr>
                <w:tcW w:w="960" w:type="dxa"/>
                <w:tcBorders>
                  <w:top w:val="nil"/>
                  <w:left w:val="nil"/>
                  <w:bottom w:val="nil"/>
                  <w:right w:val="nil"/>
                </w:tcBorders>
                <w:shd w:val="clear" w:color="auto" w:fill="auto"/>
                <w:noWrap/>
                <w:vAlign w:val="bottom"/>
                <w:hideMark/>
              </w:tcPr>
            </w:tcPrChange>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82" w:author="Nate Bachmeier [AWS-SA]" w:date="2023-02-25T11:26:00Z"/>
                <w:rFonts w:ascii="Calibri" w:eastAsia="Times New Roman" w:hAnsi="Calibri" w:cs="Calibri"/>
                <w:color w:val="000000"/>
                <w:sz w:val="22"/>
              </w:rPr>
            </w:pPr>
            <w:ins w:id="4183" w:author="Nate Bachmeier [AWS-SA]" w:date="2023-02-25T11:26:00Z">
              <w:r w:rsidRPr="00E16572">
                <w:rPr>
                  <w:rFonts w:ascii="Calibri" w:eastAsia="Times New Roman" w:hAnsi="Calibri" w:cs="Calibri"/>
                  <w:color w:val="000000"/>
                  <w:sz w:val="22"/>
                </w:rPr>
                <w:t>548</w:t>
              </w:r>
            </w:ins>
          </w:p>
        </w:tc>
      </w:tr>
      <w:tr w:rsidR="00E16572" w:rsidRPr="00E16572" w14:paraId="50A6F097" w14:textId="77777777" w:rsidTr="005D1D3E">
        <w:trPr>
          <w:cnfStyle w:val="000000100000" w:firstRow="0" w:lastRow="0" w:firstColumn="0" w:lastColumn="0" w:oddVBand="0" w:evenVBand="0" w:oddHBand="1" w:evenHBand="0" w:firstRowFirstColumn="0" w:firstRowLastColumn="0" w:lastRowFirstColumn="0" w:lastRowLastColumn="0"/>
          <w:trHeight w:val="300"/>
          <w:ins w:id="4184" w:author="Nate Bachmeier [AWS-SA]" w:date="2023-02-25T11:26:00Z"/>
          <w:trPrChange w:id="4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86" w:author="Nate Bachmeier [AWS-SA]" w:date="2023-02-26T11:07:00Z">
              <w:tcPr>
                <w:tcW w:w="4740" w:type="dxa"/>
                <w:tcBorders>
                  <w:top w:val="nil"/>
                  <w:left w:val="nil"/>
                  <w:bottom w:val="nil"/>
                  <w:right w:val="nil"/>
                </w:tcBorders>
                <w:shd w:val="clear" w:color="auto" w:fill="auto"/>
                <w:noWrap/>
                <w:vAlign w:val="bottom"/>
                <w:hideMark/>
              </w:tcPr>
            </w:tcPrChange>
          </w:tcPr>
          <w:p w14:paraId="411D79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87" w:author="Nate Bachmeier [AWS-SA]" w:date="2023-02-25T11:26:00Z"/>
                <w:rFonts w:ascii="Calibri" w:eastAsia="Times New Roman" w:hAnsi="Calibri" w:cs="Calibri"/>
                <w:b w:val="0"/>
                <w:bCs w:val="0"/>
                <w:color w:val="000000"/>
                <w:sz w:val="22"/>
                <w:rPrChange w:id="4188" w:author="Nate Bachmeier [AWS-SA]" w:date="2023-02-25T11:29:00Z">
                  <w:rPr>
                    <w:ins w:id="4189" w:author="Nate Bachmeier [AWS-SA]" w:date="2023-02-25T11:26:00Z"/>
                    <w:rFonts w:ascii="Calibri" w:eastAsia="Times New Roman" w:hAnsi="Calibri" w:cs="Calibri"/>
                    <w:color w:val="000000"/>
                    <w:sz w:val="22"/>
                  </w:rPr>
                </w:rPrChange>
              </w:rPr>
            </w:pPr>
            <w:ins w:id="4190" w:author="Nate Bachmeier [AWS-SA]" w:date="2023-02-25T11:26:00Z">
              <w:r w:rsidRPr="00E16572">
                <w:rPr>
                  <w:rFonts w:ascii="Calibri" w:eastAsia="Times New Roman" w:hAnsi="Calibri" w:cs="Calibri"/>
                  <w:color w:val="000000"/>
                  <w:sz w:val="22"/>
                </w:rPr>
                <w:t>head stand</w:t>
              </w:r>
            </w:ins>
          </w:p>
        </w:tc>
        <w:tc>
          <w:tcPr>
            <w:tcW w:w="5348" w:type="dxa"/>
            <w:noWrap/>
            <w:hideMark/>
            <w:tcPrChange w:id="4191" w:author="Nate Bachmeier [AWS-SA]" w:date="2023-02-26T11:07:00Z">
              <w:tcPr>
                <w:tcW w:w="960" w:type="dxa"/>
                <w:tcBorders>
                  <w:top w:val="nil"/>
                  <w:left w:val="nil"/>
                  <w:bottom w:val="nil"/>
                  <w:right w:val="nil"/>
                </w:tcBorders>
                <w:shd w:val="clear" w:color="auto" w:fill="auto"/>
                <w:noWrap/>
                <w:vAlign w:val="bottom"/>
                <w:hideMark/>
              </w:tcPr>
            </w:tcPrChange>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92" w:author="Nate Bachmeier [AWS-SA]" w:date="2023-02-25T11:26:00Z"/>
                <w:rFonts w:ascii="Calibri" w:eastAsia="Times New Roman" w:hAnsi="Calibri" w:cs="Calibri"/>
                <w:color w:val="000000"/>
                <w:sz w:val="22"/>
              </w:rPr>
            </w:pPr>
            <w:ins w:id="4193" w:author="Nate Bachmeier [AWS-SA]" w:date="2023-02-25T11:26:00Z">
              <w:r w:rsidRPr="00E16572">
                <w:rPr>
                  <w:rFonts w:ascii="Calibri" w:eastAsia="Times New Roman" w:hAnsi="Calibri" w:cs="Calibri"/>
                  <w:color w:val="000000"/>
                  <w:sz w:val="22"/>
                </w:rPr>
                <w:t>734</w:t>
              </w:r>
            </w:ins>
          </w:p>
        </w:tc>
      </w:tr>
      <w:tr w:rsidR="00E16572" w:rsidRPr="00E16572" w14:paraId="021893DD" w14:textId="77777777" w:rsidTr="005D1D3E">
        <w:trPr>
          <w:trHeight w:val="300"/>
          <w:ins w:id="4194" w:author="Nate Bachmeier [AWS-SA]" w:date="2023-02-25T11:26:00Z"/>
          <w:trPrChange w:id="4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96" w:author="Nate Bachmeier [AWS-SA]" w:date="2023-02-26T11:07:00Z">
              <w:tcPr>
                <w:tcW w:w="4740" w:type="dxa"/>
                <w:tcBorders>
                  <w:top w:val="nil"/>
                  <w:left w:val="nil"/>
                  <w:bottom w:val="nil"/>
                  <w:right w:val="nil"/>
                </w:tcBorders>
                <w:shd w:val="clear" w:color="auto" w:fill="auto"/>
                <w:noWrap/>
                <w:vAlign w:val="bottom"/>
                <w:hideMark/>
              </w:tcPr>
            </w:tcPrChange>
          </w:tcPr>
          <w:p w14:paraId="2F68B8EF" w14:textId="77777777" w:rsidR="00E16572" w:rsidRPr="00E16572" w:rsidRDefault="00E16572" w:rsidP="00E16572">
            <w:pPr>
              <w:spacing w:line="240" w:lineRule="auto"/>
              <w:ind w:firstLine="0"/>
              <w:rPr>
                <w:ins w:id="4197" w:author="Nate Bachmeier [AWS-SA]" w:date="2023-02-25T11:26:00Z"/>
                <w:rFonts w:ascii="Calibri" w:eastAsia="Times New Roman" w:hAnsi="Calibri" w:cs="Calibri"/>
                <w:b w:val="0"/>
                <w:bCs w:val="0"/>
                <w:color w:val="000000"/>
                <w:sz w:val="22"/>
                <w:rPrChange w:id="4198" w:author="Nate Bachmeier [AWS-SA]" w:date="2023-02-25T11:29:00Z">
                  <w:rPr>
                    <w:ins w:id="4199" w:author="Nate Bachmeier [AWS-SA]" w:date="2023-02-25T11:26:00Z"/>
                    <w:rFonts w:ascii="Calibri" w:eastAsia="Times New Roman" w:hAnsi="Calibri" w:cs="Calibri"/>
                    <w:color w:val="000000"/>
                    <w:sz w:val="22"/>
                  </w:rPr>
                </w:rPrChange>
              </w:rPr>
            </w:pPr>
            <w:ins w:id="4200" w:author="Nate Bachmeier [AWS-SA]" w:date="2023-02-25T11:26:00Z">
              <w:r w:rsidRPr="00E16572">
                <w:rPr>
                  <w:rFonts w:ascii="Calibri" w:eastAsia="Times New Roman" w:hAnsi="Calibri" w:cs="Calibri"/>
                  <w:color w:val="000000"/>
                  <w:sz w:val="22"/>
                </w:rPr>
                <w:t>headbanging</w:t>
              </w:r>
            </w:ins>
          </w:p>
        </w:tc>
        <w:tc>
          <w:tcPr>
            <w:tcW w:w="5348" w:type="dxa"/>
            <w:noWrap/>
            <w:hideMark/>
            <w:tcPrChange w:id="4201" w:author="Nate Bachmeier [AWS-SA]" w:date="2023-02-26T11:07:00Z">
              <w:tcPr>
                <w:tcW w:w="960" w:type="dxa"/>
                <w:tcBorders>
                  <w:top w:val="nil"/>
                  <w:left w:val="nil"/>
                  <w:bottom w:val="nil"/>
                  <w:right w:val="nil"/>
                </w:tcBorders>
                <w:shd w:val="clear" w:color="auto" w:fill="auto"/>
                <w:noWrap/>
                <w:vAlign w:val="bottom"/>
                <w:hideMark/>
              </w:tcPr>
            </w:tcPrChange>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02" w:author="Nate Bachmeier [AWS-SA]" w:date="2023-02-25T11:26:00Z"/>
                <w:rFonts w:ascii="Calibri" w:eastAsia="Times New Roman" w:hAnsi="Calibri" w:cs="Calibri"/>
                <w:color w:val="000000"/>
                <w:sz w:val="22"/>
              </w:rPr>
            </w:pPr>
            <w:ins w:id="4203" w:author="Nate Bachmeier [AWS-SA]" w:date="2023-02-25T11:26:00Z">
              <w:r w:rsidRPr="00E16572">
                <w:rPr>
                  <w:rFonts w:ascii="Calibri" w:eastAsia="Times New Roman" w:hAnsi="Calibri" w:cs="Calibri"/>
                  <w:color w:val="000000"/>
                  <w:sz w:val="22"/>
                </w:rPr>
                <w:t>732</w:t>
              </w:r>
            </w:ins>
          </w:p>
        </w:tc>
      </w:tr>
      <w:tr w:rsidR="00E16572" w:rsidRPr="00E16572" w14:paraId="117E7304" w14:textId="77777777" w:rsidTr="005D1D3E">
        <w:trPr>
          <w:cnfStyle w:val="000000100000" w:firstRow="0" w:lastRow="0" w:firstColumn="0" w:lastColumn="0" w:oddVBand="0" w:evenVBand="0" w:oddHBand="1" w:evenHBand="0" w:firstRowFirstColumn="0" w:firstRowLastColumn="0" w:lastRowFirstColumn="0" w:lastRowLastColumn="0"/>
          <w:trHeight w:val="300"/>
          <w:ins w:id="4204" w:author="Nate Bachmeier [AWS-SA]" w:date="2023-02-25T11:26:00Z"/>
          <w:trPrChange w:id="4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06" w:author="Nate Bachmeier [AWS-SA]" w:date="2023-02-26T11:07:00Z">
              <w:tcPr>
                <w:tcW w:w="4740" w:type="dxa"/>
                <w:tcBorders>
                  <w:top w:val="nil"/>
                  <w:left w:val="nil"/>
                  <w:bottom w:val="nil"/>
                  <w:right w:val="nil"/>
                </w:tcBorders>
                <w:shd w:val="clear" w:color="auto" w:fill="auto"/>
                <w:noWrap/>
                <w:vAlign w:val="bottom"/>
                <w:hideMark/>
              </w:tcPr>
            </w:tcPrChange>
          </w:tcPr>
          <w:p w14:paraId="03ED27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07" w:author="Nate Bachmeier [AWS-SA]" w:date="2023-02-25T11:26:00Z"/>
                <w:rFonts w:ascii="Calibri" w:eastAsia="Times New Roman" w:hAnsi="Calibri" w:cs="Calibri"/>
                <w:b w:val="0"/>
                <w:bCs w:val="0"/>
                <w:color w:val="000000"/>
                <w:sz w:val="22"/>
                <w:rPrChange w:id="4208" w:author="Nate Bachmeier [AWS-SA]" w:date="2023-02-25T11:29:00Z">
                  <w:rPr>
                    <w:ins w:id="4209" w:author="Nate Bachmeier [AWS-SA]" w:date="2023-02-25T11:26:00Z"/>
                    <w:rFonts w:ascii="Calibri" w:eastAsia="Times New Roman" w:hAnsi="Calibri" w:cs="Calibri"/>
                    <w:color w:val="000000"/>
                    <w:sz w:val="22"/>
                  </w:rPr>
                </w:rPrChange>
              </w:rPr>
            </w:pPr>
            <w:ins w:id="4210" w:author="Nate Bachmeier [AWS-SA]" w:date="2023-02-25T11:26:00Z">
              <w:r w:rsidRPr="00E16572">
                <w:rPr>
                  <w:rFonts w:ascii="Calibri" w:eastAsia="Times New Roman" w:hAnsi="Calibri" w:cs="Calibri"/>
                  <w:color w:val="000000"/>
                  <w:sz w:val="22"/>
                </w:rPr>
                <w:lastRenderedPageBreak/>
                <w:t>headbutting</w:t>
              </w:r>
            </w:ins>
          </w:p>
        </w:tc>
        <w:tc>
          <w:tcPr>
            <w:tcW w:w="5348" w:type="dxa"/>
            <w:noWrap/>
            <w:hideMark/>
            <w:tcPrChange w:id="4211" w:author="Nate Bachmeier [AWS-SA]" w:date="2023-02-26T11:07:00Z">
              <w:tcPr>
                <w:tcW w:w="960" w:type="dxa"/>
                <w:tcBorders>
                  <w:top w:val="nil"/>
                  <w:left w:val="nil"/>
                  <w:bottom w:val="nil"/>
                  <w:right w:val="nil"/>
                </w:tcBorders>
                <w:shd w:val="clear" w:color="auto" w:fill="auto"/>
                <w:noWrap/>
                <w:vAlign w:val="bottom"/>
                <w:hideMark/>
              </w:tcPr>
            </w:tcPrChange>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12" w:author="Nate Bachmeier [AWS-SA]" w:date="2023-02-25T11:26:00Z"/>
                <w:rFonts w:ascii="Calibri" w:eastAsia="Times New Roman" w:hAnsi="Calibri" w:cs="Calibri"/>
                <w:color w:val="000000"/>
                <w:sz w:val="22"/>
              </w:rPr>
            </w:pPr>
            <w:ins w:id="4213" w:author="Nate Bachmeier [AWS-SA]" w:date="2023-02-25T11:26:00Z">
              <w:r w:rsidRPr="00E16572">
                <w:rPr>
                  <w:rFonts w:ascii="Calibri" w:eastAsia="Times New Roman" w:hAnsi="Calibri" w:cs="Calibri"/>
                  <w:color w:val="000000"/>
                  <w:sz w:val="22"/>
                </w:rPr>
                <w:t>695</w:t>
              </w:r>
            </w:ins>
          </w:p>
        </w:tc>
      </w:tr>
      <w:tr w:rsidR="00E16572" w:rsidRPr="00E16572" w14:paraId="0479187A" w14:textId="77777777" w:rsidTr="005D1D3E">
        <w:trPr>
          <w:trHeight w:val="300"/>
          <w:ins w:id="4214" w:author="Nate Bachmeier [AWS-SA]" w:date="2023-02-25T11:26:00Z"/>
          <w:trPrChange w:id="4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16" w:author="Nate Bachmeier [AWS-SA]" w:date="2023-02-26T11:07:00Z">
              <w:tcPr>
                <w:tcW w:w="4740" w:type="dxa"/>
                <w:tcBorders>
                  <w:top w:val="nil"/>
                  <w:left w:val="nil"/>
                  <w:bottom w:val="nil"/>
                  <w:right w:val="nil"/>
                </w:tcBorders>
                <w:shd w:val="clear" w:color="auto" w:fill="auto"/>
                <w:noWrap/>
                <w:vAlign w:val="bottom"/>
                <w:hideMark/>
              </w:tcPr>
            </w:tcPrChange>
          </w:tcPr>
          <w:p w14:paraId="3B0F0D43" w14:textId="77777777" w:rsidR="00E16572" w:rsidRPr="00E16572" w:rsidRDefault="00E16572" w:rsidP="00E16572">
            <w:pPr>
              <w:spacing w:line="240" w:lineRule="auto"/>
              <w:ind w:firstLine="0"/>
              <w:rPr>
                <w:ins w:id="4217" w:author="Nate Bachmeier [AWS-SA]" w:date="2023-02-25T11:26:00Z"/>
                <w:rFonts w:ascii="Calibri" w:eastAsia="Times New Roman" w:hAnsi="Calibri" w:cs="Calibri"/>
                <w:b w:val="0"/>
                <w:bCs w:val="0"/>
                <w:color w:val="000000"/>
                <w:sz w:val="22"/>
                <w:rPrChange w:id="4218" w:author="Nate Bachmeier [AWS-SA]" w:date="2023-02-25T11:29:00Z">
                  <w:rPr>
                    <w:ins w:id="4219" w:author="Nate Bachmeier [AWS-SA]" w:date="2023-02-25T11:26:00Z"/>
                    <w:rFonts w:ascii="Calibri" w:eastAsia="Times New Roman" w:hAnsi="Calibri" w:cs="Calibri"/>
                    <w:color w:val="000000"/>
                    <w:sz w:val="22"/>
                  </w:rPr>
                </w:rPrChange>
              </w:rPr>
            </w:pPr>
            <w:ins w:id="4220" w:author="Nate Bachmeier [AWS-SA]" w:date="2023-02-25T11:26:00Z">
              <w:r w:rsidRPr="00E16572">
                <w:rPr>
                  <w:rFonts w:ascii="Calibri" w:eastAsia="Times New Roman" w:hAnsi="Calibri" w:cs="Calibri"/>
                  <w:color w:val="000000"/>
                  <w:sz w:val="22"/>
                </w:rPr>
                <w:t>helmet diving</w:t>
              </w:r>
            </w:ins>
          </w:p>
        </w:tc>
        <w:tc>
          <w:tcPr>
            <w:tcW w:w="5348" w:type="dxa"/>
            <w:noWrap/>
            <w:hideMark/>
            <w:tcPrChange w:id="4221" w:author="Nate Bachmeier [AWS-SA]" w:date="2023-02-26T11:07:00Z">
              <w:tcPr>
                <w:tcW w:w="960" w:type="dxa"/>
                <w:tcBorders>
                  <w:top w:val="nil"/>
                  <w:left w:val="nil"/>
                  <w:bottom w:val="nil"/>
                  <w:right w:val="nil"/>
                </w:tcBorders>
                <w:shd w:val="clear" w:color="auto" w:fill="auto"/>
                <w:noWrap/>
                <w:vAlign w:val="bottom"/>
                <w:hideMark/>
              </w:tcPr>
            </w:tcPrChange>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22" w:author="Nate Bachmeier [AWS-SA]" w:date="2023-02-25T11:26:00Z"/>
                <w:rFonts w:ascii="Calibri" w:eastAsia="Times New Roman" w:hAnsi="Calibri" w:cs="Calibri"/>
                <w:color w:val="000000"/>
                <w:sz w:val="22"/>
              </w:rPr>
            </w:pPr>
            <w:ins w:id="4223" w:author="Nate Bachmeier [AWS-SA]" w:date="2023-02-25T11:26:00Z">
              <w:r w:rsidRPr="00E16572">
                <w:rPr>
                  <w:rFonts w:ascii="Calibri" w:eastAsia="Times New Roman" w:hAnsi="Calibri" w:cs="Calibri"/>
                  <w:color w:val="000000"/>
                  <w:sz w:val="22"/>
                </w:rPr>
                <w:t>652</w:t>
              </w:r>
            </w:ins>
          </w:p>
        </w:tc>
      </w:tr>
      <w:tr w:rsidR="00E16572" w:rsidRPr="00E16572" w14:paraId="6B2AEDAA" w14:textId="77777777" w:rsidTr="005D1D3E">
        <w:trPr>
          <w:cnfStyle w:val="000000100000" w:firstRow="0" w:lastRow="0" w:firstColumn="0" w:lastColumn="0" w:oddVBand="0" w:evenVBand="0" w:oddHBand="1" w:evenHBand="0" w:firstRowFirstColumn="0" w:firstRowLastColumn="0" w:lastRowFirstColumn="0" w:lastRowLastColumn="0"/>
          <w:trHeight w:val="300"/>
          <w:ins w:id="4224" w:author="Nate Bachmeier [AWS-SA]" w:date="2023-02-25T11:26:00Z"/>
          <w:trPrChange w:id="4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26" w:author="Nate Bachmeier [AWS-SA]" w:date="2023-02-26T11:07:00Z">
              <w:tcPr>
                <w:tcW w:w="4740" w:type="dxa"/>
                <w:tcBorders>
                  <w:top w:val="nil"/>
                  <w:left w:val="nil"/>
                  <w:bottom w:val="nil"/>
                  <w:right w:val="nil"/>
                </w:tcBorders>
                <w:shd w:val="clear" w:color="auto" w:fill="auto"/>
                <w:noWrap/>
                <w:vAlign w:val="bottom"/>
                <w:hideMark/>
              </w:tcPr>
            </w:tcPrChange>
          </w:tcPr>
          <w:p w14:paraId="34ACAD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27" w:author="Nate Bachmeier [AWS-SA]" w:date="2023-02-25T11:26:00Z"/>
                <w:rFonts w:ascii="Calibri" w:eastAsia="Times New Roman" w:hAnsi="Calibri" w:cs="Calibri"/>
                <w:b w:val="0"/>
                <w:bCs w:val="0"/>
                <w:color w:val="000000"/>
                <w:sz w:val="22"/>
                <w:rPrChange w:id="4228" w:author="Nate Bachmeier [AWS-SA]" w:date="2023-02-25T11:29:00Z">
                  <w:rPr>
                    <w:ins w:id="4229" w:author="Nate Bachmeier [AWS-SA]" w:date="2023-02-25T11:26:00Z"/>
                    <w:rFonts w:ascii="Calibri" w:eastAsia="Times New Roman" w:hAnsi="Calibri" w:cs="Calibri"/>
                    <w:color w:val="000000"/>
                    <w:sz w:val="22"/>
                  </w:rPr>
                </w:rPrChange>
              </w:rPr>
            </w:pPr>
            <w:ins w:id="4230" w:author="Nate Bachmeier [AWS-SA]" w:date="2023-02-25T11:26:00Z">
              <w:r w:rsidRPr="00E16572">
                <w:rPr>
                  <w:rFonts w:ascii="Calibri" w:eastAsia="Times New Roman" w:hAnsi="Calibri" w:cs="Calibri"/>
                  <w:color w:val="000000"/>
                  <w:sz w:val="22"/>
                </w:rPr>
                <w:t>herding cattle</w:t>
              </w:r>
            </w:ins>
          </w:p>
        </w:tc>
        <w:tc>
          <w:tcPr>
            <w:tcW w:w="5348" w:type="dxa"/>
            <w:noWrap/>
            <w:hideMark/>
            <w:tcPrChange w:id="4231" w:author="Nate Bachmeier [AWS-SA]" w:date="2023-02-26T11:07:00Z">
              <w:tcPr>
                <w:tcW w:w="960" w:type="dxa"/>
                <w:tcBorders>
                  <w:top w:val="nil"/>
                  <w:left w:val="nil"/>
                  <w:bottom w:val="nil"/>
                  <w:right w:val="nil"/>
                </w:tcBorders>
                <w:shd w:val="clear" w:color="auto" w:fill="auto"/>
                <w:noWrap/>
                <w:vAlign w:val="bottom"/>
                <w:hideMark/>
              </w:tcPr>
            </w:tcPrChange>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32" w:author="Nate Bachmeier [AWS-SA]" w:date="2023-02-25T11:26:00Z"/>
                <w:rFonts w:ascii="Calibri" w:eastAsia="Times New Roman" w:hAnsi="Calibri" w:cs="Calibri"/>
                <w:color w:val="000000"/>
                <w:sz w:val="22"/>
              </w:rPr>
            </w:pPr>
            <w:ins w:id="4233" w:author="Nate Bachmeier [AWS-SA]" w:date="2023-02-25T11:26:00Z">
              <w:r w:rsidRPr="00E16572">
                <w:rPr>
                  <w:rFonts w:ascii="Calibri" w:eastAsia="Times New Roman" w:hAnsi="Calibri" w:cs="Calibri"/>
                  <w:color w:val="000000"/>
                  <w:sz w:val="22"/>
                </w:rPr>
                <w:t>502</w:t>
              </w:r>
            </w:ins>
          </w:p>
        </w:tc>
      </w:tr>
      <w:tr w:rsidR="00E16572" w:rsidRPr="00E16572" w14:paraId="12C9391A" w14:textId="77777777" w:rsidTr="005D1D3E">
        <w:trPr>
          <w:trHeight w:val="300"/>
          <w:ins w:id="4234" w:author="Nate Bachmeier [AWS-SA]" w:date="2023-02-25T11:26:00Z"/>
          <w:trPrChange w:id="4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36" w:author="Nate Bachmeier [AWS-SA]" w:date="2023-02-26T11:07:00Z">
              <w:tcPr>
                <w:tcW w:w="4740" w:type="dxa"/>
                <w:tcBorders>
                  <w:top w:val="nil"/>
                  <w:left w:val="nil"/>
                  <w:bottom w:val="nil"/>
                  <w:right w:val="nil"/>
                </w:tcBorders>
                <w:shd w:val="clear" w:color="auto" w:fill="auto"/>
                <w:noWrap/>
                <w:vAlign w:val="bottom"/>
                <w:hideMark/>
              </w:tcPr>
            </w:tcPrChange>
          </w:tcPr>
          <w:p w14:paraId="68EC8CBD" w14:textId="77777777" w:rsidR="00E16572" w:rsidRPr="00E16572" w:rsidRDefault="00E16572" w:rsidP="00E16572">
            <w:pPr>
              <w:spacing w:line="240" w:lineRule="auto"/>
              <w:ind w:firstLine="0"/>
              <w:rPr>
                <w:ins w:id="4237" w:author="Nate Bachmeier [AWS-SA]" w:date="2023-02-25T11:26:00Z"/>
                <w:rFonts w:ascii="Calibri" w:eastAsia="Times New Roman" w:hAnsi="Calibri" w:cs="Calibri"/>
                <w:b w:val="0"/>
                <w:bCs w:val="0"/>
                <w:color w:val="000000"/>
                <w:sz w:val="22"/>
                <w:rPrChange w:id="4238" w:author="Nate Bachmeier [AWS-SA]" w:date="2023-02-25T11:29:00Z">
                  <w:rPr>
                    <w:ins w:id="4239" w:author="Nate Bachmeier [AWS-SA]" w:date="2023-02-25T11:26:00Z"/>
                    <w:rFonts w:ascii="Calibri" w:eastAsia="Times New Roman" w:hAnsi="Calibri" w:cs="Calibri"/>
                    <w:color w:val="000000"/>
                    <w:sz w:val="22"/>
                  </w:rPr>
                </w:rPrChange>
              </w:rPr>
            </w:pPr>
            <w:ins w:id="4240" w:author="Nate Bachmeier [AWS-SA]" w:date="2023-02-25T11:26:00Z">
              <w:r w:rsidRPr="00E16572">
                <w:rPr>
                  <w:rFonts w:ascii="Calibri" w:eastAsia="Times New Roman" w:hAnsi="Calibri" w:cs="Calibri"/>
                  <w:color w:val="000000"/>
                  <w:sz w:val="22"/>
                </w:rPr>
                <w:t>high fiving</w:t>
              </w:r>
            </w:ins>
          </w:p>
        </w:tc>
        <w:tc>
          <w:tcPr>
            <w:tcW w:w="5348" w:type="dxa"/>
            <w:noWrap/>
            <w:hideMark/>
            <w:tcPrChange w:id="4241" w:author="Nate Bachmeier [AWS-SA]" w:date="2023-02-26T11:07:00Z">
              <w:tcPr>
                <w:tcW w:w="960" w:type="dxa"/>
                <w:tcBorders>
                  <w:top w:val="nil"/>
                  <w:left w:val="nil"/>
                  <w:bottom w:val="nil"/>
                  <w:right w:val="nil"/>
                </w:tcBorders>
                <w:shd w:val="clear" w:color="auto" w:fill="auto"/>
                <w:noWrap/>
                <w:vAlign w:val="bottom"/>
                <w:hideMark/>
              </w:tcPr>
            </w:tcPrChange>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42" w:author="Nate Bachmeier [AWS-SA]" w:date="2023-02-25T11:26:00Z"/>
                <w:rFonts w:ascii="Calibri" w:eastAsia="Times New Roman" w:hAnsi="Calibri" w:cs="Calibri"/>
                <w:color w:val="000000"/>
                <w:sz w:val="22"/>
              </w:rPr>
            </w:pPr>
            <w:ins w:id="4243" w:author="Nate Bachmeier [AWS-SA]" w:date="2023-02-25T11:26:00Z">
              <w:r w:rsidRPr="00E16572">
                <w:rPr>
                  <w:rFonts w:ascii="Calibri" w:eastAsia="Times New Roman" w:hAnsi="Calibri" w:cs="Calibri"/>
                  <w:color w:val="000000"/>
                  <w:sz w:val="22"/>
                </w:rPr>
                <w:t>584</w:t>
              </w:r>
            </w:ins>
          </w:p>
        </w:tc>
      </w:tr>
      <w:tr w:rsidR="00E16572" w:rsidRPr="00E16572" w14:paraId="1C58F984" w14:textId="77777777" w:rsidTr="005D1D3E">
        <w:trPr>
          <w:cnfStyle w:val="000000100000" w:firstRow="0" w:lastRow="0" w:firstColumn="0" w:lastColumn="0" w:oddVBand="0" w:evenVBand="0" w:oddHBand="1" w:evenHBand="0" w:firstRowFirstColumn="0" w:firstRowLastColumn="0" w:lastRowFirstColumn="0" w:lastRowLastColumn="0"/>
          <w:trHeight w:val="300"/>
          <w:ins w:id="4244" w:author="Nate Bachmeier [AWS-SA]" w:date="2023-02-25T11:26:00Z"/>
          <w:trPrChange w:id="4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46" w:author="Nate Bachmeier [AWS-SA]" w:date="2023-02-26T11:07:00Z">
              <w:tcPr>
                <w:tcW w:w="4740" w:type="dxa"/>
                <w:tcBorders>
                  <w:top w:val="nil"/>
                  <w:left w:val="nil"/>
                  <w:bottom w:val="nil"/>
                  <w:right w:val="nil"/>
                </w:tcBorders>
                <w:shd w:val="clear" w:color="auto" w:fill="auto"/>
                <w:noWrap/>
                <w:vAlign w:val="bottom"/>
                <w:hideMark/>
              </w:tcPr>
            </w:tcPrChange>
          </w:tcPr>
          <w:p w14:paraId="4CA049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47" w:author="Nate Bachmeier [AWS-SA]" w:date="2023-02-25T11:26:00Z"/>
                <w:rFonts w:ascii="Calibri" w:eastAsia="Times New Roman" w:hAnsi="Calibri" w:cs="Calibri"/>
                <w:b w:val="0"/>
                <w:bCs w:val="0"/>
                <w:color w:val="000000"/>
                <w:sz w:val="22"/>
                <w:rPrChange w:id="4248" w:author="Nate Bachmeier [AWS-SA]" w:date="2023-02-25T11:29:00Z">
                  <w:rPr>
                    <w:ins w:id="4249" w:author="Nate Bachmeier [AWS-SA]" w:date="2023-02-25T11:26:00Z"/>
                    <w:rFonts w:ascii="Calibri" w:eastAsia="Times New Roman" w:hAnsi="Calibri" w:cs="Calibri"/>
                    <w:color w:val="000000"/>
                    <w:sz w:val="22"/>
                  </w:rPr>
                </w:rPrChange>
              </w:rPr>
            </w:pPr>
            <w:ins w:id="4250" w:author="Nate Bachmeier [AWS-SA]" w:date="2023-02-25T11:26:00Z">
              <w:r w:rsidRPr="00E16572">
                <w:rPr>
                  <w:rFonts w:ascii="Calibri" w:eastAsia="Times New Roman" w:hAnsi="Calibri" w:cs="Calibri"/>
                  <w:color w:val="000000"/>
                  <w:sz w:val="22"/>
                </w:rPr>
                <w:t>high jump</w:t>
              </w:r>
            </w:ins>
          </w:p>
        </w:tc>
        <w:tc>
          <w:tcPr>
            <w:tcW w:w="5348" w:type="dxa"/>
            <w:noWrap/>
            <w:hideMark/>
            <w:tcPrChange w:id="4251" w:author="Nate Bachmeier [AWS-SA]" w:date="2023-02-26T11:07:00Z">
              <w:tcPr>
                <w:tcW w:w="960" w:type="dxa"/>
                <w:tcBorders>
                  <w:top w:val="nil"/>
                  <w:left w:val="nil"/>
                  <w:bottom w:val="nil"/>
                  <w:right w:val="nil"/>
                </w:tcBorders>
                <w:shd w:val="clear" w:color="auto" w:fill="auto"/>
                <w:noWrap/>
                <w:vAlign w:val="bottom"/>
                <w:hideMark/>
              </w:tcPr>
            </w:tcPrChange>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52" w:author="Nate Bachmeier [AWS-SA]" w:date="2023-02-25T11:26:00Z"/>
                <w:rFonts w:ascii="Calibri" w:eastAsia="Times New Roman" w:hAnsi="Calibri" w:cs="Calibri"/>
                <w:color w:val="000000"/>
                <w:sz w:val="22"/>
              </w:rPr>
            </w:pPr>
            <w:ins w:id="4253" w:author="Nate Bachmeier [AWS-SA]" w:date="2023-02-25T11:26:00Z">
              <w:r w:rsidRPr="00E16572">
                <w:rPr>
                  <w:rFonts w:ascii="Calibri" w:eastAsia="Times New Roman" w:hAnsi="Calibri" w:cs="Calibri"/>
                  <w:color w:val="000000"/>
                  <w:sz w:val="22"/>
                </w:rPr>
                <w:t>825</w:t>
              </w:r>
            </w:ins>
          </w:p>
        </w:tc>
      </w:tr>
      <w:tr w:rsidR="00E16572" w:rsidRPr="00E16572" w14:paraId="023A3FEB" w14:textId="77777777" w:rsidTr="005D1D3E">
        <w:trPr>
          <w:trHeight w:val="300"/>
          <w:ins w:id="4254" w:author="Nate Bachmeier [AWS-SA]" w:date="2023-02-25T11:26:00Z"/>
          <w:trPrChange w:id="4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56" w:author="Nate Bachmeier [AWS-SA]" w:date="2023-02-26T11:07:00Z">
              <w:tcPr>
                <w:tcW w:w="4740" w:type="dxa"/>
                <w:tcBorders>
                  <w:top w:val="nil"/>
                  <w:left w:val="nil"/>
                  <w:bottom w:val="nil"/>
                  <w:right w:val="nil"/>
                </w:tcBorders>
                <w:shd w:val="clear" w:color="auto" w:fill="auto"/>
                <w:noWrap/>
                <w:vAlign w:val="bottom"/>
                <w:hideMark/>
              </w:tcPr>
            </w:tcPrChange>
          </w:tcPr>
          <w:p w14:paraId="1C68F574" w14:textId="77777777" w:rsidR="00E16572" w:rsidRPr="00E16572" w:rsidRDefault="00E16572" w:rsidP="00E16572">
            <w:pPr>
              <w:spacing w:line="240" w:lineRule="auto"/>
              <w:ind w:firstLine="0"/>
              <w:rPr>
                <w:ins w:id="4257" w:author="Nate Bachmeier [AWS-SA]" w:date="2023-02-25T11:26:00Z"/>
                <w:rFonts w:ascii="Calibri" w:eastAsia="Times New Roman" w:hAnsi="Calibri" w:cs="Calibri"/>
                <w:b w:val="0"/>
                <w:bCs w:val="0"/>
                <w:color w:val="000000"/>
                <w:sz w:val="22"/>
                <w:rPrChange w:id="4258" w:author="Nate Bachmeier [AWS-SA]" w:date="2023-02-25T11:29:00Z">
                  <w:rPr>
                    <w:ins w:id="4259" w:author="Nate Bachmeier [AWS-SA]" w:date="2023-02-25T11:26:00Z"/>
                    <w:rFonts w:ascii="Calibri" w:eastAsia="Times New Roman" w:hAnsi="Calibri" w:cs="Calibri"/>
                    <w:color w:val="000000"/>
                    <w:sz w:val="22"/>
                  </w:rPr>
                </w:rPrChange>
              </w:rPr>
            </w:pPr>
            <w:ins w:id="4260" w:author="Nate Bachmeier [AWS-SA]" w:date="2023-02-25T11:26:00Z">
              <w:r w:rsidRPr="00E16572">
                <w:rPr>
                  <w:rFonts w:ascii="Calibri" w:eastAsia="Times New Roman" w:hAnsi="Calibri" w:cs="Calibri"/>
                  <w:color w:val="000000"/>
                  <w:sz w:val="22"/>
                </w:rPr>
                <w:t>high kick</w:t>
              </w:r>
            </w:ins>
          </w:p>
        </w:tc>
        <w:tc>
          <w:tcPr>
            <w:tcW w:w="5348" w:type="dxa"/>
            <w:noWrap/>
            <w:hideMark/>
            <w:tcPrChange w:id="4261" w:author="Nate Bachmeier [AWS-SA]" w:date="2023-02-26T11:07:00Z">
              <w:tcPr>
                <w:tcW w:w="960" w:type="dxa"/>
                <w:tcBorders>
                  <w:top w:val="nil"/>
                  <w:left w:val="nil"/>
                  <w:bottom w:val="nil"/>
                  <w:right w:val="nil"/>
                </w:tcBorders>
                <w:shd w:val="clear" w:color="auto" w:fill="auto"/>
                <w:noWrap/>
                <w:vAlign w:val="bottom"/>
                <w:hideMark/>
              </w:tcPr>
            </w:tcPrChange>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62" w:author="Nate Bachmeier [AWS-SA]" w:date="2023-02-25T11:26:00Z"/>
                <w:rFonts w:ascii="Calibri" w:eastAsia="Times New Roman" w:hAnsi="Calibri" w:cs="Calibri"/>
                <w:color w:val="000000"/>
                <w:sz w:val="22"/>
              </w:rPr>
            </w:pPr>
            <w:ins w:id="4263" w:author="Nate Bachmeier [AWS-SA]" w:date="2023-02-25T11:26:00Z">
              <w:r w:rsidRPr="00E16572">
                <w:rPr>
                  <w:rFonts w:ascii="Calibri" w:eastAsia="Times New Roman" w:hAnsi="Calibri" w:cs="Calibri"/>
                  <w:color w:val="000000"/>
                  <w:sz w:val="22"/>
                </w:rPr>
                <w:t>813</w:t>
              </w:r>
            </w:ins>
          </w:p>
        </w:tc>
      </w:tr>
      <w:tr w:rsidR="00E16572" w:rsidRPr="00E16572" w14:paraId="0853FAB9" w14:textId="77777777" w:rsidTr="005D1D3E">
        <w:trPr>
          <w:cnfStyle w:val="000000100000" w:firstRow="0" w:lastRow="0" w:firstColumn="0" w:lastColumn="0" w:oddVBand="0" w:evenVBand="0" w:oddHBand="1" w:evenHBand="0" w:firstRowFirstColumn="0" w:firstRowLastColumn="0" w:lastRowFirstColumn="0" w:lastRowLastColumn="0"/>
          <w:trHeight w:val="300"/>
          <w:ins w:id="4264" w:author="Nate Bachmeier [AWS-SA]" w:date="2023-02-25T11:26:00Z"/>
          <w:trPrChange w:id="4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66" w:author="Nate Bachmeier [AWS-SA]" w:date="2023-02-26T11:07:00Z">
              <w:tcPr>
                <w:tcW w:w="4740" w:type="dxa"/>
                <w:tcBorders>
                  <w:top w:val="nil"/>
                  <w:left w:val="nil"/>
                  <w:bottom w:val="nil"/>
                  <w:right w:val="nil"/>
                </w:tcBorders>
                <w:shd w:val="clear" w:color="auto" w:fill="auto"/>
                <w:noWrap/>
                <w:vAlign w:val="bottom"/>
                <w:hideMark/>
              </w:tcPr>
            </w:tcPrChange>
          </w:tcPr>
          <w:p w14:paraId="0FB2D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67" w:author="Nate Bachmeier [AWS-SA]" w:date="2023-02-25T11:26:00Z"/>
                <w:rFonts w:ascii="Calibri" w:eastAsia="Times New Roman" w:hAnsi="Calibri" w:cs="Calibri"/>
                <w:b w:val="0"/>
                <w:bCs w:val="0"/>
                <w:color w:val="000000"/>
                <w:sz w:val="22"/>
                <w:rPrChange w:id="4268" w:author="Nate Bachmeier [AWS-SA]" w:date="2023-02-25T11:29:00Z">
                  <w:rPr>
                    <w:ins w:id="4269" w:author="Nate Bachmeier [AWS-SA]" w:date="2023-02-25T11:26:00Z"/>
                    <w:rFonts w:ascii="Calibri" w:eastAsia="Times New Roman" w:hAnsi="Calibri" w:cs="Calibri"/>
                    <w:color w:val="000000"/>
                    <w:sz w:val="22"/>
                  </w:rPr>
                </w:rPrChange>
              </w:rPr>
            </w:pPr>
            <w:ins w:id="4270" w:author="Nate Bachmeier [AWS-SA]" w:date="2023-02-25T11:26:00Z">
              <w:r w:rsidRPr="00E16572">
                <w:rPr>
                  <w:rFonts w:ascii="Calibri" w:eastAsia="Times New Roman" w:hAnsi="Calibri" w:cs="Calibri"/>
                  <w:color w:val="000000"/>
                  <w:sz w:val="22"/>
                </w:rPr>
                <w:t>historical reenactment</w:t>
              </w:r>
            </w:ins>
          </w:p>
        </w:tc>
        <w:tc>
          <w:tcPr>
            <w:tcW w:w="5348" w:type="dxa"/>
            <w:noWrap/>
            <w:hideMark/>
            <w:tcPrChange w:id="4271" w:author="Nate Bachmeier [AWS-SA]" w:date="2023-02-26T11:07:00Z">
              <w:tcPr>
                <w:tcW w:w="960" w:type="dxa"/>
                <w:tcBorders>
                  <w:top w:val="nil"/>
                  <w:left w:val="nil"/>
                  <w:bottom w:val="nil"/>
                  <w:right w:val="nil"/>
                </w:tcBorders>
                <w:shd w:val="clear" w:color="auto" w:fill="auto"/>
                <w:noWrap/>
                <w:vAlign w:val="bottom"/>
                <w:hideMark/>
              </w:tcPr>
            </w:tcPrChange>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72" w:author="Nate Bachmeier [AWS-SA]" w:date="2023-02-25T11:26:00Z"/>
                <w:rFonts w:ascii="Calibri" w:eastAsia="Times New Roman" w:hAnsi="Calibri" w:cs="Calibri"/>
                <w:color w:val="000000"/>
                <w:sz w:val="22"/>
              </w:rPr>
            </w:pPr>
            <w:ins w:id="4273" w:author="Nate Bachmeier [AWS-SA]" w:date="2023-02-25T11:26:00Z">
              <w:r w:rsidRPr="00E16572">
                <w:rPr>
                  <w:rFonts w:ascii="Calibri" w:eastAsia="Times New Roman" w:hAnsi="Calibri" w:cs="Calibri"/>
                  <w:color w:val="000000"/>
                  <w:sz w:val="22"/>
                </w:rPr>
                <w:t>743</w:t>
              </w:r>
            </w:ins>
          </w:p>
        </w:tc>
      </w:tr>
      <w:tr w:rsidR="00E16572" w:rsidRPr="00E16572" w14:paraId="6D3EAE01" w14:textId="77777777" w:rsidTr="005D1D3E">
        <w:trPr>
          <w:trHeight w:val="300"/>
          <w:ins w:id="4274" w:author="Nate Bachmeier [AWS-SA]" w:date="2023-02-25T11:26:00Z"/>
          <w:trPrChange w:id="4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76" w:author="Nate Bachmeier [AWS-SA]" w:date="2023-02-26T11:07:00Z">
              <w:tcPr>
                <w:tcW w:w="4740" w:type="dxa"/>
                <w:tcBorders>
                  <w:top w:val="nil"/>
                  <w:left w:val="nil"/>
                  <w:bottom w:val="nil"/>
                  <w:right w:val="nil"/>
                </w:tcBorders>
                <w:shd w:val="clear" w:color="auto" w:fill="auto"/>
                <w:noWrap/>
                <w:vAlign w:val="bottom"/>
                <w:hideMark/>
              </w:tcPr>
            </w:tcPrChange>
          </w:tcPr>
          <w:p w14:paraId="18C63339" w14:textId="77777777" w:rsidR="00E16572" w:rsidRPr="00E16572" w:rsidRDefault="00E16572" w:rsidP="00E16572">
            <w:pPr>
              <w:spacing w:line="240" w:lineRule="auto"/>
              <w:ind w:firstLine="0"/>
              <w:rPr>
                <w:ins w:id="4277" w:author="Nate Bachmeier [AWS-SA]" w:date="2023-02-25T11:26:00Z"/>
                <w:rFonts w:ascii="Calibri" w:eastAsia="Times New Roman" w:hAnsi="Calibri" w:cs="Calibri"/>
                <w:b w:val="0"/>
                <w:bCs w:val="0"/>
                <w:color w:val="000000"/>
                <w:sz w:val="22"/>
                <w:rPrChange w:id="4278" w:author="Nate Bachmeier [AWS-SA]" w:date="2023-02-25T11:29:00Z">
                  <w:rPr>
                    <w:ins w:id="4279" w:author="Nate Bachmeier [AWS-SA]" w:date="2023-02-25T11:26:00Z"/>
                    <w:rFonts w:ascii="Calibri" w:eastAsia="Times New Roman" w:hAnsi="Calibri" w:cs="Calibri"/>
                    <w:color w:val="000000"/>
                    <w:sz w:val="22"/>
                  </w:rPr>
                </w:rPrChange>
              </w:rPr>
            </w:pPr>
            <w:ins w:id="4280" w:author="Nate Bachmeier [AWS-SA]" w:date="2023-02-25T11:26:00Z">
              <w:r w:rsidRPr="00E16572">
                <w:rPr>
                  <w:rFonts w:ascii="Calibri" w:eastAsia="Times New Roman" w:hAnsi="Calibri" w:cs="Calibri"/>
                  <w:color w:val="000000"/>
                  <w:sz w:val="22"/>
                </w:rPr>
                <w:t>hitting baseball</w:t>
              </w:r>
            </w:ins>
          </w:p>
        </w:tc>
        <w:tc>
          <w:tcPr>
            <w:tcW w:w="5348" w:type="dxa"/>
            <w:noWrap/>
            <w:hideMark/>
            <w:tcPrChange w:id="4281" w:author="Nate Bachmeier [AWS-SA]" w:date="2023-02-26T11:07:00Z">
              <w:tcPr>
                <w:tcW w:w="960" w:type="dxa"/>
                <w:tcBorders>
                  <w:top w:val="nil"/>
                  <w:left w:val="nil"/>
                  <w:bottom w:val="nil"/>
                  <w:right w:val="nil"/>
                </w:tcBorders>
                <w:shd w:val="clear" w:color="auto" w:fill="auto"/>
                <w:noWrap/>
                <w:vAlign w:val="bottom"/>
                <w:hideMark/>
              </w:tcPr>
            </w:tcPrChange>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82" w:author="Nate Bachmeier [AWS-SA]" w:date="2023-02-25T11:26:00Z"/>
                <w:rFonts w:ascii="Calibri" w:eastAsia="Times New Roman" w:hAnsi="Calibri" w:cs="Calibri"/>
                <w:color w:val="000000"/>
                <w:sz w:val="22"/>
              </w:rPr>
            </w:pPr>
            <w:ins w:id="4283" w:author="Nate Bachmeier [AWS-SA]" w:date="2023-02-25T11:26:00Z">
              <w:r w:rsidRPr="00E16572">
                <w:rPr>
                  <w:rFonts w:ascii="Calibri" w:eastAsia="Times New Roman" w:hAnsi="Calibri" w:cs="Calibri"/>
                  <w:color w:val="000000"/>
                  <w:sz w:val="22"/>
                </w:rPr>
                <w:t>693</w:t>
              </w:r>
            </w:ins>
          </w:p>
        </w:tc>
      </w:tr>
      <w:tr w:rsidR="00E16572" w:rsidRPr="00E16572" w14:paraId="27C36434" w14:textId="77777777" w:rsidTr="005D1D3E">
        <w:trPr>
          <w:cnfStyle w:val="000000100000" w:firstRow="0" w:lastRow="0" w:firstColumn="0" w:lastColumn="0" w:oddVBand="0" w:evenVBand="0" w:oddHBand="1" w:evenHBand="0" w:firstRowFirstColumn="0" w:firstRowLastColumn="0" w:lastRowFirstColumn="0" w:lastRowLastColumn="0"/>
          <w:trHeight w:val="300"/>
          <w:ins w:id="4284" w:author="Nate Bachmeier [AWS-SA]" w:date="2023-02-25T11:26:00Z"/>
          <w:trPrChange w:id="4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86" w:author="Nate Bachmeier [AWS-SA]" w:date="2023-02-26T11:07:00Z">
              <w:tcPr>
                <w:tcW w:w="4740" w:type="dxa"/>
                <w:tcBorders>
                  <w:top w:val="nil"/>
                  <w:left w:val="nil"/>
                  <w:bottom w:val="nil"/>
                  <w:right w:val="nil"/>
                </w:tcBorders>
                <w:shd w:val="clear" w:color="auto" w:fill="auto"/>
                <w:noWrap/>
                <w:vAlign w:val="bottom"/>
                <w:hideMark/>
              </w:tcPr>
            </w:tcPrChange>
          </w:tcPr>
          <w:p w14:paraId="18A63D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87" w:author="Nate Bachmeier [AWS-SA]" w:date="2023-02-25T11:26:00Z"/>
                <w:rFonts w:ascii="Calibri" w:eastAsia="Times New Roman" w:hAnsi="Calibri" w:cs="Calibri"/>
                <w:b w:val="0"/>
                <w:bCs w:val="0"/>
                <w:color w:val="000000"/>
                <w:sz w:val="22"/>
                <w:rPrChange w:id="4288" w:author="Nate Bachmeier [AWS-SA]" w:date="2023-02-25T11:29:00Z">
                  <w:rPr>
                    <w:ins w:id="4289" w:author="Nate Bachmeier [AWS-SA]" w:date="2023-02-25T11:26:00Z"/>
                    <w:rFonts w:ascii="Calibri" w:eastAsia="Times New Roman" w:hAnsi="Calibri" w:cs="Calibri"/>
                    <w:color w:val="000000"/>
                    <w:sz w:val="22"/>
                  </w:rPr>
                </w:rPrChange>
              </w:rPr>
            </w:pPr>
            <w:ins w:id="4290" w:author="Nate Bachmeier [AWS-SA]" w:date="2023-02-25T11:26:00Z">
              <w:r w:rsidRPr="00E16572">
                <w:rPr>
                  <w:rFonts w:ascii="Calibri" w:eastAsia="Times New Roman" w:hAnsi="Calibri" w:cs="Calibri"/>
                  <w:color w:val="000000"/>
                  <w:sz w:val="22"/>
                </w:rPr>
                <w:t>hockey stop</w:t>
              </w:r>
            </w:ins>
          </w:p>
        </w:tc>
        <w:tc>
          <w:tcPr>
            <w:tcW w:w="5348" w:type="dxa"/>
            <w:noWrap/>
            <w:hideMark/>
            <w:tcPrChange w:id="4291" w:author="Nate Bachmeier [AWS-SA]" w:date="2023-02-26T11:07:00Z">
              <w:tcPr>
                <w:tcW w:w="960" w:type="dxa"/>
                <w:tcBorders>
                  <w:top w:val="nil"/>
                  <w:left w:val="nil"/>
                  <w:bottom w:val="nil"/>
                  <w:right w:val="nil"/>
                </w:tcBorders>
                <w:shd w:val="clear" w:color="auto" w:fill="auto"/>
                <w:noWrap/>
                <w:vAlign w:val="bottom"/>
                <w:hideMark/>
              </w:tcPr>
            </w:tcPrChange>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92" w:author="Nate Bachmeier [AWS-SA]" w:date="2023-02-25T11:26:00Z"/>
                <w:rFonts w:ascii="Calibri" w:eastAsia="Times New Roman" w:hAnsi="Calibri" w:cs="Calibri"/>
                <w:color w:val="000000"/>
                <w:sz w:val="22"/>
              </w:rPr>
            </w:pPr>
            <w:ins w:id="4293" w:author="Nate Bachmeier [AWS-SA]" w:date="2023-02-25T11:26:00Z">
              <w:r w:rsidRPr="00E16572">
                <w:rPr>
                  <w:rFonts w:ascii="Calibri" w:eastAsia="Times New Roman" w:hAnsi="Calibri" w:cs="Calibri"/>
                  <w:color w:val="000000"/>
                  <w:sz w:val="22"/>
                </w:rPr>
                <w:t>551</w:t>
              </w:r>
            </w:ins>
          </w:p>
        </w:tc>
      </w:tr>
      <w:tr w:rsidR="00E16572" w:rsidRPr="00E16572" w14:paraId="3A8E58C9" w14:textId="77777777" w:rsidTr="005D1D3E">
        <w:trPr>
          <w:trHeight w:val="300"/>
          <w:ins w:id="4294" w:author="Nate Bachmeier [AWS-SA]" w:date="2023-02-25T11:26:00Z"/>
          <w:trPrChange w:id="4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96" w:author="Nate Bachmeier [AWS-SA]" w:date="2023-02-26T11:07:00Z">
              <w:tcPr>
                <w:tcW w:w="4740" w:type="dxa"/>
                <w:tcBorders>
                  <w:top w:val="nil"/>
                  <w:left w:val="nil"/>
                  <w:bottom w:val="nil"/>
                  <w:right w:val="nil"/>
                </w:tcBorders>
                <w:shd w:val="clear" w:color="auto" w:fill="auto"/>
                <w:noWrap/>
                <w:vAlign w:val="bottom"/>
                <w:hideMark/>
              </w:tcPr>
            </w:tcPrChange>
          </w:tcPr>
          <w:p w14:paraId="0DE7E999" w14:textId="77777777" w:rsidR="00E16572" w:rsidRPr="00E16572" w:rsidRDefault="00E16572" w:rsidP="00E16572">
            <w:pPr>
              <w:spacing w:line="240" w:lineRule="auto"/>
              <w:ind w:firstLine="0"/>
              <w:rPr>
                <w:ins w:id="4297" w:author="Nate Bachmeier [AWS-SA]" w:date="2023-02-25T11:26:00Z"/>
                <w:rFonts w:ascii="Calibri" w:eastAsia="Times New Roman" w:hAnsi="Calibri" w:cs="Calibri"/>
                <w:b w:val="0"/>
                <w:bCs w:val="0"/>
                <w:color w:val="000000"/>
                <w:sz w:val="22"/>
                <w:rPrChange w:id="4298" w:author="Nate Bachmeier [AWS-SA]" w:date="2023-02-25T11:29:00Z">
                  <w:rPr>
                    <w:ins w:id="4299" w:author="Nate Bachmeier [AWS-SA]" w:date="2023-02-25T11:26:00Z"/>
                    <w:rFonts w:ascii="Calibri" w:eastAsia="Times New Roman" w:hAnsi="Calibri" w:cs="Calibri"/>
                    <w:color w:val="000000"/>
                    <w:sz w:val="22"/>
                  </w:rPr>
                </w:rPrChange>
              </w:rPr>
            </w:pPr>
            <w:ins w:id="4300" w:author="Nate Bachmeier [AWS-SA]" w:date="2023-02-25T11:26:00Z">
              <w:r w:rsidRPr="00E16572">
                <w:rPr>
                  <w:rFonts w:ascii="Calibri" w:eastAsia="Times New Roman" w:hAnsi="Calibri" w:cs="Calibri"/>
                  <w:color w:val="000000"/>
                  <w:sz w:val="22"/>
                </w:rPr>
                <w:t>holding snake</w:t>
              </w:r>
            </w:ins>
          </w:p>
        </w:tc>
        <w:tc>
          <w:tcPr>
            <w:tcW w:w="5348" w:type="dxa"/>
            <w:noWrap/>
            <w:hideMark/>
            <w:tcPrChange w:id="4301" w:author="Nate Bachmeier [AWS-SA]" w:date="2023-02-26T11:07:00Z">
              <w:tcPr>
                <w:tcW w:w="960" w:type="dxa"/>
                <w:tcBorders>
                  <w:top w:val="nil"/>
                  <w:left w:val="nil"/>
                  <w:bottom w:val="nil"/>
                  <w:right w:val="nil"/>
                </w:tcBorders>
                <w:shd w:val="clear" w:color="auto" w:fill="auto"/>
                <w:noWrap/>
                <w:vAlign w:val="bottom"/>
                <w:hideMark/>
              </w:tcPr>
            </w:tcPrChange>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02" w:author="Nate Bachmeier [AWS-SA]" w:date="2023-02-25T11:26:00Z"/>
                <w:rFonts w:ascii="Calibri" w:eastAsia="Times New Roman" w:hAnsi="Calibri" w:cs="Calibri"/>
                <w:color w:val="000000"/>
                <w:sz w:val="22"/>
              </w:rPr>
            </w:pPr>
            <w:ins w:id="4303" w:author="Nate Bachmeier [AWS-SA]" w:date="2023-02-25T11:26:00Z">
              <w:r w:rsidRPr="00E16572">
                <w:rPr>
                  <w:rFonts w:ascii="Calibri" w:eastAsia="Times New Roman" w:hAnsi="Calibri" w:cs="Calibri"/>
                  <w:color w:val="000000"/>
                  <w:sz w:val="22"/>
                </w:rPr>
                <w:t>590</w:t>
              </w:r>
            </w:ins>
          </w:p>
        </w:tc>
      </w:tr>
      <w:tr w:rsidR="00E16572" w:rsidRPr="00E16572" w14:paraId="012FC308" w14:textId="77777777" w:rsidTr="005D1D3E">
        <w:trPr>
          <w:cnfStyle w:val="000000100000" w:firstRow="0" w:lastRow="0" w:firstColumn="0" w:lastColumn="0" w:oddVBand="0" w:evenVBand="0" w:oddHBand="1" w:evenHBand="0" w:firstRowFirstColumn="0" w:firstRowLastColumn="0" w:lastRowFirstColumn="0" w:lastRowLastColumn="0"/>
          <w:trHeight w:val="300"/>
          <w:ins w:id="4304" w:author="Nate Bachmeier [AWS-SA]" w:date="2023-02-25T11:26:00Z"/>
          <w:trPrChange w:id="4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06" w:author="Nate Bachmeier [AWS-SA]" w:date="2023-02-26T11:07:00Z">
              <w:tcPr>
                <w:tcW w:w="4740" w:type="dxa"/>
                <w:tcBorders>
                  <w:top w:val="nil"/>
                  <w:left w:val="nil"/>
                  <w:bottom w:val="nil"/>
                  <w:right w:val="nil"/>
                </w:tcBorders>
                <w:shd w:val="clear" w:color="auto" w:fill="auto"/>
                <w:noWrap/>
                <w:vAlign w:val="bottom"/>
                <w:hideMark/>
              </w:tcPr>
            </w:tcPrChange>
          </w:tcPr>
          <w:p w14:paraId="01F0E6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07" w:author="Nate Bachmeier [AWS-SA]" w:date="2023-02-25T11:26:00Z"/>
                <w:rFonts w:ascii="Calibri" w:eastAsia="Times New Roman" w:hAnsi="Calibri" w:cs="Calibri"/>
                <w:b w:val="0"/>
                <w:bCs w:val="0"/>
                <w:color w:val="000000"/>
                <w:sz w:val="22"/>
                <w:rPrChange w:id="4308" w:author="Nate Bachmeier [AWS-SA]" w:date="2023-02-25T11:29:00Z">
                  <w:rPr>
                    <w:ins w:id="4309" w:author="Nate Bachmeier [AWS-SA]" w:date="2023-02-25T11:26:00Z"/>
                    <w:rFonts w:ascii="Calibri" w:eastAsia="Times New Roman" w:hAnsi="Calibri" w:cs="Calibri"/>
                    <w:color w:val="000000"/>
                    <w:sz w:val="22"/>
                  </w:rPr>
                </w:rPrChange>
              </w:rPr>
            </w:pPr>
            <w:ins w:id="4310" w:author="Nate Bachmeier [AWS-SA]" w:date="2023-02-25T11:26:00Z">
              <w:r w:rsidRPr="00E16572">
                <w:rPr>
                  <w:rFonts w:ascii="Calibri" w:eastAsia="Times New Roman" w:hAnsi="Calibri" w:cs="Calibri"/>
                  <w:color w:val="000000"/>
                  <w:sz w:val="22"/>
                </w:rPr>
                <w:t>home roasting coffee</w:t>
              </w:r>
            </w:ins>
          </w:p>
        </w:tc>
        <w:tc>
          <w:tcPr>
            <w:tcW w:w="5348" w:type="dxa"/>
            <w:noWrap/>
            <w:hideMark/>
            <w:tcPrChange w:id="4311" w:author="Nate Bachmeier [AWS-SA]" w:date="2023-02-26T11:07:00Z">
              <w:tcPr>
                <w:tcW w:w="960" w:type="dxa"/>
                <w:tcBorders>
                  <w:top w:val="nil"/>
                  <w:left w:val="nil"/>
                  <w:bottom w:val="nil"/>
                  <w:right w:val="nil"/>
                </w:tcBorders>
                <w:shd w:val="clear" w:color="auto" w:fill="auto"/>
                <w:noWrap/>
                <w:vAlign w:val="bottom"/>
                <w:hideMark/>
              </w:tcPr>
            </w:tcPrChange>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12" w:author="Nate Bachmeier [AWS-SA]" w:date="2023-02-25T11:26:00Z"/>
                <w:rFonts w:ascii="Calibri" w:eastAsia="Times New Roman" w:hAnsi="Calibri" w:cs="Calibri"/>
                <w:color w:val="000000"/>
                <w:sz w:val="22"/>
              </w:rPr>
            </w:pPr>
            <w:ins w:id="4313" w:author="Nate Bachmeier [AWS-SA]" w:date="2023-02-25T11:26:00Z">
              <w:r w:rsidRPr="00E16572">
                <w:rPr>
                  <w:rFonts w:ascii="Calibri" w:eastAsia="Times New Roman" w:hAnsi="Calibri" w:cs="Calibri"/>
                  <w:color w:val="000000"/>
                  <w:sz w:val="22"/>
                </w:rPr>
                <w:t>525</w:t>
              </w:r>
            </w:ins>
          </w:p>
        </w:tc>
      </w:tr>
      <w:tr w:rsidR="00E16572" w:rsidRPr="00E16572" w14:paraId="09F2AECF" w14:textId="77777777" w:rsidTr="005D1D3E">
        <w:trPr>
          <w:trHeight w:val="300"/>
          <w:ins w:id="4314" w:author="Nate Bachmeier [AWS-SA]" w:date="2023-02-25T11:26:00Z"/>
          <w:trPrChange w:id="4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16" w:author="Nate Bachmeier [AWS-SA]" w:date="2023-02-26T11:07:00Z">
              <w:tcPr>
                <w:tcW w:w="4740" w:type="dxa"/>
                <w:tcBorders>
                  <w:top w:val="nil"/>
                  <w:left w:val="nil"/>
                  <w:bottom w:val="nil"/>
                  <w:right w:val="nil"/>
                </w:tcBorders>
                <w:shd w:val="clear" w:color="auto" w:fill="auto"/>
                <w:noWrap/>
                <w:vAlign w:val="bottom"/>
                <w:hideMark/>
              </w:tcPr>
            </w:tcPrChange>
          </w:tcPr>
          <w:p w14:paraId="2059BA50" w14:textId="77777777" w:rsidR="00E16572" w:rsidRPr="00E16572" w:rsidRDefault="00E16572" w:rsidP="00E16572">
            <w:pPr>
              <w:spacing w:line="240" w:lineRule="auto"/>
              <w:ind w:firstLine="0"/>
              <w:rPr>
                <w:ins w:id="4317" w:author="Nate Bachmeier [AWS-SA]" w:date="2023-02-25T11:26:00Z"/>
                <w:rFonts w:ascii="Calibri" w:eastAsia="Times New Roman" w:hAnsi="Calibri" w:cs="Calibri"/>
                <w:b w:val="0"/>
                <w:bCs w:val="0"/>
                <w:color w:val="000000"/>
                <w:sz w:val="22"/>
                <w:rPrChange w:id="4318" w:author="Nate Bachmeier [AWS-SA]" w:date="2023-02-25T11:29:00Z">
                  <w:rPr>
                    <w:ins w:id="4319" w:author="Nate Bachmeier [AWS-SA]" w:date="2023-02-25T11:26:00Z"/>
                    <w:rFonts w:ascii="Calibri" w:eastAsia="Times New Roman" w:hAnsi="Calibri" w:cs="Calibri"/>
                    <w:color w:val="000000"/>
                    <w:sz w:val="22"/>
                  </w:rPr>
                </w:rPrChange>
              </w:rPr>
            </w:pPr>
            <w:ins w:id="4320" w:author="Nate Bachmeier [AWS-SA]" w:date="2023-02-25T11:26:00Z">
              <w:r w:rsidRPr="00E16572">
                <w:rPr>
                  <w:rFonts w:ascii="Calibri" w:eastAsia="Times New Roman" w:hAnsi="Calibri" w:cs="Calibri"/>
                  <w:color w:val="000000"/>
                  <w:sz w:val="22"/>
                </w:rPr>
                <w:t>hopscotch</w:t>
              </w:r>
            </w:ins>
          </w:p>
        </w:tc>
        <w:tc>
          <w:tcPr>
            <w:tcW w:w="5348" w:type="dxa"/>
            <w:noWrap/>
            <w:hideMark/>
            <w:tcPrChange w:id="4321" w:author="Nate Bachmeier [AWS-SA]" w:date="2023-02-26T11:07:00Z">
              <w:tcPr>
                <w:tcW w:w="960" w:type="dxa"/>
                <w:tcBorders>
                  <w:top w:val="nil"/>
                  <w:left w:val="nil"/>
                  <w:bottom w:val="nil"/>
                  <w:right w:val="nil"/>
                </w:tcBorders>
                <w:shd w:val="clear" w:color="auto" w:fill="auto"/>
                <w:noWrap/>
                <w:vAlign w:val="bottom"/>
                <w:hideMark/>
              </w:tcPr>
            </w:tcPrChange>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22" w:author="Nate Bachmeier [AWS-SA]" w:date="2023-02-25T11:26:00Z"/>
                <w:rFonts w:ascii="Calibri" w:eastAsia="Times New Roman" w:hAnsi="Calibri" w:cs="Calibri"/>
                <w:color w:val="000000"/>
                <w:sz w:val="22"/>
              </w:rPr>
            </w:pPr>
            <w:ins w:id="4323" w:author="Nate Bachmeier [AWS-SA]" w:date="2023-02-25T11:26:00Z">
              <w:r w:rsidRPr="00E16572">
                <w:rPr>
                  <w:rFonts w:ascii="Calibri" w:eastAsia="Times New Roman" w:hAnsi="Calibri" w:cs="Calibri"/>
                  <w:color w:val="000000"/>
                  <w:sz w:val="22"/>
                </w:rPr>
                <w:t>729</w:t>
              </w:r>
            </w:ins>
          </w:p>
        </w:tc>
      </w:tr>
      <w:tr w:rsidR="00E16572" w:rsidRPr="00E16572" w14:paraId="7401A0A7" w14:textId="77777777" w:rsidTr="005D1D3E">
        <w:trPr>
          <w:cnfStyle w:val="000000100000" w:firstRow="0" w:lastRow="0" w:firstColumn="0" w:lastColumn="0" w:oddVBand="0" w:evenVBand="0" w:oddHBand="1" w:evenHBand="0" w:firstRowFirstColumn="0" w:firstRowLastColumn="0" w:lastRowFirstColumn="0" w:lastRowLastColumn="0"/>
          <w:trHeight w:val="300"/>
          <w:ins w:id="4324" w:author="Nate Bachmeier [AWS-SA]" w:date="2023-02-25T11:26:00Z"/>
          <w:trPrChange w:id="4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26" w:author="Nate Bachmeier [AWS-SA]" w:date="2023-02-26T11:07:00Z">
              <w:tcPr>
                <w:tcW w:w="4740" w:type="dxa"/>
                <w:tcBorders>
                  <w:top w:val="nil"/>
                  <w:left w:val="nil"/>
                  <w:bottom w:val="nil"/>
                  <w:right w:val="nil"/>
                </w:tcBorders>
                <w:shd w:val="clear" w:color="auto" w:fill="auto"/>
                <w:noWrap/>
                <w:vAlign w:val="bottom"/>
                <w:hideMark/>
              </w:tcPr>
            </w:tcPrChange>
          </w:tcPr>
          <w:p w14:paraId="3E28E2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27" w:author="Nate Bachmeier [AWS-SA]" w:date="2023-02-25T11:26:00Z"/>
                <w:rFonts w:ascii="Calibri" w:eastAsia="Times New Roman" w:hAnsi="Calibri" w:cs="Calibri"/>
                <w:b w:val="0"/>
                <w:bCs w:val="0"/>
                <w:color w:val="000000"/>
                <w:sz w:val="22"/>
                <w:rPrChange w:id="4328" w:author="Nate Bachmeier [AWS-SA]" w:date="2023-02-25T11:29:00Z">
                  <w:rPr>
                    <w:ins w:id="4329" w:author="Nate Bachmeier [AWS-SA]" w:date="2023-02-25T11:26:00Z"/>
                    <w:rFonts w:ascii="Calibri" w:eastAsia="Times New Roman" w:hAnsi="Calibri" w:cs="Calibri"/>
                    <w:color w:val="000000"/>
                    <w:sz w:val="22"/>
                  </w:rPr>
                </w:rPrChange>
              </w:rPr>
            </w:pPr>
            <w:ins w:id="4330" w:author="Nate Bachmeier [AWS-SA]" w:date="2023-02-25T11:26:00Z">
              <w:r w:rsidRPr="00E16572">
                <w:rPr>
                  <w:rFonts w:ascii="Calibri" w:eastAsia="Times New Roman" w:hAnsi="Calibri" w:cs="Calibri"/>
                  <w:color w:val="000000"/>
                  <w:sz w:val="22"/>
                </w:rPr>
                <w:t>hoverboarding</w:t>
              </w:r>
            </w:ins>
          </w:p>
        </w:tc>
        <w:tc>
          <w:tcPr>
            <w:tcW w:w="5348" w:type="dxa"/>
            <w:noWrap/>
            <w:hideMark/>
            <w:tcPrChange w:id="4331" w:author="Nate Bachmeier [AWS-SA]" w:date="2023-02-26T11:07:00Z">
              <w:tcPr>
                <w:tcW w:w="960" w:type="dxa"/>
                <w:tcBorders>
                  <w:top w:val="nil"/>
                  <w:left w:val="nil"/>
                  <w:bottom w:val="nil"/>
                  <w:right w:val="nil"/>
                </w:tcBorders>
                <w:shd w:val="clear" w:color="auto" w:fill="auto"/>
                <w:noWrap/>
                <w:vAlign w:val="bottom"/>
                <w:hideMark/>
              </w:tcPr>
            </w:tcPrChange>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32" w:author="Nate Bachmeier [AWS-SA]" w:date="2023-02-25T11:26:00Z"/>
                <w:rFonts w:ascii="Calibri" w:eastAsia="Times New Roman" w:hAnsi="Calibri" w:cs="Calibri"/>
                <w:color w:val="000000"/>
                <w:sz w:val="22"/>
              </w:rPr>
            </w:pPr>
            <w:ins w:id="4333" w:author="Nate Bachmeier [AWS-SA]" w:date="2023-02-25T11:26:00Z">
              <w:r w:rsidRPr="00E16572">
                <w:rPr>
                  <w:rFonts w:ascii="Calibri" w:eastAsia="Times New Roman" w:hAnsi="Calibri" w:cs="Calibri"/>
                  <w:color w:val="000000"/>
                  <w:sz w:val="22"/>
                </w:rPr>
                <w:t>577</w:t>
              </w:r>
            </w:ins>
          </w:p>
        </w:tc>
      </w:tr>
      <w:tr w:rsidR="00E16572" w:rsidRPr="00E16572" w14:paraId="57C4B0E6" w14:textId="77777777" w:rsidTr="005D1D3E">
        <w:trPr>
          <w:trHeight w:val="300"/>
          <w:ins w:id="4334" w:author="Nate Bachmeier [AWS-SA]" w:date="2023-02-25T11:26:00Z"/>
          <w:trPrChange w:id="4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36" w:author="Nate Bachmeier [AWS-SA]" w:date="2023-02-26T11:07:00Z">
              <w:tcPr>
                <w:tcW w:w="4740" w:type="dxa"/>
                <w:tcBorders>
                  <w:top w:val="nil"/>
                  <w:left w:val="nil"/>
                  <w:bottom w:val="nil"/>
                  <w:right w:val="nil"/>
                </w:tcBorders>
                <w:shd w:val="clear" w:color="auto" w:fill="auto"/>
                <w:noWrap/>
                <w:vAlign w:val="bottom"/>
                <w:hideMark/>
              </w:tcPr>
            </w:tcPrChange>
          </w:tcPr>
          <w:p w14:paraId="7D7D13AF" w14:textId="77777777" w:rsidR="00E16572" w:rsidRPr="00E16572" w:rsidRDefault="00E16572" w:rsidP="00E16572">
            <w:pPr>
              <w:spacing w:line="240" w:lineRule="auto"/>
              <w:ind w:firstLine="0"/>
              <w:rPr>
                <w:ins w:id="4337" w:author="Nate Bachmeier [AWS-SA]" w:date="2023-02-25T11:26:00Z"/>
                <w:rFonts w:ascii="Calibri" w:eastAsia="Times New Roman" w:hAnsi="Calibri" w:cs="Calibri"/>
                <w:b w:val="0"/>
                <w:bCs w:val="0"/>
                <w:color w:val="000000"/>
                <w:sz w:val="22"/>
                <w:rPrChange w:id="4338" w:author="Nate Bachmeier [AWS-SA]" w:date="2023-02-25T11:29:00Z">
                  <w:rPr>
                    <w:ins w:id="4339" w:author="Nate Bachmeier [AWS-SA]" w:date="2023-02-25T11:26:00Z"/>
                    <w:rFonts w:ascii="Calibri" w:eastAsia="Times New Roman" w:hAnsi="Calibri" w:cs="Calibri"/>
                    <w:color w:val="000000"/>
                    <w:sz w:val="22"/>
                  </w:rPr>
                </w:rPrChange>
              </w:rPr>
            </w:pPr>
            <w:ins w:id="4340" w:author="Nate Bachmeier [AWS-SA]" w:date="2023-02-25T11:26:00Z">
              <w:r w:rsidRPr="00E16572">
                <w:rPr>
                  <w:rFonts w:ascii="Calibri" w:eastAsia="Times New Roman" w:hAnsi="Calibri" w:cs="Calibri"/>
                  <w:color w:val="000000"/>
                  <w:sz w:val="22"/>
                </w:rPr>
                <w:t>huddling</w:t>
              </w:r>
            </w:ins>
          </w:p>
        </w:tc>
        <w:tc>
          <w:tcPr>
            <w:tcW w:w="5348" w:type="dxa"/>
            <w:noWrap/>
            <w:hideMark/>
            <w:tcPrChange w:id="4341" w:author="Nate Bachmeier [AWS-SA]" w:date="2023-02-26T11:07:00Z">
              <w:tcPr>
                <w:tcW w:w="960" w:type="dxa"/>
                <w:tcBorders>
                  <w:top w:val="nil"/>
                  <w:left w:val="nil"/>
                  <w:bottom w:val="nil"/>
                  <w:right w:val="nil"/>
                </w:tcBorders>
                <w:shd w:val="clear" w:color="auto" w:fill="auto"/>
                <w:noWrap/>
                <w:vAlign w:val="bottom"/>
                <w:hideMark/>
              </w:tcPr>
            </w:tcPrChange>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42" w:author="Nate Bachmeier [AWS-SA]" w:date="2023-02-25T11:26:00Z"/>
                <w:rFonts w:ascii="Calibri" w:eastAsia="Times New Roman" w:hAnsi="Calibri" w:cs="Calibri"/>
                <w:color w:val="000000"/>
                <w:sz w:val="22"/>
              </w:rPr>
            </w:pPr>
            <w:ins w:id="4343" w:author="Nate Bachmeier [AWS-SA]" w:date="2023-02-25T11:26:00Z">
              <w:r w:rsidRPr="00E16572">
                <w:rPr>
                  <w:rFonts w:ascii="Calibri" w:eastAsia="Times New Roman" w:hAnsi="Calibri" w:cs="Calibri"/>
                  <w:color w:val="000000"/>
                  <w:sz w:val="22"/>
                </w:rPr>
                <w:t>630</w:t>
              </w:r>
            </w:ins>
          </w:p>
        </w:tc>
      </w:tr>
      <w:tr w:rsidR="00E16572" w:rsidRPr="00E16572" w14:paraId="2100F4FB" w14:textId="77777777" w:rsidTr="005D1D3E">
        <w:trPr>
          <w:cnfStyle w:val="000000100000" w:firstRow="0" w:lastRow="0" w:firstColumn="0" w:lastColumn="0" w:oddVBand="0" w:evenVBand="0" w:oddHBand="1" w:evenHBand="0" w:firstRowFirstColumn="0" w:firstRowLastColumn="0" w:lastRowFirstColumn="0" w:lastRowLastColumn="0"/>
          <w:trHeight w:val="300"/>
          <w:ins w:id="4344" w:author="Nate Bachmeier [AWS-SA]" w:date="2023-02-25T11:26:00Z"/>
          <w:trPrChange w:id="4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46" w:author="Nate Bachmeier [AWS-SA]" w:date="2023-02-26T11:07:00Z">
              <w:tcPr>
                <w:tcW w:w="4740" w:type="dxa"/>
                <w:tcBorders>
                  <w:top w:val="nil"/>
                  <w:left w:val="nil"/>
                  <w:bottom w:val="nil"/>
                  <w:right w:val="nil"/>
                </w:tcBorders>
                <w:shd w:val="clear" w:color="auto" w:fill="auto"/>
                <w:noWrap/>
                <w:vAlign w:val="bottom"/>
                <w:hideMark/>
              </w:tcPr>
            </w:tcPrChange>
          </w:tcPr>
          <w:p w14:paraId="2FC34B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47" w:author="Nate Bachmeier [AWS-SA]" w:date="2023-02-25T11:26:00Z"/>
                <w:rFonts w:ascii="Calibri" w:eastAsia="Times New Roman" w:hAnsi="Calibri" w:cs="Calibri"/>
                <w:b w:val="0"/>
                <w:bCs w:val="0"/>
                <w:color w:val="000000"/>
                <w:sz w:val="22"/>
                <w:rPrChange w:id="4348" w:author="Nate Bachmeier [AWS-SA]" w:date="2023-02-25T11:29:00Z">
                  <w:rPr>
                    <w:ins w:id="4349" w:author="Nate Bachmeier [AWS-SA]" w:date="2023-02-25T11:26:00Z"/>
                    <w:rFonts w:ascii="Calibri" w:eastAsia="Times New Roman" w:hAnsi="Calibri" w:cs="Calibri"/>
                    <w:color w:val="000000"/>
                    <w:sz w:val="22"/>
                  </w:rPr>
                </w:rPrChange>
              </w:rPr>
            </w:pPr>
            <w:ins w:id="4350" w:author="Nate Bachmeier [AWS-SA]" w:date="2023-02-25T11:26:00Z">
              <w:r w:rsidRPr="00E16572">
                <w:rPr>
                  <w:rFonts w:ascii="Calibri" w:eastAsia="Times New Roman" w:hAnsi="Calibri" w:cs="Calibri"/>
                  <w:color w:val="000000"/>
                  <w:sz w:val="22"/>
                </w:rPr>
                <w:t>hugging (not baby)</w:t>
              </w:r>
            </w:ins>
          </w:p>
        </w:tc>
        <w:tc>
          <w:tcPr>
            <w:tcW w:w="5348" w:type="dxa"/>
            <w:noWrap/>
            <w:hideMark/>
            <w:tcPrChange w:id="4351" w:author="Nate Bachmeier [AWS-SA]" w:date="2023-02-26T11:07:00Z">
              <w:tcPr>
                <w:tcW w:w="960" w:type="dxa"/>
                <w:tcBorders>
                  <w:top w:val="nil"/>
                  <w:left w:val="nil"/>
                  <w:bottom w:val="nil"/>
                  <w:right w:val="nil"/>
                </w:tcBorders>
                <w:shd w:val="clear" w:color="auto" w:fill="auto"/>
                <w:noWrap/>
                <w:vAlign w:val="bottom"/>
                <w:hideMark/>
              </w:tcPr>
            </w:tcPrChange>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52" w:author="Nate Bachmeier [AWS-SA]" w:date="2023-02-25T11:26:00Z"/>
                <w:rFonts w:ascii="Calibri" w:eastAsia="Times New Roman" w:hAnsi="Calibri" w:cs="Calibri"/>
                <w:color w:val="000000"/>
                <w:sz w:val="22"/>
              </w:rPr>
            </w:pPr>
            <w:ins w:id="4353" w:author="Nate Bachmeier [AWS-SA]" w:date="2023-02-25T11:26:00Z">
              <w:r w:rsidRPr="00E16572">
                <w:rPr>
                  <w:rFonts w:ascii="Calibri" w:eastAsia="Times New Roman" w:hAnsi="Calibri" w:cs="Calibri"/>
                  <w:color w:val="000000"/>
                  <w:sz w:val="22"/>
                </w:rPr>
                <w:t>803</w:t>
              </w:r>
            </w:ins>
          </w:p>
        </w:tc>
      </w:tr>
      <w:tr w:rsidR="00E16572" w:rsidRPr="00E16572" w14:paraId="6051FF81" w14:textId="77777777" w:rsidTr="005D1D3E">
        <w:trPr>
          <w:trHeight w:val="300"/>
          <w:ins w:id="4354" w:author="Nate Bachmeier [AWS-SA]" w:date="2023-02-25T11:26:00Z"/>
          <w:trPrChange w:id="4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56" w:author="Nate Bachmeier [AWS-SA]" w:date="2023-02-26T11:07:00Z">
              <w:tcPr>
                <w:tcW w:w="4740" w:type="dxa"/>
                <w:tcBorders>
                  <w:top w:val="nil"/>
                  <w:left w:val="nil"/>
                  <w:bottom w:val="nil"/>
                  <w:right w:val="nil"/>
                </w:tcBorders>
                <w:shd w:val="clear" w:color="auto" w:fill="auto"/>
                <w:noWrap/>
                <w:vAlign w:val="bottom"/>
                <w:hideMark/>
              </w:tcPr>
            </w:tcPrChange>
          </w:tcPr>
          <w:p w14:paraId="3CC2F6C2" w14:textId="77777777" w:rsidR="00E16572" w:rsidRPr="00E16572" w:rsidRDefault="00E16572" w:rsidP="00E16572">
            <w:pPr>
              <w:spacing w:line="240" w:lineRule="auto"/>
              <w:ind w:firstLine="0"/>
              <w:rPr>
                <w:ins w:id="4357" w:author="Nate Bachmeier [AWS-SA]" w:date="2023-02-25T11:26:00Z"/>
                <w:rFonts w:ascii="Calibri" w:eastAsia="Times New Roman" w:hAnsi="Calibri" w:cs="Calibri"/>
                <w:b w:val="0"/>
                <w:bCs w:val="0"/>
                <w:color w:val="000000"/>
                <w:sz w:val="22"/>
                <w:rPrChange w:id="4358" w:author="Nate Bachmeier [AWS-SA]" w:date="2023-02-25T11:29:00Z">
                  <w:rPr>
                    <w:ins w:id="4359" w:author="Nate Bachmeier [AWS-SA]" w:date="2023-02-25T11:26:00Z"/>
                    <w:rFonts w:ascii="Calibri" w:eastAsia="Times New Roman" w:hAnsi="Calibri" w:cs="Calibri"/>
                    <w:color w:val="000000"/>
                    <w:sz w:val="22"/>
                  </w:rPr>
                </w:rPrChange>
              </w:rPr>
            </w:pPr>
            <w:ins w:id="4360" w:author="Nate Bachmeier [AWS-SA]" w:date="2023-02-25T11:26:00Z">
              <w:r w:rsidRPr="00E16572">
                <w:rPr>
                  <w:rFonts w:ascii="Calibri" w:eastAsia="Times New Roman" w:hAnsi="Calibri" w:cs="Calibri"/>
                  <w:color w:val="000000"/>
                  <w:sz w:val="22"/>
                </w:rPr>
                <w:t>hugging baby</w:t>
              </w:r>
            </w:ins>
          </w:p>
        </w:tc>
        <w:tc>
          <w:tcPr>
            <w:tcW w:w="5348" w:type="dxa"/>
            <w:noWrap/>
            <w:hideMark/>
            <w:tcPrChange w:id="4361" w:author="Nate Bachmeier [AWS-SA]" w:date="2023-02-26T11:07:00Z">
              <w:tcPr>
                <w:tcW w:w="960" w:type="dxa"/>
                <w:tcBorders>
                  <w:top w:val="nil"/>
                  <w:left w:val="nil"/>
                  <w:bottom w:val="nil"/>
                  <w:right w:val="nil"/>
                </w:tcBorders>
                <w:shd w:val="clear" w:color="auto" w:fill="auto"/>
                <w:noWrap/>
                <w:vAlign w:val="bottom"/>
                <w:hideMark/>
              </w:tcPr>
            </w:tcPrChange>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62" w:author="Nate Bachmeier [AWS-SA]" w:date="2023-02-25T11:26:00Z"/>
                <w:rFonts w:ascii="Calibri" w:eastAsia="Times New Roman" w:hAnsi="Calibri" w:cs="Calibri"/>
                <w:color w:val="000000"/>
                <w:sz w:val="22"/>
              </w:rPr>
            </w:pPr>
            <w:ins w:id="4363" w:author="Nate Bachmeier [AWS-SA]" w:date="2023-02-25T11:26:00Z">
              <w:r w:rsidRPr="00E16572">
                <w:rPr>
                  <w:rFonts w:ascii="Calibri" w:eastAsia="Times New Roman" w:hAnsi="Calibri" w:cs="Calibri"/>
                  <w:color w:val="000000"/>
                  <w:sz w:val="22"/>
                </w:rPr>
                <w:t>551</w:t>
              </w:r>
            </w:ins>
          </w:p>
        </w:tc>
      </w:tr>
      <w:tr w:rsidR="00E16572" w:rsidRPr="00E16572" w14:paraId="6891E2D7" w14:textId="77777777" w:rsidTr="005D1D3E">
        <w:trPr>
          <w:cnfStyle w:val="000000100000" w:firstRow="0" w:lastRow="0" w:firstColumn="0" w:lastColumn="0" w:oddVBand="0" w:evenVBand="0" w:oddHBand="1" w:evenHBand="0" w:firstRowFirstColumn="0" w:firstRowLastColumn="0" w:lastRowFirstColumn="0" w:lastRowLastColumn="0"/>
          <w:trHeight w:val="300"/>
          <w:ins w:id="4364" w:author="Nate Bachmeier [AWS-SA]" w:date="2023-02-25T11:26:00Z"/>
          <w:trPrChange w:id="4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66" w:author="Nate Bachmeier [AWS-SA]" w:date="2023-02-26T11:07:00Z">
              <w:tcPr>
                <w:tcW w:w="4740" w:type="dxa"/>
                <w:tcBorders>
                  <w:top w:val="nil"/>
                  <w:left w:val="nil"/>
                  <w:bottom w:val="nil"/>
                  <w:right w:val="nil"/>
                </w:tcBorders>
                <w:shd w:val="clear" w:color="auto" w:fill="auto"/>
                <w:noWrap/>
                <w:vAlign w:val="bottom"/>
                <w:hideMark/>
              </w:tcPr>
            </w:tcPrChange>
          </w:tcPr>
          <w:p w14:paraId="44C3D0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67" w:author="Nate Bachmeier [AWS-SA]" w:date="2023-02-25T11:26:00Z"/>
                <w:rFonts w:ascii="Calibri" w:eastAsia="Times New Roman" w:hAnsi="Calibri" w:cs="Calibri"/>
                <w:b w:val="0"/>
                <w:bCs w:val="0"/>
                <w:color w:val="000000"/>
                <w:sz w:val="22"/>
                <w:rPrChange w:id="4368" w:author="Nate Bachmeier [AWS-SA]" w:date="2023-02-25T11:29:00Z">
                  <w:rPr>
                    <w:ins w:id="4369" w:author="Nate Bachmeier [AWS-SA]" w:date="2023-02-25T11:26:00Z"/>
                    <w:rFonts w:ascii="Calibri" w:eastAsia="Times New Roman" w:hAnsi="Calibri" w:cs="Calibri"/>
                    <w:color w:val="000000"/>
                    <w:sz w:val="22"/>
                  </w:rPr>
                </w:rPrChange>
              </w:rPr>
            </w:pPr>
            <w:ins w:id="4370" w:author="Nate Bachmeier [AWS-SA]" w:date="2023-02-25T11:26:00Z">
              <w:r w:rsidRPr="00E16572">
                <w:rPr>
                  <w:rFonts w:ascii="Calibri" w:eastAsia="Times New Roman" w:hAnsi="Calibri" w:cs="Calibri"/>
                  <w:color w:val="000000"/>
                  <w:sz w:val="22"/>
                </w:rPr>
                <w:t>hula hooping</w:t>
              </w:r>
            </w:ins>
          </w:p>
        </w:tc>
        <w:tc>
          <w:tcPr>
            <w:tcW w:w="5348" w:type="dxa"/>
            <w:noWrap/>
            <w:hideMark/>
            <w:tcPrChange w:id="4371" w:author="Nate Bachmeier [AWS-SA]" w:date="2023-02-26T11:07:00Z">
              <w:tcPr>
                <w:tcW w:w="960" w:type="dxa"/>
                <w:tcBorders>
                  <w:top w:val="nil"/>
                  <w:left w:val="nil"/>
                  <w:bottom w:val="nil"/>
                  <w:right w:val="nil"/>
                </w:tcBorders>
                <w:shd w:val="clear" w:color="auto" w:fill="auto"/>
                <w:noWrap/>
                <w:vAlign w:val="bottom"/>
                <w:hideMark/>
              </w:tcPr>
            </w:tcPrChange>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72" w:author="Nate Bachmeier [AWS-SA]" w:date="2023-02-25T11:26:00Z"/>
                <w:rFonts w:ascii="Calibri" w:eastAsia="Times New Roman" w:hAnsi="Calibri" w:cs="Calibri"/>
                <w:color w:val="000000"/>
                <w:sz w:val="22"/>
              </w:rPr>
            </w:pPr>
            <w:ins w:id="4373" w:author="Nate Bachmeier [AWS-SA]" w:date="2023-02-25T11:26:00Z">
              <w:r w:rsidRPr="00E16572">
                <w:rPr>
                  <w:rFonts w:ascii="Calibri" w:eastAsia="Times New Roman" w:hAnsi="Calibri" w:cs="Calibri"/>
                  <w:color w:val="000000"/>
                  <w:sz w:val="22"/>
                </w:rPr>
                <w:t>667</w:t>
              </w:r>
            </w:ins>
          </w:p>
        </w:tc>
      </w:tr>
      <w:tr w:rsidR="00E16572" w:rsidRPr="00E16572" w14:paraId="52FF5D0C" w14:textId="77777777" w:rsidTr="005D1D3E">
        <w:trPr>
          <w:trHeight w:val="300"/>
          <w:ins w:id="4374" w:author="Nate Bachmeier [AWS-SA]" w:date="2023-02-25T11:26:00Z"/>
          <w:trPrChange w:id="4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76" w:author="Nate Bachmeier [AWS-SA]" w:date="2023-02-26T11:07:00Z">
              <w:tcPr>
                <w:tcW w:w="4740" w:type="dxa"/>
                <w:tcBorders>
                  <w:top w:val="nil"/>
                  <w:left w:val="nil"/>
                  <w:bottom w:val="nil"/>
                  <w:right w:val="nil"/>
                </w:tcBorders>
                <w:shd w:val="clear" w:color="auto" w:fill="auto"/>
                <w:noWrap/>
                <w:vAlign w:val="bottom"/>
                <w:hideMark/>
              </w:tcPr>
            </w:tcPrChange>
          </w:tcPr>
          <w:p w14:paraId="3FB84113" w14:textId="77777777" w:rsidR="00E16572" w:rsidRPr="00E16572" w:rsidRDefault="00E16572" w:rsidP="00E16572">
            <w:pPr>
              <w:spacing w:line="240" w:lineRule="auto"/>
              <w:ind w:firstLine="0"/>
              <w:rPr>
                <w:ins w:id="4377" w:author="Nate Bachmeier [AWS-SA]" w:date="2023-02-25T11:26:00Z"/>
                <w:rFonts w:ascii="Calibri" w:eastAsia="Times New Roman" w:hAnsi="Calibri" w:cs="Calibri"/>
                <w:b w:val="0"/>
                <w:bCs w:val="0"/>
                <w:color w:val="000000"/>
                <w:sz w:val="22"/>
                <w:rPrChange w:id="4378" w:author="Nate Bachmeier [AWS-SA]" w:date="2023-02-25T11:29:00Z">
                  <w:rPr>
                    <w:ins w:id="4379" w:author="Nate Bachmeier [AWS-SA]" w:date="2023-02-25T11:26:00Z"/>
                    <w:rFonts w:ascii="Calibri" w:eastAsia="Times New Roman" w:hAnsi="Calibri" w:cs="Calibri"/>
                    <w:color w:val="000000"/>
                    <w:sz w:val="22"/>
                  </w:rPr>
                </w:rPrChange>
              </w:rPr>
            </w:pPr>
            <w:ins w:id="4380" w:author="Nate Bachmeier [AWS-SA]" w:date="2023-02-25T11:26:00Z">
              <w:r w:rsidRPr="00E16572">
                <w:rPr>
                  <w:rFonts w:ascii="Calibri" w:eastAsia="Times New Roman" w:hAnsi="Calibri" w:cs="Calibri"/>
                  <w:color w:val="000000"/>
                  <w:sz w:val="22"/>
                </w:rPr>
                <w:t>hurdling</w:t>
              </w:r>
            </w:ins>
          </w:p>
        </w:tc>
        <w:tc>
          <w:tcPr>
            <w:tcW w:w="5348" w:type="dxa"/>
            <w:noWrap/>
            <w:hideMark/>
            <w:tcPrChange w:id="4381" w:author="Nate Bachmeier [AWS-SA]" w:date="2023-02-26T11:07:00Z">
              <w:tcPr>
                <w:tcW w:w="960" w:type="dxa"/>
                <w:tcBorders>
                  <w:top w:val="nil"/>
                  <w:left w:val="nil"/>
                  <w:bottom w:val="nil"/>
                  <w:right w:val="nil"/>
                </w:tcBorders>
                <w:shd w:val="clear" w:color="auto" w:fill="auto"/>
                <w:noWrap/>
                <w:vAlign w:val="bottom"/>
                <w:hideMark/>
              </w:tcPr>
            </w:tcPrChange>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82" w:author="Nate Bachmeier [AWS-SA]" w:date="2023-02-25T11:26:00Z"/>
                <w:rFonts w:ascii="Calibri" w:eastAsia="Times New Roman" w:hAnsi="Calibri" w:cs="Calibri"/>
                <w:color w:val="000000"/>
                <w:sz w:val="22"/>
              </w:rPr>
            </w:pPr>
            <w:ins w:id="4383" w:author="Nate Bachmeier [AWS-SA]" w:date="2023-02-25T11:26:00Z">
              <w:r w:rsidRPr="00E16572">
                <w:rPr>
                  <w:rFonts w:ascii="Calibri" w:eastAsia="Times New Roman" w:hAnsi="Calibri" w:cs="Calibri"/>
                  <w:color w:val="000000"/>
                  <w:sz w:val="22"/>
                </w:rPr>
                <w:t>704</w:t>
              </w:r>
            </w:ins>
          </w:p>
        </w:tc>
      </w:tr>
      <w:tr w:rsidR="00E16572" w:rsidRPr="00E16572" w14:paraId="2C440FA9" w14:textId="77777777" w:rsidTr="005D1D3E">
        <w:trPr>
          <w:cnfStyle w:val="000000100000" w:firstRow="0" w:lastRow="0" w:firstColumn="0" w:lastColumn="0" w:oddVBand="0" w:evenVBand="0" w:oddHBand="1" w:evenHBand="0" w:firstRowFirstColumn="0" w:firstRowLastColumn="0" w:lastRowFirstColumn="0" w:lastRowLastColumn="0"/>
          <w:trHeight w:val="300"/>
          <w:ins w:id="4384" w:author="Nate Bachmeier [AWS-SA]" w:date="2023-02-25T11:26:00Z"/>
          <w:trPrChange w:id="4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86" w:author="Nate Bachmeier [AWS-SA]" w:date="2023-02-26T11:07:00Z">
              <w:tcPr>
                <w:tcW w:w="4740" w:type="dxa"/>
                <w:tcBorders>
                  <w:top w:val="nil"/>
                  <w:left w:val="nil"/>
                  <w:bottom w:val="nil"/>
                  <w:right w:val="nil"/>
                </w:tcBorders>
                <w:shd w:val="clear" w:color="auto" w:fill="auto"/>
                <w:noWrap/>
                <w:vAlign w:val="bottom"/>
                <w:hideMark/>
              </w:tcPr>
            </w:tcPrChange>
          </w:tcPr>
          <w:p w14:paraId="29A180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87" w:author="Nate Bachmeier [AWS-SA]" w:date="2023-02-25T11:26:00Z"/>
                <w:rFonts w:ascii="Calibri" w:eastAsia="Times New Roman" w:hAnsi="Calibri" w:cs="Calibri"/>
                <w:b w:val="0"/>
                <w:bCs w:val="0"/>
                <w:color w:val="000000"/>
                <w:sz w:val="22"/>
                <w:rPrChange w:id="4388" w:author="Nate Bachmeier [AWS-SA]" w:date="2023-02-25T11:29:00Z">
                  <w:rPr>
                    <w:ins w:id="4389" w:author="Nate Bachmeier [AWS-SA]" w:date="2023-02-25T11:26:00Z"/>
                    <w:rFonts w:ascii="Calibri" w:eastAsia="Times New Roman" w:hAnsi="Calibri" w:cs="Calibri"/>
                    <w:color w:val="000000"/>
                    <w:sz w:val="22"/>
                  </w:rPr>
                </w:rPrChange>
              </w:rPr>
            </w:pPr>
            <w:ins w:id="4390" w:author="Nate Bachmeier [AWS-SA]" w:date="2023-02-25T11:26:00Z">
              <w:r w:rsidRPr="00E16572">
                <w:rPr>
                  <w:rFonts w:ascii="Calibri" w:eastAsia="Times New Roman" w:hAnsi="Calibri" w:cs="Calibri"/>
                  <w:color w:val="000000"/>
                  <w:sz w:val="22"/>
                </w:rPr>
                <w:t>hurling (sport)</w:t>
              </w:r>
            </w:ins>
          </w:p>
        </w:tc>
        <w:tc>
          <w:tcPr>
            <w:tcW w:w="5348" w:type="dxa"/>
            <w:noWrap/>
            <w:hideMark/>
            <w:tcPrChange w:id="4391" w:author="Nate Bachmeier [AWS-SA]" w:date="2023-02-26T11:07:00Z">
              <w:tcPr>
                <w:tcW w:w="960" w:type="dxa"/>
                <w:tcBorders>
                  <w:top w:val="nil"/>
                  <w:left w:val="nil"/>
                  <w:bottom w:val="nil"/>
                  <w:right w:val="nil"/>
                </w:tcBorders>
                <w:shd w:val="clear" w:color="auto" w:fill="auto"/>
                <w:noWrap/>
                <w:vAlign w:val="bottom"/>
                <w:hideMark/>
              </w:tcPr>
            </w:tcPrChange>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92" w:author="Nate Bachmeier [AWS-SA]" w:date="2023-02-25T11:26:00Z"/>
                <w:rFonts w:ascii="Calibri" w:eastAsia="Times New Roman" w:hAnsi="Calibri" w:cs="Calibri"/>
                <w:color w:val="000000"/>
                <w:sz w:val="22"/>
              </w:rPr>
            </w:pPr>
            <w:ins w:id="4393" w:author="Nate Bachmeier [AWS-SA]" w:date="2023-02-25T11:26:00Z">
              <w:r w:rsidRPr="00E16572">
                <w:rPr>
                  <w:rFonts w:ascii="Calibri" w:eastAsia="Times New Roman" w:hAnsi="Calibri" w:cs="Calibri"/>
                  <w:color w:val="000000"/>
                  <w:sz w:val="22"/>
                </w:rPr>
                <w:t>733</w:t>
              </w:r>
            </w:ins>
          </w:p>
        </w:tc>
      </w:tr>
      <w:tr w:rsidR="00E16572" w:rsidRPr="00E16572" w14:paraId="5169BA9B" w14:textId="77777777" w:rsidTr="005D1D3E">
        <w:trPr>
          <w:trHeight w:val="300"/>
          <w:ins w:id="4394" w:author="Nate Bachmeier [AWS-SA]" w:date="2023-02-25T11:26:00Z"/>
          <w:trPrChange w:id="4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96" w:author="Nate Bachmeier [AWS-SA]" w:date="2023-02-26T11:07:00Z">
              <w:tcPr>
                <w:tcW w:w="4740" w:type="dxa"/>
                <w:tcBorders>
                  <w:top w:val="nil"/>
                  <w:left w:val="nil"/>
                  <w:bottom w:val="nil"/>
                  <w:right w:val="nil"/>
                </w:tcBorders>
                <w:shd w:val="clear" w:color="auto" w:fill="auto"/>
                <w:noWrap/>
                <w:vAlign w:val="bottom"/>
                <w:hideMark/>
              </w:tcPr>
            </w:tcPrChange>
          </w:tcPr>
          <w:p w14:paraId="4A199E6F" w14:textId="77777777" w:rsidR="00E16572" w:rsidRPr="00E16572" w:rsidRDefault="00E16572" w:rsidP="00E16572">
            <w:pPr>
              <w:spacing w:line="240" w:lineRule="auto"/>
              <w:ind w:firstLine="0"/>
              <w:rPr>
                <w:ins w:id="4397" w:author="Nate Bachmeier [AWS-SA]" w:date="2023-02-25T11:26:00Z"/>
                <w:rFonts w:ascii="Calibri" w:eastAsia="Times New Roman" w:hAnsi="Calibri" w:cs="Calibri"/>
                <w:b w:val="0"/>
                <w:bCs w:val="0"/>
                <w:color w:val="000000"/>
                <w:sz w:val="22"/>
                <w:rPrChange w:id="4398" w:author="Nate Bachmeier [AWS-SA]" w:date="2023-02-25T11:29:00Z">
                  <w:rPr>
                    <w:ins w:id="4399" w:author="Nate Bachmeier [AWS-SA]" w:date="2023-02-25T11:26:00Z"/>
                    <w:rFonts w:ascii="Calibri" w:eastAsia="Times New Roman" w:hAnsi="Calibri" w:cs="Calibri"/>
                    <w:color w:val="000000"/>
                    <w:sz w:val="22"/>
                  </w:rPr>
                </w:rPrChange>
              </w:rPr>
            </w:pPr>
            <w:ins w:id="4400" w:author="Nate Bachmeier [AWS-SA]" w:date="2023-02-25T11:26:00Z">
              <w:r w:rsidRPr="00E16572">
                <w:rPr>
                  <w:rFonts w:ascii="Calibri" w:eastAsia="Times New Roman" w:hAnsi="Calibri" w:cs="Calibri"/>
                  <w:color w:val="000000"/>
                  <w:sz w:val="22"/>
                </w:rPr>
                <w:t>ice climbing</w:t>
              </w:r>
            </w:ins>
          </w:p>
        </w:tc>
        <w:tc>
          <w:tcPr>
            <w:tcW w:w="5348" w:type="dxa"/>
            <w:noWrap/>
            <w:hideMark/>
            <w:tcPrChange w:id="4401" w:author="Nate Bachmeier [AWS-SA]" w:date="2023-02-26T11:07:00Z">
              <w:tcPr>
                <w:tcW w:w="960" w:type="dxa"/>
                <w:tcBorders>
                  <w:top w:val="nil"/>
                  <w:left w:val="nil"/>
                  <w:bottom w:val="nil"/>
                  <w:right w:val="nil"/>
                </w:tcBorders>
                <w:shd w:val="clear" w:color="auto" w:fill="auto"/>
                <w:noWrap/>
                <w:vAlign w:val="bottom"/>
                <w:hideMark/>
              </w:tcPr>
            </w:tcPrChange>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02" w:author="Nate Bachmeier [AWS-SA]" w:date="2023-02-25T11:26:00Z"/>
                <w:rFonts w:ascii="Calibri" w:eastAsia="Times New Roman" w:hAnsi="Calibri" w:cs="Calibri"/>
                <w:color w:val="000000"/>
                <w:sz w:val="22"/>
              </w:rPr>
            </w:pPr>
            <w:ins w:id="4403" w:author="Nate Bachmeier [AWS-SA]" w:date="2023-02-25T11:26:00Z">
              <w:r w:rsidRPr="00E16572">
                <w:rPr>
                  <w:rFonts w:ascii="Calibri" w:eastAsia="Times New Roman" w:hAnsi="Calibri" w:cs="Calibri"/>
                  <w:color w:val="000000"/>
                  <w:sz w:val="22"/>
                </w:rPr>
                <w:t>732</w:t>
              </w:r>
            </w:ins>
          </w:p>
        </w:tc>
      </w:tr>
      <w:tr w:rsidR="00E16572" w:rsidRPr="00E16572" w14:paraId="23F316CD" w14:textId="77777777" w:rsidTr="005D1D3E">
        <w:trPr>
          <w:cnfStyle w:val="000000100000" w:firstRow="0" w:lastRow="0" w:firstColumn="0" w:lastColumn="0" w:oddVBand="0" w:evenVBand="0" w:oddHBand="1" w:evenHBand="0" w:firstRowFirstColumn="0" w:firstRowLastColumn="0" w:lastRowFirstColumn="0" w:lastRowLastColumn="0"/>
          <w:trHeight w:val="300"/>
          <w:ins w:id="4404" w:author="Nate Bachmeier [AWS-SA]" w:date="2023-02-25T11:26:00Z"/>
          <w:trPrChange w:id="4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06" w:author="Nate Bachmeier [AWS-SA]" w:date="2023-02-26T11:07:00Z">
              <w:tcPr>
                <w:tcW w:w="4740" w:type="dxa"/>
                <w:tcBorders>
                  <w:top w:val="nil"/>
                  <w:left w:val="nil"/>
                  <w:bottom w:val="nil"/>
                  <w:right w:val="nil"/>
                </w:tcBorders>
                <w:shd w:val="clear" w:color="auto" w:fill="auto"/>
                <w:noWrap/>
                <w:vAlign w:val="bottom"/>
                <w:hideMark/>
              </w:tcPr>
            </w:tcPrChange>
          </w:tcPr>
          <w:p w14:paraId="6028B7E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07" w:author="Nate Bachmeier [AWS-SA]" w:date="2023-02-25T11:26:00Z"/>
                <w:rFonts w:ascii="Calibri" w:eastAsia="Times New Roman" w:hAnsi="Calibri" w:cs="Calibri"/>
                <w:b w:val="0"/>
                <w:bCs w:val="0"/>
                <w:color w:val="000000"/>
                <w:sz w:val="22"/>
                <w:rPrChange w:id="4408" w:author="Nate Bachmeier [AWS-SA]" w:date="2023-02-25T11:29:00Z">
                  <w:rPr>
                    <w:ins w:id="4409" w:author="Nate Bachmeier [AWS-SA]" w:date="2023-02-25T11:26:00Z"/>
                    <w:rFonts w:ascii="Calibri" w:eastAsia="Times New Roman" w:hAnsi="Calibri" w:cs="Calibri"/>
                    <w:color w:val="000000"/>
                    <w:sz w:val="22"/>
                  </w:rPr>
                </w:rPrChange>
              </w:rPr>
            </w:pPr>
            <w:ins w:id="4410" w:author="Nate Bachmeier [AWS-SA]" w:date="2023-02-25T11:26:00Z">
              <w:r w:rsidRPr="00E16572">
                <w:rPr>
                  <w:rFonts w:ascii="Calibri" w:eastAsia="Times New Roman" w:hAnsi="Calibri" w:cs="Calibri"/>
                  <w:color w:val="000000"/>
                  <w:sz w:val="22"/>
                </w:rPr>
                <w:t>ice fishing</w:t>
              </w:r>
            </w:ins>
          </w:p>
        </w:tc>
        <w:tc>
          <w:tcPr>
            <w:tcW w:w="5348" w:type="dxa"/>
            <w:noWrap/>
            <w:hideMark/>
            <w:tcPrChange w:id="4411" w:author="Nate Bachmeier [AWS-SA]" w:date="2023-02-26T11:07:00Z">
              <w:tcPr>
                <w:tcW w:w="960" w:type="dxa"/>
                <w:tcBorders>
                  <w:top w:val="nil"/>
                  <w:left w:val="nil"/>
                  <w:bottom w:val="nil"/>
                  <w:right w:val="nil"/>
                </w:tcBorders>
                <w:shd w:val="clear" w:color="auto" w:fill="auto"/>
                <w:noWrap/>
                <w:vAlign w:val="bottom"/>
                <w:hideMark/>
              </w:tcPr>
            </w:tcPrChange>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12" w:author="Nate Bachmeier [AWS-SA]" w:date="2023-02-25T11:26:00Z"/>
                <w:rFonts w:ascii="Calibri" w:eastAsia="Times New Roman" w:hAnsi="Calibri" w:cs="Calibri"/>
                <w:color w:val="000000"/>
                <w:sz w:val="22"/>
              </w:rPr>
            </w:pPr>
            <w:ins w:id="4413" w:author="Nate Bachmeier [AWS-SA]" w:date="2023-02-25T11:26:00Z">
              <w:r w:rsidRPr="00E16572">
                <w:rPr>
                  <w:rFonts w:ascii="Calibri" w:eastAsia="Times New Roman" w:hAnsi="Calibri" w:cs="Calibri"/>
                  <w:color w:val="000000"/>
                  <w:sz w:val="22"/>
                </w:rPr>
                <w:t>738</w:t>
              </w:r>
            </w:ins>
          </w:p>
        </w:tc>
      </w:tr>
      <w:tr w:rsidR="00E16572" w:rsidRPr="00E16572" w14:paraId="57819F02" w14:textId="77777777" w:rsidTr="005D1D3E">
        <w:trPr>
          <w:trHeight w:val="300"/>
          <w:ins w:id="4414" w:author="Nate Bachmeier [AWS-SA]" w:date="2023-02-25T11:26:00Z"/>
          <w:trPrChange w:id="4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16" w:author="Nate Bachmeier [AWS-SA]" w:date="2023-02-26T11:07:00Z">
              <w:tcPr>
                <w:tcW w:w="4740" w:type="dxa"/>
                <w:tcBorders>
                  <w:top w:val="nil"/>
                  <w:left w:val="nil"/>
                  <w:bottom w:val="nil"/>
                  <w:right w:val="nil"/>
                </w:tcBorders>
                <w:shd w:val="clear" w:color="auto" w:fill="auto"/>
                <w:noWrap/>
                <w:vAlign w:val="bottom"/>
                <w:hideMark/>
              </w:tcPr>
            </w:tcPrChange>
          </w:tcPr>
          <w:p w14:paraId="3FBE6A66" w14:textId="77777777" w:rsidR="00E16572" w:rsidRPr="00E16572" w:rsidRDefault="00E16572" w:rsidP="00E16572">
            <w:pPr>
              <w:spacing w:line="240" w:lineRule="auto"/>
              <w:ind w:firstLine="0"/>
              <w:rPr>
                <w:ins w:id="4417" w:author="Nate Bachmeier [AWS-SA]" w:date="2023-02-25T11:26:00Z"/>
                <w:rFonts w:ascii="Calibri" w:eastAsia="Times New Roman" w:hAnsi="Calibri" w:cs="Calibri"/>
                <w:b w:val="0"/>
                <w:bCs w:val="0"/>
                <w:color w:val="000000"/>
                <w:sz w:val="22"/>
                <w:rPrChange w:id="4418" w:author="Nate Bachmeier [AWS-SA]" w:date="2023-02-25T11:29:00Z">
                  <w:rPr>
                    <w:ins w:id="4419" w:author="Nate Bachmeier [AWS-SA]" w:date="2023-02-25T11:26:00Z"/>
                    <w:rFonts w:ascii="Calibri" w:eastAsia="Times New Roman" w:hAnsi="Calibri" w:cs="Calibri"/>
                    <w:color w:val="000000"/>
                    <w:sz w:val="22"/>
                  </w:rPr>
                </w:rPrChange>
              </w:rPr>
            </w:pPr>
            <w:ins w:id="4420" w:author="Nate Bachmeier [AWS-SA]" w:date="2023-02-25T11:26:00Z">
              <w:r w:rsidRPr="00E16572">
                <w:rPr>
                  <w:rFonts w:ascii="Calibri" w:eastAsia="Times New Roman" w:hAnsi="Calibri" w:cs="Calibri"/>
                  <w:color w:val="000000"/>
                  <w:sz w:val="22"/>
                </w:rPr>
                <w:t>ice skating</w:t>
              </w:r>
            </w:ins>
          </w:p>
        </w:tc>
        <w:tc>
          <w:tcPr>
            <w:tcW w:w="5348" w:type="dxa"/>
            <w:noWrap/>
            <w:hideMark/>
            <w:tcPrChange w:id="4421" w:author="Nate Bachmeier [AWS-SA]" w:date="2023-02-26T11:07:00Z">
              <w:tcPr>
                <w:tcW w:w="960" w:type="dxa"/>
                <w:tcBorders>
                  <w:top w:val="nil"/>
                  <w:left w:val="nil"/>
                  <w:bottom w:val="nil"/>
                  <w:right w:val="nil"/>
                </w:tcBorders>
                <w:shd w:val="clear" w:color="auto" w:fill="auto"/>
                <w:noWrap/>
                <w:vAlign w:val="bottom"/>
                <w:hideMark/>
              </w:tcPr>
            </w:tcPrChange>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22" w:author="Nate Bachmeier [AWS-SA]" w:date="2023-02-25T11:26:00Z"/>
                <w:rFonts w:ascii="Calibri" w:eastAsia="Times New Roman" w:hAnsi="Calibri" w:cs="Calibri"/>
                <w:color w:val="000000"/>
                <w:sz w:val="22"/>
              </w:rPr>
            </w:pPr>
            <w:ins w:id="4423" w:author="Nate Bachmeier [AWS-SA]" w:date="2023-02-25T11:26:00Z">
              <w:r w:rsidRPr="00E16572">
                <w:rPr>
                  <w:rFonts w:ascii="Calibri" w:eastAsia="Times New Roman" w:hAnsi="Calibri" w:cs="Calibri"/>
                  <w:color w:val="000000"/>
                  <w:sz w:val="22"/>
                </w:rPr>
                <w:t>610</w:t>
              </w:r>
            </w:ins>
          </w:p>
        </w:tc>
      </w:tr>
      <w:tr w:rsidR="00E16572" w:rsidRPr="00E16572" w14:paraId="1F021069" w14:textId="77777777" w:rsidTr="005D1D3E">
        <w:trPr>
          <w:cnfStyle w:val="000000100000" w:firstRow="0" w:lastRow="0" w:firstColumn="0" w:lastColumn="0" w:oddVBand="0" w:evenVBand="0" w:oddHBand="1" w:evenHBand="0" w:firstRowFirstColumn="0" w:firstRowLastColumn="0" w:lastRowFirstColumn="0" w:lastRowLastColumn="0"/>
          <w:trHeight w:val="300"/>
          <w:ins w:id="4424" w:author="Nate Bachmeier [AWS-SA]" w:date="2023-02-25T11:26:00Z"/>
          <w:trPrChange w:id="4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26" w:author="Nate Bachmeier [AWS-SA]" w:date="2023-02-26T11:07:00Z">
              <w:tcPr>
                <w:tcW w:w="4740" w:type="dxa"/>
                <w:tcBorders>
                  <w:top w:val="nil"/>
                  <w:left w:val="nil"/>
                  <w:bottom w:val="nil"/>
                  <w:right w:val="nil"/>
                </w:tcBorders>
                <w:shd w:val="clear" w:color="auto" w:fill="auto"/>
                <w:noWrap/>
                <w:vAlign w:val="bottom"/>
                <w:hideMark/>
              </w:tcPr>
            </w:tcPrChange>
          </w:tcPr>
          <w:p w14:paraId="22BE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27" w:author="Nate Bachmeier [AWS-SA]" w:date="2023-02-25T11:26:00Z"/>
                <w:rFonts w:ascii="Calibri" w:eastAsia="Times New Roman" w:hAnsi="Calibri" w:cs="Calibri"/>
                <w:b w:val="0"/>
                <w:bCs w:val="0"/>
                <w:color w:val="000000"/>
                <w:sz w:val="22"/>
                <w:rPrChange w:id="4428" w:author="Nate Bachmeier [AWS-SA]" w:date="2023-02-25T11:29:00Z">
                  <w:rPr>
                    <w:ins w:id="4429" w:author="Nate Bachmeier [AWS-SA]" w:date="2023-02-25T11:26:00Z"/>
                    <w:rFonts w:ascii="Calibri" w:eastAsia="Times New Roman" w:hAnsi="Calibri" w:cs="Calibri"/>
                    <w:color w:val="000000"/>
                    <w:sz w:val="22"/>
                  </w:rPr>
                </w:rPrChange>
              </w:rPr>
            </w:pPr>
            <w:ins w:id="4430" w:author="Nate Bachmeier [AWS-SA]" w:date="2023-02-25T11:26:00Z">
              <w:r w:rsidRPr="00E16572">
                <w:rPr>
                  <w:rFonts w:ascii="Calibri" w:eastAsia="Times New Roman" w:hAnsi="Calibri" w:cs="Calibri"/>
                  <w:color w:val="000000"/>
                  <w:sz w:val="22"/>
                </w:rPr>
                <w:t>ice swimming</w:t>
              </w:r>
            </w:ins>
          </w:p>
        </w:tc>
        <w:tc>
          <w:tcPr>
            <w:tcW w:w="5348" w:type="dxa"/>
            <w:noWrap/>
            <w:hideMark/>
            <w:tcPrChange w:id="4431" w:author="Nate Bachmeier [AWS-SA]" w:date="2023-02-26T11:07:00Z">
              <w:tcPr>
                <w:tcW w:w="960" w:type="dxa"/>
                <w:tcBorders>
                  <w:top w:val="nil"/>
                  <w:left w:val="nil"/>
                  <w:bottom w:val="nil"/>
                  <w:right w:val="nil"/>
                </w:tcBorders>
                <w:shd w:val="clear" w:color="auto" w:fill="auto"/>
                <w:noWrap/>
                <w:vAlign w:val="bottom"/>
                <w:hideMark/>
              </w:tcPr>
            </w:tcPrChange>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32" w:author="Nate Bachmeier [AWS-SA]" w:date="2023-02-25T11:26:00Z"/>
                <w:rFonts w:ascii="Calibri" w:eastAsia="Times New Roman" w:hAnsi="Calibri" w:cs="Calibri"/>
                <w:color w:val="000000"/>
                <w:sz w:val="22"/>
              </w:rPr>
            </w:pPr>
            <w:ins w:id="4433" w:author="Nate Bachmeier [AWS-SA]" w:date="2023-02-25T11:26:00Z">
              <w:r w:rsidRPr="00E16572">
                <w:rPr>
                  <w:rFonts w:ascii="Calibri" w:eastAsia="Times New Roman" w:hAnsi="Calibri" w:cs="Calibri"/>
                  <w:color w:val="000000"/>
                  <w:sz w:val="22"/>
                </w:rPr>
                <w:t>480</w:t>
              </w:r>
            </w:ins>
          </w:p>
        </w:tc>
      </w:tr>
      <w:tr w:rsidR="00E16572" w:rsidRPr="00E16572" w14:paraId="02D8D10A" w14:textId="77777777" w:rsidTr="005D1D3E">
        <w:trPr>
          <w:trHeight w:val="300"/>
          <w:ins w:id="4434" w:author="Nate Bachmeier [AWS-SA]" w:date="2023-02-25T11:26:00Z"/>
          <w:trPrChange w:id="4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36" w:author="Nate Bachmeier [AWS-SA]" w:date="2023-02-26T11:07:00Z">
              <w:tcPr>
                <w:tcW w:w="4740" w:type="dxa"/>
                <w:tcBorders>
                  <w:top w:val="nil"/>
                  <w:left w:val="nil"/>
                  <w:bottom w:val="nil"/>
                  <w:right w:val="nil"/>
                </w:tcBorders>
                <w:shd w:val="clear" w:color="auto" w:fill="auto"/>
                <w:noWrap/>
                <w:vAlign w:val="bottom"/>
                <w:hideMark/>
              </w:tcPr>
            </w:tcPrChange>
          </w:tcPr>
          <w:p w14:paraId="2D3C51E7" w14:textId="77777777" w:rsidR="00E16572" w:rsidRPr="00E16572" w:rsidRDefault="00E16572" w:rsidP="00E16572">
            <w:pPr>
              <w:spacing w:line="240" w:lineRule="auto"/>
              <w:ind w:firstLine="0"/>
              <w:rPr>
                <w:ins w:id="4437" w:author="Nate Bachmeier [AWS-SA]" w:date="2023-02-25T11:26:00Z"/>
                <w:rFonts w:ascii="Calibri" w:eastAsia="Times New Roman" w:hAnsi="Calibri" w:cs="Calibri"/>
                <w:b w:val="0"/>
                <w:bCs w:val="0"/>
                <w:color w:val="000000"/>
                <w:sz w:val="22"/>
                <w:rPrChange w:id="4438" w:author="Nate Bachmeier [AWS-SA]" w:date="2023-02-25T11:29:00Z">
                  <w:rPr>
                    <w:ins w:id="4439" w:author="Nate Bachmeier [AWS-SA]" w:date="2023-02-25T11:26:00Z"/>
                    <w:rFonts w:ascii="Calibri" w:eastAsia="Times New Roman" w:hAnsi="Calibri" w:cs="Calibri"/>
                    <w:color w:val="000000"/>
                    <w:sz w:val="22"/>
                  </w:rPr>
                </w:rPrChange>
              </w:rPr>
            </w:pPr>
            <w:ins w:id="4440" w:author="Nate Bachmeier [AWS-SA]" w:date="2023-02-25T11:26:00Z">
              <w:r w:rsidRPr="00E16572">
                <w:rPr>
                  <w:rFonts w:ascii="Calibri" w:eastAsia="Times New Roman" w:hAnsi="Calibri" w:cs="Calibri"/>
                  <w:color w:val="000000"/>
                  <w:sz w:val="22"/>
                </w:rPr>
                <w:t>inflating balloons</w:t>
              </w:r>
            </w:ins>
          </w:p>
        </w:tc>
        <w:tc>
          <w:tcPr>
            <w:tcW w:w="5348" w:type="dxa"/>
            <w:noWrap/>
            <w:hideMark/>
            <w:tcPrChange w:id="4441" w:author="Nate Bachmeier [AWS-SA]" w:date="2023-02-26T11:07:00Z">
              <w:tcPr>
                <w:tcW w:w="960" w:type="dxa"/>
                <w:tcBorders>
                  <w:top w:val="nil"/>
                  <w:left w:val="nil"/>
                  <w:bottom w:val="nil"/>
                  <w:right w:val="nil"/>
                </w:tcBorders>
                <w:shd w:val="clear" w:color="auto" w:fill="auto"/>
                <w:noWrap/>
                <w:vAlign w:val="bottom"/>
                <w:hideMark/>
              </w:tcPr>
            </w:tcPrChange>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42" w:author="Nate Bachmeier [AWS-SA]" w:date="2023-02-25T11:26:00Z"/>
                <w:rFonts w:ascii="Calibri" w:eastAsia="Times New Roman" w:hAnsi="Calibri" w:cs="Calibri"/>
                <w:color w:val="000000"/>
                <w:sz w:val="22"/>
              </w:rPr>
            </w:pPr>
            <w:ins w:id="4443" w:author="Nate Bachmeier [AWS-SA]" w:date="2023-02-25T11:26:00Z">
              <w:r w:rsidRPr="00E16572">
                <w:rPr>
                  <w:rFonts w:ascii="Calibri" w:eastAsia="Times New Roman" w:hAnsi="Calibri" w:cs="Calibri"/>
                  <w:color w:val="000000"/>
                  <w:sz w:val="22"/>
                </w:rPr>
                <w:t>785</w:t>
              </w:r>
            </w:ins>
          </w:p>
        </w:tc>
      </w:tr>
      <w:tr w:rsidR="00E16572" w:rsidRPr="00E16572" w14:paraId="09ABE546" w14:textId="77777777" w:rsidTr="005D1D3E">
        <w:trPr>
          <w:cnfStyle w:val="000000100000" w:firstRow="0" w:lastRow="0" w:firstColumn="0" w:lastColumn="0" w:oddVBand="0" w:evenVBand="0" w:oddHBand="1" w:evenHBand="0" w:firstRowFirstColumn="0" w:firstRowLastColumn="0" w:lastRowFirstColumn="0" w:lastRowLastColumn="0"/>
          <w:trHeight w:val="300"/>
          <w:ins w:id="4444" w:author="Nate Bachmeier [AWS-SA]" w:date="2023-02-25T11:26:00Z"/>
          <w:trPrChange w:id="4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46" w:author="Nate Bachmeier [AWS-SA]" w:date="2023-02-26T11:07:00Z">
              <w:tcPr>
                <w:tcW w:w="4740" w:type="dxa"/>
                <w:tcBorders>
                  <w:top w:val="nil"/>
                  <w:left w:val="nil"/>
                  <w:bottom w:val="nil"/>
                  <w:right w:val="nil"/>
                </w:tcBorders>
                <w:shd w:val="clear" w:color="auto" w:fill="auto"/>
                <w:noWrap/>
                <w:vAlign w:val="bottom"/>
                <w:hideMark/>
              </w:tcPr>
            </w:tcPrChange>
          </w:tcPr>
          <w:p w14:paraId="52D8234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47" w:author="Nate Bachmeier [AWS-SA]" w:date="2023-02-25T11:26:00Z"/>
                <w:rFonts w:ascii="Calibri" w:eastAsia="Times New Roman" w:hAnsi="Calibri" w:cs="Calibri"/>
                <w:b w:val="0"/>
                <w:bCs w:val="0"/>
                <w:color w:val="000000"/>
                <w:sz w:val="22"/>
                <w:rPrChange w:id="4448" w:author="Nate Bachmeier [AWS-SA]" w:date="2023-02-25T11:29:00Z">
                  <w:rPr>
                    <w:ins w:id="4449" w:author="Nate Bachmeier [AWS-SA]" w:date="2023-02-25T11:26:00Z"/>
                    <w:rFonts w:ascii="Calibri" w:eastAsia="Times New Roman" w:hAnsi="Calibri" w:cs="Calibri"/>
                    <w:color w:val="000000"/>
                    <w:sz w:val="22"/>
                  </w:rPr>
                </w:rPrChange>
              </w:rPr>
            </w:pPr>
            <w:ins w:id="4450" w:author="Nate Bachmeier [AWS-SA]" w:date="2023-02-25T11:26:00Z">
              <w:r w:rsidRPr="00E16572">
                <w:rPr>
                  <w:rFonts w:ascii="Calibri" w:eastAsia="Times New Roman" w:hAnsi="Calibri" w:cs="Calibri"/>
                  <w:color w:val="000000"/>
                  <w:sz w:val="22"/>
                </w:rPr>
                <w:t>installing carpet</w:t>
              </w:r>
            </w:ins>
          </w:p>
        </w:tc>
        <w:tc>
          <w:tcPr>
            <w:tcW w:w="5348" w:type="dxa"/>
            <w:noWrap/>
            <w:hideMark/>
            <w:tcPrChange w:id="4451" w:author="Nate Bachmeier [AWS-SA]" w:date="2023-02-26T11:07:00Z">
              <w:tcPr>
                <w:tcW w:w="960" w:type="dxa"/>
                <w:tcBorders>
                  <w:top w:val="nil"/>
                  <w:left w:val="nil"/>
                  <w:bottom w:val="nil"/>
                  <w:right w:val="nil"/>
                </w:tcBorders>
                <w:shd w:val="clear" w:color="auto" w:fill="auto"/>
                <w:noWrap/>
                <w:vAlign w:val="bottom"/>
                <w:hideMark/>
              </w:tcPr>
            </w:tcPrChange>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52" w:author="Nate Bachmeier [AWS-SA]" w:date="2023-02-25T11:26:00Z"/>
                <w:rFonts w:ascii="Calibri" w:eastAsia="Times New Roman" w:hAnsi="Calibri" w:cs="Calibri"/>
                <w:color w:val="000000"/>
                <w:sz w:val="22"/>
              </w:rPr>
            </w:pPr>
            <w:ins w:id="4453" w:author="Nate Bachmeier [AWS-SA]" w:date="2023-02-25T11:26:00Z">
              <w:r w:rsidRPr="00E16572">
                <w:rPr>
                  <w:rFonts w:ascii="Calibri" w:eastAsia="Times New Roman" w:hAnsi="Calibri" w:cs="Calibri"/>
                  <w:color w:val="000000"/>
                  <w:sz w:val="22"/>
                </w:rPr>
                <w:t>594</w:t>
              </w:r>
            </w:ins>
          </w:p>
        </w:tc>
      </w:tr>
      <w:tr w:rsidR="00E16572" w:rsidRPr="00E16572" w14:paraId="0B596740" w14:textId="77777777" w:rsidTr="005D1D3E">
        <w:trPr>
          <w:trHeight w:val="300"/>
          <w:ins w:id="4454" w:author="Nate Bachmeier [AWS-SA]" w:date="2023-02-25T11:26:00Z"/>
          <w:trPrChange w:id="4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56" w:author="Nate Bachmeier [AWS-SA]" w:date="2023-02-26T11:07:00Z">
              <w:tcPr>
                <w:tcW w:w="4740" w:type="dxa"/>
                <w:tcBorders>
                  <w:top w:val="nil"/>
                  <w:left w:val="nil"/>
                  <w:bottom w:val="nil"/>
                  <w:right w:val="nil"/>
                </w:tcBorders>
                <w:shd w:val="clear" w:color="auto" w:fill="auto"/>
                <w:noWrap/>
                <w:vAlign w:val="bottom"/>
                <w:hideMark/>
              </w:tcPr>
            </w:tcPrChange>
          </w:tcPr>
          <w:p w14:paraId="22875CF6" w14:textId="77777777" w:rsidR="00E16572" w:rsidRPr="00E16572" w:rsidRDefault="00E16572" w:rsidP="00E16572">
            <w:pPr>
              <w:spacing w:line="240" w:lineRule="auto"/>
              <w:ind w:firstLine="0"/>
              <w:rPr>
                <w:ins w:id="4457" w:author="Nate Bachmeier [AWS-SA]" w:date="2023-02-25T11:26:00Z"/>
                <w:rFonts w:ascii="Calibri" w:eastAsia="Times New Roman" w:hAnsi="Calibri" w:cs="Calibri"/>
                <w:b w:val="0"/>
                <w:bCs w:val="0"/>
                <w:color w:val="000000"/>
                <w:sz w:val="22"/>
                <w:rPrChange w:id="4458" w:author="Nate Bachmeier [AWS-SA]" w:date="2023-02-25T11:29:00Z">
                  <w:rPr>
                    <w:ins w:id="4459" w:author="Nate Bachmeier [AWS-SA]" w:date="2023-02-25T11:26:00Z"/>
                    <w:rFonts w:ascii="Calibri" w:eastAsia="Times New Roman" w:hAnsi="Calibri" w:cs="Calibri"/>
                    <w:color w:val="000000"/>
                    <w:sz w:val="22"/>
                  </w:rPr>
                </w:rPrChange>
              </w:rPr>
            </w:pPr>
            <w:ins w:id="4460" w:author="Nate Bachmeier [AWS-SA]" w:date="2023-02-25T11:26:00Z">
              <w:r w:rsidRPr="00E16572">
                <w:rPr>
                  <w:rFonts w:ascii="Calibri" w:eastAsia="Times New Roman" w:hAnsi="Calibri" w:cs="Calibri"/>
                  <w:color w:val="000000"/>
                  <w:sz w:val="22"/>
                </w:rPr>
                <w:t>ironing</w:t>
              </w:r>
            </w:ins>
          </w:p>
        </w:tc>
        <w:tc>
          <w:tcPr>
            <w:tcW w:w="5348" w:type="dxa"/>
            <w:noWrap/>
            <w:hideMark/>
            <w:tcPrChange w:id="4461" w:author="Nate Bachmeier [AWS-SA]" w:date="2023-02-26T11:07:00Z">
              <w:tcPr>
                <w:tcW w:w="960" w:type="dxa"/>
                <w:tcBorders>
                  <w:top w:val="nil"/>
                  <w:left w:val="nil"/>
                  <w:bottom w:val="nil"/>
                  <w:right w:val="nil"/>
                </w:tcBorders>
                <w:shd w:val="clear" w:color="auto" w:fill="auto"/>
                <w:noWrap/>
                <w:vAlign w:val="bottom"/>
                <w:hideMark/>
              </w:tcPr>
            </w:tcPrChange>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62" w:author="Nate Bachmeier [AWS-SA]" w:date="2023-02-25T11:26:00Z"/>
                <w:rFonts w:ascii="Calibri" w:eastAsia="Times New Roman" w:hAnsi="Calibri" w:cs="Calibri"/>
                <w:color w:val="000000"/>
                <w:sz w:val="22"/>
              </w:rPr>
            </w:pPr>
            <w:ins w:id="4463" w:author="Nate Bachmeier [AWS-SA]" w:date="2023-02-25T11:26:00Z">
              <w:r w:rsidRPr="00E16572">
                <w:rPr>
                  <w:rFonts w:ascii="Calibri" w:eastAsia="Times New Roman" w:hAnsi="Calibri" w:cs="Calibri"/>
                  <w:color w:val="000000"/>
                  <w:sz w:val="22"/>
                </w:rPr>
                <w:t>744</w:t>
              </w:r>
            </w:ins>
          </w:p>
        </w:tc>
      </w:tr>
      <w:tr w:rsidR="00E16572" w:rsidRPr="00E16572" w14:paraId="09EAB90A" w14:textId="77777777" w:rsidTr="005D1D3E">
        <w:trPr>
          <w:cnfStyle w:val="000000100000" w:firstRow="0" w:lastRow="0" w:firstColumn="0" w:lastColumn="0" w:oddVBand="0" w:evenVBand="0" w:oddHBand="1" w:evenHBand="0" w:firstRowFirstColumn="0" w:firstRowLastColumn="0" w:lastRowFirstColumn="0" w:lastRowLastColumn="0"/>
          <w:trHeight w:val="300"/>
          <w:ins w:id="4464" w:author="Nate Bachmeier [AWS-SA]" w:date="2023-02-25T11:26:00Z"/>
          <w:trPrChange w:id="4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66" w:author="Nate Bachmeier [AWS-SA]" w:date="2023-02-26T11:07:00Z">
              <w:tcPr>
                <w:tcW w:w="4740" w:type="dxa"/>
                <w:tcBorders>
                  <w:top w:val="nil"/>
                  <w:left w:val="nil"/>
                  <w:bottom w:val="nil"/>
                  <w:right w:val="nil"/>
                </w:tcBorders>
                <w:shd w:val="clear" w:color="auto" w:fill="auto"/>
                <w:noWrap/>
                <w:vAlign w:val="bottom"/>
                <w:hideMark/>
              </w:tcPr>
            </w:tcPrChange>
          </w:tcPr>
          <w:p w14:paraId="7FDAB7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67" w:author="Nate Bachmeier [AWS-SA]" w:date="2023-02-25T11:26:00Z"/>
                <w:rFonts w:ascii="Calibri" w:eastAsia="Times New Roman" w:hAnsi="Calibri" w:cs="Calibri"/>
                <w:b w:val="0"/>
                <w:bCs w:val="0"/>
                <w:color w:val="000000"/>
                <w:sz w:val="22"/>
                <w:rPrChange w:id="4468" w:author="Nate Bachmeier [AWS-SA]" w:date="2023-02-25T11:29:00Z">
                  <w:rPr>
                    <w:ins w:id="4469" w:author="Nate Bachmeier [AWS-SA]" w:date="2023-02-25T11:26:00Z"/>
                    <w:rFonts w:ascii="Calibri" w:eastAsia="Times New Roman" w:hAnsi="Calibri" w:cs="Calibri"/>
                    <w:color w:val="000000"/>
                    <w:sz w:val="22"/>
                  </w:rPr>
                </w:rPrChange>
              </w:rPr>
            </w:pPr>
            <w:ins w:id="4470" w:author="Nate Bachmeier [AWS-SA]" w:date="2023-02-25T11:26:00Z">
              <w:r w:rsidRPr="00E16572">
                <w:rPr>
                  <w:rFonts w:ascii="Calibri" w:eastAsia="Times New Roman" w:hAnsi="Calibri" w:cs="Calibri"/>
                  <w:color w:val="000000"/>
                  <w:sz w:val="22"/>
                </w:rPr>
                <w:t>ironing hair</w:t>
              </w:r>
            </w:ins>
          </w:p>
        </w:tc>
        <w:tc>
          <w:tcPr>
            <w:tcW w:w="5348" w:type="dxa"/>
            <w:noWrap/>
            <w:hideMark/>
            <w:tcPrChange w:id="4471" w:author="Nate Bachmeier [AWS-SA]" w:date="2023-02-26T11:07:00Z">
              <w:tcPr>
                <w:tcW w:w="960" w:type="dxa"/>
                <w:tcBorders>
                  <w:top w:val="nil"/>
                  <w:left w:val="nil"/>
                  <w:bottom w:val="nil"/>
                  <w:right w:val="nil"/>
                </w:tcBorders>
                <w:shd w:val="clear" w:color="auto" w:fill="auto"/>
                <w:noWrap/>
                <w:vAlign w:val="bottom"/>
                <w:hideMark/>
              </w:tcPr>
            </w:tcPrChange>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72" w:author="Nate Bachmeier [AWS-SA]" w:date="2023-02-25T11:26:00Z"/>
                <w:rFonts w:ascii="Calibri" w:eastAsia="Times New Roman" w:hAnsi="Calibri" w:cs="Calibri"/>
                <w:color w:val="000000"/>
                <w:sz w:val="22"/>
              </w:rPr>
            </w:pPr>
            <w:ins w:id="4473" w:author="Nate Bachmeier [AWS-SA]" w:date="2023-02-25T11:26:00Z">
              <w:r w:rsidRPr="00E16572">
                <w:rPr>
                  <w:rFonts w:ascii="Calibri" w:eastAsia="Times New Roman" w:hAnsi="Calibri" w:cs="Calibri"/>
                  <w:color w:val="000000"/>
                  <w:sz w:val="22"/>
                </w:rPr>
                <w:t>523</w:t>
              </w:r>
            </w:ins>
          </w:p>
        </w:tc>
      </w:tr>
      <w:tr w:rsidR="00E16572" w:rsidRPr="00E16572" w14:paraId="3CCC28E1" w14:textId="77777777" w:rsidTr="005D1D3E">
        <w:trPr>
          <w:trHeight w:val="300"/>
          <w:ins w:id="4474" w:author="Nate Bachmeier [AWS-SA]" w:date="2023-02-25T11:26:00Z"/>
          <w:trPrChange w:id="4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76" w:author="Nate Bachmeier [AWS-SA]" w:date="2023-02-26T11:07:00Z">
              <w:tcPr>
                <w:tcW w:w="4740" w:type="dxa"/>
                <w:tcBorders>
                  <w:top w:val="nil"/>
                  <w:left w:val="nil"/>
                  <w:bottom w:val="nil"/>
                  <w:right w:val="nil"/>
                </w:tcBorders>
                <w:shd w:val="clear" w:color="auto" w:fill="auto"/>
                <w:noWrap/>
                <w:vAlign w:val="bottom"/>
                <w:hideMark/>
              </w:tcPr>
            </w:tcPrChange>
          </w:tcPr>
          <w:p w14:paraId="0CC96D95" w14:textId="77777777" w:rsidR="00E16572" w:rsidRPr="00E16572" w:rsidRDefault="00E16572" w:rsidP="00E16572">
            <w:pPr>
              <w:spacing w:line="240" w:lineRule="auto"/>
              <w:ind w:firstLine="0"/>
              <w:rPr>
                <w:ins w:id="4477" w:author="Nate Bachmeier [AWS-SA]" w:date="2023-02-25T11:26:00Z"/>
                <w:rFonts w:ascii="Calibri" w:eastAsia="Times New Roman" w:hAnsi="Calibri" w:cs="Calibri"/>
                <w:b w:val="0"/>
                <w:bCs w:val="0"/>
                <w:color w:val="000000"/>
                <w:sz w:val="22"/>
                <w:rPrChange w:id="4478" w:author="Nate Bachmeier [AWS-SA]" w:date="2023-02-25T11:29:00Z">
                  <w:rPr>
                    <w:ins w:id="4479" w:author="Nate Bachmeier [AWS-SA]" w:date="2023-02-25T11:26:00Z"/>
                    <w:rFonts w:ascii="Calibri" w:eastAsia="Times New Roman" w:hAnsi="Calibri" w:cs="Calibri"/>
                    <w:color w:val="000000"/>
                    <w:sz w:val="22"/>
                  </w:rPr>
                </w:rPrChange>
              </w:rPr>
            </w:pPr>
            <w:ins w:id="4480" w:author="Nate Bachmeier [AWS-SA]" w:date="2023-02-25T11:26:00Z">
              <w:r w:rsidRPr="00E16572">
                <w:rPr>
                  <w:rFonts w:ascii="Calibri" w:eastAsia="Times New Roman" w:hAnsi="Calibri" w:cs="Calibri"/>
                  <w:color w:val="000000"/>
                  <w:sz w:val="22"/>
                </w:rPr>
                <w:t>javelin throw</w:t>
              </w:r>
            </w:ins>
          </w:p>
        </w:tc>
        <w:tc>
          <w:tcPr>
            <w:tcW w:w="5348" w:type="dxa"/>
            <w:noWrap/>
            <w:hideMark/>
            <w:tcPrChange w:id="4481" w:author="Nate Bachmeier [AWS-SA]" w:date="2023-02-26T11:07:00Z">
              <w:tcPr>
                <w:tcW w:w="960" w:type="dxa"/>
                <w:tcBorders>
                  <w:top w:val="nil"/>
                  <w:left w:val="nil"/>
                  <w:bottom w:val="nil"/>
                  <w:right w:val="nil"/>
                </w:tcBorders>
                <w:shd w:val="clear" w:color="auto" w:fill="auto"/>
                <w:noWrap/>
                <w:vAlign w:val="bottom"/>
                <w:hideMark/>
              </w:tcPr>
            </w:tcPrChange>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82" w:author="Nate Bachmeier [AWS-SA]" w:date="2023-02-25T11:26:00Z"/>
                <w:rFonts w:ascii="Calibri" w:eastAsia="Times New Roman" w:hAnsi="Calibri" w:cs="Calibri"/>
                <w:color w:val="000000"/>
                <w:sz w:val="22"/>
              </w:rPr>
            </w:pPr>
            <w:ins w:id="4483" w:author="Nate Bachmeier [AWS-SA]" w:date="2023-02-25T11:26:00Z">
              <w:r w:rsidRPr="00E16572">
                <w:rPr>
                  <w:rFonts w:ascii="Calibri" w:eastAsia="Times New Roman" w:hAnsi="Calibri" w:cs="Calibri"/>
                  <w:color w:val="000000"/>
                  <w:sz w:val="22"/>
                </w:rPr>
                <w:t>688</w:t>
              </w:r>
            </w:ins>
          </w:p>
        </w:tc>
      </w:tr>
      <w:tr w:rsidR="00E16572" w:rsidRPr="00E16572" w14:paraId="2076FB19" w14:textId="77777777" w:rsidTr="005D1D3E">
        <w:trPr>
          <w:cnfStyle w:val="000000100000" w:firstRow="0" w:lastRow="0" w:firstColumn="0" w:lastColumn="0" w:oddVBand="0" w:evenVBand="0" w:oddHBand="1" w:evenHBand="0" w:firstRowFirstColumn="0" w:firstRowLastColumn="0" w:lastRowFirstColumn="0" w:lastRowLastColumn="0"/>
          <w:trHeight w:val="300"/>
          <w:ins w:id="4484" w:author="Nate Bachmeier [AWS-SA]" w:date="2023-02-25T11:26:00Z"/>
          <w:trPrChange w:id="4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86" w:author="Nate Bachmeier [AWS-SA]" w:date="2023-02-26T11:07:00Z">
              <w:tcPr>
                <w:tcW w:w="4740" w:type="dxa"/>
                <w:tcBorders>
                  <w:top w:val="nil"/>
                  <w:left w:val="nil"/>
                  <w:bottom w:val="nil"/>
                  <w:right w:val="nil"/>
                </w:tcBorders>
                <w:shd w:val="clear" w:color="auto" w:fill="auto"/>
                <w:noWrap/>
                <w:vAlign w:val="bottom"/>
                <w:hideMark/>
              </w:tcPr>
            </w:tcPrChange>
          </w:tcPr>
          <w:p w14:paraId="7F4902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87" w:author="Nate Bachmeier [AWS-SA]" w:date="2023-02-25T11:26:00Z"/>
                <w:rFonts w:ascii="Calibri" w:eastAsia="Times New Roman" w:hAnsi="Calibri" w:cs="Calibri"/>
                <w:b w:val="0"/>
                <w:bCs w:val="0"/>
                <w:color w:val="000000"/>
                <w:sz w:val="22"/>
                <w:rPrChange w:id="4488" w:author="Nate Bachmeier [AWS-SA]" w:date="2023-02-25T11:29:00Z">
                  <w:rPr>
                    <w:ins w:id="4489" w:author="Nate Bachmeier [AWS-SA]" w:date="2023-02-25T11:26:00Z"/>
                    <w:rFonts w:ascii="Calibri" w:eastAsia="Times New Roman" w:hAnsi="Calibri" w:cs="Calibri"/>
                    <w:color w:val="000000"/>
                    <w:sz w:val="22"/>
                  </w:rPr>
                </w:rPrChange>
              </w:rPr>
            </w:pPr>
            <w:ins w:id="4490" w:author="Nate Bachmeier [AWS-SA]" w:date="2023-02-25T11:26:00Z">
              <w:r w:rsidRPr="00E16572">
                <w:rPr>
                  <w:rFonts w:ascii="Calibri" w:eastAsia="Times New Roman" w:hAnsi="Calibri" w:cs="Calibri"/>
                  <w:color w:val="000000"/>
                  <w:sz w:val="22"/>
                </w:rPr>
                <w:t>jaywalking</w:t>
              </w:r>
            </w:ins>
          </w:p>
        </w:tc>
        <w:tc>
          <w:tcPr>
            <w:tcW w:w="5348" w:type="dxa"/>
            <w:noWrap/>
            <w:hideMark/>
            <w:tcPrChange w:id="4491" w:author="Nate Bachmeier [AWS-SA]" w:date="2023-02-26T11:07:00Z">
              <w:tcPr>
                <w:tcW w:w="960" w:type="dxa"/>
                <w:tcBorders>
                  <w:top w:val="nil"/>
                  <w:left w:val="nil"/>
                  <w:bottom w:val="nil"/>
                  <w:right w:val="nil"/>
                </w:tcBorders>
                <w:shd w:val="clear" w:color="auto" w:fill="auto"/>
                <w:noWrap/>
                <w:vAlign w:val="bottom"/>
                <w:hideMark/>
              </w:tcPr>
            </w:tcPrChange>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92" w:author="Nate Bachmeier [AWS-SA]" w:date="2023-02-25T11:26:00Z"/>
                <w:rFonts w:ascii="Calibri" w:eastAsia="Times New Roman" w:hAnsi="Calibri" w:cs="Calibri"/>
                <w:color w:val="000000"/>
                <w:sz w:val="22"/>
              </w:rPr>
            </w:pPr>
            <w:ins w:id="4493" w:author="Nate Bachmeier [AWS-SA]" w:date="2023-02-25T11:26:00Z">
              <w:r w:rsidRPr="00E16572">
                <w:rPr>
                  <w:rFonts w:ascii="Calibri" w:eastAsia="Times New Roman" w:hAnsi="Calibri" w:cs="Calibri"/>
                  <w:color w:val="000000"/>
                  <w:sz w:val="22"/>
                </w:rPr>
                <w:t>531</w:t>
              </w:r>
            </w:ins>
          </w:p>
        </w:tc>
      </w:tr>
      <w:tr w:rsidR="00E16572" w:rsidRPr="00E16572" w14:paraId="70C66546" w14:textId="77777777" w:rsidTr="005D1D3E">
        <w:trPr>
          <w:trHeight w:val="300"/>
          <w:ins w:id="4494" w:author="Nate Bachmeier [AWS-SA]" w:date="2023-02-25T11:26:00Z"/>
          <w:trPrChange w:id="4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96" w:author="Nate Bachmeier [AWS-SA]" w:date="2023-02-26T11:07:00Z">
              <w:tcPr>
                <w:tcW w:w="4740" w:type="dxa"/>
                <w:tcBorders>
                  <w:top w:val="nil"/>
                  <w:left w:val="nil"/>
                  <w:bottom w:val="nil"/>
                  <w:right w:val="nil"/>
                </w:tcBorders>
                <w:shd w:val="clear" w:color="auto" w:fill="auto"/>
                <w:noWrap/>
                <w:vAlign w:val="bottom"/>
                <w:hideMark/>
              </w:tcPr>
            </w:tcPrChange>
          </w:tcPr>
          <w:p w14:paraId="0F8BBE42" w14:textId="77777777" w:rsidR="00E16572" w:rsidRPr="00E16572" w:rsidRDefault="00E16572" w:rsidP="00E16572">
            <w:pPr>
              <w:spacing w:line="240" w:lineRule="auto"/>
              <w:ind w:firstLine="0"/>
              <w:rPr>
                <w:ins w:id="4497" w:author="Nate Bachmeier [AWS-SA]" w:date="2023-02-25T11:26:00Z"/>
                <w:rFonts w:ascii="Calibri" w:eastAsia="Times New Roman" w:hAnsi="Calibri" w:cs="Calibri"/>
                <w:b w:val="0"/>
                <w:bCs w:val="0"/>
                <w:color w:val="000000"/>
                <w:sz w:val="22"/>
                <w:rPrChange w:id="4498" w:author="Nate Bachmeier [AWS-SA]" w:date="2023-02-25T11:29:00Z">
                  <w:rPr>
                    <w:ins w:id="4499" w:author="Nate Bachmeier [AWS-SA]" w:date="2023-02-25T11:26:00Z"/>
                    <w:rFonts w:ascii="Calibri" w:eastAsia="Times New Roman" w:hAnsi="Calibri" w:cs="Calibri"/>
                    <w:color w:val="000000"/>
                    <w:sz w:val="22"/>
                  </w:rPr>
                </w:rPrChange>
              </w:rPr>
            </w:pPr>
            <w:ins w:id="4500" w:author="Nate Bachmeier [AWS-SA]" w:date="2023-02-25T11:26:00Z">
              <w:r w:rsidRPr="00E16572">
                <w:rPr>
                  <w:rFonts w:ascii="Calibri" w:eastAsia="Times New Roman" w:hAnsi="Calibri" w:cs="Calibri"/>
                  <w:color w:val="000000"/>
                  <w:sz w:val="22"/>
                </w:rPr>
                <w:t>jetskiing</w:t>
              </w:r>
            </w:ins>
          </w:p>
        </w:tc>
        <w:tc>
          <w:tcPr>
            <w:tcW w:w="5348" w:type="dxa"/>
            <w:noWrap/>
            <w:hideMark/>
            <w:tcPrChange w:id="4501" w:author="Nate Bachmeier [AWS-SA]" w:date="2023-02-26T11:07:00Z">
              <w:tcPr>
                <w:tcW w:w="960" w:type="dxa"/>
                <w:tcBorders>
                  <w:top w:val="nil"/>
                  <w:left w:val="nil"/>
                  <w:bottom w:val="nil"/>
                  <w:right w:val="nil"/>
                </w:tcBorders>
                <w:shd w:val="clear" w:color="auto" w:fill="auto"/>
                <w:noWrap/>
                <w:vAlign w:val="bottom"/>
                <w:hideMark/>
              </w:tcPr>
            </w:tcPrChange>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02" w:author="Nate Bachmeier [AWS-SA]" w:date="2023-02-25T11:26:00Z"/>
                <w:rFonts w:ascii="Calibri" w:eastAsia="Times New Roman" w:hAnsi="Calibri" w:cs="Calibri"/>
                <w:color w:val="000000"/>
                <w:sz w:val="22"/>
              </w:rPr>
            </w:pPr>
            <w:ins w:id="4503" w:author="Nate Bachmeier [AWS-SA]" w:date="2023-02-25T11:26:00Z">
              <w:r w:rsidRPr="00E16572">
                <w:rPr>
                  <w:rFonts w:ascii="Calibri" w:eastAsia="Times New Roman" w:hAnsi="Calibri" w:cs="Calibri"/>
                  <w:color w:val="000000"/>
                  <w:sz w:val="22"/>
                </w:rPr>
                <w:t>515</w:t>
              </w:r>
            </w:ins>
          </w:p>
        </w:tc>
      </w:tr>
      <w:tr w:rsidR="00E16572" w:rsidRPr="00E16572" w14:paraId="3B78836E" w14:textId="77777777" w:rsidTr="005D1D3E">
        <w:trPr>
          <w:cnfStyle w:val="000000100000" w:firstRow="0" w:lastRow="0" w:firstColumn="0" w:lastColumn="0" w:oddVBand="0" w:evenVBand="0" w:oddHBand="1" w:evenHBand="0" w:firstRowFirstColumn="0" w:firstRowLastColumn="0" w:lastRowFirstColumn="0" w:lastRowLastColumn="0"/>
          <w:trHeight w:val="300"/>
          <w:ins w:id="4504" w:author="Nate Bachmeier [AWS-SA]" w:date="2023-02-25T11:26:00Z"/>
          <w:trPrChange w:id="4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06" w:author="Nate Bachmeier [AWS-SA]" w:date="2023-02-26T11:07:00Z">
              <w:tcPr>
                <w:tcW w:w="4740" w:type="dxa"/>
                <w:tcBorders>
                  <w:top w:val="nil"/>
                  <w:left w:val="nil"/>
                  <w:bottom w:val="nil"/>
                  <w:right w:val="nil"/>
                </w:tcBorders>
                <w:shd w:val="clear" w:color="auto" w:fill="auto"/>
                <w:noWrap/>
                <w:vAlign w:val="bottom"/>
                <w:hideMark/>
              </w:tcPr>
            </w:tcPrChange>
          </w:tcPr>
          <w:p w14:paraId="06281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07" w:author="Nate Bachmeier [AWS-SA]" w:date="2023-02-25T11:26:00Z"/>
                <w:rFonts w:ascii="Calibri" w:eastAsia="Times New Roman" w:hAnsi="Calibri" w:cs="Calibri"/>
                <w:b w:val="0"/>
                <w:bCs w:val="0"/>
                <w:color w:val="000000"/>
                <w:sz w:val="22"/>
                <w:rPrChange w:id="4508" w:author="Nate Bachmeier [AWS-SA]" w:date="2023-02-25T11:29:00Z">
                  <w:rPr>
                    <w:ins w:id="4509" w:author="Nate Bachmeier [AWS-SA]" w:date="2023-02-25T11:26:00Z"/>
                    <w:rFonts w:ascii="Calibri" w:eastAsia="Times New Roman" w:hAnsi="Calibri" w:cs="Calibri"/>
                    <w:color w:val="000000"/>
                    <w:sz w:val="22"/>
                  </w:rPr>
                </w:rPrChange>
              </w:rPr>
            </w:pPr>
            <w:ins w:id="4510" w:author="Nate Bachmeier [AWS-SA]" w:date="2023-02-25T11:26:00Z">
              <w:r w:rsidRPr="00E16572">
                <w:rPr>
                  <w:rFonts w:ascii="Calibri" w:eastAsia="Times New Roman" w:hAnsi="Calibri" w:cs="Calibri"/>
                  <w:color w:val="000000"/>
                  <w:sz w:val="22"/>
                </w:rPr>
                <w:t>jogging</w:t>
              </w:r>
            </w:ins>
          </w:p>
        </w:tc>
        <w:tc>
          <w:tcPr>
            <w:tcW w:w="5348" w:type="dxa"/>
            <w:noWrap/>
            <w:hideMark/>
            <w:tcPrChange w:id="4511" w:author="Nate Bachmeier [AWS-SA]" w:date="2023-02-26T11:07:00Z">
              <w:tcPr>
                <w:tcW w:w="960" w:type="dxa"/>
                <w:tcBorders>
                  <w:top w:val="nil"/>
                  <w:left w:val="nil"/>
                  <w:bottom w:val="nil"/>
                  <w:right w:val="nil"/>
                </w:tcBorders>
                <w:shd w:val="clear" w:color="auto" w:fill="auto"/>
                <w:noWrap/>
                <w:vAlign w:val="bottom"/>
                <w:hideMark/>
              </w:tcPr>
            </w:tcPrChange>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12" w:author="Nate Bachmeier [AWS-SA]" w:date="2023-02-25T11:26:00Z"/>
                <w:rFonts w:ascii="Calibri" w:eastAsia="Times New Roman" w:hAnsi="Calibri" w:cs="Calibri"/>
                <w:color w:val="000000"/>
                <w:sz w:val="22"/>
              </w:rPr>
            </w:pPr>
            <w:ins w:id="4513" w:author="Nate Bachmeier [AWS-SA]" w:date="2023-02-25T11:26:00Z">
              <w:r w:rsidRPr="00E16572">
                <w:rPr>
                  <w:rFonts w:ascii="Calibri" w:eastAsia="Times New Roman" w:hAnsi="Calibri" w:cs="Calibri"/>
                  <w:color w:val="000000"/>
                  <w:sz w:val="22"/>
                </w:rPr>
                <w:t>585</w:t>
              </w:r>
            </w:ins>
          </w:p>
        </w:tc>
      </w:tr>
      <w:tr w:rsidR="00E16572" w:rsidRPr="00E16572" w14:paraId="7A7FAB4B" w14:textId="77777777" w:rsidTr="005D1D3E">
        <w:trPr>
          <w:trHeight w:val="300"/>
          <w:ins w:id="4514" w:author="Nate Bachmeier [AWS-SA]" w:date="2023-02-25T11:26:00Z"/>
          <w:trPrChange w:id="4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16" w:author="Nate Bachmeier [AWS-SA]" w:date="2023-02-26T11:07:00Z">
              <w:tcPr>
                <w:tcW w:w="4740" w:type="dxa"/>
                <w:tcBorders>
                  <w:top w:val="nil"/>
                  <w:left w:val="nil"/>
                  <w:bottom w:val="nil"/>
                  <w:right w:val="nil"/>
                </w:tcBorders>
                <w:shd w:val="clear" w:color="auto" w:fill="auto"/>
                <w:noWrap/>
                <w:vAlign w:val="bottom"/>
                <w:hideMark/>
              </w:tcPr>
            </w:tcPrChange>
          </w:tcPr>
          <w:p w14:paraId="1956E443" w14:textId="77777777" w:rsidR="00E16572" w:rsidRPr="00E16572" w:rsidRDefault="00E16572" w:rsidP="00E16572">
            <w:pPr>
              <w:spacing w:line="240" w:lineRule="auto"/>
              <w:ind w:firstLine="0"/>
              <w:rPr>
                <w:ins w:id="4517" w:author="Nate Bachmeier [AWS-SA]" w:date="2023-02-25T11:26:00Z"/>
                <w:rFonts w:ascii="Calibri" w:eastAsia="Times New Roman" w:hAnsi="Calibri" w:cs="Calibri"/>
                <w:b w:val="0"/>
                <w:bCs w:val="0"/>
                <w:color w:val="000000"/>
                <w:sz w:val="22"/>
                <w:rPrChange w:id="4518" w:author="Nate Bachmeier [AWS-SA]" w:date="2023-02-25T11:29:00Z">
                  <w:rPr>
                    <w:ins w:id="4519" w:author="Nate Bachmeier [AWS-SA]" w:date="2023-02-25T11:26:00Z"/>
                    <w:rFonts w:ascii="Calibri" w:eastAsia="Times New Roman" w:hAnsi="Calibri" w:cs="Calibri"/>
                    <w:color w:val="000000"/>
                    <w:sz w:val="22"/>
                  </w:rPr>
                </w:rPrChange>
              </w:rPr>
            </w:pPr>
            <w:ins w:id="4520" w:author="Nate Bachmeier [AWS-SA]" w:date="2023-02-25T11:26:00Z">
              <w:r w:rsidRPr="00E16572">
                <w:rPr>
                  <w:rFonts w:ascii="Calibri" w:eastAsia="Times New Roman" w:hAnsi="Calibri" w:cs="Calibri"/>
                  <w:color w:val="000000"/>
                  <w:sz w:val="22"/>
                </w:rPr>
                <w:t>juggling balls</w:t>
              </w:r>
            </w:ins>
          </w:p>
        </w:tc>
        <w:tc>
          <w:tcPr>
            <w:tcW w:w="5348" w:type="dxa"/>
            <w:noWrap/>
            <w:hideMark/>
            <w:tcPrChange w:id="4521" w:author="Nate Bachmeier [AWS-SA]" w:date="2023-02-26T11:07:00Z">
              <w:tcPr>
                <w:tcW w:w="960" w:type="dxa"/>
                <w:tcBorders>
                  <w:top w:val="nil"/>
                  <w:left w:val="nil"/>
                  <w:bottom w:val="nil"/>
                  <w:right w:val="nil"/>
                </w:tcBorders>
                <w:shd w:val="clear" w:color="auto" w:fill="auto"/>
                <w:noWrap/>
                <w:vAlign w:val="bottom"/>
                <w:hideMark/>
              </w:tcPr>
            </w:tcPrChange>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22" w:author="Nate Bachmeier [AWS-SA]" w:date="2023-02-25T11:26:00Z"/>
                <w:rFonts w:ascii="Calibri" w:eastAsia="Times New Roman" w:hAnsi="Calibri" w:cs="Calibri"/>
                <w:color w:val="000000"/>
                <w:sz w:val="22"/>
              </w:rPr>
            </w:pPr>
            <w:ins w:id="4523" w:author="Nate Bachmeier [AWS-SA]" w:date="2023-02-25T11:26:00Z">
              <w:r w:rsidRPr="00E16572">
                <w:rPr>
                  <w:rFonts w:ascii="Calibri" w:eastAsia="Times New Roman" w:hAnsi="Calibri" w:cs="Calibri"/>
                  <w:color w:val="000000"/>
                  <w:sz w:val="22"/>
                </w:rPr>
                <w:t>680</w:t>
              </w:r>
            </w:ins>
          </w:p>
        </w:tc>
      </w:tr>
      <w:tr w:rsidR="00E16572" w:rsidRPr="00E16572" w14:paraId="6B8DAF32" w14:textId="77777777" w:rsidTr="005D1D3E">
        <w:trPr>
          <w:cnfStyle w:val="000000100000" w:firstRow="0" w:lastRow="0" w:firstColumn="0" w:lastColumn="0" w:oddVBand="0" w:evenVBand="0" w:oddHBand="1" w:evenHBand="0" w:firstRowFirstColumn="0" w:firstRowLastColumn="0" w:lastRowFirstColumn="0" w:lastRowLastColumn="0"/>
          <w:trHeight w:val="300"/>
          <w:ins w:id="4524" w:author="Nate Bachmeier [AWS-SA]" w:date="2023-02-25T11:26:00Z"/>
          <w:trPrChange w:id="4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26" w:author="Nate Bachmeier [AWS-SA]" w:date="2023-02-26T11:07:00Z">
              <w:tcPr>
                <w:tcW w:w="4740" w:type="dxa"/>
                <w:tcBorders>
                  <w:top w:val="nil"/>
                  <w:left w:val="nil"/>
                  <w:bottom w:val="nil"/>
                  <w:right w:val="nil"/>
                </w:tcBorders>
                <w:shd w:val="clear" w:color="auto" w:fill="auto"/>
                <w:noWrap/>
                <w:vAlign w:val="bottom"/>
                <w:hideMark/>
              </w:tcPr>
            </w:tcPrChange>
          </w:tcPr>
          <w:p w14:paraId="0EDB4C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27" w:author="Nate Bachmeier [AWS-SA]" w:date="2023-02-25T11:26:00Z"/>
                <w:rFonts w:ascii="Calibri" w:eastAsia="Times New Roman" w:hAnsi="Calibri" w:cs="Calibri"/>
                <w:b w:val="0"/>
                <w:bCs w:val="0"/>
                <w:color w:val="000000"/>
                <w:sz w:val="22"/>
                <w:rPrChange w:id="4528" w:author="Nate Bachmeier [AWS-SA]" w:date="2023-02-25T11:29:00Z">
                  <w:rPr>
                    <w:ins w:id="4529" w:author="Nate Bachmeier [AWS-SA]" w:date="2023-02-25T11:26:00Z"/>
                    <w:rFonts w:ascii="Calibri" w:eastAsia="Times New Roman" w:hAnsi="Calibri" w:cs="Calibri"/>
                    <w:color w:val="000000"/>
                    <w:sz w:val="22"/>
                  </w:rPr>
                </w:rPrChange>
              </w:rPr>
            </w:pPr>
            <w:ins w:id="4530" w:author="Nate Bachmeier [AWS-SA]" w:date="2023-02-25T11:26:00Z">
              <w:r w:rsidRPr="00E16572">
                <w:rPr>
                  <w:rFonts w:ascii="Calibri" w:eastAsia="Times New Roman" w:hAnsi="Calibri" w:cs="Calibri"/>
                  <w:color w:val="000000"/>
                  <w:sz w:val="22"/>
                </w:rPr>
                <w:t>juggling fire</w:t>
              </w:r>
            </w:ins>
          </w:p>
        </w:tc>
        <w:tc>
          <w:tcPr>
            <w:tcW w:w="5348" w:type="dxa"/>
            <w:noWrap/>
            <w:hideMark/>
            <w:tcPrChange w:id="4531" w:author="Nate Bachmeier [AWS-SA]" w:date="2023-02-26T11:07:00Z">
              <w:tcPr>
                <w:tcW w:w="960" w:type="dxa"/>
                <w:tcBorders>
                  <w:top w:val="nil"/>
                  <w:left w:val="nil"/>
                  <w:bottom w:val="nil"/>
                  <w:right w:val="nil"/>
                </w:tcBorders>
                <w:shd w:val="clear" w:color="auto" w:fill="auto"/>
                <w:noWrap/>
                <w:vAlign w:val="bottom"/>
                <w:hideMark/>
              </w:tcPr>
            </w:tcPrChange>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32" w:author="Nate Bachmeier [AWS-SA]" w:date="2023-02-25T11:26:00Z"/>
                <w:rFonts w:ascii="Calibri" w:eastAsia="Times New Roman" w:hAnsi="Calibri" w:cs="Calibri"/>
                <w:color w:val="000000"/>
                <w:sz w:val="22"/>
              </w:rPr>
            </w:pPr>
            <w:ins w:id="4533" w:author="Nate Bachmeier [AWS-SA]" w:date="2023-02-25T11:26:00Z">
              <w:r w:rsidRPr="00E16572">
                <w:rPr>
                  <w:rFonts w:ascii="Calibri" w:eastAsia="Times New Roman" w:hAnsi="Calibri" w:cs="Calibri"/>
                  <w:color w:val="000000"/>
                  <w:sz w:val="22"/>
                </w:rPr>
                <w:t>605</w:t>
              </w:r>
            </w:ins>
          </w:p>
        </w:tc>
      </w:tr>
      <w:tr w:rsidR="00E16572" w:rsidRPr="00E16572" w14:paraId="0FADE302" w14:textId="77777777" w:rsidTr="005D1D3E">
        <w:trPr>
          <w:trHeight w:val="300"/>
          <w:ins w:id="4534" w:author="Nate Bachmeier [AWS-SA]" w:date="2023-02-25T11:26:00Z"/>
          <w:trPrChange w:id="4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36" w:author="Nate Bachmeier [AWS-SA]" w:date="2023-02-26T11:07:00Z">
              <w:tcPr>
                <w:tcW w:w="4740" w:type="dxa"/>
                <w:tcBorders>
                  <w:top w:val="nil"/>
                  <w:left w:val="nil"/>
                  <w:bottom w:val="nil"/>
                  <w:right w:val="nil"/>
                </w:tcBorders>
                <w:shd w:val="clear" w:color="auto" w:fill="auto"/>
                <w:noWrap/>
                <w:vAlign w:val="bottom"/>
                <w:hideMark/>
              </w:tcPr>
            </w:tcPrChange>
          </w:tcPr>
          <w:p w14:paraId="3586FA70" w14:textId="77777777" w:rsidR="00E16572" w:rsidRPr="00E16572" w:rsidRDefault="00E16572" w:rsidP="00E16572">
            <w:pPr>
              <w:spacing w:line="240" w:lineRule="auto"/>
              <w:ind w:firstLine="0"/>
              <w:rPr>
                <w:ins w:id="4537" w:author="Nate Bachmeier [AWS-SA]" w:date="2023-02-25T11:26:00Z"/>
                <w:rFonts w:ascii="Calibri" w:eastAsia="Times New Roman" w:hAnsi="Calibri" w:cs="Calibri"/>
                <w:b w:val="0"/>
                <w:bCs w:val="0"/>
                <w:color w:val="000000"/>
                <w:sz w:val="22"/>
                <w:rPrChange w:id="4538" w:author="Nate Bachmeier [AWS-SA]" w:date="2023-02-25T11:29:00Z">
                  <w:rPr>
                    <w:ins w:id="4539" w:author="Nate Bachmeier [AWS-SA]" w:date="2023-02-25T11:26:00Z"/>
                    <w:rFonts w:ascii="Calibri" w:eastAsia="Times New Roman" w:hAnsi="Calibri" w:cs="Calibri"/>
                    <w:color w:val="000000"/>
                    <w:sz w:val="22"/>
                  </w:rPr>
                </w:rPrChange>
              </w:rPr>
            </w:pPr>
            <w:ins w:id="4540" w:author="Nate Bachmeier [AWS-SA]" w:date="2023-02-25T11:26:00Z">
              <w:r w:rsidRPr="00E16572">
                <w:rPr>
                  <w:rFonts w:ascii="Calibri" w:eastAsia="Times New Roman" w:hAnsi="Calibri" w:cs="Calibri"/>
                  <w:color w:val="000000"/>
                  <w:sz w:val="22"/>
                </w:rPr>
                <w:t>juggling soccer ball</w:t>
              </w:r>
            </w:ins>
          </w:p>
        </w:tc>
        <w:tc>
          <w:tcPr>
            <w:tcW w:w="5348" w:type="dxa"/>
            <w:noWrap/>
            <w:hideMark/>
            <w:tcPrChange w:id="4541" w:author="Nate Bachmeier [AWS-SA]" w:date="2023-02-26T11:07:00Z">
              <w:tcPr>
                <w:tcW w:w="960" w:type="dxa"/>
                <w:tcBorders>
                  <w:top w:val="nil"/>
                  <w:left w:val="nil"/>
                  <w:bottom w:val="nil"/>
                  <w:right w:val="nil"/>
                </w:tcBorders>
                <w:shd w:val="clear" w:color="auto" w:fill="auto"/>
                <w:noWrap/>
                <w:vAlign w:val="bottom"/>
                <w:hideMark/>
              </w:tcPr>
            </w:tcPrChange>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42" w:author="Nate Bachmeier [AWS-SA]" w:date="2023-02-25T11:26:00Z"/>
                <w:rFonts w:ascii="Calibri" w:eastAsia="Times New Roman" w:hAnsi="Calibri" w:cs="Calibri"/>
                <w:color w:val="000000"/>
                <w:sz w:val="22"/>
              </w:rPr>
            </w:pPr>
            <w:ins w:id="4543" w:author="Nate Bachmeier [AWS-SA]" w:date="2023-02-25T11:26:00Z">
              <w:r w:rsidRPr="00E16572">
                <w:rPr>
                  <w:rFonts w:ascii="Calibri" w:eastAsia="Times New Roman" w:hAnsi="Calibri" w:cs="Calibri"/>
                  <w:color w:val="000000"/>
                  <w:sz w:val="22"/>
                </w:rPr>
                <w:t>771</w:t>
              </w:r>
            </w:ins>
          </w:p>
        </w:tc>
      </w:tr>
      <w:tr w:rsidR="00E16572" w:rsidRPr="00E16572" w14:paraId="4470EF07" w14:textId="77777777" w:rsidTr="005D1D3E">
        <w:trPr>
          <w:cnfStyle w:val="000000100000" w:firstRow="0" w:lastRow="0" w:firstColumn="0" w:lastColumn="0" w:oddVBand="0" w:evenVBand="0" w:oddHBand="1" w:evenHBand="0" w:firstRowFirstColumn="0" w:firstRowLastColumn="0" w:lastRowFirstColumn="0" w:lastRowLastColumn="0"/>
          <w:trHeight w:val="300"/>
          <w:ins w:id="4544" w:author="Nate Bachmeier [AWS-SA]" w:date="2023-02-25T11:26:00Z"/>
          <w:trPrChange w:id="4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46" w:author="Nate Bachmeier [AWS-SA]" w:date="2023-02-26T11:07:00Z">
              <w:tcPr>
                <w:tcW w:w="4740" w:type="dxa"/>
                <w:tcBorders>
                  <w:top w:val="nil"/>
                  <w:left w:val="nil"/>
                  <w:bottom w:val="nil"/>
                  <w:right w:val="nil"/>
                </w:tcBorders>
                <w:shd w:val="clear" w:color="auto" w:fill="auto"/>
                <w:noWrap/>
                <w:vAlign w:val="bottom"/>
                <w:hideMark/>
              </w:tcPr>
            </w:tcPrChange>
          </w:tcPr>
          <w:p w14:paraId="1CEA8E4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47" w:author="Nate Bachmeier [AWS-SA]" w:date="2023-02-25T11:26:00Z"/>
                <w:rFonts w:ascii="Calibri" w:eastAsia="Times New Roman" w:hAnsi="Calibri" w:cs="Calibri"/>
                <w:b w:val="0"/>
                <w:bCs w:val="0"/>
                <w:color w:val="000000"/>
                <w:sz w:val="22"/>
                <w:rPrChange w:id="4548" w:author="Nate Bachmeier [AWS-SA]" w:date="2023-02-25T11:29:00Z">
                  <w:rPr>
                    <w:ins w:id="4549" w:author="Nate Bachmeier [AWS-SA]" w:date="2023-02-25T11:26:00Z"/>
                    <w:rFonts w:ascii="Calibri" w:eastAsia="Times New Roman" w:hAnsi="Calibri" w:cs="Calibri"/>
                    <w:color w:val="000000"/>
                    <w:sz w:val="22"/>
                  </w:rPr>
                </w:rPrChange>
              </w:rPr>
            </w:pPr>
            <w:ins w:id="4550" w:author="Nate Bachmeier [AWS-SA]" w:date="2023-02-25T11:26:00Z">
              <w:r w:rsidRPr="00E16572">
                <w:rPr>
                  <w:rFonts w:ascii="Calibri" w:eastAsia="Times New Roman" w:hAnsi="Calibri" w:cs="Calibri"/>
                  <w:color w:val="000000"/>
                  <w:sz w:val="22"/>
                </w:rPr>
                <w:t>jumping bicycle</w:t>
              </w:r>
            </w:ins>
          </w:p>
        </w:tc>
        <w:tc>
          <w:tcPr>
            <w:tcW w:w="5348" w:type="dxa"/>
            <w:noWrap/>
            <w:hideMark/>
            <w:tcPrChange w:id="4551" w:author="Nate Bachmeier [AWS-SA]" w:date="2023-02-26T11:07:00Z">
              <w:tcPr>
                <w:tcW w:w="960" w:type="dxa"/>
                <w:tcBorders>
                  <w:top w:val="nil"/>
                  <w:left w:val="nil"/>
                  <w:bottom w:val="nil"/>
                  <w:right w:val="nil"/>
                </w:tcBorders>
                <w:shd w:val="clear" w:color="auto" w:fill="auto"/>
                <w:noWrap/>
                <w:vAlign w:val="bottom"/>
                <w:hideMark/>
              </w:tcPr>
            </w:tcPrChange>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52" w:author="Nate Bachmeier [AWS-SA]" w:date="2023-02-25T11:26:00Z"/>
                <w:rFonts w:ascii="Calibri" w:eastAsia="Times New Roman" w:hAnsi="Calibri" w:cs="Calibri"/>
                <w:color w:val="000000"/>
                <w:sz w:val="22"/>
              </w:rPr>
            </w:pPr>
            <w:ins w:id="4553" w:author="Nate Bachmeier [AWS-SA]" w:date="2023-02-25T11:26:00Z">
              <w:r w:rsidRPr="00E16572">
                <w:rPr>
                  <w:rFonts w:ascii="Calibri" w:eastAsia="Times New Roman" w:hAnsi="Calibri" w:cs="Calibri"/>
                  <w:color w:val="000000"/>
                  <w:sz w:val="22"/>
                </w:rPr>
                <w:t>513</w:t>
              </w:r>
            </w:ins>
          </w:p>
        </w:tc>
      </w:tr>
      <w:tr w:rsidR="00E16572" w:rsidRPr="00E16572" w14:paraId="149D6939" w14:textId="77777777" w:rsidTr="005D1D3E">
        <w:trPr>
          <w:trHeight w:val="300"/>
          <w:ins w:id="4554" w:author="Nate Bachmeier [AWS-SA]" w:date="2023-02-25T11:26:00Z"/>
          <w:trPrChange w:id="4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56" w:author="Nate Bachmeier [AWS-SA]" w:date="2023-02-26T11:07:00Z">
              <w:tcPr>
                <w:tcW w:w="4740" w:type="dxa"/>
                <w:tcBorders>
                  <w:top w:val="nil"/>
                  <w:left w:val="nil"/>
                  <w:bottom w:val="nil"/>
                  <w:right w:val="nil"/>
                </w:tcBorders>
                <w:shd w:val="clear" w:color="auto" w:fill="auto"/>
                <w:noWrap/>
                <w:vAlign w:val="bottom"/>
                <w:hideMark/>
              </w:tcPr>
            </w:tcPrChange>
          </w:tcPr>
          <w:p w14:paraId="3B8EAE25" w14:textId="77777777" w:rsidR="00E16572" w:rsidRPr="00E16572" w:rsidRDefault="00E16572" w:rsidP="00E16572">
            <w:pPr>
              <w:spacing w:line="240" w:lineRule="auto"/>
              <w:ind w:firstLine="0"/>
              <w:rPr>
                <w:ins w:id="4557" w:author="Nate Bachmeier [AWS-SA]" w:date="2023-02-25T11:26:00Z"/>
                <w:rFonts w:ascii="Calibri" w:eastAsia="Times New Roman" w:hAnsi="Calibri" w:cs="Calibri"/>
                <w:b w:val="0"/>
                <w:bCs w:val="0"/>
                <w:color w:val="000000"/>
                <w:sz w:val="22"/>
                <w:rPrChange w:id="4558" w:author="Nate Bachmeier [AWS-SA]" w:date="2023-02-25T11:29:00Z">
                  <w:rPr>
                    <w:ins w:id="4559" w:author="Nate Bachmeier [AWS-SA]" w:date="2023-02-25T11:26:00Z"/>
                    <w:rFonts w:ascii="Calibri" w:eastAsia="Times New Roman" w:hAnsi="Calibri" w:cs="Calibri"/>
                    <w:color w:val="000000"/>
                    <w:sz w:val="22"/>
                  </w:rPr>
                </w:rPrChange>
              </w:rPr>
            </w:pPr>
            <w:ins w:id="4560" w:author="Nate Bachmeier [AWS-SA]" w:date="2023-02-25T11:26:00Z">
              <w:r w:rsidRPr="00E16572">
                <w:rPr>
                  <w:rFonts w:ascii="Calibri" w:eastAsia="Times New Roman" w:hAnsi="Calibri" w:cs="Calibri"/>
                  <w:color w:val="000000"/>
                  <w:sz w:val="22"/>
                </w:rPr>
                <w:t>jumping into pool</w:t>
              </w:r>
            </w:ins>
          </w:p>
        </w:tc>
        <w:tc>
          <w:tcPr>
            <w:tcW w:w="5348" w:type="dxa"/>
            <w:noWrap/>
            <w:hideMark/>
            <w:tcPrChange w:id="4561" w:author="Nate Bachmeier [AWS-SA]" w:date="2023-02-26T11:07:00Z">
              <w:tcPr>
                <w:tcW w:w="960" w:type="dxa"/>
                <w:tcBorders>
                  <w:top w:val="nil"/>
                  <w:left w:val="nil"/>
                  <w:bottom w:val="nil"/>
                  <w:right w:val="nil"/>
                </w:tcBorders>
                <w:shd w:val="clear" w:color="auto" w:fill="auto"/>
                <w:noWrap/>
                <w:vAlign w:val="bottom"/>
                <w:hideMark/>
              </w:tcPr>
            </w:tcPrChange>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62" w:author="Nate Bachmeier [AWS-SA]" w:date="2023-02-25T11:26:00Z"/>
                <w:rFonts w:ascii="Calibri" w:eastAsia="Times New Roman" w:hAnsi="Calibri" w:cs="Calibri"/>
                <w:color w:val="000000"/>
                <w:sz w:val="22"/>
              </w:rPr>
            </w:pPr>
            <w:ins w:id="4563" w:author="Nate Bachmeier [AWS-SA]" w:date="2023-02-25T11:26:00Z">
              <w:r w:rsidRPr="00E16572">
                <w:rPr>
                  <w:rFonts w:ascii="Calibri" w:eastAsia="Times New Roman" w:hAnsi="Calibri" w:cs="Calibri"/>
                  <w:color w:val="000000"/>
                  <w:sz w:val="22"/>
                </w:rPr>
                <w:t>711</w:t>
              </w:r>
            </w:ins>
          </w:p>
        </w:tc>
      </w:tr>
      <w:tr w:rsidR="00E16572" w:rsidRPr="00E16572" w14:paraId="3598C2CE" w14:textId="77777777" w:rsidTr="005D1D3E">
        <w:trPr>
          <w:cnfStyle w:val="000000100000" w:firstRow="0" w:lastRow="0" w:firstColumn="0" w:lastColumn="0" w:oddVBand="0" w:evenVBand="0" w:oddHBand="1" w:evenHBand="0" w:firstRowFirstColumn="0" w:firstRowLastColumn="0" w:lastRowFirstColumn="0" w:lastRowLastColumn="0"/>
          <w:trHeight w:val="300"/>
          <w:ins w:id="4564" w:author="Nate Bachmeier [AWS-SA]" w:date="2023-02-25T11:26:00Z"/>
          <w:trPrChange w:id="4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66" w:author="Nate Bachmeier [AWS-SA]" w:date="2023-02-26T11:07:00Z">
              <w:tcPr>
                <w:tcW w:w="4740" w:type="dxa"/>
                <w:tcBorders>
                  <w:top w:val="nil"/>
                  <w:left w:val="nil"/>
                  <w:bottom w:val="nil"/>
                  <w:right w:val="nil"/>
                </w:tcBorders>
                <w:shd w:val="clear" w:color="auto" w:fill="auto"/>
                <w:noWrap/>
                <w:vAlign w:val="bottom"/>
                <w:hideMark/>
              </w:tcPr>
            </w:tcPrChange>
          </w:tcPr>
          <w:p w14:paraId="75DA6C2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67" w:author="Nate Bachmeier [AWS-SA]" w:date="2023-02-25T11:26:00Z"/>
                <w:rFonts w:ascii="Calibri" w:eastAsia="Times New Roman" w:hAnsi="Calibri" w:cs="Calibri"/>
                <w:b w:val="0"/>
                <w:bCs w:val="0"/>
                <w:color w:val="000000"/>
                <w:sz w:val="22"/>
                <w:rPrChange w:id="4568" w:author="Nate Bachmeier [AWS-SA]" w:date="2023-02-25T11:29:00Z">
                  <w:rPr>
                    <w:ins w:id="4569" w:author="Nate Bachmeier [AWS-SA]" w:date="2023-02-25T11:26:00Z"/>
                    <w:rFonts w:ascii="Calibri" w:eastAsia="Times New Roman" w:hAnsi="Calibri" w:cs="Calibri"/>
                    <w:color w:val="000000"/>
                    <w:sz w:val="22"/>
                  </w:rPr>
                </w:rPrChange>
              </w:rPr>
            </w:pPr>
            <w:ins w:id="4570" w:author="Nate Bachmeier [AWS-SA]" w:date="2023-02-25T11:26:00Z">
              <w:r w:rsidRPr="00E16572">
                <w:rPr>
                  <w:rFonts w:ascii="Calibri" w:eastAsia="Times New Roman" w:hAnsi="Calibri" w:cs="Calibri"/>
                  <w:color w:val="000000"/>
                  <w:sz w:val="22"/>
                </w:rPr>
                <w:t>jumping jacks</w:t>
              </w:r>
            </w:ins>
          </w:p>
        </w:tc>
        <w:tc>
          <w:tcPr>
            <w:tcW w:w="5348" w:type="dxa"/>
            <w:noWrap/>
            <w:hideMark/>
            <w:tcPrChange w:id="4571" w:author="Nate Bachmeier [AWS-SA]" w:date="2023-02-26T11:07:00Z">
              <w:tcPr>
                <w:tcW w:w="960" w:type="dxa"/>
                <w:tcBorders>
                  <w:top w:val="nil"/>
                  <w:left w:val="nil"/>
                  <w:bottom w:val="nil"/>
                  <w:right w:val="nil"/>
                </w:tcBorders>
                <w:shd w:val="clear" w:color="auto" w:fill="auto"/>
                <w:noWrap/>
                <w:vAlign w:val="bottom"/>
                <w:hideMark/>
              </w:tcPr>
            </w:tcPrChange>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72" w:author="Nate Bachmeier [AWS-SA]" w:date="2023-02-25T11:26:00Z"/>
                <w:rFonts w:ascii="Calibri" w:eastAsia="Times New Roman" w:hAnsi="Calibri" w:cs="Calibri"/>
                <w:color w:val="000000"/>
                <w:sz w:val="22"/>
              </w:rPr>
            </w:pPr>
            <w:ins w:id="4573" w:author="Nate Bachmeier [AWS-SA]" w:date="2023-02-25T11:26:00Z">
              <w:r w:rsidRPr="00E16572">
                <w:rPr>
                  <w:rFonts w:ascii="Calibri" w:eastAsia="Times New Roman" w:hAnsi="Calibri" w:cs="Calibri"/>
                  <w:color w:val="000000"/>
                  <w:sz w:val="22"/>
                </w:rPr>
                <w:t>662</w:t>
              </w:r>
            </w:ins>
          </w:p>
        </w:tc>
      </w:tr>
      <w:tr w:rsidR="00E16572" w:rsidRPr="00E16572" w14:paraId="28DA48B2" w14:textId="77777777" w:rsidTr="005D1D3E">
        <w:trPr>
          <w:trHeight w:val="300"/>
          <w:ins w:id="4574" w:author="Nate Bachmeier [AWS-SA]" w:date="2023-02-25T11:26:00Z"/>
          <w:trPrChange w:id="4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76" w:author="Nate Bachmeier [AWS-SA]" w:date="2023-02-26T11:07:00Z">
              <w:tcPr>
                <w:tcW w:w="4740" w:type="dxa"/>
                <w:tcBorders>
                  <w:top w:val="nil"/>
                  <w:left w:val="nil"/>
                  <w:bottom w:val="nil"/>
                  <w:right w:val="nil"/>
                </w:tcBorders>
                <w:shd w:val="clear" w:color="auto" w:fill="auto"/>
                <w:noWrap/>
                <w:vAlign w:val="bottom"/>
                <w:hideMark/>
              </w:tcPr>
            </w:tcPrChange>
          </w:tcPr>
          <w:p w14:paraId="40763B97" w14:textId="77777777" w:rsidR="00E16572" w:rsidRPr="00E16572" w:rsidRDefault="00E16572" w:rsidP="00E16572">
            <w:pPr>
              <w:spacing w:line="240" w:lineRule="auto"/>
              <w:ind w:firstLine="0"/>
              <w:rPr>
                <w:ins w:id="4577" w:author="Nate Bachmeier [AWS-SA]" w:date="2023-02-25T11:26:00Z"/>
                <w:rFonts w:ascii="Calibri" w:eastAsia="Times New Roman" w:hAnsi="Calibri" w:cs="Calibri"/>
                <w:b w:val="0"/>
                <w:bCs w:val="0"/>
                <w:color w:val="000000"/>
                <w:sz w:val="22"/>
                <w:rPrChange w:id="4578" w:author="Nate Bachmeier [AWS-SA]" w:date="2023-02-25T11:29:00Z">
                  <w:rPr>
                    <w:ins w:id="4579" w:author="Nate Bachmeier [AWS-SA]" w:date="2023-02-25T11:26:00Z"/>
                    <w:rFonts w:ascii="Calibri" w:eastAsia="Times New Roman" w:hAnsi="Calibri" w:cs="Calibri"/>
                    <w:color w:val="000000"/>
                    <w:sz w:val="22"/>
                  </w:rPr>
                </w:rPrChange>
              </w:rPr>
            </w:pPr>
            <w:ins w:id="4580" w:author="Nate Bachmeier [AWS-SA]" w:date="2023-02-25T11:26:00Z">
              <w:r w:rsidRPr="00E16572">
                <w:rPr>
                  <w:rFonts w:ascii="Calibri" w:eastAsia="Times New Roman" w:hAnsi="Calibri" w:cs="Calibri"/>
                  <w:color w:val="000000"/>
                  <w:sz w:val="22"/>
                </w:rPr>
                <w:t>jumping sofa</w:t>
              </w:r>
            </w:ins>
          </w:p>
        </w:tc>
        <w:tc>
          <w:tcPr>
            <w:tcW w:w="5348" w:type="dxa"/>
            <w:noWrap/>
            <w:hideMark/>
            <w:tcPrChange w:id="4581" w:author="Nate Bachmeier [AWS-SA]" w:date="2023-02-26T11:07:00Z">
              <w:tcPr>
                <w:tcW w:w="960" w:type="dxa"/>
                <w:tcBorders>
                  <w:top w:val="nil"/>
                  <w:left w:val="nil"/>
                  <w:bottom w:val="nil"/>
                  <w:right w:val="nil"/>
                </w:tcBorders>
                <w:shd w:val="clear" w:color="auto" w:fill="auto"/>
                <w:noWrap/>
                <w:vAlign w:val="bottom"/>
                <w:hideMark/>
              </w:tcPr>
            </w:tcPrChange>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82" w:author="Nate Bachmeier [AWS-SA]" w:date="2023-02-25T11:26:00Z"/>
                <w:rFonts w:ascii="Calibri" w:eastAsia="Times New Roman" w:hAnsi="Calibri" w:cs="Calibri"/>
                <w:color w:val="000000"/>
                <w:sz w:val="22"/>
              </w:rPr>
            </w:pPr>
            <w:ins w:id="4583" w:author="Nate Bachmeier [AWS-SA]" w:date="2023-02-25T11:26:00Z">
              <w:r w:rsidRPr="00E16572">
                <w:rPr>
                  <w:rFonts w:ascii="Calibri" w:eastAsia="Times New Roman" w:hAnsi="Calibri" w:cs="Calibri"/>
                  <w:color w:val="000000"/>
                  <w:sz w:val="22"/>
                </w:rPr>
                <w:t>647</w:t>
              </w:r>
            </w:ins>
          </w:p>
        </w:tc>
      </w:tr>
      <w:tr w:rsidR="00E16572" w:rsidRPr="00E16572" w14:paraId="5E1F0508" w14:textId="77777777" w:rsidTr="005D1D3E">
        <w:trPr>
          <w:cnfStyle w:val="000000100000" w:firstRow="0" w:lastRow="0" w:firstColumn="0" w:lastColumn="0" w:oddVBand="0" w:evenVBand="0" w:oddHBand="1" w:evenHBand="0" w:firstRowFirstColumn="0" w:firstRowLastColumn="0" w:lastRowFirstColumn="0" w:lastRowLastColumn="0"/>
          <w:trHeight w:val="300"/>
          <w:ins w:id="4584" w:author="Nate Bachmeier [AWS-SA]" w:date="2023-02-25T11:26:00Z"/>
          <w:trPrChange w:id="4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86" w:author="Nate Bachmeier [AWS-SA]" w:date="2023-02-26T11:07:00Z">
              <w:tcPr>
                <w:tcW w:w="4740" w:type="dxa"/>
                <w:tcBorders>
                  <w:top w:val="nil"/>
                  <w:left w:val="nil"/>
                  <w:bottom w:val="nil"/>
                  <w:right w:val="nil"/>
                </w:tcBorders>
                <w:shd w:val="clear" w:color="auto" w:fill="auto"/>
                <w:noWrap/>
                <w:vAlign w:val="bottom"/>
                <w:hideMark/>
              </w:tcPr>
            </w:tcPrChange>
          </w:tcPr>
          <w:p w14:paraId="5923A91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87" w:author="Nate Bachmeier [AWS-SA]" w:date="2023-02-25T11:26:00Z"/>
                <w:rFonts w:ascii="Calibri" w:eastAsia="Times New Roman" w:hAnsi="Calibri" w:cs="Calibri"/>
                <w:b w:val="0"/>
                <w:bCs w:val="0"/>
                <w:color w:val="000000"/>
                <w:sz w:val="22"/>
                <w:rPrChange w:id="4588" w:author="Nate Bachmeier [AWS-SA]" w:date="2023-02-25T11:29:00Z">
                  <w:rPr>
                    <w:ins w:id="4589" w:author="Nate Bachmeier [AWS-SA]" w:date="2023-02-25T11:26:00Z"/>
                    <w:rFonts w:ascii="Calibri" w:eastAsia="Times New Roman" w:hAnsi="Calibri" w:cs="Calibri"/>
                    <w:color w:val="000000"/>
                    <w:sz w:val="22"/>
                  </w:rPr>
                </w:rPrChange>
              </w:rPr>
            </w:pPr>
            <w:ins w:id="4590" w:author="Nate Bachmeier [AWS-SA]" w:date="2023-02-25T11:26:00Z">
              <w:r w:rsidRPr="00E16572">
                <w:rPr>
                  <w:rFonts w:ascii="Calibri" w:eastAsia="Times New Roman" w:hAnsi="Calibri" w:cs="Calibri"/>
                  <w:color w:val="000000"/>
                  <w:sz w:val="22"/>
                </w:rPr>
                <w:t>jumpstyle dancing</w:t>
              </w:r>
            </w:ins>
          </w:p>
        </w:tc>
        <w:tc>
          <w:tcPr>
            <w:tcW w:w="5348" w:type="dxa"/>
            <w:noWrap/>
            <w:hideMark/>
            <w:tcPrChange w:id="4591" w:author="Nate Bachmeier [AWS-SA]" w:date="2023-02-26T11:07:00Z">
              <w:tcPr>
                <w:tcW w:w="960" w:type="dxa"/>
                <w:tcBorders>
                  <w:top w:val="nil"/>
                  <w:left w:val="nil"/>
                  <w:bottom w:val="nil"/>
                  <w:right w:val="nil"/>
                </w:tcBorders>
                <w:shd w:val="clear" w:color="auto" w:fill="auto"/>
                <w:noWrap/>
                <w:vAlign w:val="bottom"/>
                <w:hideMark/>
              </w:tcPr>
            </w:tcPrChange>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92" w:author="Nate Bachmeier [AWS-SA]" w:date="2023-02-25T11:26:00Z"/>
                <w:rFonts w:ascii="Calibri" w:eastAsia="Times New Roman" w:hAnsi="Calibri" w:cs="Calibri"/>
                <w:color w:val="000000"/>
                <w:sz w:val="22"/>
              </w:rPr>
            </w:pPr>
            <w:ins w:id="4593" w:author="Nate Bachmeier [AWS-SA]" w:date="2023-02-25T11:26:00Z">
              <w:r w:rsidRPr="00E16572">
                <w:rPr>
                  <w:rFonts w:ascii="Calibri" w:eastAsia="Times New Roman" w:hAnsi="Calibri" w:cs="Calibri"/>
                  <w:color w:val="000000"/>
                  <w:sz w:val="22"/>
                </w:rPr>
                <w:t>602</w:t>
              </w:r>
            </w:ins>
          </w:p>
        </w:tc>
      </w:tr>
      <w:tr w:rsidR="00E16572" w:rsidRPr="00E16572" w14:paraId="17766D2B" w14:textId="77777777" w:rsidTr="005D1D3E">
        <w:trPr>
          <w:trHeight w:val="300"/>
          <w:ins w:id="4594" w:author="Nate Bachmeier [AWS-SA]" w:date="2023-02-25T11:26:00Z"/>
          <w:trPrChange w:id="4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96" w:author="Nate Bachmeier [AWS-SA]" w:date="2023-02-26T11:07:00Z">
              <w:tcPr>
                <w:tcW w:w="4740" w:type="dxa"/>
                <w:tcBorders>
                  <w:top w:val="nil"/>
                  <w:left w:val="nil"/>
                  <w:bottom w:val="nil"/>
                  <w:right w:val="nil"/>
                </w:tcBorders>
                <w:shd w:val="clear" w:color="auto" w:fill="auto"/>
                <w:noWrap/>
                <w:vAlign w:val="bottom"/>
                <w:hideMark/>
              </w:tcPr>
            </w:tcPrChange>
          </w:tcPr>
          <w:p w14:paraId="6710DD85" w14:textId="77777777" w:rsidR="00E16572" w:rsidRPr="00E16572" w:rsidRDefault="00E16572" w:rsidP="00E16572">
            <w:pPr>
              <w:spacing w:line="240" w:lineRule="auto"/>
              <w:ind w:firstLine="0"/>
              <w:rPr>
                <w:ins w:id="4597" w:author="Nate Bachmeier [AWS-SA]" w:date="2023-02-25T11:26:00Z"/>
                <w:rFonts w:ascii="Calibri" w:eastAsia="Times New Roman" w:hAnsi="Calibri" w:cs="Calibri"/>
                <w:b w:val="0"/>
                <w:bCs w:val="0"/>
                <w:color w:val="000000"/>
                <w:sz w:val="22"/>
                <w:rPrChange w:id="4598" w:author="Nate Bachmeier [AWS-SA]" w:date="2023-02-25T11:29:00Z">
                  <w:rPr>
                    <w:ins w:id="4599" w:author="Nate Bachmeier [AWS-SA]" w:date="2023-02-25T11:26:00Z"/>
                    <w:rFonts w:ascii="Calibri" w:eastAsia="Times New Roman" w:hAnsi="Calibri" w:cs="Calibri"/>
                    <w:color w:val="000000"/>
                    <w:sz w:val="22"/>
                  </w:rPr>
                </w:rPrChange>
              </w:rPr>
            </w:pPr>
            <w:ins w:id="4600" w:author="Nate Bachmeier [AWS-SA]" w:date="2023-02-25T11:26:00Z">
              <w:r w:rsidRPr="00E16572">
                <w:rPr>
                  <w:rFonts w:ascii="Calibri" w:eastAsia="Times New Roman" w:hAnsi="Calibri" w:cs="Calibri"/>
                  <w:color w:val="000000"/>
                  <w:sz w:val="22"/>
                </w:rPr>
                <w:t>karaoke</w:t>
              </w:r>
            </w:ins>
          </w:p>
        </w:tc>
        <w:tc>
          <w:tcPr>
            <w:tcW w:w="5348" w:type="dxa"/>
            <w:noWrap/>
            <w:hideMark/>
            <w:tcPrChange w:id="4601" w:author="Nate Bachmeier [AWS-SA]" w:date="2023-02-26T11:07:00Z">
              <w:tcPr>
                <w:tcW w:w="960" w:type="dxa"/>
                <w:tcBorders>
                  <w:top w:val="nil"/>
                  <w:left w:val="nil"/>
                  <w:bottom w:val="nil"/>
                  <w:right w:val="nil"/>
                </w:tcBorders>
                <w:shd w:val="clear" w:color="auto" w:fill="auto"/>
                <w:noWrap/>
                <w:vAlign w:val="bottom"/>
                <w:hideMark/>
              </w:tcPr>
            </w:tcPrChange>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02" w:author="Nate Bachmeier [AWS-SA]" w:date="2023-02-25T11:26:00Z"/>
                <w:rFonts w:ascii="Calibri" w:eastAsia="Times New Roman" w:hAnsi="Calibri" w:cs="Calibri"/>
                <w:color w:val="000000"/>
                <w:sz w:val="22"/>
              </w:rPr>
            </w:pPr>
            <w:ins w:id="4603" w:author="Nate Bachmeier [AWS-SA]" w:date="2023-02-25T11:26:00Z">
              <w:r w:rsidRPr="00E16572">
                <w:rPr>
                  <w:rFonts w:ascii="Calibri" w:eastAsia="Times New Roman" w:hAnsi="Calibri" w:cs="Calibri"/>
                  <w:color w:val="000000"/>
                  <w:sz w:val="22"/>
                </w:rPr>
                <w:t>583</w:t>
              </w:r>
            </w:ins>
          </w:p>
        </w:tc>
      </w:tr>
      <w:tr w:rsidR="00E16572" w:rsidRPr="00E16572" w14:paraId="0870BA1D" w14:textId="77777777" w:rsidTr="005D1D3E">
        <w:trPr>
          <w:cnfStyle w:val="000000100000" w:firstRow="0" w:lastRow="0" w:firstColumn="0" w:lastColumn="0" w:oddVBand="0" w:evenVBand="0" w:oddHBand="1" w:evenHBand="0" w:firstRowFirstColumn="0" w:firstRowLastColumn="0" w:lastRowFirstColumn="0" w:lastRowLastColumn="0"/>
          <w:trHeight w:val="300"/>
          <w:ins w:id="4604" w:author="Nate Bachmeier [AWS-SA]" w:date="2023-02-25T11:26:00Z"/>
          <w:trPrChange w:id="4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06" w:author="Nate Bachmeier [AWS-SA]" w:date="2023-02-26T11:07:00Z">
              <w:tcPr>
                <w:tcW w:w="4740" w:type="dxa"/>
                <w:tcBorders>
                  <w:top w:val="nil"/>
                  <w:left w:val="nil"/>
                  <w:bottom w:val="nil"/>
                  <w:right w:val="nil"/>
                </w:tcBorders>
                <w:shd w:val="clear" w:color="auto" w:fill="auto"/>
                <w:noWrap/>
                <w:vAlign w:val="bottom"/>
                <w:hideMark/>
              </w:tcPr>
            </w:tcPrChange>
          </w:tcPr>
          <w:p w14:paraId="3546D7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07" w:author="Nate Bachmeier [AWS-SA]" w:date="2023-02-25T11:26:00Z"/>
                <w:rFonts w:ascii="Calibri" w:eastAsia="Times New Roman" w:hAnsi="Calibri" w:cs="Calibri"/>
                <w:b w:val="0"/>
                <w:bCs w:val="0"/>
                <w:color w:val="000000"/>
                <w:sz w:val="22"/>
                <w:rPrChange w:id="4608" w:author="Nate Bachmeier [AWS-SA]" w:date="2023-02-25T11:29:00Z">
                  <w:rPr>
                    <w:ins w:id="4609" w:author="Nate Bachmeier [AWS-SA]" w:date="2023-02-25T11:26:00Z"/>
                    <w:rFonts w:ascii="Calibri" w:eastAsia="Times New Roman" w:hAnsi="Calibri" w:cs="Calibri"/>
                    <w:color w:val="000000"/>
                    <w:sz w:val="22"/>
                  </w:rPr>
                </w:rPrChange>
              </w:rPr>
            </w:pPr>
            <w:ins w:id="4610" w:author="Nate Bachmeier [AWS-SA]" w:date="2023-02-25T11:26:00Z">
              <w:r w:rsidRPr="00E16572">
                <w:rPr>
                  <w:rFonts w:ascii="Calibri" w:eastAsia="Times New Roman" w:hAnsi="Calibri" w:cs="Calibri"/>
                  <w:color w:val="000000"/>
                  <w:sz w:val="22"/>
                </w:rPr>
                <w:t>kicking field goal</w:t>
              </w:r>
            </w:ins>
          </w:p>
        </w:tc>
        <w:tc>
          <w:tcPr>
            <w:tcW w:w="5348" w:type="dxa"/>
            <w:noWrap/>
            <w:hideMark/>
            <w:tcPrChange w:id="4611" w:author="Nate Bachmeier [AWS-SA]" w:date="2023-02-26T11:07:00Z">
              <w:tcPr>
                <w:tcW w:w="960" w:type="dxa"/>
                <w:tcBorders>
                  <w:top w:val="nil"/>
                  <w:left w:val="nil"/>
                  <w:bottom w:val="nil"/>
                  <w:right w:val="nil"/>
                </w:tcBorders>
                <w:shd w:val="clear" w:color="auto" w:fill="auto"/>
                <w:noWrap/>
                <w:vAlign w:val="bottom"/>
                <w:hideMark/>
              </w:tcPr>
            </w:tcPrChange>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12" w:author="Nate Bachmeier [AWS-SA]" w:date="2023-02-25T11:26:00Z"/>
                <w:rFonts w:ascii="Calibri" w:eastAsia="Times New Roman" w:hAnsi="Calibri" w:cs="Calibri"/>
                <w:color w:val="000000"/>
                <w:sz w:val="22"/>
              </w:rPr>
            </w:pPr>
            <w:ins w:id="4613" w:author="Nate Bachmeier [AWS-SA]" w:date="2023-02-25T11:26:00Z">
              <w:r w:rsidRPr="00E16572">
                <w:rPr>
                  <w:rFonts w:ascii="Calibri" w:eastAsia="Times New Roman" w:hAnsi="Calibri" w:cs="Calibri"/>
                  <w:color w:val="000000"/>
                  <w:sz w:val="22"/>
                </w:rPr>
                <w:t>771</w:t>
              </w:r>
            </w:ins>
          </w:p>
        </w:tc>
      </w:tr>
      <w:tr w:rsidR="00E16572" w:rsidRPr="00E16572" w14:paraId="58561A0B" w14:textId="77777777" w:rsidTr="005D1D3E">
        <w:trPr>
          <w:trHeight w:val="300"/>
          <w:ins w:id="4614" w:author="Nate Bachmeier [AWS-SA]" w:date="2023-02-25T11:26:00Z"/>
          <w:trPrChange w:id="4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16" w:author="Nate Bachmeier [AWS-SA]" w:date="2023-02-26T11:07:00Z">
              <w:tcPr>
                <w:tcW w:w="4740" w:type="dxa"/>
                <w:tcBorders>
                  <w:top w:val="nil"/>
                  <w:left w:val="nil"/>
                  <w:bottom w:val="nil"/>
                  <w:right w:val="nil"/>
                </w:tcBorders>
                <w:shd w:val="clear" w:color="auto" w:fill="auto"/>
                <w:noWrap/>
                <w:vAlign w:val="bottom"/>
                <w:hideMark/>
              </w:tcPr>
            </w:tcPrChange>
          </w:tcPr>
          <w:p w14:paraId="67A09F82" w14:textId="77777777" w:rsidR="00E16572" w:rsidRPr="00E16572" w:rsidRDefault="00E16572" w:rsidP="00E16572">
            <w:pPr>
              <w:spacing w:line="240" w:lineRule="auto"/>
              <w:ind w:firstLine="0"/>
              <w:rPr>
                <w:ins w:id="4617" w:author="Nate Bachmeier [AWS-SA]" w:date="2023-02-25T11:26:00Z"/>
                <w:rFonts w:ascii="Calibri" w:eastAsia="Times New Roman" w:hAnsi="Calibri" w:cs="Calibri"/>
                <w:b w:val="0"/>
                <w:bCs w:val="0"/>
                <w:color w:val="000000"/>
                <w:sz w:val="22"/>
                <w:rPrChange w:id="4618" w:author="Nate Bachmeier [AWS-SA]" w:date="2023-02-25T11:29:00Z">
                  <w:rPr>
                    <w:ins w:id="4619" w:author="Nate Bachmeier [AWS-SA]" w:date="2023-02-25T11:26:00Z"/>
                    <w:rFonts w:ascii="Calibri" w:eastAsia="Times New Roman" w:hAnsi="Calibri" w:cs="Calibri"/>
                    <w:color w:val="000000"/>
                    <w:sz w:val="22"/>
                  </w:rPr>
                </w:rPrChange>
              </w:rPr>
            </w:pPr>
            <w:ins w:id="4620" w:author="Nate Bachmeier [AWS-SA]" w:date="2023-02-25T11:26:00Z">
              <w:r w:rsidRPr="00E16572">
                <w:rPr>
                  <w:rFonts w:ascii="Calibri" w:eastAsia="Times New Roman" w:hAnsi="Calibri" w:cs="Calibri"/>
                  <w:color w:val="000000"/>
                  <w:sz w:val="22"/>
                </w:rPr>
                <w:lastRenderedPageBreak/>
                <w:t>kicking soccer ball</w:t>
              </w:r>
            </w:ins>
          </w:p>
        </w:tc>
        <w:tc>
          <w:tcPr>
            <w:tcW w:w="5348" w:type="dxa"/>
            <w:noWrap/>
            <w:hideMark/>
            <w:tcPrChange w:id="4621" w:author="Nate Bachmeier [AWS-SA]" w:date="2023-02-26T11:07:00Z">
              <w:tcPr>
                <w:tcW w:w="960" w:type="dxa"/>
                <w:tcBorders>
                  <w:top w:val="nil"/>
                  <w:left w:val="nil"/>
                  <w:bottom w:val="nil"/>
                  <w:right w:val="nil"/>
                </w:tcBorders>
                <w:shd w:val="clear" w:color="auto" w:fill="auto"/>
                <w:noWrap/>
                <w:vAlign w:val="bottom"/>
                <w:hideMark/>
              </w:tcPr>
            </w:tcPrChange>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22" w:author="Nate Bachmeier [AWS-SA]" w:date="2023-02-25T11:26:00Z"/>
                <w:rFonts w:ascii="Calibri" w:eastAsia="Times New Roman" w:hAnsi="Calibri" w:cs="Calibri"/>
                <w:color w:val="000000"/>
                <w:sz w:val="22"/>
              </w:rPr>
            </w:pPr>
            <w:ins w:id="4623" w:author="Nate Bachmeier [AWS-SA]" w:date="2023-02-25T11:26:00Z">
              <w:r w:rsidRPr="00E16572">
                <w:rPr>
                  <w:rFonts w:ascii="Calibri" w:eastAsia="Times New Roman" w:hAnsi="Calibri" w:cs="Calibri"/>
                  <w:color w:val="000000"/>
                  <w:sz w:val="22"/>
                </w:rPr>
                <w:t>798</w:t>
              </w:r>
            </w:ins>
          </w:p>
        </w:tc>
      </w:tr>
      <w:tr w:rsidR="00E16572" w:rsidRPr="00E16572" w14:paraId="121FABFD" w14:textId="77777777" w:rsidTr="005D1D3E">
        <w:trPr>
          <w:cnfStyle w:val="000000100000" w:firstRow="0" w:lastRow="0" w:firstColumn="0" w:lastColumn="0" w:oddVBand="0" w:evenVBand="0" w:oddHBand="1" w:evenHBand="0" w:firstRowFirstColumn="0" w:firstRowLastColumn="0" w:lastRowFirstColumn="0" w:lastRowLastColumn="0"/>
          <w:trHeight w:val="300"/>
          <w:ins w:id="4624" w:author="Nate Bachmeier [AWS-SA]" w:date="2023-02-25T11:26:00Z"/>
          <w:trPrChange w:id="4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26" w:author="Nate Bachmeier [AWS-SA]" w:date="2023-02-26T11:07:00Z">
              <w:tcPr>
                <w:tcW w:w="4740" w:type="dxa"/>
                <w:tcBorders>
                  <w:top w:val="nil"/>
                  <w:left w:val="nil"/>
                  <w:bottom w:val="nil"/>
                  <w:right w:val="nil"/>
                </w:tcBorders>
                <w:shd w:val="clear" w:color="auto" w:fill="auto"/>
                <w:noWrap/>
                <w:vAlign w:val="bottom"/>
                <w:hideMark/>
              </w:tcPr>
            </w:tcPrChange>
          </w:tcPr>
          <w:p w14:paraId="7A31ED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27" w:author="Nate Bachmeier [AWS-SA]" w:date="2023-02-25T11:26:00Z"/>
                <w:rFonts w:ascii="Calibri" w:eastAsia="Times New Roman" w:hAnsi="Calibri" w:cs="Calibri"/>
                <w:b w:val="0"/>
                <w:bCs w:val="0"/>
                <w:color w:val="000000"/>
                <w:sz w:val="22"/>
                <w:rPrChange w:id="4628" w:author="Nate Bachmeier [AWS-SA]" w:date="2023-02-25T11:29:00Z">
                  <w:rPr>
                    <w:ins w:id="4629" w:author="Nate Bachmeier [AWS-SA]" w:date="2023-02-25T11:26:00Z"/>
                    <w:rFonts w:ascii="Calibri" w:eastAsia="Times New Roman" w:hAnsi="Calibri" w:cs="Calibri"/>
                    <w:color w:val="000000"/>
                    <w:sz w:val="22"/>
                  </w:rPr>
                </w:rPrChange>
              </w:rPr>
            </w:pPr>
            <w:ins w:id="4630" w:author="Nate Bachmeier [AWS-SA]" w:date="2023-02-25T11:26:00Z">
              <w:r w:rsidRPr="00E16572">
                <w:rPr>
                  <w:rFonts w:ascii="Calibri" w:eastAsia="Times New Roman" w:hAnsi="Calibri" w:cs="Calibri"/>
                  <w:color w:val="000000"/>
                  <w:sz w:val="22"/>
                </w:rPr>
                <w:t>kissing</w:t>
              </w:r>
            </w:ins>
          </w:p>
        </w:tc>
        <w:tc>
          <w:tcPr>
            <w:tcW w:w="5348" w:type="dxa"/>
            <w:noWrap/>
            <w:hideMark/>
            <w:tcPrChange w:id="4631" w:author="Nate Bachmeier [AWS-SA]" w:date="2023-02-26T11:07:00Z">
              <w:tcPr>
                <w:tcW w:w="960" w:type="dxa"/>
                <w:tcBorders>
                  <w:top w:val="nil"/>
                  <w:left w:val="nil"/>
                  <w:bottom w:val="nil"/>
                  <w:right w:val="nil"/>
                </w:tcBorders>
                <w:shd w:val="clear" w:color="auto" w:fill="auto"/>
                <w:noWrap/>
                <w:vAlign w:val="bottom"/>
                <w:hideMark/>
              </w:tcPr>
            </w:tcPrChange>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32" w:author="Nate Bachmeier [AWS-SA]" w:date="2023-02-25T11:26:00Z"/>
                <w:rFonts w:ascii="Calibri" w:eastAsia="Times New Roman" w:hAnsi="Calibri" w:cs="Calibri"/>
                <w:color w:val="000000"/>
                <w:sz w:val="22"/>
              </w:rPr>
            </w:pPr>
            <w:ins w:id="4633" w:author="Nate Bachmeier [AWS-SA]" w:date="2023-02-25T11:26:00Z">
              <w:r w:rsidRPr="00E16572">
                <w:rPr>
                  <w:rFonts w:ascii="Calibri" w:eastAsia="Times New Roman" w:hAnsi="Calibri" w:cs="Calibri"/>
                  <w:color w:val="000000"/>
                  <w:sz w:val="22"/>
                </w:rPr>
                <w:t>373</w:t>
              </w:r>
            </w:ins>
          </w:p>
        </w:tc>
      </w:tr>
      <w:tr w:rsidR="00E16572" w:rsidRPr="00E16572" w14:paraId="55F9F078" w14:textId="77777777" w:rsidTr="005D1D3E">
        <w:trPr>
          <w:trHeight w:val="300"/>
          <w:ins w:id="4634" w:author="Nate Bachmeier [AWS-SA]" w:date="2023-02-25T11:26:00Z"/>
          <w:trPrChange w:id="4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36" w:author="Nate Bachmeier [AWS-SA]" w:date="2023-02-26T11:07:00Z">
              <w:tcPr>
                <w:tcW w:w="4740" w:type="dxa"/>
                <w:tcBorders>
                  <w:top w:val="nil"/>
                  <w:left w:val="nil"/>
                  <w:bottom w:val="nil"/>
                  <w:right w:val="nil"/>
                </w:tcBorders>
                <w:shd w:val="clear" w:color="auto" w:fill="auto"/>
                <w:noWrap/>
                <w:vAlign w:val="bottom"/>
                <w:hideMark/>
              </w:tcPr>
            </w:tcPrChange>
          </w:tcPr>
          <w:p w14:paraId="6415C97F" w14:textId="77777777" w:rsidR="00E16572" w:rsidRPr="00E16572" w:rsidRDefault="00E16572" w:rsidP="00E16572">
            <w:pPr>
              <w:spacing w:line="240" w:lineRule="auto"/>
              <w:ind w:firstLine="0"/>
              <w:rPr>
                <w:ins w:id="4637" w:author="Nate Bachmeier [AWS-SA]" w:date="2023-02-25T11:26:00Z"/>
                <w:rFonts w:ascii="Calibri" w:eastAsia="Times New Roman" w:hAnsi="Calibri" w:cs="Calibri"/>
                <w:b w:val="0"/>
                <w:bCs w:val="0"/>
                <w:color w:val="000000"/>
                <w:sz w:val="22"/>
                <w:rPrChange w:id="4638" w:author="Nate Bachmeier [AWS-SA]" w:date="2023-02-25T11:29:00Z">
                  <w:rPr>
                    <w:ins w:id="4639" w:author="Nate Bachmeier [AWS-SA]" w:date="2023-02-25T11:26:00Z"/>
                    <w:rFonts w:ascii="Calibri" w:eastAsia="Times New Roman" w:hAnsi="Calibri" w:cs="Calibri"/>
                    <w:color w:val="000000"/>
                    <w:sz w:val="22"/>
                  </w:rPr>
                </w:rPrChange>
              </w:rPr>
            </w:pPr>
            <w:ins w:id="4640" w:author="Nate Bachmeier [AWS-SA]" w:date="2023-02-25T11:26:00Z">
              <w:r w:rsidRPr="00E16572">
                <w:rPr>
                  <w:rFonts w:ascii="Calibri" w:eastAsia="Times New Roman" w:hAnsi="Calibri" w:cs="Calibri"/>
                  <w:color w:val="000000"/>
                  <w:sz w:val="22"/>
                </w:rPr>
                <w:t>kitesurfing</w:t>
              </w:r>
            </w:ins>
          </w:p>
        </w:tc>
        <w:tc>
          <w:tcPr>
            <w:tcW w:w="5348" w:type="dxa"/>
            <w:noWrap/>
            <w:hideMark/>
            <w:tcPrChange w:id="4641" w:author="Nate Bachmeier [AWS-SA]" w:date="2023-02-26T11:07:00Z">
              <w:tcPr>
                <w:tcW w:w="960" w:type="dxa"/>
                <w:tcBorders>
                  <w:top w:val="nil"/>
                  <w:left w:val="nil"/>
                  <w:bottom w:val="nil"/>
                  <w:right w:val="nil"/>
                </w:tcBorders>
                <w:shd w:val="clear" w:color="auto" w:fill="auto"/>
                <w:noWrap/>
                <w:vAlign w:val="bottom"/>
                <w:hideMark/>
              </w:tcPr>
            </w:tcPrChange>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42" w:author="Nate Bachmeier [AWS-SA]" w:date="2023-02-25T11:26:00Z"/>
                <w:rFonts w:ascii="Calibri" w:eastAsia="Times New Roman" w:hAnsi="Calibri" w:cs="Calibri"/>
                <w:color w:val="000000"/>
                <w:sz w:val="22"/>
              </w:rPr>
            </w:pPr>
            <w:ins w:id="4643" w:author="Nate Bachmeier [AWS-SA]" w:date="2023-02-25T11:26:00Z">
              <w:r w:rsidRPr="00E16572">
                <w:rPr>
                  <w:rFonts w:ascii="Calibri" w:eastAsia="Times New Roman" w:hAnsi="Calibri" w:cs="Calibri"/>
                  <w:color w:val="000000"/>
                  <w:sz w:val="22"/>
                </w:rPr>
                <w:t>676</w:t>
              </w:r>
            </w:ins>
          </w:p>
        </w:tc>
      </w:tr>
      <w:tr w:rsidR="00E16572" w:rsidRPr="00E16572" w14:paraId="2805CD70" w14:textId="77777777" w:rsidTr="005D1D3E">
        <w:trPr>
          <w:cnfStyle w:val="000000100000" w:firstRow="0" w:lastRow="0" w:firstColumn="0" w:lastColumn="0" w:oddVBand="0" w:evenVBand="0" w:oddHBand="1" w:evenHBand="0" w:firstRowFirstColumn="0" w:firstRowLastColumn="0" w:lastRowFirstColumn="0" w:lastRowLastColumn="0"/>
          <w:trHeight w:val="300"/>
          <w:ins w:id="4644" w:author="Nate Bachmeier [AWS-SA]" w:date="2023-02-25T11:26:00Z"/>
          <w:trPrChange w:id="4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46" w:author="Nate Bachmeier [AWS-SA]" w:date="2023-02-26T11:07:00Z">
              <w:tcPr>
                <w:tcW w:w="4740" w:type="dxa"/>
                <w:tcBorders>
                  <w:top w:val="nil"/>
                  <w:left w:val="nil"/>
                  <w:bottom w:val="nil"/>
                  <w:right w:val="nil"/>
                </w:tcBorders>
                <w:shd w:val="clear" w:color="auto" w:fill="auto"/>
                <w:noWrap/>
                <w:vAlign w:val="bottom"/>
                <w:hideMark/>
              </w:tcPr>
            </w:tcPrChange>
          </w:tcPr>
          <w:p w14:paraId="708B15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47" w:author="Nate Bachmeier [AWS-SA]" w:date="2023-02-25T11:26:00Z"/>
                <w:rFonts w:ascii="Calibri" w:eastAsia="Times New Roman" w:hAnsi="Calibri" w:cs="Calibri"/>
                <w:b w:val="0"/>
                <w:bCs w:val="0"/>
                <w:color w:val="000000"/>
                <w:sz w:val="22"/>
                <w:rPrChange w:id="4648" w:author="Nate Bachmeier [AWS-SA]" w:date="2023-02-25T11:29:00Z">
                  <w:rPr>
                    <w:ins w:id="4649" w:author="Nate Bachmeier [AWS-SA]" w:date="2023-02-25T11:26:00Z"/>
                    <w:rFonts w:ascii="Calibri" w:eastAsia="Times New Roman" w:hAnsi="Calibri" w:cs="Calibri"/>
                    <w:color w:val="000000"/>
                    <w:sz w:val="22"/>
                  </w:rPr>
                </w:rPrChange>
              </w:rPr>
            </w:pPr>
            <w:ins w:id="4650" w:author="Nate Bachmeier [AWS-SA]" w:date="2023-02-25T11:26:00Z">
              <w:r w:rsidRPr="00E16572">
                <w:rPr>
                  <w:rFonts w:ascii="Calibri" w:eastAsia="Times New Roman" w:hAnsi="Calibri" w:cs="Calibri"/>
                  <w:color w:val="000000"/>
                  <w:sz w:val="22"/>
                </w:rPr>
                <w:t>knitting</w:t>
              </w:r>
            </w:ins>
          </w:p>
        </w:tc>
        <w:tc>
          <w:tcPr>
            <w:tcW w:w="5348" w:type="dxa"/>
            <w:noWrap/>
            <w:hideMark/>
            <w:tcPrChange w:id="4651" w:author="Nate Bachmeier [AWS-SA]" w:date="2023-02-26T11:07:00Z">
              <w:tcPr>
                <w:tcW w:w="960" w:type="dxa"/>
                <w:tcBorders>
                  <w:top w:val="nil"/>
                  <w:left w:val="nil"/>
                  <w:bottom w:val="nil"/>
                  <w:right w:val="nil"/>
                </w:tcBorders>
                <w:shd w:val="clear" w:color="auto" w:fill="auto"/>
                <w:noWrap/>
                <w:vAlign w:val="bottom"/>
                <w:hideMark/>
              </w:tcPr>
            </w:tcPrChange>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52" w:author="Nate Bachmeier [AWS-SA]" w:date="2023-02-25T11:26:00Z"/>
                <w:rFonts w:ascii="Calibri" w:eastAsia="Times New Roman" w:hAnsi="Calibri" w:cs="Calibri"/>
                <w:color w:val="000000"/>
                <w:sz w:val="22"/>
              </w:rPr>
            </w:pPr>
            <w:ins w:id="4653" w:author="Nate Bachmeier [AWS-SA]" w:date="2023-02-25T11:26:00Z">
              <w:r w:rsidRPr="00E16572">
                <w:rPr>
                  <w:rFonts w:ascii="Calibri" w:eastAsia="Times New Roman" w:hAnsi="Calibri" w:cs="Calibri"/>
                  <w:color w:val="000000"/>
                  <w:sz w:val="22"/>
                </w:rPr>
                <w:t>831</w:t>
              </w:r>
            </w:ins>
          </w:p>
        </w:tc>
      </w:tr>
      <w:tr w:rsidR="00E16572" w:rsidRPr="00E16572" w14:paraId="602E7DB6" w14:textId="77777777" w:rsidTr="005D1D3E">
        <w:trPr>
          <w:trHeight w:val="300"/>
          <w:ins w:id="4654" w:author="Nate Bachmeier [AWS-SA]" w:date="2023-02-25T11:26:00Z"/>
          <w:trPrChange w:id="4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56" w:author="Nate Bachmeier [AWS-SA]" w:date="2023-02-26T11:07:00Z">
              <w:tcPr>
                <w:tcW w:w="4740" w:type="dxa"/>
                <w:tcBorders>
                  <w:top w:val="nil"/>
                  <w:left w:val="nil"/>
                  <w:bottom w:val="nil"/>
                  <w:right w:val="nil"/>
                </w:tcBorders>
                <w:shd w:val="clear" w:color="auto" w:fill="auto"/>
                <w:noWrap/>
                <w:vAlign w:val="bottom"/>
                <w:hideMark/>
              </w:tcPr>
            </w:tcPrChange>
          </w:tcPr>
          <w:p w14:paraId="01A6F8B0" w14:textId="77777777" w:rsidR="00E16572" w:rsidRPr="00E16572" w:rsidRDefault="00E16572" w:rsidP="00E16572">
            <w:pPr>
              <w:spacing w:line="240" w:lineRule="auto"/>
              <w:ind w:firstLine="0"/>
              <w:rPr>
                <w:ins w:id="4657" w:author="Nate Bachmeier [AWS-SA]" w:date="2023-02-25T11:26:00Z"/>
                <w:rFonts w:ascii="Calibri" w:eastAsia="Times New Roman" w:hAnsi="Calibri" w:cs="Calibri"/>
                <w:b w:val="0"/>
                <w:bCs w:val="0"/>
                <w:color w:val="000000"/>
                <w:sz w:val="22"/>
                <w:rPrChange w:id="4658" w:author="Nate Bachmeier [AWS-SA]" w:date="2023-02-25T11:29:00Z">
                  <w:rPr>
                    <w:ins w:id="4659" w:author="Nate Bachmeier [AWS-SA]" w:date="2023-02-25T11:26:00Z"/>
                    <w:rFonts w:ascii="Calibri" w:eastAsia="Times New Roman" w:hAnsi="Calibri" w:cs="Calibri"/>
                    <w:color w:val="000000"/>
                    <w:sz w:val="22"/>
                  </w:rPr>
                </w:rPrChange>
              </w:rPr>
            </w:pPr>
            <w:ins w:id="4660" w:author="Nate Bachmeier [AWS-SA]" w:date="2023-02-25T11:26:00Z">
              <w:r w:rsidRPr="00E16572">
                <w:rPr>
                  <w:rFonts w:ascii="Calibri" w:eastAsia="Times New Roman" w:hAnsi="Calibri" w:cs="Calibri"/>
                  <w:color w:val="000000"/>
                  <w:sz w:val="22"/>
                </w:rPr>
                <w:t>krumping</w:t>
              </w:r>
            </w:ins>
          </w:p>
        </w:tc>
        <w:tc>
          <w:tcPr>
            <w:tcW w:w="5348" w:type="dxa"/>
            <w:noWrap/>
            <w:hideMark/>
            <w:tcPrChange w:id="4661" w:author="Nate Bachmeier [AWS-SA]" w:date="2023-02-26T11:07:00Z">
              <w:tcPr>
                <w:tcW w:w="960" w:type="dxa"/>
                <w:tcBorders>
                  <w:top w:val="nil"/>
                  <w:left w:val="nil"/>
                  <w:bottom w:val="nil"/>
                  <w:right w:val="nil"/>
                </w:tcBorders>
                <w:shd w:val="clear" w:color="auto" w:fill="auto"/>
                <w:noWrap/>
                <w:vAlign w:val="bottom"/>
                <w:hideMark/>
              </w:tcPr>
            </w:tcPrChange>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62" w:author="Nate Bachmeier [AWS-SA]" w:date="2023-02-25T11:26:00Z"/>
                <w:rFonts w:ascii="Calibri" w:eastAsia="Times New Roman" w:hAnsi="Calibri" w:cs="Calibri"/>
                <w:color w:val="000000"/>
                <w:sz w:val="22"/>
              </w:rPr>
            </w:pPr>
            <w:ins w:id="4663" w:author="Nate Bachmeier [AWS-SA]" w:date="2023-02-25T11:26:00Z">
              <w:r w:rsidRPr="00E16572">
                <w:rPr>
                  <w:rFonts w:ascii="Calibri" w:eastAsia="Times New Roman" w:hAnsi="Calibri" w:cs="Calibri"/>
                  <w:color w:val="000000"/>
                  <w:sz w:val="22"/>
                </w:rPr>
                <w:t>800</w:t>
              </w:r>
            </w:ins>
          </w:p>
        </w:tc>
      </w:tr>
      <w:tr w:rsidR="00E16572" w:rsidRPr="00E16572" w14:paraId="6EA5C0A6" w14:textId="77777777" w:rsidTr="005D1D3E">
        <w:trPr>
          <w:cnfStyle w:val="000000100000" w:firstRow="0" w:lastRow="0" w:firstColumn="0" w:lastColumn="0" w:oddVBand="0" w:evenVBand="0" w:oddHBand="1" w:evenHBand="0" w:firstRowFirstColumn="0" w:firstRowLastColumn="0" w:lastRowFirstColumn="0" w:lastRowLastColumn="0"/>
          <w:trHeight w:val="300"/>
          <w:ins w:id="4664" w:author="Nate Bachmeier [AWS-SA]" w:date="2023-02-25T11:26:00Z"/>
          <w:trPrChange w:id="4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66" w:author="Nate Bachmeier [AWS-SA]" w:date="2023-02-26T11:07:00Z">
              <w:tcPr>
                <w:tcW w:w="4740" w:type="dxa"/>
                <w:tcBorders>
                  <w:top w:val="nil"/>
                  <w:left w:val="nil"/>
                  <w:bottom w:val="nil"/>
                  <w:right w:val="nil"/>
                </w:tcBorders>
                <w:shd w:val="clear" w:color="auto" w:fill="auto"/>
                <w:noWrap/>
                <w:vAlign w:val="bottom"/>
                <w:hideMark/>
              </w:tcPr>
            </w:tcPrChange>
          </w:tcPr>
          <w:p w14:paraId="72999A7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67" w:author="Nate Bachmeier [AWS-SA]" w:date="2023-02-25T11:26:00Z"/>
                <w:rFonts w:ascii="Calibri" w:eastAsia="Times New Roman" w:hAnsi="Calibri" w:cs="Calibri"/>
                <w:b w:val="0"/>
                <w:bCs w:val="0"/>
                <w:color w:val="000000"/>
                <w:sz w:val="22"/>
                <w:rPrChange w:id="4668" w:author="Nate Bachmeier [AWS-SA]" w:date="2023-02-25T11:29:00Z">
                  <w:rPr>
                    <w:ins w:id="4669" w:author="Nate Bachmeier [AWS-SA]" w:date="2023-02-25T11:26:00Z"/>
                    <w:rFonts w:ascii="Calibri" w:eastAsia="Times New Roman" w:hAnsi="Calibri" w:cs="Calibri"/>
                    <w:color w:val="000000"/>
                    <w:sz w:val="22"/>
                  </w:rPr>
                </w:rPrChange>
              </w:rPr>
            </w:pPr>
            <w:ins w:id="4670" w:author="Nate Bachmeier [AWS-SA]" w:date="2023-02-25T11:26:00Z">
              <w:r w:rsidRPr="00E16572">
                <w:rPr>
                  <w:rFonts w:ascii="Calibri" w:eastAsia="Times New Roman" w:hAnsi="Calibri" w:cs="Calibri"/>
                  <w:color w:val="000000"/>
                  <w:sz w:val="22"/>
                </w:rPr>
                <w:t>land sailing</w:t>
              </w:r>
            </w:ins>
          </w:p>
        </w:tc>
        <w:tc>
          <w:tcPr>
            <w:tcW w:w="5348" w:type="dxa"/>
            <w:noWrap/>
            <w:hideMark/>
            <w:tcPrChange w:id="4671" w:author="Nate Bachmeier [AWS-SA]" w:date="2023-02-26T11:07:00Z">
              <w:tcPr>
                <w:tcW w:w="960" w:type="dxa"/>
                <w:tcBorders>
                  <w:top w:val="nil"/>
                  <w:left w:val="nil"/>
                  <w:bottom w:val="nil"/>
                  <w:right w:val="nil"/>
                </w:tcBorders>
                <w:shd w:val="clear" w:color="auto" w:fill="auto"/>
                <w:noWrap/>
                <w:vAlign w:val="bottom"/>
                <w:hideMark/>
              </w:tcPr>
            </w:tcPrChange>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72" w:author="Nate Bachmeier [AWS-SA]" w:date="2023-02-25T11:26:00Z"/>
                <w:rFonts w:ascii="Calibri" w:eastAsia="Times New Roman" w:hAnsi="Calibri" w:cs="Calibri"/>
                <w:color w:val="000000"/>
                <w:sz w:val="22"/>
              </w:rPr>
            </w:pPr>
            <w:ins w:id="4673" w:author="Nate Bachmeier [AWS-SA]" w:date="2023-02-25T11:26:00Z">
              <w:r w:rsidRPr="00E16572">
                <w:rPr>
                  <w:rFonts w:ascii="Calibri" w:eastAsia="Times New Roman" w:hAnsi="Calibri" w:cs="Calibri"/>
                  <w:color w:val="000000"/>
                  <w:sz w:val="22"/>
                </w:rPr>
                <w:t>661</w:t>
              </w:r>
            </w:ins>
          </w:p>
        </w:tc>
      </w:tr>
      <w:tr w:rsidR="00E16572" w:rsidRPr="00E16572" w14:paraId="2F1893AC" w14:textId="77777777" w:rsidTr="005D1D3E">
        <w:trPr>
          <w:trHeight w:val="300"/>
          <w:ins w:id="4674" w:author="Nate Bachmeier [AWS-SA]" w:date="2023-02-25T11:26:00Z"/>
          <w:trPrChange w:id="4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76" w:author="Nate Bachmeier [AWS-SA]" w:date="2023-02-26T11:07:00Z">
              <w:tcPr>
                <w:tcW w:w="4740" w:type="dxa"/>
                <w:tcBorders>
                  <w:top w:val="nil"/>
                  <w:left w:val="nil"/>
                  <w:bottom w:val="nil"/>
                  <w:right w:val="nil"/>
                </w:tcBorders>
                <w:shd w:val="clear" w:color="auto" w:fill="auto"/>
                <w:noWrap/>
                <w:vAlign w:val="bottom"/>
                <w:hideMark/>
              </w:tcPr>
            </w:tcPrChange>
          </w:tcPr>
          <w:p w14:paraId="67DC9FD5" w14:textId="77777777" w:rsidR="00E16572" w:rsidRPr="00E16572" w:rsidRDefault="00E16572" w:rsidP="00E16572">
            <w:pPr>
              <w:spacing w:line="240" w:lineRule="auto"/>
              <w:ind w:firstLine="0"/>
              <w:rPr>
                <w:ins w:id="4677" w:author="Nate Bachmeier [AWS-SA]" w:date="2023-02-25T11:26:00Z"/>
                <w:rFonts w:ascii="Calibri" w:eastAsia="Times New Roman" w:hAnsi="Calibri" w:cs="Calibri"/>
                <w:b w:val="0"/>
                <w:bCs w:val="0"/>
                <w:color w:val="000000"/>
                <w:sz w:val="22"/>
                <w:rPrChange w:id="4678" w:author="Nate Bachmeier [AWS-SA]" w:date="2023-02-25T11:29:00Z">
                  <w:rPr>
                    <w:ins w:id="4679" w:author="Nate Bachmeier [AWS-SA]" w:date="2023-02-25T11:26:00Z"/>
                    <w:rFonts w:ascii="Calibri" w:eastAsia="Times New Roman" w:hAnsi="Calibri" w:cs="Calibri"/>
                    <w:color w:val="000000"/>
                    <w:sz w:val="22"/>
                  </w:rPr>
                </w:rPrChange>
              </w:rPr>
            </w:pPr>
            <w:ins w:id="4680" w:author="Nate Bachmeier [AWS-SA]" w:date="2023-02-25T11:26:00Z">
              <w:r w:rsidRPr="00E16572">
                <w:rPr>
                  <w:rFonts w:ascii="Calibri" w:eastAsia="Times New Roman" w:hAnsi="Calibri" w:cs="Calibri"/>
                  <w:color w:val="000000"/>
                  <w:sz w:val="22"/>
                </w:rPr>
                <w:t>laughing</w:t>
              </w:r>
            </w:ins>
          </w:p>
        </w:tc>
        <w:tc>
          <w:tcPr>
            <w:tcW w:w="5348" w:type="dxa"/>
            <w:noWrap/>
            <w:hideMark/>
            <w:tcPrChange w:id="4681" w:author="Nate Bachmeier [AWS-SA]" w:date="2023-02-26T11:07:00Z">
              <w:tcPr>
                <w:tcW w:w="960" w:type="dxa"/>
                <w:tcBorders>
                  <w:top w:val="nil"/>
                  <w:left w:val="nil"/>
                  <w:bottom w:val="nil"/>
                  <w:right w:val="nil"/>
                </w:tcBorders>
                <w:shd w:val="clear" w:color="auto" w:fill="auto"/>
                <w:noWrap/>
                <w:vAlign w:val="bottom"/>
                <w:hideMark/>
              </w:tcPr>
            </w:tcPrChange>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82" w:author="Nate Bachmeier [AWS-SA]" w:date="2023-02-25T11:26:00Z"/>
                <w:rFonts w:ascii="Calibri" w:eastAsia="Times New Roman" w:hAnsi="Calibri" w:cs="Calibri"/>
                <w:color w:val="000000"/>
                <w:sz w:val="22"/>
              </w:rPr>
            </w:pPr>
            <w:ins w:id="4683" w:author="Nate Bachmeier [AWS-SA]" w:date="2023-02-25T11:26:00Z">
              <w:r w:rsidRPr="00E16572">
                <w:rPr>
                  <w:rFonts w:ascii="Calibri" w:eastAsia="Times New Roman" w:hAnsi="Calibri" w:cs="Calibri"/>
                  <w:color w:val="000000"/>
                  <w:sz w:val="22"/>
                </w:rPr>
                <w:t>781</w:t>
              </w:r>
            </w:ins>
          </w:p>
        </w:tc>
      </w:tr>
      <w:tr w:rsidR="00E16572" w:rsidRPr="00E16572" w14:paraId="268159F0" w14:textId="77777777" w:rsidTr="005D1D3E">
        <w:trPr>
          <w:cnfStyle w:val="000000100000" w:firstRow="0" w:lastRow="0" w:firstColumn="0" w:lastColumn="0" w:oddVBand="0" w:evenVBand="0" w:oddHBand="1" w:evenHBand="0" w:firstRowFirstColumn="0" w:firstRowLastColumn="0" w:lastRowFirstColumn="0" w:lastRowLastColumn="0"/>
          <w:trHeight w:val="300"/>
          <w:ins w:id="4684" w:author="Nate Bachmeier [AWS-SA]" w:date="2023-02-25T11:26:00Z"/>
          <w:trPrChange w:id="4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86" w:author="Nate Bachmeier [AWS-SA]" w:date="2023-02-26T11:07:00Z">
              <w:tcPr>
                <w:tcW w:w="4740" w:type="dxa"/>
                <w:tcBorders>
                  <w:top w:val="nil"/>
                  <w:left w:val="nil"/>
                  <w:bottom w:val="nil"/>
                  <w:right w:val="nil"/>
                </w:tcBorders>
                <w:shd w:val="clear" w:color="auto" w:fill="auto"/>
                <w:noWrap/>
                <w:vAlign w:val="bottom"/>
                <w:hideMark/>
              </w:tcPr>
            </w:tcPrChange>
          </w:tcPr>
          <w:p w14:paraId="5CE5F0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87" w:author="Nate Bachmeier [AWS-SA]" w:date="2023-02-25T11:26:00Z"/>
                <w:rFonts w:ascii="Calibri" w:eastAsia="Times New Roman" w:hAnsi="Calibri" w:cs="Calibri"/>
                <w:b w:val="0"/>
                <w:bCs w:val="0"/>
                <w:color w:val="000000"/>
                <w:sz w:val="22"/>
                <w:rPrChange w:id="4688" w:author="Nate Bachmeier [AWS-SA]" w:date="2023-02-25T11:29:00Z">
                  <w:rPr>
                    <w:ins w:id="4689" w:author="Nate Bachmeier [AWS-SA]" w:date="2023-02-25T11:26:00Z"/>
                    <w:rFonts w:ascii="Calibri" w:eastAsia="Times New Roman" w:hAnsi="Calibri" w:cs="Calibri"/>
                    <w:color w:val="000000"/>
                    <w:sz w:val="22"/>
                  </w:rPr>
                </w:rPrChange>
              </w:rPr>
            </w:pPr>
            <w:ins w:id="4690" w:author="Nate Bachmeier [AWS-SA]" w:date="2023-02-25T11:26:00Z">
              <w:r w:rsidRPr="00E16572">
                <w:rPr>
                  <w:rFonts w:ascii="Calibri" w:eastAsia="Times New Roman" w:hAnsi="Calibri" w:cs="Calibri"/>
                  <w:color w:val="000000"/>
                  <w:sz w:val="22"/>
                </w:rPr>
                <w:t>lawn mower racing</w:t>
              </w:r>
            </w:ins>
          </w:p>
        </w:tc>
        <w:tc>
          <w:tcPr>
            <w:tcW w:w="5348" w:type="dxa"/>
            <w:noWrap/>
            <w:hideMark/>
            <w:tcPrChange w:id="4691" w:author="Nate Bachmeier [AWS-SA]" w:date="2023-02-26T11:07:00Z">
              <w:tcPr>
                <w:tcW w:w="960" w:type="dxa"/>
                <w:tcBorders>
                  <w:top w:val="nil"/>
                  <w:left w:val="nil"/>
                  <w:bottom w:val="nil"/>
                  <w:right w:val="nil"/>
                </w:tcBorders>
                <w:shd w:val="clear" w:color="auto" w:fill="auto"/>
                <w:noWrap/>
                <w:vAlign w:val="bottom"/>
                <w:hideMark/>
              </w:tcPr>
            </w:tcPrChange>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92" w:author="Nate Bachmeier [AWS-SA]" w:date="2023-02-25T11:26:00Z"/>
                <w:rFonts w:ascii="Calibri" w:eastAsia="Times New Roman" w:hAnsi="Calibri" w:cs="Calibri"/>
                <w:color w:val="000000"/>
                <w:sz w:val="22"/>
              </w:rPr>
            </w:pPr>
            <w:ins w:id="4693" w:author="Nate Bachmeier [AWS-SA]" w:date="2023-02-25T11:26:00Z">
              <w:r w:rsidRPr="00E16572">
                <w:rPr>
                  <w:rFonts w:ascii="Calibri" w:eastAsia="Times New Roman" w:hAnsi="Calibri" w:cs="Calibri"/>
                  <w:color w:val="000000"/>
                  <w:sz w:val="22"/>
                </w:rPr>
                <w:t>563</w:t>
              </w:r>
            </w:ins>
          </w:p>
        </w:tc>
      </w:tr>
      <w:tr w:rsidR="00E16572" w:rsidRPr="00E16572" w14:paraId="1B8D15BE" w14:textId="77777777" w:rsidTr="005D1D3E">
        <w:trPr>
          <w:trHeight w:val="300"/>
          <w:ins w:id="4694" w:author="Nate Bachmeier [AWS-SA]" w:date="2023-02-25T11:26:00Z"/>
          <w:trPrChange w:id="4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96" w:author="Nate Bachmeier [AWS-SA]" w:date="2023-02-26T11:07:00Z">
              <w:tcPr>
                <w:tcW w:w="4740" w:type="dxa"/>
                <w:tcBorders>
                  <w:top w:val="nil"/>
                  <w:left w:val="nil"/>
                  <w:bottom w:val="nil"/>
                  <w:right w:val="nil"/>
                </w:tcBorders>
                <w:shd w:val="clear" w:color="auto" w:fill="auto"/>
                <w:noWrap/>
                <w:vAlign w:val="bottom"/>
                <w:hideMark/>
              </w:tcPr>
            </w:tcPrChange>
          </w:tcPr>
          <w:p w14:paraId="4B641970" w14:textId="77777777" w:rsidR="00E16572" w:rsidRPr="00E16572" w:rsidRDefault="00E16572" w:rsidP="00E16572">
            <w:pPr>
              <w:spacing w:line="240" w:lineRule="auto"/>
              <w:ind w:firstLine="0"/>
              <w:rPr>
                <w:ins w:id="4697" w:author="Nate Bachmeier [AWS-SA]" w:date="2023-02-25T11:26:00Z"/>
                <w:rFonts w:ascii="Calibri" w:eastAsia="Times New Roman" w:hAnsi="Calibri" w:cs="Calibri"/>
                <w:b w:val="0"/>
                <w:bCs w:val="0"/>
                <w:color w:val="000000"/>
                <w:sz w:val="22"/>
                <w:rPrChange w:id="4698" w:author="Nate Bachmeier [AWS-SA]" w:date="2023-02-25T11:29:00Z">
                  <w:rPr>
                    <w:ins w:id="4699" w:author="Nate Bachmeier [AWS-SA]" w:date="2023-02-25T11:26:00Z"/>
                    <w:rFonts w:ascii="Calibri" w:eastAsia="Times New Roman" w:hAnsi="Calibri" w:cs="Calibri"/>
                    <w:color w:val="000000"/>
                    <w:sz w:val="22"/>
                  </w:rPr>
                </w:rPrChange>
              </w:rPr>
            </w:pPr>
            <w:ins w:id="4700" w:author="Nate Bachmeier [AWS-SA]" w:date="2023-02-25T11:26:00Z">
              <w:r w:rsidRPr="00E16572">
                <w:rPr>
                  <w:rFonts w:ascii="Calibri" w:eastAsia="Times New Roman" w:hAnsi="Calibri" w:cs="Calibri"/>
                  <w:color w:val="000000"/>
                  <w:sz w:val="22"/>
                </w:rPr>
                <w:t>laying bricks</w:t>
              </w:r>
            </w:ins>
          </w:p>
        </w:tc>
        <w:tc>
          <w:tcPr>
            <w:tcW w:w="5348" w:type="dxa"/>
            <w:noWrap/>
            <w:hideMark/>
            <w:tcPrChange w:id="4701" w:author="Nate Bachmeier [AWS-SA]" w:date="2023-02-26T11:07:00Z">
              <w:tcPr>
                <w:tcW w:w="960" w:type="dxa"/>
                <w:tcBorders>
                  <w:top w:val="nil"/>
                  <w:left w:val="nil"/>
                  <w:bottom w:val="nil"/>
                  <w:right w:val="nil"/>
                </w:tcBorders>
                <w:shd w:val="clear" w:color="auto" w:fill="auto"/>
                <w:noWrap/>
                <w:vAlign w:val="bottom"/>
                <w:hideMark/>
              </w:tcPr>
            </w:tcPrChange>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02" w:author="Nate Bachmeier [AWS-SA]" w:date="2023-02-25T11:26:00Z"/>
                <w:rFonts w:ascii="Calibri" w:eastAsia="Times New Roman" w:hAnsi="Calibri" w:cs="Calibri"/>
                <w:color w:val="000000"/>
                <w:sz w:val="22"/>
              </w:rPr>
            </w:pPr>
            <w:ins w:id="4703" w:author="Nate Bachmeier [AWS-SA]" w:date="2023-02-25T11:26:00Z">
              <w:r w:rsidRPr="00E16572">
                <w:rPr>
                  <w:rFonts w:ascii="Calibri" w:eastAsia="Times New Roman" w:hAnsi="Calibri" w:cs="Calibri"/>
                  <w:color w:val="000000"/>
                  <w:sz w:val="22"/>
                </w:rPr>
                <w:t>637</w:t>
              </w:r>
            </w:ins>
          </w:p>
        </w:tc>
      </w:tr>
      <w:tr w:rsidR="00E16572" w:rsidRPr="00E16572" w14:paraId="51A66534" w14:textId="77777777" w:rsidTr="005D1D3E">
        <w:trPr>
          <w:cnfStyle w:val="000000100000" w:firstRow="0" w:lastRow="0" w:firstColumn="0" w:lastColumn="0" w:oddVBand="0" w:evenVBand="0" w:oddHBand="1" w:evenHBand="0" w:firstRowFirstColumn="0" w:firstRowLastColumn="0" w:lastRowFirstColumn="0" w:lastRowLastColumn="0"/>
          <w:trHeight w:val="300"/>
          <w:ins w:id="4704" w:author="Nate Bachmeier [AWS-SA]" w:date="2023-02-25T11:26:00Z"/>
          <w:trPrChange w:id="4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06" w:author="Nate Bachmeier [AWS-SA]" w:date="2023-02-26T11:07:00Z">
              <w:tcPr>
                <w:tcW w:w="4740" w:type="dxa"/>
                <w:tcBorders>
                  <w:top w:val="nil"/>
                  <w:left w:val="nil"/>
                  <w:bottom w:val="nil"/>
                  <w:right w:val="nil"/>
                </w:tcBorders>
                <w:shd w:val="clear" w:color="auto" w:fill="auto"/>
                <w:noWrap/>
                <w:vAlign w:val="bottom"/>
                <w:hideMark/>
              </w:tcPr>
            </w:tcPrChange>
          </w:tcPr>
          <w:p w14:paraId="0E87CF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07" w:author="Nate Bachmeier [AWS-SA]" w:date="2023-02-25T11:26:00Z"/>
                <w:rFonts w:ascii="Calibri" w:eastAsia="Times New Roman" w:hAnsi="Calibri" w:cs="Calibri"/>
                <w:b w:val="0"/>
                <w:bCs w:val="0"/>
                <w:color w:val="000000"/>
                <w:sz w:val="22"/>
                <w:rPrChange w:id="4708" w:author="Nate Bachmeier [AWS-SA]" w:date="2023-02-25T11:29:00Z">
                  <w:rPr>
                    <w:ins w:id="4709" w:author="Nate Bachmeier [AWS-SA]" w:date="2023-02-25T11:26:00Z"/>
                    <w:rFonts w:ascii="Calibri" w:eastAsia="Times New Roman" w:hAnsi="Calibri" w:cs="Calibri"/>
                    <w:color w:val="000000"/>
                    <w:sz w:val="22"/>
                  </w:rPr>
                </w:rPrChange>
              </w:rPr>
            </w:pPr>
            <w:ins w:id="4710" w:author="Nate Bachmeier [AWS-SA]" w:date="2023-02-25T11:26:00Z">
              <w:r w:rsidRPr="00E16572">
                <w:rPr>
                  <w:rFonts w:ascii="Calibri" w:eastAsia="Times New Roman" w:hAnsi="Calibri" w:cs="Calibri"/>
                  <w:color w:val="000000"/>
                  <w:sz w:val="22"/>
                </w:rPr>
                <w:t>laying concrete</w:t>
              </w:r>
            </w:ins>
          </w:p>
        </w:tc>
        <w:tc>
          <w:tcPr>
            <w:tcW w:w="5348" w:type="dxa"/>
            <w:noWrap/>
            <w:hideMark/>
            <w:tcPrChange w:id="4711" w:author="Nate Bachmeier [AWS-SA]" w:date="2023-02-26T11:07:00Z">
              <w:tcPr>
                <w:tcW w:w="960" w:type="dxa"/>
                <w:tcBorders>
                  <w:top w:val="nil"/>
                  <w:left w:val="nil"/>
                  <w:bottom w:val="nil"/>
                  <w:right w:val="nil"/>
                </w:tcBorders>
                <w:shd w:val="clear" w:color="auto" w:fill="auto"/>
                <w:noWrap/>
                <w:vAlign w:val="bottom"/>
                <w:hideMark/>
              </w:tcPr>
            </w:tcPrChange>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12" w:author="Nate Bachmeier [AWS-SA]" w:date="2023-02-25T11:26:00Z"/>
                <w:rFonts w:ascii="Calibri" w:eastAsia="Times New Roman" w:hAnsi="Calibri" w:cs="Calibri"/>
                <w:color w:val="000000"/>
                <w:sz w:val="22"/>
              </w:rPr>
            </w:pPr>
            <w:ins w:id="4713" w:author="Nate Bachmeier [AWS-SA]" w:date="2023-02-25T11:26:00Z">
              <w:r w:rsidRPr="00E16572">
                <w:rPr>
                  <w:rFonts w:ascii="Calibri" w:eastAsia="Times New Roman" w:hAnsi="Calibri" w:cs="Calibri"/>
                  <w:color w:val="000000"/>
                  <w:sz w:val="22"/>
                </w:rPr>
                <w:t>717</w:t>
              </w:r>
            </w:ins>
          </w:p>
        </w:tc>
      </w:tr>
      <w:tr w:rsidR="00E16572" w:rsidRPr="00E16572" w14:paraId="6C94C8CA" w14:textId="77777777" w:rsidTr="005D1D3E">
        <w:trPr>
          <w:trHeight w:val="300"/>
          <w:ins w:id="4714" w:author="Nate Bachmeier [AWS-SA]" w:date="2023-02-25T11:26:00Z"/>
          <w:trPrChange w:id="4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16" w:author="Nate Bachmeier [AWS-SA]" w:date="2023-02-26T11:07:00Z">
              <w:tcPr>
                <w:tcW w:w="4740" w:type="dxa"/>
                <w:tcBorders>
                  <w:top w:val="nil"/>
                  <w:left w:val="nil"/>
                  <w:bottom w:val="nil"/>
                  <w:right w:val="nil"/>
                </w:tcBorders>
                <w:shd w:val="clear" w:color="auto" w:fill="auto"/>
                <w:noWrap/>
                <w:vAlign w:val="bottom"/>
                <w:hideMark/>
              </w:tcPr>
            </w:tcPrChange>
          </w:tcPr>
          <w:p w14:paraId="778554FA" w14:textId="77777777" w:rsidR="00E16572" w:rsidRPr="00E16572" w:rsidRDefault="00E16572" w:rsidP="00E16572">
            <w:pPr>
              <w:spacing w:line="240" w:lineRule="auto"/>
              <w:ind w:firstLine="0"/>
              <w:rPr>
                <w:ins w:id="4717" w:author="Nate Bachmeier [AWS-SA]" w:date="2023-02-25T11:26:00Z"/>
                <w:rFonts w:ascii="Calibri" w:eastAsia="Times New Roman" w:hAnsi="Calibri" w:cs="Calibri"/>
                <w:b w:val="0"/>
                <w:bCs w:val="0"/>
                <w:color w:val="000000"/>
                <w:sz w:val="22"/>
                <w:rPrChange w:id="4718" w:author="Nate Bachmeier [AWS-SA]" w:date="2023-02-25T11:29:00Z">
                  <w:rPr>
                    <w:ins w:id="4719" w:author="Nate Bachmeier [AWS-SA]" w:date="2023-02-25T11:26:00Z"/>
                    <w:rFonts w:ascii="Calibri" w:eastAsia="Times New Roman" w:hAnsi="Calibri" w:cs="Calibri"/>
                    <w:color w:val="000000"/>
                    <w:sz w:val="22"/>
                  </w:rPr>
                </w:rPrChange>
              </w:rPr>
            </w:pPr>
            <w:ins w:id="4720" w:author="Nate Bachmeier [AWS-SA]" w:date="2023-02-25T11:26:00Z">
              <w:r w:rsidRPr="00E16572">
                <w:rPr>
                  <w:rFonts w:ascii="Calibri" w:eastAsia="Times New Roman" w:hAnsi="Calibri" w:cs="Calibri"/>
                  <w:color w:val="000000"/>
                  <w:sz w:val="22"/>
                </w:rPr>
                <w:t>laying decking</w:t>
              </w:r>
            </w:ins>
          </w:p>
        </w:tc>
        <w:tc>
          <w:tcPr>
            <w:tcW w:w="5348" w:type="dxa"/>
            <w:noWrap/>
            <w:hideMark/>
            <w:tcPrChange w:id="4721" w:author="Nate Bachmeier [AWS-SA]" w:date="2023-02-26T11:07:00Z">
              <w:tcPr>
                <w:tcW w:w="960" w:type="dxa"/>
                <w:tcBorders>
                  <w:top w:val="nil"/>
                  <w:left w:val="nil"/>
                  <w:bottom w:val="nil"/>
                  <w:right w:val="nil"/>
                </w:tcBorders>
                <w:shd w:val="clear" w:color="auto" w:fill="auto"/>
                <w:noWrap/>
                <w:vAlign w:val="bottom"/>
                <w:hideMark/>
              </w:tcPr>
            </w:tcPrChange>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22" w:author="Nate Bachmeier [AWS-SA]" w:date="2023-02-25T11:26:00Z"/>
                <w:rFonts w:ascii="Calibri" w:eastAsia="Times New Roman" w:hAnsi="Calibri" w:cs="Calibri"/>
                <w:color w:val="000000"/>
                <w:sz w:val="22"/>
              </w:rPr>
            </w:pPr>
            <w:ins w:id="4723" w:author="Nate Bachmeier [AWS-SA]" w:date="2023-02-25T11:26:00Z">
              <w:r w:rsidRPr="00E16572">
                <w:rPr>
                  <w:rFonts w:ascii="Calibri" w:eastAsia="Times New Roman" w:hAnsi="Calibri" w:cs="Calibri"/>
                  <w:color w:val="000000"/>
                  <w:sz w:val="22"/>
                </w:rPr>
                <w:t>502</w:t>
              </w:r>
            </w:ins>
          </w:p>
        </w:tc>
      </w:tr>
      <w:tr w:rsidR="00E16572" w:rsidRPr="00E16572" w14:paraId="5AE2C9CD" w14:textId="77777777" w:rsidTr="005D1D3E">
        <w:trPr>
          <w:cnfStyle w:val="000000100000" w:firstRow="0" w:lastRow="0" w:firstColumn="0" w:lastColumn="0" w:oddVBand="0" w:evenVBand="0" w:oddHBand="1" w:evenHBand="0" w:firstRowFirstColumn="0" w:firstRowLastColumn="0" w:lastRowFirstColumn="0" w:lastRowLastColumn="0"/>
          <w:trHeight w:val="300"/>
          <w:ins w:id="4724" w:author="Nate Bachmeier [AWS-SA]" w:date="2023-02-25T11:26:00Z"/>
          <w:trPrChange w:id="4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26" w:author="Nate Bachmeier [AWS-SA]" w:date="2023-02-26T11:07:00Z">
              <w:tcPr>
                <w:tcW w:w="4740" w:type="dxa"/>
                <w:tcBorders>
                  <w:top w:val="nil"/>
                  <w:left w:val="nil"/>
                  <w:bottom w:val="nil"/>
                  <w:right w:val="nil"/>
                </w:tcBorders>
                <w:shd w:val="clear" w:color="auto" w:fill="auto"/>
                <w:noWrap/>
                <w:vAlign w:val="bottom"/>
                <w:hideMark/>
              </w:tcPr>
            </w:tcPrChange>
          </w:tcPr>
          <w:p w14:paraId="22E7DE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27" w:author="Nate Bachmeier [AWS-SA]" w:date="2023-02-25T11:26:00Z"/>
                <w:rFonts w:ascii="Calibri" w:eastAsia="Times New Roman" w:hAnsi="Calibri" w:cs="Calibri"/>
                <w:b w:val="0"/>
                <w:bCs w:val="0"/>
                <w:color w:val="000000"/>
                <w:sz w:val="22"/>
                <w:rPrChange w:id="4728" w:author="Nate Bachmeier [AWS-SA]" w:date="2023-02-25T11:29:00Z">
                  <w:rPr>
                    <w:ins w:id="4729" w:author="Nate Bachmeier [AWS-SA]" w:date="2023-02-25T11:26:00Z"/>
                    <w:rFonts w:ascii="Calibri" w:eastAsia="Times New Roman" w:hAnsi="Calibri" w:cs="Calibri"/>
                    <w:color w:val="000000"/>
                    <w:sz w:val="22"/>
                  </w:rPr>
                </w:rPrChange>
              </w:rPr>
            </w:pPr>
            <w:ins w:id="4730" w:author="Nate Bachmeier [AWS-SA]" w:date="2023-02-25T11:26:00Z">
              <w:r w:rsidRPr="00E16572">
                <w:rPr>
                  <w:rFonts w:ascii="Calibri" w:eastAsia="Times New Roman" w:hAnsi="Calibri" w:cs="Calibri"/>
                  <w:color w:val="000000"/>
                  <w:sz w:val="22"/>
                </w:rPr>
                <w:t>laying stone</w:t>
              </w:r>
            </w:ins>
          </w:p>
        </w:tc>
        <w:tc>
          <w:tcPr>
            <w:tcW w:w="5348" w:type="dxa"/>
            <w:noWrap/>
            <w:hideMark/>
            <w:tcPrChange w:id="4731" w:author="Nate Bachmeier [AWS-SA]" w:date="2023-02-26T11:07:00Z">
              <w:tcPr>
                <w:tcW w:w="960" w:type="dxa"/>
                <w:tcBorders>
                  <w:top w:val="nil"/>
                  <w:left w:val="nil"/>
                  <w:bottom w:val="nil"/>
                  <w:right w:val="nil"/>
                </w:tcBorders>
                <w:shd w:val="clear" w:color="auto" w:fill="auto"/>
                <w:noWrap/>
                <w:vAlign w:val="bottom"/>
                <w:hideMark/>
              </w:tcPr>
            </w:tcPrChange>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32" w:author="Nate Bachmeier [AWS-SA]" w:date="2023-02-25T11:26:00Z"/>
                <w:rFonts w:ascii="Calibri" w:eastAsia="Times New Roman" w:hAnsi="Calibri" w:cs="Calibri"/>
                <w:color w:val="000000"/>
                <w:sz w:val="22"/>
              </w:rPr>
            </w:pPr>
            <w:ins w:id="4733" w:author="Nate Bachmeier [AWS-SA]" w:date="2023-02-25T11:26:00Z">
              <w:r w:rsidRPr="00E16572">
                <w:rPr>
                  <w:rFonts w:ascii="Calibri" w:eastAsia="Times New Roman" w:hAnsi="Calibri" w:cs="Calibri"/>
                  <w:color w:val="000000"/>
                  <w:sz w:val="22"/>
                </w:rPr>
                <w:t>489</w:t>
              </w:r>
            </w:ins>
          </w:p>
        </w:tc>
      </w:tr>
      <w:tr w:rsidR="00E16572" w:rsidRPr="00E16572" w14:paraId="25DF2BCB" w14:textId="77777777" w:rsidTr="005D1D3E">
        <w:trPr>
          <w:trHeight w:val="300"/>
          <w:ins w:id="4734" w:author="Nate Bachmeier [AWS-SA]" w:date="2023-02-25T11:26:00Z"/>
          <w:trPrChange w:id="4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36" w:author="Nate Bachmeier [AWS-SA]" w:date="2023-02-26T11:07:00Z">
              <w:tcPr>
                <w:tcW w:w="4740" w:type="dxa"/>
                <w:tcBorders>
                  <w:top w:val="nil"/>
                  <w:left w:val="nil"/>
                  <w:bottom w:val="nil"/>
                  <w:right w:val="nil"/>
                </w:tcBorders>
                <w:shd w:val="clear" w:color="auto" w:fill="auto"/>
                <w:noWrap/>
                <w:vAlign w:val="bottom"/>
                <w:hideMark/>
              </w:tcPr>
            </w:tcPrChange>
          </w:tcPr>
          <w:p w14:paraId="4964A9BE" w14:textId="77777777" w:rsidR="00E16572" w:rsidRPr="00E16572" w:rsidRDefault="00E16572" w:rsidP="00E16572">
            <w:pPr>
              <w:spacing w:line="240" w:lineRule="auto"/>
              <w:ind w:firstLine="0"/>
              <w:rPr>
                <w:ins w:id="4737" w:author="Nate Bachmeier [AWS-SA]" w:date="2023-02-25T11:26:00Z"/>
                <w:rFonts w:ascii="Calibri" w:eastAsia="Times New Roman" w:hAnsi="Calibri" w:cs="Calibri"/>
                <w:b w:val="0"/>
                <w:bCs w:val="0"/>
                <w:color w:val="000000"/>
                <w:sz w:val="22"/>
                <w:rPrChange w:id="4738" w:author="Nate Bachmeier [AWS-SA]" w:date="2023-02-25T11:29:00Z">
                  <w:rPr>
                    <w:ins w:id="4739" w:author="Nate Bachmeier [AWS-SA]" w:date="2023-02-25T11:26:00Z"/>
                    <w:rFonts w:ascii="Calibri" w:eastAsia="Times New Roman" w:hAnsi="Calibri" w:cs="Calibri"/>
                    <w:color w:val="000000"/>
                    <w:sz w:val="22"/>
                  </w:rPr>
                </w:rPrChange>
              </w:rPr>
            </w:pPr>
            <w:ins w:id="4740" w:author="Nate Bachmeier [AWS-SA]" w:date="2023-02-25T11:26:00Z">
              <w:r w:rsidRPr="00E16572">
                <w:rPr>
                  <w:rFonts w:ascii="Calibri" w:eastAsia="Times New Roman" w:hAnsi="Calibri" w:cs="Calibri"/>
                  <w:color w:val="000000"/>
                  <w:sz w:val="22"/>
                </w:rPr>
                <w:t>laying tiles</w:t>
              </w:r>
            </w:ins>
          </w:p>
        </w:tc>
        <w:tc>
          <w:tcPr>
            <w:tcW w:w="5348" w:type="dxa"/>
            <w:noWrap/>
            <w:hideMark/>
            <w:tcPrChange w:id="4741" w:author="Nate Bachmeier [AWS-SA]" w:date="2023-02-26T11:07:00Z">
              <w:tcPr>
                <w:tcW w:w="960" w:type="dxa"/>
                <w:tcBorders>
                  <w:top w:val="nil"/>
                  <w:left w:val="nil"/>
                  <w:bottom w:val="nil"/>
                  <w:right w:val="nil"/>
                </w:tcBorders>
                <w:shd w:val="clear" w:color="auto" w:fill="auto"/>
                <w:noWrap/>
                <w:vAlign w:val="bottom"/>
                <w:hideMark/>
              </w:tcPr>
            </w:tcPrChange>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42" w:author="Nate Bachmeier [AWS-SA]" w:date="2023-02-25T11:26:00Z"/>
                <w:rFonts w:ascii="Calibri" w:eastAsia="Times New Roman" w:hAnsi="Calibri" w:cs="Calibri"/>
                <w:color w:val="000000"/>
                <w:sz w:val="22"/>
              </w:rPr>
            </w:pPr>
            <w:ins w:id="4743" w:author="Nate Bachmeier [AWS-SA]" w:date="2023-02-25T11:26:00Z">
              <w:r w:rsidRPr="00E16572">
                <w:rPr>
                  <w:rFonts w:ascii="Calibri" w:eastAsia="Times New Roman" w:hAnsi="Calibri" w:cs="Calibri"/>
                  <w:color w:val="000000"/>
                  <w:sz w:val="22"/>
                </w:rPr>
                <w:t>564</w:t>
              </w:r>
            </w:ins>
          </w:p>
        </w:tc>
      </w:tr>
      <w:tr w:rsidR="00E16572" w:rsidRPr="00E16572" w14:paraId="693F1520" w14:textId="77777777" w:rsidTr="005D1D3E">
        <w:trPr>
          <w:cnfStyle w:val="000000100000" w:firstRow="0" w:lastRow="0" w:firstColumn="0" w:lastColumn="0" w:oddVBand="0" w:evenVBand="0" w:oddHBand="1" w:evenHBand="0" w:firstRowFirstColumn="0" w:firstRowLastColumn="0" w:lastRowFirstColumn="0" w:lastRowLastColumn="0"/>
          <w:trHeight w:val="300"/>
          <w:ins w:id="4744" w:author="Nate Bachmeier [AWS-SA]" w:date="2023-02-25T11:26:00Z"/>
          <w:trPrChange w:id="4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46" w:author="Nate Bachmeier [AWS-SA]" w:date="2023-02-26T11:07:00Z">
              <w:tcPr>
                <w:tcW w:w="4740" w:type="dxa"/>
                <w:tcBorders>
                  <w:top w:val="nil"/>
                  <w:left w:val="nil"/>
                  <w:bottom w:val="nil"/>
                  <w:right w:val="nil"/>
                </w:tcBorders>
                <w:shd w:val="clear" w:color="auto" w:fill="auto"/>
                <w:noWrap/>
                <w:vAlign w:val="bottom"/>
                <w:hideMark/>
              </w:tcPr>
            </w:tcPrChange>
          </w:tcPr>
          <w:p w14:paraId="7D9FC2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47" w:author="Nate Bachmeier [AWS-SA]" w:date="2023-02-25T11:26:00Z"/>
                <w:rFonts w:ascii="Calibri" w:eastAsia="Times New Roman" w:hAnsi="Calibri" w:cs="Calibri"/>
                <w:b w:val="0"/>
                <w:bCs w:val="0"/>
                <w:color w:val="000000"/>
                <w:sz w:val="22"/>
                <w:rPrChange w:id="4748" w:author="Nate Bachmeier [AWS-SA]" w:date="2023-02-25T11:29:00Z">
                  <w:rPr>
                    <w:ins w:id="4749" w:author="Nate Bachmeier [AWS-SA]" w:date="2023-02-25T11:26:00Z"/>
                    <w:rFonts w:ascii="Calibri" w:eastAsia="Times New Roman" w:hAnsi="Calibri" w:cs="Calibri"/>
                    <w:color w:val="000000"/>
                    <w:sz w:val="22"/>
                  </w:rPr>
                </w:rPrChange>
              </w:rPr>
            </w:pPr>
            <w:ins w:id="4750" w:author="Nate Bachmeier [AWS-SA]" w:date="2023-02-25T11:26:00Z">
              <w:r w:rsidRPr="00E16572">
                <w:rPr>
                  <w:rFonts w:ascii="Calibri" w:eastAsia="Times New Roman" w:hAnsi="Calibri" w:cs="Calibri"/>
                  <w:color w:val="000000"/>
                  <w:sz w:val="22"/>
                </w:rPr>
                <w:t>leatherworking</w:t>
              </w:r>
            </w:ins>
          </w:p>
        </w:tc>
        <w:tc>
          <w:tcPr>
            <w:tcW w:w="5348" w:type="dxa"/>
            <w:noWrap/>
            <w:hideMark/>
            <w:tcPrChange w:id="4751" w:author="Nate Bachmeier [AWS-SA]" w:date="2023-02-26T11:07:00Z">
              <w:tcPr>
                <w:tcW w:w="960" w:type="dxa"/>
                <w:tcBorders>
                  <w:top w:val="nil"/>
                  <w:left w:val="nil"/>
                  <w:bottom w:val="nil"/>
                  <w:right w:val="nil"/>
                </w:tcBorders>
                <w:shd w:val="clear" w:color="auto" w:fill="auto"/>
                <w:noWrap/>
                <w:vAlign w:val="bottom"/>
                <w:hideMark/>
              </w:tcPr>
            </w:tcPrChange>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52" w:author="Nate Bachmeier [AWS-SA]" w:date="2023-02-25T11:26:00Z"/>
                <w:rFonts w:ascii="Calibri" w:eastAsia="Times New Roman" w:hAnsi="Calibri" w:cs="Calibri"/>
                <w:color w:val="000000"/>
                <w:sz w:val="22"/>
              </w:rPr>
            </w:pPr>
            <w:ins w:id="4753" w:author="Nate Bachmeier [AWS-SA]" w:date="2023-02-25T11:26:00Z">
              <w:r w:rsidRPr="00E16572">
                <w:rPr>
                  <w:rFonts w:ascii="Calibri" w:eastAsia="Times New Roman" w:hAnsi="Calibri" w:cs="Calibri"/>
                  <w:color w:val="000000"/>
                  <w:sz w:val="22"/>
                </w:rPr>
                <w:t>609</w:t>
              </w:r>
            </w:ins>
          </w:p>
        </w:tc>
      </w:tr>
      <w:tr w:rsidR="00E16572" w:rsidRPr="00E16572" w14:paraId="1BA0FA19" w14:textId="77777777" w:rsidTr="005D1D3E">
        <w:trPr>
          <w:trHeight w:val="300"/>
          <w:ins w:id="4754" w:author="Nate Bachmeier [AWS-SA]" w:date="2023-02-25T11:26:00Z"/>
          <w:trPrChange w:id="4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56" w:author="Nate Bachmeier [AWS-SA]" w:date="2023-02-26T11:07:00Z">
              <w:tcPr>
                <w:tcW w:w="4740" w:type="dxa"/>
                <w:tcBorders>
                  <w:top w:val="nil"/>
                  <w:left w:val="nil"/>
                  <w:bottom w:val="nil"/>
                  <w:right w:val="nil"/>
                </w:tcBorders>
                <w:shd w:val="clear" w:color="auto" w:fill="auto"/>
                <w:noWrap/>
                <w:vAlign w:val="bottom"/>
                <w:hideMark/>
              </w:tcPr>
            </w:tcPrChange>
          </w:tcPr>
          <w:p w14:paraId="341A5500" w14:textId="77777777" w:rsidR="00E16572" w:rsidRPr="00E16572" w:rsidRDefault="00E16572" w:rsidP="00E16572">
            <w:pPr>
              <w:spacing w:line="240" w:lineRule="auto"/>
              <w:ind w:firstLine="0"/>
              <w:rPr>
                <w:ins w:id="4757" w:author="Nate Bachmeier [AWS-SA]" w:date="2023-02-25T11:26:00Z"/>
                <w:rFonts w:ascii="Calibri" w:eastAsia="Times New Roman" w:hAnsi="Calibri" w:cs="Calibri"/>
                <w:b w:val="0"/>
                <w:bCs w:val="0"/>
                <w:color w:val="000000"/>
                <w:sz w:val="22"/>
                <w:rPrChange w:id="4758" w:author="Nate Bachmeier [AWS-SA]" w:date="2023-02-25T11:29:00Z">
                  <w:rPr>
                    <w:ins w:id="4759" w:author="Nate Bachmeier [AWS-SA]" w:date="2023-02-25T11:26:00Z"/>
                    <w:rFonts w:ascii="Calibri" w:eastAsia="Times New Roman" w:hAnsi="Calibri" w:cs="Calibri"/>
                    <w:color w:val="000000"/>
                    <w:sz w:val="22"/>
                  </w:rPr>
                </w:rPrChange>
              </w:rPr>
            </w:pPr>
            <w:ins w:id="4760" w:author="Nate Bachmeier [AWS-SA]" w:date="2023-02-25T11:26:00Z">
              <w:r w:rsidRPr="00E16572">
                <w:rPr>
                  <w:rFonts w:ascii="Calibri" w:eastAsia="Times New Roman" w:hAnsi="Calibri" w:cs="Calibri"/>
                  <w:color w:val="000000"/>
                  <w:sz w:val="22"/>
                </w:rPr>
                <w:t>letting go of balloon</w:t>
              </w:r>
            </w:ins>
          </w:p>
        </w:tc>
        <w:tc>
          <w:tcPr>
            <w:tcW w:w="5348" w:type="dxa"/>
            <w:noWrap/>
            <w:hideMark/>
            <w:tcPrChange w:id="4761" w:author="Nate Bachmeier [AWS-SA]" w:date="2023-02-26T11:07:00Z">
              <w:tcPr>
                <w:tcW w:w="960" w:type="dxa"/>
                <w:tcBorders>
                  <w:top w:val="nil"/>
                  <w:left w:val="nil"/>
                  <w:bottom w:val="nil"/>
                  <w:right w:val="nil"/>
                </w:tcBorders>
                <w:shd w:val="clear" w:color="auto" w:fill="auto"/>
                <w:noWrap/>
                <w:vAlign w:val="bottom"/>
                <w:hideMark/>
              </w:tcPr>
            </w:tcPrChange>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62" w:author="Nate Bachmeier [AWS-SA]" w:date="2023-02-25T11:26:00Z"/>
                <w:rFonts w:ascii="Calibri" w:eastAsia="Times New Roman" w:hAnsi="Calibri" w:cs="Calibri"/>
                <w:color w:val="000000"/>
                <w:sz w:val="22"/>
              </w:rPr>
            </w:pPr>
            <w:ins w:id="4763" w:author="Nate Bachmeier [AWS-SA]" w:date="2023-02-25T11:26:00Z">
              <w:r w:rsidRPr="00E16572">
                <w:rPr>
                  <w:rFonts w:ascii="Calibri" w:eastAsia="Times New Roman" w:hAnsi="Calibri" w:cs="Calibri"/>
                  <w:color w:val="000000"/>
                  <w:sz w:val="22"/>
                </w:rPr>
                <w:t>517</w:t>
              </w:r>
            </w:ins>
          </w:p>
        </w:tc>
      </w:tr>
      <w:tr w:rsidR="00E16572" w:rsidRPr="00E16572" w14:paraId="4D15B2EA" w14:textId="77777777" w:rsidTr="005D1D3E">
        <w:trPr>
          <w:cnfStyle w:val="000000100000" w:firstRow="0" w:lastRow="0" w:firstColumn="0" w:lastColumn="0" w:oddVBand="0" w:evenVBand="0" w:oddHBand="1" w:evenHBand="0" w:firstRowFirstColumn="0" w:firstRowLastColumn="0" w:lastRowFirstColumn="0" w:lastRowLastColumn="0"/>
          <w:trHeight w:val="300"/>
          <w:ins w:id="4764" w:author="Nate Bachmeier [AWS-SA]" w:date="2023-02-25T11:26:00Z"/>
          <w:trPrChange w:id="4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66" w:author="Nate Bachmeier [AWS-SA]" w:date="2023-02-26T11:07:00Z">
              <w:tcPr>
                <w:tcW w:w="4740" w:type="dxa"/>
                <w:tcBorders>
                  <w:top w:val="nil"/>
                  <w:left w:val="nil"/>
                  <w:bottom w:val="nil"/>
                  <w:right w:val="nil"/>
                </w:tcBorders>
                <w:shd w:val="clear" w:color="auto" w:fill="auto"/>
                <w:noWrap/>
                <w:vAlign w:val="bottom"/>
                <w:hideMark/>
              </w:tcPr>
            </w:tcPrChange>
          </w:tcPr>
          <w:p w14:paraId="09A75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67" w:author="Nate Bachmeier [AWS-SA]" w:date="2023-02-25T11:26:00Z"/>
                <w:rFonts w:ascii="Calibri" w:eastAsia="Times New Roman" w:hAnsi="Calibri" w:cs="Calibri"/>
                <w:b w:val="0"/>
                <w:bCs w:val="0"/>
                <w:color w:val="000000"/>
                <w:sz w:val="22"/>
                <w:rPrChange w:id="4768" w:author="Nate Bachmeier [AWS-SA]" w:date="2023-02-25T11:29:00Z">
                  <w:rPr>
                    <w:ins w:id="4769" w:author="Nate Bachmeier [AWS-SA]" w:date="2023-02-25T11:26:00Z"/>
                    <w:rFonts w:ascii="Calibri" w:eastAsia="Times New Roman" w:hAnsi="Calibri" w:cs="Calibri"/>
                    <w:color w:val="000000"/>
                    <w:sz w:val="22"/>
                  </w:rPr>
                </w:rPrChange>
              </w:rPr>
            </w:pPr>
            <w:ins w:id="4770" w:author="Nate Bachmeier [AWS-SA]" w:date="2023-02-25T11:26:00Z">
              <w:r w:rsidRPr="00E16572">
                <w:rPr>
                  <w:rFonts w:ascii="Calibri" w:eastAsia="Times New Roman" w:hAnsi="Calibri" w:cs="Calibri"/>
                  <w:color w:val="000000"/>
                  <w:sz w:val="22"/>
                </w:rPr>
                <w:t>licking</w:t>
              </w:r>
            </w:ins>
          </w:p>
        </w:tc>
        <w:tc>
          <w:tcPr>
            <w:tcW w:w="5348" w:type="dxa"/>
            <w:noWrap/>
            <w:hideMark/>
            <w:tcPrChange w:id="4771" w:author="Nate Bachmeier [AWS-SA]" w:date="2023-02-26T11:07:00Z">
              <w:tcPr>
                <w:tcW w:w="960" w:type="dxa"/>
                <w:tcBorders>
                  <w:top w:val="nil"/>
                  <w:left w:val="nil"/>
                  <w:bottom w:val="nil"/>
                  <w:right w:val="nil"/>
                </w:tcBorders>
                <w:shd w:val="clear" w:color="auto" w:fill="auto"/>
                <w:noWrap/>
                <w:vAlign w:val="bottom"/>
                <w:hideMark/>
              </w:tcPr>
            </w:tcPrChange>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72" w:author="Nate Bachmeier [AWS-SA]" w:date="2023-02-25T11:26:00Z"/>
                <w:rFonts w:ascii="Calibri" w:eastAsia="Times New Roman" w:hAnsi="Calibri" w:cs="Calibri"/>
                <w:color w:val="000000"/>
                <w:sz w:val="22"/>
              </w:rPr>
            </w:pPr>
            <w:ins w:id="4773" w:author="Nate Bachmeier [AWS-SA]" w:date="2023-02-25T11:26:00Z">
              <w:r w:rsidRPr="00E16572">
                <w:rPr>
                  <w:rFonts w:ascii="Calibri" w:eastAsia="Times New Roman" w:hAnsi="Calibri" w:cs="Calibri"/>
                  <w:color w:val="000000"/>
                  <w:sz w:val="22"/>
                </w:rPr>
                <w:t>506</w:t>
              </w:r>
            </w:ins>
          </w:p>
        </w:tc>
      </w:tr>
      <w:tr w:rsidR="00E16572" w:rsidRPr="00E16572" w14:paraId="73774ED6" w14:textId="77777777" w:rsidTr="005D1D3E">
        <w:trPr>
          <w:trHeight w:val="300"/>
          <w:ins w:id="4774" w:author="Nate Bachmeier [AWS-SA]" w:date="2023-02-25T11:26:00Z"/>
          <w:trPrChange w:id="4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76" w:author="Nate Bachmeier [AWS-SA]" w:date="2023-02-26T11:07:00Z">
              <w:tcPr>
                <w:tcW w:w="4740" w:type="dxa"/>
                <w:tcBorders>
                  <w:top w:val="nil"/>
                  <w:left w:val="nil"/>
                  <w:bottom w:val="nil"/>
                  <w:right w:val="nil"/>
                </w:tcBorders>
                <w:shd w:val="clear" w:color="auto" w:fill="auto"/>
                <w:noWrap/>
                <w:vAlign w:val="bottom"/>
                <w:hideMark/>
              </w:tcPr>
            </w:tcPrChange>
          </w:tcPr>
          <w:p w14:paraId="547D881C" w14:textId="77777777" w:rsidR="00E16572" w:rsidRPr="00E16572" w:rsidRDefault="00E16572" w:rsidP="00E16572">
            <w:pPr>
              <w:spacing w:line="240" w:lineRule="auto"/>
              <w:ind w:firstLine="0"/>
              <w:rPr>
                <w:ins w:id="4777" w:author="Nate Bachmeier [AWS-SA]" w:date="2023-02-25T11:26:00Z"/>
                <w:rFonts w:ascii="Calibri" w:eastAsia="Times New Roman" w:hAnsi="Calibri" w:cs="Calibri"/>
                <w:b w:val="0"/>
                <w:bCs w:val="0"/>
                <w:color w:val="000000"/>
                <w:sz w:val="22"/>
                <w:rPrChange w:id="4778" w:author="Nate Bachmeier [AWS-SA]" w:date="2023-02-25T11:29:00Z">
                  <w:rPr>
                    <w:ins w:id="4779" w:author="Nate Bachmeier [AWS-SA]" w:date="2023-02-25T11:26:00Z"/>
                    <w:rFonts w:ascii="Calibri" w:eastAsia="Times New Roman" w:hAnsi="Calibri" w:cs="Calibri"/>
                    <w:color w:val="000000"/>
                    <w:sz w:val="22"/>
                  </w:rPr>
                </w:rPrChange>
              </w:rPr>
            </w:pPr>
            <w:ins w:id="4780" w:author="Nate Bachmeier [AWS-SA]" w:date="2023-02-25T11:26:00Z">
              <w:r w:rsidRPr="00E16572">
                <w:rPr>
                  <w:rFonts w:ascii="Calibri" w:eastAsia="Times New Roman" w:hAnsi="Calibri" w:cs="Calibri"/>
                  <w:color w:val="000000"/>
                  <w:sz w:val="22"/>
                </w:rPr>
                <w:t>lifting hat</w:t>
              </w:r>
            </w:ins>
          </w:p>
        </w:tc>
        <w:tc>
          <w:tcPr>
            <w:tcW w:w="5348" w:type="dxa"/>
            <w:noWrap/>
            <w:hideMark/>
            <w:tcPrChange w:id="4781" w:author="Nate Bachmeier [AWS-SA]" w:date="2023-02-26T11:07:00Z">
              <w:tcPr>
                <w:tcW w:w="960" w:type="dxa"/>
                <w:tcBorders>
                  <w:top w:val="nil"/>
                  <w:left w:val="nil"/>
                  <w:bottom w:val="nil"/>
                  <w:right w:val="nil"/>
                </w:tcBorders>
                <w:shd w:val="clear" w:color="auto" w:fill="auto"/>
                <w:noWrap/>
                <w:vAlign w:val="bottom"/>
                <w:hideMark/>
              </w:tcPr>
            </w:tcPrChange>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82" w:author="Nate Bachmeier [AWS-SA]" w:date="2023-02-25T11:26:00Z"/>
                <w:rFonts w:ascii="Calibri" w:eastAsia="Times New Roman" w:hAnsi="Calibri" w:cs="Calibri"/>
                <w:color w:val="000000"/>
                <w:sz w:val="22"/>
              </w:rPr>
            </w:pPr>
            <w:ins w:id="4783" w:author="Nate Bachmeier [AWS-SA]" w:date="2023-02-25T11:26:00Z">
              <w:r w:rsidRPr="00E16572">
                <w:rPr>
                  <w:rFonts w:ascii="Calibri" w:eastAsia="Times New Roman" w:hAnsi="Calibri" w:cs="Calibri"/>
                  <w:color w:val="000000"/>
                  <w:sz w:val="22"/>
                </w:rPr>
                <w:t>504</w:t>
              </w:r>
            </w:ins>
          </w:p>
        </w:tc>
      </w:tr>
      <w:tr w:rsidR="00E16572" w:rsidRPr="00E16572" w14:paraId="6DCCF990" w14:textId="77777777" w:rsidTr="005D1D3E">
        <w:trPr>
          <w:cnfStyle w:val="000000100000" w:firstRow="0" w:lastRow="0" w:firstColumn="0" w:lastColumn="0" w:oddVBand="0" w:evenVBand="0" w:oddHBand="1" w:evenHBand="0" w:firstRowFirstColumn="0" w:firstRowLastColumn="0" w:lastRowFirstColumn="0" w:lastRowLastColumn="0"/>
          <w:trHeight w:val="300"/>
          <w:ins w:id="4784" w:author="Nate Bachmeier [AWS-SA]" w:date="2023-02-25T11:26:00Z"/>
          <w:trPrChange w:id="4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86" w:author="Nate Bachmeier [AWS-SA]" w:date="2023-02-26T11:07:00Z">
              <w:tcPr>
                <w:tcW w:w="4740" w:type="dxa"/>
                <w:tcBorders>
                  <w:top w:val="nil"/>
                  <w:left w:val="nil"/>
                  <w:bottom w:val="nil"/>
                  <w:right w:val="nil"/>
                </w:tcBorders>
                <w:shd w:val="clear" w:color="auto" w:fill="auto"/>
                <w:noWrap/>
                <w:vAlign w:val="bottom"/>
                <w:hideMark/>
              </w:tcPr>
            </w:tcPrChange>
          </w:tcPr>
          <w:p w14:paraId="431869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87" w:author="Nate Bachmeier [AWS-SA]" w:date="2023-02-25T11:26:00Z"/>
                <w:rFonts w:ascii="Calibri" w:eastAsia="Times New Roman" w:hAnsi="Calibri" w:cs="Calibri"/>
                <w:b w:val="0"/>
                <w:bCs w:val="0"/>
                <w:color w:val="000000"/>
                <w:sz w:val="22"/>
                <w:rPrChange w:id="4788" w:author="Nate Bachmeier [AWS-SA]" w:date="2023-02-25T11:29:00Z">
                  <w:rPr>
                    <w:ins w:id="4789" w:author="Nate Bachmeier [AWS-SA]" w:date="2023-02-25T11:26:00Z"/>
                    <w:rFonts w:ascii="Calibri" w:eastAsia="Times New Roman" w:hAnsi="Calibri" w:cs="Calibri"/>
                    <w:color w:val="000000"/>
                    <w:sz w:val="22"/>
                  </w:rPr>
                </w:rPrChange>
              </w:rPr>
            </w:pPr>
            <w:ins w:id="4790" w:author="Nate Bachmeier [AWS-SA]" w:date="2023-02-25T11:26:00Z">
              <w:r w:rsidRPr="00E16572">
                <w:rPr>
                  <w:rFonts w:ascii="Calibri" w:eastAsia="Times New Roman" w:hAnsi="Calibri" w:cs="Calibri"/>
                  <w:color w:val="000000"/>
                  <w:sz w:val="22"/>
                </w:rPr>
                <w:t>lighting candle</w:t>
              </w:r>
            </w:ins>
          </w:p>
        </w:tc>
        <w:tc>
          <w:tcPr>
            <w:tcW w:w="5348" w:type="dxa"/>
            <w:noWrap/>
            <w:hideMark/>
            <w:tcPrChange w:id="4791" w:author="Nate Bachmeier [AWS-SA]" w:date="2023-02-26T11:07:00Z">
              <w:tcPr>
                <w:tcW w:w="960" w:type="dxa"/>
                <w:tcBorders>
                  <w:top w:val="nil"/>
                  <w:left w:val="nil"/>
                  <w:bottom w:val="nil"/>
                  <w:right w:val="nil"/>
                </w:tcBorders>
                <w:shd w:val="clear" w:color="auto" w:fill="auto"/>
                <w:noWrap/>
                <w:vAlign w:val="bottom"/>
                <w:hideMark/>
              </w:tcPr>
            </w:tcPrChange>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92" w:author="Nate Bachmeier [AWS-SA]" w:date="2023-02-25T11:26:00Z"/>
                <w:rFonts w:ascii="Calibri" w:eastAsia="Times New Roman" w:hAnsi="Calibri" w:cs="Calibri"/>
                <w:color w:val="000000"/>
                <w:sz w:val="22"/>
              </w:rPr>
            </w:pPr>
            <w:ins w:id="4793" w:author="Nate Bachmeier [AWS-SA]" w:date="2023-02-25T11:26:00Z">
              <w:r w:rsidRPr="00E16572">
                <w:rPr>
                  <w:rFonts w:ascii="Calibri" w:eastAsia="Times New Roman" w:hAnsi="Calibri" w:cs="Calibri"/>
                  <w:color w:val="000000"/>
                  <w:sz w:val="22"/>
                </w:rPr>
                <w:t>501</w:t>
              </w:r>
            </w:ins>
          </w:p>
        </w:tc>
      </w:tr>
      <w:tr w:rsidR="00E16572" w:rsidRPr="00E16572" w14:paraId="2E66D97D" w14:textId="77777777" w:rsidTr="005D1D3E">
        <w:trPr>
          <w:trHeight w:val="300"/>
          <w:ins w:id="4794" w:author="Nate Bachmeier [AWS-SA]" w:date="2023-02-25T11:26:00Z"/>
          <w:trPrChange w:id="4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96" w:author="Nate Bachmeier [AWS-SA]" w:date="2023-02-26T11:07:00Z">
              <w:tcPr>
                <w:tcW w:w="4740" w:type="dxa"/>
                <w:tcBorders>
                  <w:top w:val="nil"/>
                  <w:left w:val="nil"/>
                  <w:bottom w:val="nil"/>
                  <w:right w:val="nil"/>
                </w:tcBorders>
                <w:shd w:val="clear" w:color="auto" w:fill="auto"/>
                <w:noWrap/>
                <w:vAlign w:val="bottom"/>
                <w:hideMark/>
              </w:tcPr>
            </w:tcPrChange>
          </w:tcPr>
          <w:p w14:paraId="6B8F0145" w14:textId="77777777" w:rsidR="00E16572" w:rsidRPr="00E16572" w:rsidRDefault="00E16572" w:rsidP="00E16572">
            <w:pPr>
              <w:spacing w:line="240" w:lineRule="auto"/>
              <w:ind w:firstLine="0"/>
              <w:rPr>
                <w:ins w:id="4797" w:author="Nate Bachmeier [AWS-SA]" w:date="2023-02-25T11:26:00Z"/>
                <w:rFonts w:ascii="Calibri" w:eastAsia="Times New Roman" w:hAnsi="Calibri" w:cs="Calibri"/>
                <w:b w:val="0"/>
                <w:bCs w:val="0"/>
                <w:color w:val="000000"/>
                <w:sz w:val="22"/>
                <w:rPrChange w:id="4798" w:author="Nate Bachmeier [AWS-SA]" w:date="2023-02-25T11:29:00Z">
                  <w:rPr>
                    <w:ins w:id="4799" w:author="Nate Bachmeier [AWS-SA]" w:date="2023-02-25T11:26:00Z"/>
                    <w:rFonts w:ascii="Calibri" w:eastAsia="Times New Roman" w:hAnsi="Calibri" w:cs="Calibri"/>
                    <w:color w:val="000000"/>
                    <w:sz w:val="22"/>
                  </w:rPr>
                </w:rPrChange>
              </w:rPr>
            </w:pPr>
            <w:ins w:id="4800" w:author="Nate Bachmeier [AWS-SA]" w:date="2023-02-25T11:26:00Z">
              <w:r w:rsidRPr="00E16572">
                <w:rPr>
                  <w:rFonts w:ascii="Calibri" w:eastAsia="Times New Roman" w:hAnsi="Calibri" w:cs="Calibri"/>
                  <w:color w:val="000000"/>
                  <w:sz w:val="22"/>
                </w:rPr>
                <w:t>lighting fire</w:t>
              </w:r>
            </w:ins>
          </w:p>
        </w:tc>
        <w:tc>
          <w:tcPr>
            <w:tcW w:w="5348" w:type="dxa"/>
            <w:noWrap/>
            <w:hideMark/>
            <w:tcPrChange w:id="4801" w:author="Nate Bachmeier [AWS-SA]" w:date="2023-02-26T11:07:00Z">
              <w:tcPr>
                <w:tcW w:w="960" w:type="dxa"/>
                <w:tcBorders>
                  <w:top w:val="nil"/>
                  <w:left w:val="nil"/>
                  <w:bottom w:val="nil"/>
                  <w:right w:val="nil"/>
                </w:tcBorders>
                <w:shd w:val="clear" w:color="auto" w:fill="auto"/>
                <w:noWrap/>
                <w:vAlign w:val="bottom"/>
                <w:hideMark/>
              </w:tcPr>
            </w:tcPrChange>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02" w:author="Nate Bachmeier [AWS-SA]" w:date="2023-02-25T11:26:00Z"/>
                <w:rFonts w:ascii="Calibri" w:eastAsia="Times New Roman" w:hAnsi="Calibri" w:cs="Calibri"/>
                <w:color w:val="000000"/>
                <w:sz w:val="22"/>
              </w:rPr>
            </w:pPr>
            <w:ins w:id="4803" w:author="Nate Bachmeier [AWS-SA]" w:date="2023-02-25T11:26:00Z">
              <w:r w:rsidRPr="00E16572">
                <w:rPr>
                  <w:rFonts w:ascii="Calibri" w:eastAsia="Times New Roman" w:hAnsi="Calibri" w:cs="Calibri"/>
                  <w:color w:val="000000"/>
                  <w:sz w:val="22"/>
                </w:rPr>
                <w:t>381</w:t>
              </w:r>
            </w:ins>
          </w:p>
        </w:tc>
      </w:tr>
      <w:tr w:rsidR="00E16572" w:rsidRPr="00E16572" w14:paraId="65791C12" w14:textId="77777777" w:rsidTr="005D1D3E">
        <w:trPr>
          <w:cnfStyle w:val="000000100000" w:firstRow="0" w:lastRow="0" w:firstColumn="0" w:lastColumn="0" w:oddVBand="0" w:evenVBand="0" w:oddHBand="1" w:evenHBand="0" w:firstRowFirstColumn="0" w:firstRowLastColumn="0" w:lastRowFirstColumn="0" w:lastRowLastColumn="0"/>
          <w:trHeight w:val="300"/>
          <w:ins w:id="4804" w:author="Nate Bachmeier [AWS-SA]" w:date="2023-02-25T11:26:00Z"/>
          <w:trPrChange w:id="4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06" w:author="Nate Bachmeier [AWS-SA]" w:date="2023-02-26T11:07:00Z">
              <w:tcPr>
                <w:tcW w:w="4740" w:type="dxa"/>
                <w:tcBorders>
                  <w:top w:val="nil"/>
                  <w:left w:val="nil"/>
                  <w:bottom w:val="nil"/>
                  <w:right w:val="nil"/>
                </w:tcBorders>
                <w:shd w:val="clear" w:color="auto" w:fill="auto"/>
                <w:noWrap/>
                <w:vAlign w:val="bottom"/>
                <w:hideMark/>
              </w:tcPr>
            </w:tcPrChange>
          </w:tcPr>
          <w:p w14:paraId="3AB25E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07" w:author="Nate Bachmeier [AWS-SA]" w:date="2023-02-25T11:26:00Z"/>
                <w:rFonts w:ascii="Calibri" w:eastAsia="Times New Roman" w:hAnsi="Calibri" w:cs="Calibri"/>
                <w:b w:val="0"/>
                <w:bCs w:val="0"/>
                <w:color w:val="000000"/>
                <w:sz w:val="22"/>
                <w:rPrChange w:id="4808" w:author="Nate Bachmeier [AWS-SA]" w:date="2023-02-25T11:29:00Z">
                  <w:rPr>
                    <w:ins w:id="4809" w:author="Nate Bachmeier [AWS-SA]" w:date="2023-02-25T11:26:00Z"/>
                    <w:rFonts w:ascii="Calibri" w:eastAsia="Times New Roman" w:hAnsi="Calibri" w:cs="Calibri"/>
                    <w:color w:val="000000"/>
                    <w:sz w:val="22"/>
                  </w:rPr>
                </w:rPrChange>
              </w:rPr>
            </w:pPr>
            <w:ins w:id="4810" w:author="Nate Bachmeier [AWS-SA]" w:date="2023-02-25T11:26:00Z">
              <w:r w:rsidRPr="00E16572">
                <w:rPr>
                  <w:rFonts w:ascii="Calibri" w:eastAsia="Times New Roman" w:hAnsi="Calibri" w:cs="Calibri"/>
                  <w:color w:val="000000"/>
                  <w:sz w:val="22"/>
                </w:rPr>
                <w:t>listening with headphones</w:t>
              </w:r>
            </w:ins>
          </w:p>
        </w:tc>
        <w:tc>
          <w:tcPr>
            <w:tcW w:w="5348" w:type="dxa"/>
            <w:noWrap/>
            <w:hideMark/>
            <w:tcPrChange w:id="4811" w:author="Nate Bachmeier [AWS-SA]" w:date="2023-02-26T11:07:00Z">
              <w:tcPr>
                <w:tcW w:w="960" w:type="dxa"/>
                <w:tcBorders>
                  <w:top w:val="nil"/>
                  <w:left w:val="nil"/>
                  <w:bottom w:val="nil"/>
                  <w:right w:val="nil"/>
                </w:tcBorders>
                <w:shd w:val="clear" w:color="auto" w:fill="auto"/>
                <w:noWrap/>
                <w:vAlign w:val="bottom"/>
                <w:hideMark/>
              </w:tcPr>
            </w:tcPrChange>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12" w:author="Nate Bachmeier [AWS-SA]" w:date="2023-02-25T11:26:00Z"/>
                <w:rFonts w:ascii="Calibri" w:eastAsia="Times New Roman" w:hAnsi="Calibri" w:cs="Calibri"/>
                <w:color w:val="000000"/>
                <w:sz w:val="22"/>
              </w:rPr>
            </w:pPr>
            <w:ins w:id="4813" w:author="Nate Bachmeier [AWS-SA]" w:date="2023-02-25T11:26:00Z">
              <w:r w:rsidRPr="00E16572">
                <w:rPr>
                  <w:rFonts w:ascii="Calibri" w:eastAsia="Times New Roman" w:hAnsi="Calibri" w:cs="Calibri"/>
                  <w:color w:val="000000"/>
                  <w:sz w:val="22"/>
                </w:rPr>
                <w:t>416</w:t>
              </w:r>
            </w:ins>
          </w:p>
        </w:tc>
      </w:tr>
      <w:tr w:rsidR="00E16572" w:rsidRPr="00E16572" w14:paraId="5C24CFC1" w14:textId="77777777" w:rsidTr="005D1D3E">
        <w:trPr>
          <w:trHeight w:val="300"/>
          <w:ins w:id="4814" w:author="Nate Bachmeier [AWS-SA]" w:date="2023-02-25T11:26:00Z"/>
          <w:trPrChange w:id="4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16" w:author="Nate Bachmeier [AWS-SA]" w:date="2023-02-26T11:07:00Z">
              <w:tcPr>
                <w:tcW w:w="4740" w:type="dxa"/>
                <w:tcBorders>
                  <w:top w:val="nil"/>
                  <w:left w:val="nil"/>
                  <w:bottom w:val="nil"/>
                  <w:right w:val="nil"/>
                </w:tcBorders>
                <w:shd w:val="clear" w:color="auto" w:fill="auto"/>
                <w:noWrap/>
                <w:vAlign w:val="bottom"/>
                <w:hideMark/>
              </w:tcPr>
            </w:tcPrChange>
          </w:tcPr>
          <w:p w14:paraId="7236BF6B" w14:textId="77777777" w:rsidR="00E16572" w:rsidRPr="00E16572" w:rsidRDefault="00E16572" w:rsidP="00E16572">
            <w:pPr>
              <w:spacing w:line="240" w:lineRule="auto"/>
              <w:ind w:firstLine="0"/>
              <w:rPr>
                <w:ins w:id="4817" w:author="Nate Bachmeier [AWS-SA]" w:date="2023-02-25T11:26:00Z"/>
                <w:rFonts w:ascii="Calibri" w:eastAsia="Times New Roman" w:hAnsi="Calibri" w:cs="Calibri"/>
                <w:b w:val="0"/>
                <w:bCs w:val="0"/>
                <w:color w:val="000000"/>
                <w:sz w:val="22"/>
                <w:rPrChange w:id="4818" w:author="Nate Bachmeier [AWS-SA]" w:date="2023-02-25T11:29:00Z">
                  <w:rPr>
                    <w:ins w:id="4819" w:author="Nate Bachmeier [AWS-SA]" w:date="2023-02-25T11:26:00Z"/>
                    <w:rFonts w:ascii="Calibri" w:eastAsia="Times New Roman" w:hAnsi="Calibri" w:cs="Calibri"/>
                    <w:color w:val="000000"/>
                    <w:sz w:val="22"/>
                  </w:rPr>
                </w:rPrChange>
              </w:rPr>
            </w:pPr>
            <w:ins w:id="4820" w:author="Nate Bachmeier [AWS-SA]" w:date="2023-02-25T11:26:00Z">
              <w:r w:rsidRPr="00E16572">
                <w:rPr>
                  <w:rFonts w:ascii="Calibri" w:eastAsia="Times New Roman" w:hAnsi="Calibri" w:cs="Calibri"/>
                  <w:color w:val="000000"/>
                  <w:sz w:val="22"/>
                </w:rPr>
                <w:t>lock picking</w:t>
              </w:r>
            </w:ins>
          </w:p>
        </w:tc>
        <w:tc>
          <w:tcPr>
            <w:tcW w:w="5348" w:type="dxa"/>
            <w:noWrap/>
            <w:hideMark/>
            <w:tcPrChange w:id="4821" w:author="Nate Bachmeier [AWS-SA]" w:date="2023-02-26T11:07:00Z">
              <w:tcPr>
                <w:tcW w:w="960" w:type="dxa"/>
                <w:tcBorders>
                  <w:top w:val="nil"/>
                  <w:left w:val="nil"/>
                  <w:bottom w:val="nil"/>
                  <w:right w:val="nil"/>
                </w:tcBorders>
                <w:shd w:val="clear" w:color="auto" w:fill="auto"/>
                <w:noWrap/>
                <w:vAlign w:val="bottom"/>
                <w:hideMark/>
              </w:tcPr>
            </w:tcPrChange>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22" w:author="Nate Bachmeier [AWS-SA]" w:date="2023-02-25T11:26:00Z"/>
                <w:rFonts w:ascii="Calibri" w:eastAsia="Times New Roman" w:hAnsi="Calibri" w:cs="Calibri"/>
                <w:color w:val="000000"/>
                <w:sz w:val="22"/>
              </w:rPr>
            </w:pPr>
            <w:ins w:id="4823" w:author="Nate Bachmeier [AWS-SA]" w:date="2023-02-25T11:26:00Z">
              <w:r w:rsidRPr="00E16572">
                <w:rPr>
                  <w:rFonts w:ascii="Calibri" w:eastAsia="Times New Roman" w:hAnsi="Calibri" w:cs="Calibri"/>
                  <w:color w:val="000000"/>
                  <w:sz w:val="22"/>
                </w:rPr>
                <w:t>835</w:t>
              </w:r>
            </w:ins>
          </w:p>
        </w:tc>
      </w:tr>
      <w:tr w:rsidR="00E16572" w:rsidRPr="00E16572" w14:paraId="51E67403" w14:textId="77777777" w:rsidTr="005D1D3E">
        <w:trPr>
          <w:cnfStyle w:val="000000100000" w:firstRow="0" w:lastRow="0" w:firstColumn="0" w:lastColumn="0" w:oddVBand="0" w:evenVBand="0" w:oddHBand="1" w:evenHBand="0" w:firstRowFirstColumn="0" w:firstRowLastColumn="0" w:lastRowFirstColumn="0" w:lastRowLastColumn="0"/>
          <w:trHeight w:val="300"/>
          <w:ins w:id="4824" w:author="Nate Bachmeier [AWS-SA]" w:date="2023-02-25T11:26:00Z"/>
          <w:trPrChange w:id="4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26" w:author="Nate Bachmeier [AWS-SA]" w:date="2023-02-26T11:07:00Z">
              <w:tcPr>
                <w:tcW w:w="4740" w:type="dxa"/>
                <w:tcBorders>
                  <w:top w:val="nil"/>
                  <w:left w:val="nil"/>
                  <w:bottom w:val="nil"/>
                  <w:right w:val="nil"/>
                </w:tcBorders>
                <w:shd w:val="clear" w:color="auto" w:fill="auto"/>
                <w:noWrap/>
                <w:vAlign w:val="bottom"/>
                <w:hideMark/>
              </w:tcPr>
            </w:tcPrChange>
          </w:tcPr>
          <w:p w14:paraId="0B43108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27" w:author="Nate Bachmeier [AWS-SA]" w:date="2023-02-25T11:26:00Z"/>
                <w:rFonts w:ascii="Calibri" w:eastAsia="Times New Roman" w:hAnsi="Calibri" w:cs="Calibri"/>
                <w:b w:val="0"/>
                <w:bCs w:val="0"/>
                <w:color w:val="000000"/>
                <w:sz w:val="22"/>
                <w:rPrChange w:id="4828" w:author="Nate Bachmeier [AWS-SA]" w:date="2023-02-25T11:29:00Z">
                  <w:rPr>
                    <w:ins w:id="4829" w:author="Nate Bachmeier [AWS-SA]" w:date="2023-02-25T11:26:00Z"/>
                    <w:rFonts w:ascii="Calibri" w:eastAsia="Times New Roman" w:hAnsi="Calibri" w:cs="Calibri"/>
                    <w:color w:val="000000"/>
                    <w:sz w:val="22"/>
                  </w:rPr>
                </w:rPrChange>
              </w:rPr>
            </w:pPr>
            <w:ins w:id="4830" w:author="Nate Bachmeier [AWS-SA]" w:date="2023-02-25T11:26:00Z">
              <w:r w:rsidRPr="00E16572">
                <w:rPr>
                  <w:rFonts w:ascii="Calibri" w:eastAsia="Times New Roman" w:hAnsi="Calibri" w:cs="Calibri"/>
                  <w:color w:val="000000"/>
                  <w:sz w:val="22"/>
                </w:rPr>
                <w:t>long jump</w:t>
              </w:r>
            </w:ins>
          </w:p>
        </w:tc>
        <w:tc>
          <w:tcPr>
            <w:tcW w:w="5348" w:type="dxa"/>
            <w:noWrap/>
            <w:hideMark/>
            <w:tcPrChange w:id="4831" w:author="Nate Bachmeier [AWS-SA]" w:date="2023-02-26T11:07:00Z">
              <w:tcPr>
                <w:tcW w:w="960" w:type="dxa"/>
                <w:tcBorders>
                  <w:top w:val="nil"/>
                  <w:left w:val="nil"/>
                  <w:bottom w:val="nil"/>
                  <w:right w:val="nil"/>
                </w:tcBorders>
                <w:shd w:val="clear" w:color="auto" w:fill="auto"/>
                <w:noWrap/>
                <w:vAlign w:val="bottom"/>
                <w:hideMark/>
              </w:tcPr>
            </w:tcPrChange>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32" w:author="Nate Bachmeier [AWS-SA]" w:date="2023-02-25T11:26:00Z"/>
                <w:rFonts w:ascii="Calibri" w:eastAsia="Times New Roman" w:hAnsi="Calibri" w:cs="Calibri"/>
                <w:color w:val="000000"/>
                <w:sz w:val="22"/>
              </w:rPr>
            </w:pPr>
            <w:ins w:id="4833" w:author="Nate Bachmeier [AWS-SA]" w:date="2023-02-25T11:26:00Z">
              <w:r w:rsidRPr="00E16572">
                <w:rPr>
                  <w:rFonts w:ascii="Calibri" w:eastAsia="Times New Roman" w:hAnsi="Calibri" w:cs="Calibri"/>
                  <w:color w:val="000000"/>
                  <w:sz w:val="22"/>
                </w:rPr>
                <w:t>840</w:t>
              </w:r>
            </w:ins>
          </w:p>
        </w:tc>
      </w:tr>
      <w:tr w:rsidR="00E16572" w:rsidRPr="00E16572" w14:paraId="38DBF26D" w14:textId="77777777" w:rsidTr="005D1D3E">
        <w:trPr>
          <w:trHeight w:val="300"/>
          <w:ins w:id="4834" w:author="Nate Bachmeier [AWS-SA]" w:date="2023-02-25T11:26:00Z"/>
          <w:trPrChange w:id="4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36" w:author="Nate Bachmeier [AWS-SA]" w:date="2023-02-26T11:07:00Z">
              <w:tcPr>
                <w:tcW w:w="4740" w:type="dxa"/>
                <w:tcBorders>
                  <w:top w:val="nil"/>
                  <w:left w:val="nil"/>
                  <w:bottom w:val="nil"/>
                  <w:right w:val="nil"/>
                </w:tcBorders>
                <w:shd w:val="clear" w:color="auto" w:fill="auto"/>
                <w:noWrap/>
                <w:vAlign w:val="bottom"/>
                <w:hideMark/>
              </w:tcPr>
            </w:tcPrChange>
          </w:tcPr>
          <w:p w14:paraId="10FD683E" w14:textId="77777777" w:rsidR="00E16572" w:rsidRPr="00E16572" w:rsidRDefault="00E16572" w:rsidP="00E16572">
            <w:pPr>
              <w:spacing w:line="240" w:lineRule="auto"/>
              <w:ind w:firstLine="0"/>
              <w:rPr>
                <w:ins w:id="4837" w:author="Nate Bachmeier [AWS-SA]" w:date="2023-02-25T11:26:00Z"/>
                <w:rFonts w:ascii="Calibri" w:eastAsia="Times New Roman" w:hAnsi="Calibri" w:cs="Calibri"/>
                <w:b w:val="0"/>
                <w:bCs w:val="0"/>
                <w:color w:val="000000"/>
                <w:sz w:val="22"/>
                <w:rPrChange w:id="4838" w:author="Nate Bachmeier [AWS-SA]" w:date="2023-02-25T11:29:00Z">
                  <w:rPr>
                    <w:ins w:id="4839" w:author="Nate Bachmeier [AWS-SA]" w:date="2023-02-25T11:26:00Z"/>
                    <w:rFonts w:ascii="Calibri" w:eastAsia="Times New Roman" w:hAnsi="Calibri" w:cs="Calibri"/>
                    <w:color w:val="000000"/>
                    <w:sz w:val="22"/>
                  </w:rPr>
                </w:rPrChange>
              </w:rPr>
            </w:pPr>
            <w:ins w:id="4840" w:author="Nate Bachmeier [AWS-SA]" w:date="2023-02-25T11:26:00Z">
              <w:r w:rsidRPr="00E16572">
                <w:rPr>
                  <w:rFonts w:ascii="Calibri" w:eastAsia="Times New Roman" w:hAnsi="Calibri" w:cs="Calibri"/>
                  <w:color w:val="000000"/>
                  <w:sz w:val="22"/>
                </w:rPr>
                <w:t>longboarding</w:t>
              </w:r>
            </w:ins>
          </w:p>
        </w:tc>
        <w:tc>
          <w:tcPr>
            <w:tcW w:w="5348" w:type="dxa"/>
            <w:noWrap/>
            <w:hideMark/>
            <w:tcPrChange w:id="4841" w:author="Nate Bachmeier [AWS-SA]" w:date="2023-02-26T11:07:00Z">
              <w:tcPr>
                <w:tcW w:w="960" w:type="dxa"/>
                <w:tcBorders>
                  <w:top w:val="nil"/>
                  <w:left w:val="nil"/>
                  <w:bottom w:val="nil"/>
                  <w:right w:val="nil"/>
                </w:tcBorders>
                <w:shd w:val="clear" w:color="auto" w:fill="auto"/>
                <w:noWrap/>
                <w:vAlign w:val="bottom"/>
                <w:hideMark/>
              </w:tcPr>
            </w:tcPrChange>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42" w:author="Nate Bachmeier [AWS-SA]" w:date="2023-02-25T11:26:00Z"/>
                <w:rFonts w:ascii="Calibri" w:eastAsia="Times New Roman" w:hAnsi="Calibri" w:cs="Calibri"/>
                <w:color w:val="000000"/>
                <w:sz w:val="22"/>
              </w:rPr>
            </w:pPr>
            <w:ins w:id="4843" w:author="Nate Bachmeier [AWS-SA]" w:date="2023-02-25T11:26:00Z">
              <w:r w:rsidRPr="00E16572">
                <w:rPr>
                  <w:rFonts w:ascii="Calibri" w:eastAsia="Times New Roman" w:hAnsi="Calibri" w:cs="Calibri"/>
                  <w:color w:val="000000"/>
                  <w:sz w:val="22"/>
                </w:rPr>
                <w:t>702</w:t>
              </w:r>
            </w:ins>
          </w:p>
        </w:tc>
      </w:tr>
      <w:tr w:rsidR="00E16572" w:rsidRPr="00E16572" w14:paraId="1859F832" w14:textId="77777777" w:rsidTr="005D1D3E">
        <w:trPr>
          <w:cnfStyle w:val="000000100000" w:firstRow="0" w:lastRow="0" w:firstColumn="0" w:lastColumn="0" w:oddVBand="0" w:evenVBand="0" w:oddHBand="1" w:evenHBand="0" w:firstRowFirstColumn="0" w:firstRowLastColumn="0" w:lastRowFirstColumn="0" w:lastRowLastColumn="0"/>
          <w:trHeight w:val="300"/>
          <w:ins w:id="4844" w:author="Nate Bachmeier [AWS-SA]" w:date="2023-02-25T11:26:00Z"/>
          <w:trPrChange w:id="4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46" w:author="Nate Bachmeier [AWS-SA]" w:date="2023-02-26T11:07:00Z">
              <w:tcPr>
                <w:tcW w:w="4740" w:type="dxa"/>
                <w:tcBorders>
                  <w:top w:val="nil"/>
                  <w:left w:val="nil"/>
                  <w:bottom w:val="nil"/>
                  <w:right w:val="nil"/>
                </w:tcBorders>
                <w:shd w:val="clear" w:color="auto" w:fill="auto"/>
                <w:noWrap/>
                <w:vAlign w:val="bottom"/>
                <w:hideMark/>
              </w:tcPr>
            </w:tcPrChange>
          </w:tcPr>
          <w:p w14:paraId="68F008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47" w:author="Nate Bachmeier [AWS-SA]" w:date="2023-02-25T11:26:00Z"/>
                <w:rFonts w:ascii="Calibri" w:eastAsia="Times New Roman" w:hAnsi="Calibri" w:cs="Calibri"/>
                <w:b w:val="0"/>
                <w:bCs w:val="0"/>
                <w:color w:val="000000"/>
                <w:sz w:val="22"/>
                <w:rPrChange w:id="4848" w:author="Nate Bachmeier [AWS-SA]" w:date="2023-02-25T11:29:00Z">
                  <w:rPr>
                    <w:ins w:id="4849" w:author="Nate Bachmeier [AWS-SA]" w:date="2023-02-25T11:26:00Z"/>
                    <w:rFonts w:ascii="Calibri" w:eastAsia="Times New Roman" w:hAnsi="Calibri" w:cs="Calibri"/>
                    <w:color w:val="000000"/>
                    <w:sz w:val="22"/>
                  </w:rPr>
                </w:rPrChange>
              </w:rPr>
            </w:pPr>
            <w:ins w:id="4850" w:author="Nate Bachmeier [AWS-SA]" w:date="2023-02-25T11:26:00Z">
              <w:r w:rsidRPr="00E16572">
                <w:rPr>
                  <w:rFonts w:ascii="Calibri" w:eastAsia="Times New Roman" w:hAnsi="Calibri" w:cs="Calibri"/>
                  <w:color w:val="000000"/>
                  <w:sz w:val="22"/>
                </w:rPr>
                <w:t>looking at phone</w:t>
              </w:r>
            </w:ins>
          </w:p>
        </w:tc>
        <w:tc>
          <w:tcPr>
            <w:tcW w:w="5348" w:type="dxa"/>
            <w:noWrap/>
            <w:hideMark/>
            <w:tcPrChange w:id="4851" w:author="Nate Bachmeier [AWS-SA]" w:date="2023-02-26T11:07:00Z">
              <w:tcPr>
                <w:tcW w:w="960" w:type="dxa"/>
                <w:tcBorders>
                  <w:top w:val="nil"/>
                  <w:left w:val="nil"/>
                  <w:bottom w:val="nil"/>
                  <w:right w:val="nil"/>
                </w:tcBorders>
                <w:shd w:val="clear" w:color="auto" w:fill="auto"/>
                <w:noWrap/>
                <w:vAlign w:val="bottom"/>
                <w:hideMark/>
              </w:tcPr>
            </w:tcPrChange>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52" w:author="Nate Bachmeier [AWS-SA]" w:date="2023-02-25T11:26:00Z"/>
                <w:rFonts w:ascii="Calibri" w:eastAsia="Times New Roman" w:hAnsi="Calibri" w:cs="Calibri"/>
                <w:color w:val="000000"/>
                <w:sz w:val="22"/>
              </w:rPr>
            </w:pPr>
            <w:ins w:id="4853" w:author="Nate Bachmeier [AWS-SA]" w:date="2023-02-25T11:26:00Z">
              <w:r w:rsidRPr="00E16572">
                <w:rPr>
                  <w:rFonts w:ascii="Calibri" w:eastAsia="Times New Roman" w:hAnsi="Calibri" w:cs="Calibri"/>
                  <w:color w:val="000000"/>
                  <w:sz w:val="22"/>
                </w:rPr>
                <w:t>447</w:t>
              </w:r>
            </w:ins>
          </w:p>
        </w:tc>
      </w:tr>
      <w:tr w:rsidR="00E16572" w:rsidRPr="00E16572" w14:paraId="7F5D798D" w14:textId="77777777" w:rsidTr="005D1D3E">
        <w:trPr>
          <w:trHeight w:val="300"/>
          <w:ins w:id="4854" w:author="Nate Bachmeier [AWS-SA]" w:date="2023-02-25T11:26:00Z"/>
          <w:trPrChange w:id="4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56" w:author="Nate Bachmeier [AWS-SA]" w:date="2023-02-26T11:07:00Z">
              <w:tcPr>
                <w:tcW w:w="4740" w:type="dxa"/>
                <w:tcBorders>
                  <w:top w:val="nil"/>
                  <w:left w:val="nil"/>
                  <w:bottom w:val="nil"/>
                  <w:right w:val="nil"/>
                </w:tcBorders>
                <w:shd w:val="clear" w:color="auto" w:fill="auto"/>
                <w:noWrap/>
                <w:vAlign w:val="bottom"/>
                <w:hideMark/>
              </w:tcPr>
            </w:tcPrChange>
          </w:tcPr>
          <w:p w14:paraId="4E935D92" w14:textId="77777777" w:rsidR="00E16572" w:rsidRPr="00E16572" w:rsidRDefault="00E16572" w:rsidP="00E16572">
            <w:pPr>
              <w:spacing w:line="240" w:lineRule="auto"/>
              <w:ind w:firstLine="0"/>
              <w:rPr>
                <w:ins w:id="4857" w:author="Nate Bachmeier [AWS-SA]" w:date="2023-02-25T11:26:00Z"/>
                <w:rFonts w:ascii="Calibri" w:eastAsia="Times New Roman" w:hAnsi="Calibri" w:cs="Calibri"/>
                <w:b w:val="0"/>
                <w:bCs w:val="0"/>
                <w:color w:val="000000"/>
                <w:sz w:val="22"/>
                <w:rPrChange w:id="4858" w:author="Nate Bachmeier [AWS-SA]" w:date="2023-02-25T11:29:00Z">
                  <w:rPr>
                    <w:ins w:id="4859" w:author="Nate Bachmeier [AWS-SA]" w:date="2023-02-25T11:26:00Z"/>
                    <w:rFonts w:ascii="Calibri" w:eastAsia="Times New Roman" w:hAnsi="Calibri" w:cs="Calibri"/>
                    <w:color w:val="000000"/>
                    <w:sz w:val="22"/>
                  </w:rPr>
                </w:rPrChange>
              </w:rPr>
            </w:pPr>
            <w:ins w:id="4860" w:author="Nate Bachmeier [AWS-SA]" w:date="2023-02-25T11:26:00Z">
              <w:r w:rsidRPr="00E16572">
                <w:rPr>
                  <w:rFonts w:ascii="Calibri" w:eastAsia="Times New Roman" w:hAnsi="Calibri" w:cs="Calibri"/>
                  <w:color w:val="000000"/>
                  <w:sz w:val="22"/>
                </w:rPr>
                <w:t>looking in mirror</w:t>
              </w:r>
            </w:ins>
          </w:p>
        </w:tc>
        <w:tc>
          <w:tcPr>
            <w:tcW w:w="5348" w:type="dxa"/>
            <w:noWrap/>
            <w:hideMark/>
            <w:tcPrChange w:id="4861" w:author="Nate Bachmeier [AWS-SA]" w:date="2023-02-26T11:07:00Z">
              <w:tcPr>
                <w:tcW w:w="960" w:type="dxa"/>
                <w:tcBorders>
                  <w:top w:val="nil"/>
                  <w:left w:val="nil"/>
                  <w:bottom w:val="nil"/>
                  <w:right w:val="nil"/>
                </w:tcBorders>
                <w:shd w:val="clear" w:color="auto" w:fill="auto"/>
                <w:noWrap/>
                <w:vAlign w:val="bottom"/>
                <w:hideMark/>
              </w:tcPr>
            </w:tcPrChange>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62" w:author="Nate Bachmeier [AWS-SA]" w:date="2023-02-25T11:26:00Z"/>
                <w:rFonts w:ascii="Calibri" w:eastAsia="Times New Roman" w:hAnsi="Calibri" w:cs="Calibri"/>
                <w:color w:val="000000"/>
                <w:sz w:val="22"/>
              </w:rPr>
            </w:pPr>
            <w:ins w:id="4863" w:author="Nate Bachmeier [AWS-SA]" w:date="2023-02-25T11:26:00Z">
              <w:r w:rsidRPr="00E16572">
                <w:rPr>
                  <w:rFonts w:ascii="Calibri" w:eastAsia="Times New Roman" w:hAnsi="Calibri" w:cs="Calibri"/>
                  <w:color w:val="000000"/>
                  <w:sz w:val="22"/>
                </w:rPr>
                <w:t>535</w:t>
              </w:r>
            </w:ins>
          </w:p>
        </w:tc>
      </w:tr>
      <w:tr w:rsidR="00E16572" w:rsidRPr="00E16572" w14:paraId="318AD6B0" w14:textId="77777777" w:rsidTr="005D1D3E">
        <w:trPr>
          <w:cnfStyle w:val="000000100000" w:firstRow="0" w:lastRow="0" w:firstColumn="0" w:lastColumn="0" w:oddVBand="0" w:evenVBand="0" w:oddHBand="1" w:evenHBand="0" w:firstRowFirstColumn="0" w:firstRowLastColumn="0" w:lastRowFirstColumn="0" w:lastRowLastColumn="0"/>
          <w:trHeight w:val="300"/>
          <w:ins w:id="4864" w:author="Nate Bachmeier [AWS-SA]" w:date="2023-02-25T11:26:00Z"/>
          <w:trPrChange w:id="4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66" w:author="Nate Bachmeier [AWS-SA]" w:date="2023-02-26T11:07:00Z">
              <w:tcPr>
                <w:tcW w:w="4740" w:type="dxa"/>
                <w:tcBorders>
                  <w:top w:val="nil"/>
                  <w:left w:val="nil"/>
                  <w:bottom w:val="nil"/>
                  <w:right w:val="nil"/>
                </w:tcBorders>
                <w:shd w:val="clear" w:color="auto" w:fill="auto"/>
                <w:noWrap/>
                <w:vAlign w:val="bottom"/>
                <w:hideMark/>
              </w:tcPr>
            </w:tcPrChange>
          </w:tcPr>
          <w:p w14:paraId="400D21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67" w:author="Nate Bachmeier [AWS-SA]" w:date="2023-02-25T11:26:00Z"/>
                <w:rFonts w:ascii="Calibri" w:eastAsia="Times New Roman" w:hAnsi="Calibri" w:cs="Calibri"/>
                <w:b w:val="0"/>
                <w:bCs w:val="0"/>
                <w:color w:val="000000"/>
                <w:sz w:val="22"/>
                <w:rPrChange w:id="4868" w:author="Nate Bachmeier [AWS-SA]" w:date="2023-02-25T11:29:00Z">
                  <w:rPr>
                    <w:ins w:id="4869" w:author="Nate Bachmeier [AWS-SA]" w:date="2023-02-25T11:26:00Z"/>
                    <w:rFonts w:ascii="Calibri" w:eastAsia="Times New Roman" w:hAnsi="Calibri" w:cs="Calibri"/>
                    <w:color w:val="000000"/>
                    <w:sz w:val="22"/>
                  </w:rPr>
                </w:rPrChange>
              </w:rPr>
            </w:pPr>
            <w:ins w:id="4870" w:author="Nate Bachmeier [AWS-SA]" w:date="2023-02-25T11:26:00Z">
              <w:r w:rsidRPr="00E16572">
                <w:rPr>
                  <w:rFonts w:ascii="Calibri" w:eastAsia="Times New Roman" w:hAnsi="Calibri" w:cs="Calibri"/>
                  <w:color w:val="000000"/>
                  <w:sz w:val="22"/>
                </w:rPr>
                <w:t>luge</w:t>
              </w:r>
            </w:ins>
          </w:p>
        </w:tc>
        <w:tc>
          <w:tcPr>
            <w:tcW w:w="5348" w:type="dxa"/>
            <w:noWrap/>
            <w:hideMark/>
            <w:tcPrChange w:id="4871" w:author="Nate Bachmeier [AWS-SA]" w:date="2023-02-26T11:07:00Z">
              <w:tcPr>
                <w:tcW w:w="960" w:type="dxa"/>
                <w:tcBorders>
                  <w:top w:val="nil"/>
                  <w:left w:val="nil"/>
                  <w:bottom w:val="nil"/>
                  <w:right w:val="nil"/>
                </w:tcBorders>
                <w:shd w:val="clear" w:color="auto" w:fill="auto"/>
                <w:noWrap/>
                <w:vAlign w:val="bottom"/>
                <w:hideMark/>
              </w:tcPr>
            </w:tcPrChange>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72" w:author="Nate Bachmeier [AWS-SA]" w:date="2023-02-25T11:26:00Z"/>
                <w:rFonts w:ascii="Calibri" w:eastAsia="Times New Roman" w:hAnsi="Calibri" w:cs="Calibri"/>
                <w:color w:val="000000"/>
                <w:sz w:val="22"/>
              </w:rPr>
            </w:pPr>
            <w:ins w:id="4873" w:author="Nate Bachmeier [AWS-SA]" w:date="2023-02-25T11:26:00Z">
              <w:r w:rsidRPr="00E16572">
                <w:rPr>
                  <w:rFonts w:ascii="Calibri" w:eastAsia="Times New Roman" w:hAnsi="Calibri" w:cs="Calibri"/>
                  <w:color w:val="000000"/>
                  <w:sz w:val="22"/>
                </w:rPr>
                <w:t>519</w:t>
              </w:r>
            </w:ins>
          </w:p>
        </w:tc>
      </w:tr>
      <w:tr w:rsidR="00E16572" w:rsidRPr="00E16572" w14:paraId="729AE986" w14:textId="77777777" w:rsidTr="005D1D3E">
        <w:trPr>
          <w:trHeight w:val="300"/>
          <w:ins w:id="4874" w:author="Nate Bachmeier [AWS-SA]" w:date="2023-02-25T11:26:00Z"/>
          <w:trPrChange w:id="4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76" w:author="Nate Bachmeier [AWS-SA]" w:date="2023-02-26T11:07:00Z">
              <w:tcPr>
                <w:tcW w:w="4740" w:type="dxa"/>
                <w:tcBorders>
                  <w:top w:val="nil"/>
                  <w:left w:val="nil"/>
                  <w:bottom w:val="nil"/>
                  <w:right w:val="nil"/>
                </w:tcBorders>
                <w:shd w:val="clear" w:color="auto" w:fill="auto"/>
                <w:noWrap/>
                <w:vAlign w:val="bottom"/>
                <w:hideMark/>
              </w:tcPr>
            </w:tcPrChange>
          </w:tcPr>
          <w:p w14:paraId="365AF621" w14:textId="77777777" w:rsidR="00E16572" w:rsidRPr="00E16572" w:rsidRDefault="00E16572" w:rsidP="00E16572">
            <w:pPr>
              <w:spacing w:line="240" w:lineRule="auto"/>
              <w:ind w:firstLine="0"/>
              <w:rPr>
                <w:ins w:id="4877" w:author="Nate Bachmeier [AWS-SA]" w:date="2023-02-25T11:26:00Z"/>
                <w:rFonts w:ascii="Calibri" w:eastAsia="Times New Roman" w:hAnsi="Calibri" w:cs="Calibri"/>
                <w:b w:val="0"/>
                <w:bCs w:val="0"/>
                <w:color w:val="000000"/>
                <w:sz w:val="22"/>
                <w:rPrChange w:id="4878" w:author="Nate Bachmeier [AWS-SA]" w:date="2023-02-25T11:29:00Z">
                  <w:rPr>
                    <w:ins w:id="4879" w:author="Nate Bachmeier [AWS-SA]" w:date="2023-02-25T11:26:00Z"/>
                    <w:rFonts w:ascii="Calibri" w:eastAsia="Times New Roman" w:hAnsi="Calibri" w:cs="Calibri"/>
                    <w:color w:val="000000"/>
                    <w:sz w:val="22"/>
                  </w:rPr>
                </w:rPrChange>
              </w:rPr>
            </w:pPr>
            <w:ins w:id="4880" w:author="Nate Bachmeier [AWS-SA]" w:date="2023-02-25T11:26:00Z">
              <w:r w:rsidRPr="00E16572">
                <w:rPr>
                  <w:rFonts w:ascii="Calibri" w:eastAsia="Times New Roman" w:hAnsi="Calibri" w:cs="Calibri"/>
                  <w:color w:val="000000"/>
                  <w:sz w:val="22"/>
                </w:rPr>
                <w:t>lunge</w:t>
              </w:r>
            </w:ins>
          </w:p>
        </w:tc>
        <w:tc>
          <w:tcPr>
            <w:tcW w:w="5348" w:type="dxa"/>
            <w:noWrap/>
            <w:hideMark/>
            <w:tcPrChange w:id="4881" w:author="Nate Bachmeier [AWS-SA]" w:date="2023-02-26T11:07:00Z">
              <w:tcPr>
                <w:tcW w:w="960" w:type="dxa"/>
                <w:tcBorders>
                  <w:top w:val="nil"/>
                  <w:left w:val="nil"/>
                  <w:bottom w:val="nil"/>
                  <w:right w:val="nil"/>
                </w:tcBorders>
                <w:shd w:val="clear" w:color="auto" w:fill="auto"/>
                <w:noWrap/>
                <w:vAlign w:val="bottom"/>
                <w:hideMark/>
              </w:tcPr>
            </w:tcPrChange>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82" w:author="Nate Bachmeier [AWS-SA]" w:date="2023-02-25T11:26:00Z"/>
                <w:rFonts w:ascii="Calibri" w:eastAsia="Times New Roman" w:hAnsi="Calibri" w:cs="Calibri"/>
                <w:color w:val="000000"/>
                <w:sz w:val="22"/>
              </w:rPr>
            </w:pPr>
            <w:ins w:id="4883" w:author="Nate Bachmeier [AWS-SA]" w:date="2023-02-25T11:26:00Z">
              <w:r w:rsidRPr="00E16572">
                <w:rPr>
                  <w:rFonts w:ascii="Calibri" w:eastAsia="Times New Roman" w:hAnsi="Calibri" w:cs="Calibri"/>
                  <w:color w:val="000000"/>
                  <w:sz w:val="22"/>
                </w:rPr>
                <w:t>827</w:t>
              </w:r>
            </w:ins>
          </w:p>
        </w:tc>
      </w:tr>
      <w:tr w:rsidR="00E16572" w:rsidRPr="00E16572" w14:paraId="35077C09" w14:textId="77777777" w:rsidTr="005D1D3E">
        <w:trPr>
          <w:cnfStyle w:val="000000100000" w:firstRow="0" w:lastRow="0" w:firstColumn="0" w:lastColumn="0" w:oddVBand="0" w:evenVBand="0" w:oddHBand="1" w:evenHBand="0" w:firstRowFirstColumn="0" w:firstRowLastColumn="0" w:lastRowFirstColumn="0" w:lastRowLastColumn="0"/>
          <w:trHeight w:val="300"/>
          <w:ins w:id="4884" w:author="Nate Bachmeier [AWS-SA]" w:date="2023-02-25T11:26:00Z"/>
          <w:trPrChange w:id="4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86" w:author="Nate Bachmeier [AWS-SA]" w:date="2023-02-26T11:07:00Z">
              <w:tcPr>
                <w:tcW w:w="4740" w:type="dxa"/>
                <w:tcBorders>
                  <w:top w:val="nil"/>
                  <w:left w:val="nil"/>
                  <w:bottom w:val="nil"/>
                  <w:right w:val="nil"/>
                </w:tcBorders>
                <w:shd w:val="clear" w:color="auto" w:fill="auto"/>
                <w:noWrap/>
                <w:vAlign w:val="bottom"/>
                <w:hideMark/>
              </w:tcPr>
            </w:tcPrChange>
          </w:tcPr>
          <w:p w14:paraId="3BFDA6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87" w:author="Nate Bachmeier [AWS-SA]" w:date="2023-02-25T11:26:00Z"/>
                <w:rFonts w:ascii="Calibri" w:eastAsia="Times New Roman" w:hAnsi="Calibri" w:cs="Calibri"/>
                <w:b w:val="0"/>
                <w:bCs w:val="0"/>
                <w:color w:val="000000"/>
                <w:sz w:val="22"/>
                <w:rPrChange w:id="4888" w:author="Nate Bachmeier [AWS-SA]" w:date="2023-02-25T11:29:00Z">
                  <w:rPr>
                    <w:ins w:id="4889" w:author="Nate Bachmeier [AWS-SA]" w:date="2023-02-25T11:26:00Z"/>
                    <w:rFonts w:ascii="Calibri" w:eastAsia="Times New Roman" w:hAnsi="Calibri" w:cs="Calibri"/>
                    <w:color w:val="000000"/>
                    <w:sz w:val="22"/>
                  </w:rPr>
                </w:rPrChange>
              </w:rPr>
            </w:pPr>
            <w:ins w:id="4890" w:author="Nate Bachmeier [AWS-SA]" w:date="2023-02-25T11:26:00Z">
              <w:r w:rsidRPr="00E16572">
                <w:rPr>
                  <w:rFonts w:ascii="Calibri" w:eastAsia="Times New Roman" w:hAnsi="Calibri" w:cs="Calibri"/>
                  <w:color w:val="000000"/>
                  <w:sz w:val="22"/>
                </w:rPr>
                <w:t>making a cake</w:t>
              </w:r>
            </w:ins>
          </w:p>
        </w:tc>
        <w:tc>
          <w:tcPr>
            <w:tcW w:w="5348" w:type="dxa"/>
            <w:noWrap/>
            <w:hideMark/>
            <w:tcPrChange w:id="4891" w:author="Nate Bachmeier [AWS-SA]" w:date="2023-02-26T11:07:00Z">
              <w:tcPr>
                <w:tcW w:w="960" w:type="dxa"/>
                <w:tcBorders>
                  <w:top w:val="nil"/>
                  <w:left w:val="nil"/>
                  <w:bottom w:val="nil"/>
                  <w:right w:val="nil"/>
                </w:tcBorders>
                <w:shd w:val="clear" w:color="auto" w:fill="auto"/>
                <w:noWrap/>
                <w:vAlign w:val="bottom"/>
                <w:hideMark/>
              </w:tcPr>
            </w:tcPrChange>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92" w:author="Nate Bachmeier [AWS-SA]" w:date="2023-02-25T11:26:00Z"/>
                <w:rFonts w:ascii="Calibri" w:eastAsia="Times New Roman" w:hAnsi="Calibri" w:cs="Calibri"/>
                <w:color w:val="000000"/>
                <w:sz w:val="22"/>
              </w:rPr>
            </w:pPr>
            <w:ins w:id="4893" w:author="Nate Bachmeier [AWS-SA]" w:date="2023-02-25T11:26:00Z">
              <w:r w:rsidRPr="00E16572">
                <w:rPr>
                  <w:rFonts w:ascii="Calibri" w:eastAsia="Times New Roman" w:hAnsi="Calibri" w:cs="Calibri"/>
                  <w:color w:val="000000"/>
                  <w:sz w:val="22"/>
                </w:rPr>
                <w:t>457</w:t>
              </w:r>
            </w:ins>
          </w:p>
        </w:tc>
      </w:tr>
      <w:tr w:rsidR="00E16572" w:rsidRPr="00E16572" w14:paraId="10C56FC4" w14:textId="77777777" w:rsidTr="005D1D3E">
        <w:trPr>
          <w:trHeight w:val="300"/>
          <w:ins w:id="4894" w:author="Nate Bachmeier [AWS-SA]" w:date="2023-02-25T11:26:00Z"/>
          <w:trPrChange w:id="4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96" w:author="Nate Bachmeier [AWS-SA]" w:date="2023-02-26T11:07:00Z">
              <w:tcPr>
                <w:tcW w:w="4740" w:type="dxa"/>
                <w:tcBorders>
                  <w:top w:val="nil"/>
                  <w:left w:val="nil"/>
                  <w:bottom w:val="nil"/>
                  <w:right w:val="nil"/>
                </w:tcBorders>
                <w:shd w:val="clear" w:color="auto" w:fill="auto"/>
                <w:noWrap/>
                <w:vAlign w:val="bottom"/>
                <w:hideMark/>
              </w:tcPr>
            </w:tcPrChange>
          </w:tcPr>
          <w:p w14:paraId="7B2E3B0F" w14:textId="77777777" w:rsidR="00E16572" w:rsidRPr="00E16572" w:rsidRDefault="00E16572" w:rsidP="00E16572">
            <w:pPr>
              <w:spacing w:line="240" w:lineRule="auto"/>
              <w:ind w:firstLine="0"/>
              <w:rPr>
                <w:ins w:id="4897" w:author="Nate Bachmeier [AWS-SA]" w:date="2023-02-25T11:26:00Z"/>
                <w:rFonts w:ascii="Calibri" w:eastAsia="Times New Roman" w:hAnsi="Calibri" w:cs="Calibri"/>
                <w:b w:val="0"/>
                <w:bCs w:val="0"/>
                <w:color w:val="000000"/>
                <w:sz w:val="22"/>
                <w:rPrChange w:id="4898" w:author="Nate Bachmeier [AWS-SA]" w:date="2023-02-25T11:29:00Z">
                  <w:rPr>
                    <w:ins w:id="4899" w:author="Nate Bachmeier [AWS-SA]" w:date="2023-02-25T11:26:00Z"/>
                    <w:rFonts w:ascii="Calibri" w:eastAsia="Times New Roman" w:hAnsi="Calibri" w:cs="Calibri"/>
                    <w:color w:val="000000"/>
                    <w:sz w:val="22"/>
                  </w:rPr>
                </w:rPrChange>
              </w:rPr>
            </w:pPr>
            <w:ins w:id="4900" w:author="Nate Bachmeier [AWS-SA]" w:date="2023-02-25T11:26:00Z">
              <w:r w:rsidRPr="00E16572">
                <w:rPr>
                  <w:rFonts w:ascii="Calibri" w:eastAsia="Times New Roman" w:hAnsi="Calibri" w:cs="Calibri"/>
                  <w:color w:val="000000"/>
                  <w:sz w:val="22"/>
                </w:rPr>
                <w:t>making a sandwich</w:t>
              </w:r>
            </w:ins>
          </w:p>
        </w:tc>
        <w:tc>
          <w:tcPr>
            <w:tcW w:w="5348" w:type="dxa"/>
            <w:noWrap/>
            <w:hideMark/>
            <w:tcPrChange w:id="4901" w:author="Nate Bachmeier [AWS-SA]" w:date="2023-02-26T11:07:00Z">
              <w:tcPr>
                <w:tcW w:w="960" w:type="dxa"/>
                <w:tcBorders>
                  <w:top w:val="nil"/>
                  <w:left w:val="nil"/>
                  <w:bottom w:val="nil"/>
                  <w:right w:val="nil"/>
                </w:tcBorders>
                <w:shd w:val="clear" w:color="auto" w:fill="auto"/>
                <w:noWrap/>
                <w:vAlign w:val="bottom"/>
                <w:hideMark/>
              </w:tcPr>
            </w:tcPrChange>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02" w:author="Nate Bachmeier [AWS-SA]" w:date="2023-02-25T11:26:00Z"/>
                <w:rFonts w:ascii="Calibri" w:eastAsia="Times New Roman" w:hAnsi="Calibri" w:cs="Calibri"/>
                <w:color w:val="000000"/>
                <w:sz w:val="22"/>
              </w:rPr>
            </w:pPr>
            <w:ins w:id="4903" w:author="Nate Bachmeier [AWS-SA]" w:date="2023-02-25T11:26:00Z">
              <w:r w:rsidRPr="00E16572">
                <w:rPr>
                  <w:rFonts w:ascii="Calibri" w:eastAsia="Times New Roman" w:hAnsi="Calibri" w:cs="Calibri"/>
                  <w:color w:val="000000"/>
                  <w:sz w:val="22"/>
                </w:rPr>
                <w:t>603</w:t>
              </w:r>
            </w:ins>
          </w:p>
        </w:tc>
      </w:tr>
      <w:tr w:rsidR="00E16572" w:rsidRPr="00E16572" w14:paraId="18FAD4FC" w14:textId="77777777" w:rsidTr="005D1D3E">
        <w:trPr>
          <w:cnfStyle w:val="000000100000" w:firstRow="0" w:lastRow="0" w:firstColumn="0" w:lastColumn="0" w:oddVBand="0" w:evenVBand="0" w:oddHBand="1" w:evenHBand="0" w:firstRowFirstColumn="0" w:firstRowLastColumn="0" w:lastRowFirstColumn="0" w:lastRowLastColumn="0"/>
          <w:trHeight w:val="300"/>
          <w:ins w:id="4904" w:author="Nate Bachmeier [AWS-SA]" w:date="2023-02-25T11:26:00Z"/>
          <w:trPrChange w:id="4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06" w:author="Nate Bachmeier [AWS-SA]" w:date="2023-02-26T11:07:00Z">
              <w:tcPr>
                <w:tcW w:w="4740" w:type="dxa"/>
                <w:tcBorders>
                  <w:top w:val="nil"/>
                  <w:left w:val="nil"/>
                  <w:bottom w:val="nil"/>
                  <w:right w:val="nil"/>
                </w:tcBorders>
                <w:shd w:val="clear" w:color="auto" w:fill="auto"/>
                <w:noWrap/>
                <w:vAlign w:val="bottom"/>
                <w:hideMark/>
              </w:tcPr>
            </w:tcPrChange>
          </w:tcPr>
          <w:p w14:paraId="015D6C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07" w:author="Nate Bachmeier [AWS-SA]" w:date="2023-02-25T11:26:00Z"/>
                <w:rFonts w:ascii="Calibri" w:eastAsia="Times New Roman" w:hAnsi="Calibri" w:cs="Calibri"/>
                <w:b w:val="0"/>
                <w:bCs w:val="0"/>
                <w:color w:val="000000"/>
                <w:sz w:val="22"/>
                <w:rPrChange w:id="4908" w:author="Nate Bachmeier [AWS-SA]" w:date="2023-02-25T11:29:00Z">
                  <w:rPr>
                    <w:ins w:id="4909" w:author="Nate Bachmeier [AWS-SA]" w:date="2023-02-25T11:26:00Z"/>
                    <w:rFonts w:ascii="Calibri" w:eastAsia="Times New Roman" w:hAnsi="Calibri" w:cs="Calibri"/>
                    <w:color w:val="000000"/>
                    <w:sz w:val="22"/>
                  </w:rPr>
                </w:rPrChange>
              </w:rPr>
            </w:pPr>
            <w:ins w:id="4910" w:author="Nate Bachmeier [AWS-SA]" w:date="2023-02-25T11:26:00Z">
              <w:r w:rsidRPr="00E16572">
                <w:rPr>
                  <w:rFonts w:ascii="Calibri" w:eastAsia="Times New Roman" w:hAnsi="Calibri" w:cs="Calibri"/>
                  <w:color w:val="000000"/>
                  <w:sz w:val="22"/>
                </w:rPr>
                <w:t>making balloon shapes</w:t>
              </w:r>
            </w:ins>
          </w:p>
        </w:tc>
        <w:tc>
          <w:tcPr>
            <w:tcW w:w="5348" w:type="dxa"/>
            <w:noWrap/>
            <w:hideMark/>
            <w:tcPrChange w:id="4911" w:author="Nate Bachmeier [AWS-SA]" w:date="2023-02-26T11:07:00Z">
              <w:tcPr>
                <w:tcW w:w="960" w:type="dxa"/>
                <w:tcBorders>
                  <w:top w:val="nil"/>
                  <w:left w:val="nil"/>
                  <w:bottom w:val="nil"/>
                  <w:right w:val="nil"/>
                </w:tcBorders>
                <w:shd w:val="clear" w:color="auto" w:fill="auto"/>
                <w:noWrap/>
                <w:vAlign w:val="bottom"/>
                <w:hideMark/>
              </w:tcPr>
            </w:tcPrChange>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12" w:author="Nate Bachmeier [AWS-SA]" w:date="2023-02-25T11:26:00Z"/>
                <w:rFonts w:ascii="Calibri" w:eastAsia="Times New Roman" w:hAnsi="Calibri" w:cs="Calibri"/>
                <w:color w:val="000000"/>
                <w:sz w:val="22"/>
              </w:rPr>
            </w:pPr>
            <w:ins w:id="4913" w:author="Nate Bachmeier [AWS-SA]" w:date="2023-02-25T11:26:00Z">
              <w:r w:rsidRPr="00E16572">
                <w:rPr>
                  <w:rFonts w:ascii="Calibri" w:eastAsia="Times New Roman" w:hAnsi="Calibri" w:cs="Calibri"/>
                  <w:color w:val="000000"/>
                  <w:sz w:val="22"/>
                </w:rPr>
                <w:t>784</w:t>
              </w:r>
            </w:ins>
          </w:p>
        </w:tc>
      </w:tr>
      <w:tr w:rsidR="00E16572" w:rsidRPr="00E16572" w14:paraId="72DF4F1C" w14:textId="77777777" w:rsidTr="005D1D3E">
        <w:trPr>
          <w:trHeight w:val="300"/>
          <w:ins w:id="4914" w:author="Nate Bachmeier [AWS-SA]" w:date="2023-02-25T11:26:00Z"/>
          <w:trPrChange w:id="4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16" w:author="Nate Bachmeier [AWS-SA]" w:date="2023-02-26T11:07:00Z">
              <w:tcPr>
                <w:tcW w:w="4740" w:type="dxa"/>
                <w:tcBorders>
                  <w:top w:val="nil"/>
                  <w:left w:val="nil"/>
                  <w:bottom w:val="nil"/>
                  <w:right w:val="nil"/>
                </w:tcBorders>
                <w:shd w:val="clear" w:color="auto" w:fill="auto"/>
                <w:noWrap/>
                <w:vAlign w:val="bottom"/>
                <w:hideMark/>
              </w:tcPr>
            </w:tcPrChange>
          </w:tcPr>
          <w:p w14:paraId="69C9752D" w14:textId="77777777" w:rsidR="00E16572" w:rsidRPr="00E16572" w:rsidRDefault="00E16572" w:rsidP="00E16572">
            <w:pPr>
              <w:spacing w:line="240" w:lineRule="auto"/>
              <w:ind w:firstLine="0"/>
              <w:rPr>
                <w:ins w:id="4917" w:author="Nate Bachmeier [AWS-SA]" w:date="2023-02-25T11:26:00Z"/>
                <w:rFonts w:ascii="Calibri" w:eastAsia="Times New Roman" w:hAnsi="Calibri" w:cs="Calibri"/>
                <w:b w:val="0"/>
                <w:bCs w:val="0"/>
                <w:color w:val="000000"/>
                <w:sz w:val="22"/>
                <w:rPrChange w:id="4918" w:author="Nate Bachmeier [AWS-SA]" w:date="2023-02-25T11:29:00Z">
                  <w:rPr>
                    <w:ins w:id="4919" w:author="Nate Bachmeier [AWS-SA]" w:date="2023-02-25T11:26:00Z"/>
                    <w:rFonts w:ascii="Calibri" w:eastAsia="Times New Roman" w:hAnsi="Calibri" w:cs="Calibri"/>
                    <w:color w:val="000000"/>
                    <w:sz w:val="22"/>
                  </w:rPr>
                </w:rPrChange>
              </w:rPr>
            </w:pPr>
            <w:ins w:id="4920" w:author="Nate Bachmeier [AWS-SA]" w:date="2023-02-25T11:26:00Z">
              <w:r w:rsidRPr="00E16572">
                <w:rPr>
                  <w:rFonts w:ascii="Calibri" w:eastAsia="Times New Roman" w:hAnsi="Calibri" w:cs="Calibri"/>
                  <w:color w:val="000000"/>
                  <w:sz w:val="22"/>
                </w:rPr>
                <w:t>making bubbles</w:t>
              </w:r>
            </w:ins>
          </w:p>
        </w:tc>
        <w:tc>
          <w:tcPr>
            <w:tcW w:w="5348" w:type="dxa"/>
            <w:noWrap/>
            <w:hideMark/>
            <w:tcPrChange w:id="4921" w:author="Nate Bachmeier [AWS-SA]" w:date="2023-02-26T11:07:00Z">
              <w:tcPr>
                <w:tcW w:w="960" w:type="dxa"/>
                <w:tcBorders>
                  <w:top w:val="nil"/>
                  <w:left w:val="nil"/>
                  <w:bottom w:val="nil"/>
                  <w:right w:val="nil"/>
                </w:tcBorders>
                <w:shd w:val="clear" w:color="auto" w:fill="auto"/>
                <w:noWrap/>
                <w:vAlign w:val="bottom"/>
                <w:hideMark/>
              </w:tcPr>
            </w:tcPrChange>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22" w:author="Nate Bachmeier [AWS-SA]" w:date="2023-02-25T11:26:00Z"/>
                <w:rFonts w:ascii="Calibri" w:eastAsia="Times New Roman" w:hAnsi="Calibri" w:cs="Calibri"/>
                <w:color w:val="000000"/>
                <w:sz w:val="22"/>
              </w:rPr>
            </w:pPr>
            <w:ins w:id="4923" w:author="Nate Bachmeier [AWS-SA]" w:date="2023-02-25T11:26:00Z">
              <w:r w:rsidRPr="00E16572">
                <w:rPr>
                  <w:rFonts w:ascii="Calibri" w:eastAsia="Times New Roman" w:hAnsi="Calibri" w:cs="Calibri"/>
                  <w:color w:val="000000"/>
                  <w:sz w:val="22"/>
                </w:rPr>
                <w:t>633</w:t>
              </w:r>
            </w:ins>
          </w:p>
        </w:tc>
      </w:tr>
      <w:tr w:rsidR="00E16572" w:rsidRPr="00E16572" w14:paraId="467028B1" w14:textId="77777777" w:rsidTr="005D1D3E">
        <w:trPr>
          <w:cnfStyle w:val="000000100000" w:firstRow="0" w:lastRow="0" w:firstColumn="0" w:lastColumn="0" w:oddVBand="0" w:evenVBand="0" w:oddHBand="1" w:evenHBand="0" w:firstRowFirstColumn="0" w:firstRowLastColumn="0" w:lastRowFirstColumn="0" w:lastRowLastColumn="0"/>
          <w:trHeight w:val="300"/>
          <w:ins w:id="4924" w:author="Nate Bachmeier [AWS-SA]" w:date="2023-02-25T11:26:00Z"/>
          <w:trPrChange w:id="4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26" w:author="Nate Bachmeier [AWS-SA]" w:date="2023-02-26T11:07:00Z">
              <w:tcPr>
                <w:tcW w:w="4740" w:type="dxa"/>
                <w:tcBorders>
                  <w:top w:val="nil"/>
                  <w:left w:val="nil"/>
                  <w:bottom w:val="nil"/>
                  <w:right w:val="nil"/>
                </w:tcBorders>
                <w:shd w:val="clear" w:color="auto" w:fill="auto"/>
                <w:noWrap/>
                <w:vAlign w:val="bottom"/>
                <w:hideMark/>
              </w:tcPr>
            </w:tcPrChange>
          </w:tcPr>
          <w:p w14:paraId="7BEAE2F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27" w:author="Nate Bachmeier [AWS-SA]" w:date="2023-02-25T11:26:00Z"/>
                <w:rFonts w:ascii="Calibri" w:eastAsia="Times New Roman" w:hAnsi="Calibri" w:cs="Calibri"/>
                <w:b w:val="0"/>
                <w:bCs w:val="0"/>
                <w:color w:val="000000"/>
                <w:sz w:val="22"/>
                <w:rPrChange w:id="4928" w:author="Nate Bachmeier [AWS-SA]" w:date="2023-02-25T11:29:00Z">
                  <w:rPr>
                    <w:ins w:id="4929" w:author="Nate Bachmeier [AWS-SA]" w:date="2023-02-25T11:26:00Z"/>
                    <w:rFonts w:ascii="Calibri" w:eastAsia="Times New Roman" w:hAnsi="Calibri" w:cs="Calibri"/>
                    <w:color w:val="000000"/>
                    <w:sz w:val="22"/>
                  </w:rPr>
                </w:rPrChange>
              </w:rPr>
            </w:pPr>
            <w:ins w:id="4930" w:author="Nate Bachmeier [AWS-SA]" w:date="2023-02-25T11:26:00Z">
              <w:r w:rsidRPr="00E16572">
                <w:rPr>
                  <w:rFonts w:ascii="Calibri" w:eastAsia="Times New Roman" w:hAnsi="Calibri" w:cs="Calibri"/>
                  <w:color w:val="000000"/>
                  <w:sz w:val="22"/>
                </w:rPr>
                <w:t>making cheese</w:t>
              </w:r>
            </w:ins>
          </w:p>
        </w:tc>
        <w:tc>
          <w:tcPr>
            <w:tcW w:w="5348" w:type="dxa"/>
            <w:noWrap/>
            <w:hideMark/>
            <w:tcPrChange w:id="4931" w:author="Nate Bachmeier [AWS-SA]" w:date="2023-02-26T11:07:00Z">
              <w:tcPr>
                <w:tcW w:w="960" w:type="dxa"/>
                <w:tcBorders>
                  <w:top w:val="nil"/>
                  <w:left w:val="nil"/>
                  <w:bottom w:val="nil"/>
                  <w:right w:val="nil"/>
                </w:tcBorders>
                <w:shd w:val="clear" w:color="auto" w:fill="auto"/>
                <w:noWrap/>
                <w:vAlign w:val="bottom"/>
                <w:hideMark/>
              </w:tcPr>
            </w:tcPrChange>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32" w:author="Nate Bachmeier [AWS-SA]" w:date="2023-02-25T11:26:00Z"/>
                <w:rFonts w:ascii="Calibri" w:eastAsia="Times New Roman" w:hAnsi="Calibri" w:cs="Calibri"/>
                <w:color w:val="000000"/>
                <w:sz w:val="22"/>
              </w:rPr>
            </w:pPr>
            <w:ins w:id="4933" w:author="Nate Bachmeier [AWS-SA]" w:date="2023-02-25T11:26:00Z">
              <w:r w:rsidRPr="00E16572">
                <w:rPr>
                  <w:rFonts w:ascii="Calibri" w:eastAsia="Times New Roman" w:hAnsi="Calibri" w:cs="Calibri"/>
                  <w:color w:val="000000"/>
                  <w:sz w:val="22"/>
                </w:rPr>
                <w:t>531</w:t>
              </w:r>
            </w:ins>
          </w:p>
        </w:tc>
      </w:tr>
      <w:tr w:rsidR="00E16572" w:rsidRPr="00E16572" w14:paraId="48F00356" w14:textId="77777777" w:rsidTr="005D1D3E">
        <w:trPr>
          <w:trHeight w:val="300"/>
          <w:ins w:id="4934" w:author="Nate Bachmeier [AWS-SA]" w:date="2023-02-25T11:26:00Z"/>
          <w:trPrChange w:id="4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36" w:author="Nate Bachmeier [AWS-SA]" w:date="2023-02-26T11:07:00Z">
              <w:tcPr>
                <w:tcW w:w="4740" w:type="dxa"/>
                <w:tcBorders>
                  <w:top w:val="nil"/>
                  <w:left w:val="nil"/>
                  <w:bottom w:val="nil"/>
                  <w:right w:val="nil"/>
                </w:tcBorders>
                <w:shd w:val="clear" w:color="auto" w:fill="auto"/>
                <w:noWrap/>
                <w:vAlign w:val="bottom"/>
                <w:hideMark/>
              </w:tcPr>
            </w:tcPrChange>
          </w:tcPr>
          <w:p w14:paraId="57D5F9D2" w14:textId="77777777" w:rsidR="00E16572" w:rsidRPr="00E16572" w:rsidRDefault="00E16572" w:rsidP="00E16572">
            <w:pPr>
              <w:spacing w:line="240" w:lineRule="auto"/>
              <w:ind w:firstLine="0"/>
              <w:rPr>
                <w:ins w:id="4937" w:author="Nate Bachmeier [AWS-SA]" w:date="2023-02-25T11:26:00Z"/>
                <w:rFonts w:ascii="Calibri" w:eastAsia="Times New Roman" w:hAnsi="Calibri" w:cs="Calibri"/>
                <w:b w:val="0"/>
                <w:bCs w:val="0"/>
                <w:color w:val="000000"/>
                <w:sz w:val="22"/>
                <w:rPrChange w:id="4938" w:author="Nate Bachmeier [AWS-SA]" w:date="2023-02-25T11:29:00Z">
                  <w:rPr>
                    <w:ins w:id="4939" w:author="Nate Bachmeier [AWS-SA]" w:date="2023-02-25T11:26:00Z"/>
                    <w:rFonts w:ascii="Calibri" w:eastAsia="Times New Roman" w:hAnsi="Calibri" w:cs="Calibri"/>
                    <w:color w:val="000000"/>
                    <w:sz w:val="22"/>
                  </w:rPr>
                </w:rPrChange>
              </w:rPr>
            </w:pPr>
            <w:ins w:id="4940" w:author="Nate Bachmeier [AWS-SA]" w:date="2023-02-25T11:26:00Z">
              <w:r w:rsidRPr="00E16572">
                <w:rPr>
                  <w:rFonts w:ascii="Calibri" w:eastAsia="Times New Roman" w:hAnsi="Calibri" w:cs="Calibri"/>
                  <w:color w:val="000000"/>
                  <w:sz w:val="22"/>
                </w:rPr>
                <w:t>making horseshoes</w:t>
              </w:r>
            </w:ins>
          </w:p>
        </w:tc>
        <w:tc>
          <w:tcPr>
            <w:tcW w:w="5348" w:type="dxa"/>
            <w:noWrap/>
            <w:hideMark/>
            <w:tcPrChange w:id="4941" w:author="Nate Bachmeier [AWS-SA]" w:date="2023-02-26T11:07:00Z">
              <w:tcPr>
                <w:tcW w:w="960" w:type="dxa"/>
                <w:tcBorders>
                  <w:top w:val="nil"/>
                  <w:left w:val="nil"/>
                  <w:bottom w:val="nil"/>
                  <w:right w:val="nil"/>
                </w:tcBorders>
                <w:shd w:val="clear" w:color="auto" w:fill="auto"/>
                <w:noWrap/>
                <w:vAlign w:val="bottom"/>
                <w:hideMark/>
              </w:tcPr>
            </w:tcPrChange>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42" w:author="Nate Bachmeier [AWS-SA]" w:date="2023-02-25T11:26:00Z"/>
                <w:rFonts w:ascii="Calibri" w:eastAsia="Times New Roman" w:hAnsi="Calibri" w:cs="Calibri"/>
                <w:color w:val="000000"/>
                <w:sz w:val="22"/>
              </w:rPr>
            </w:pPr>
            <w:ins w:id="4943" w:author="Nate Bachmeier [AWS-SA]" w:date="2023-02-25T11:26:00Z">
              <w:r w:rsidRPr="00E16572">
                <w:rPr>
                  <w:rFonts w:ascii="Calibri" w:eastAsia="Times New Roman" w:hAnsi="Calibri" w:cs="Calibri"/>
                  <w:color w:val="000000"/>
                  <w:sz w:val="22"/>
                </w:rPr>
                <w:t>499</w:t>
              </w:r>
            </w:ins>
          </w:p>
        </w:tc>
      </w:tr>
      <w:tr w:rsidR="00E16572" w:rsidRPr="00E16572" w14:paraId="6F9BFC40" w14:textId="77777777" w:rsidTr="005D1D3E">
        <w:trPr>
          <w:cnfStyle w:val="000000100000" w:firstRow="0" w:lastRow="0" w:firstColumn="0" w:lastColumn="0" w:oddVBand="0" w:evenVBand="0" w:oddHBand="1" w:evenHBand="0" w:firstRowFirstColumn="0" w:firstRowLastColumn="0" w:lastRowFirstColumn="0" w:lastRowLastColumn="0"/>
          <w:trHeight w:val="300"/>
          <w:ins w:id="4944" w:author="Nate Bachmeier [AWS-SA]" w:date="2023-02-25T11:26:00Z"/>
          <w:trPrChange w:id="4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46" w:author="Nate Bachmeier [AWS-SA]" w:date="2023-02-26T11:07:00Z">
              <w:tcPr>
                <w:tcW w:w="4740" w:type="dxa"/>
                <w:tcBorders>
                  <w:top w:val="nil"/>
                  <w:left w:val="nil"/>
                  <w:bottom w:val="nil"/>
                  <w:right w:val="nil"/>
                </w:tcBorders>
                <w:shd w:val="clear" w:color="auto" w:fill="auto"/>
                <w:noWrap/>
                <w:vAlign w:val="bottom"/>
                <w:hideMark/>
              </w:tcPr>
            </w:tcPrChange>
          </w:tcPr>
          <w:p w14:paraId="3ABCD4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47" w:author="Nate Bachmeier [AWS-SA]" w:date="2023-02-25T11:26:00Z"/>
                <w:rFonts w:ascii="Calibri" w:eastAsia="Times New Roman" w:hAnsi="Calibri" w:cs="Calibri"/>
                <w:b w:val="0"/>
                <w:bCs w:val="0"/>
                <w:color w:val="000000"/>
                <w:sz w:val="22"/>
                <w:rPrChange w:id="4948" w:author="Nate Bachmeier [AWS-SA]" w:date="2023-02-25T11:29:00Z">
                  <w:rPr>
                    <w:ins w:id="4949" w:author="Nate Bachmeier [AWS-SA]" w:date="2023-02-25T11:26:00Z"/>
                    <w:rFonts w:ascii="Calibri" w:eastAsia="Times New Roman" w:hAnsi="Calibri" w:cs="Calibri"/>
                    <w:color w:val="000000"/>
                    <w:sz w:val="22"/>
                  </w:rPr>
                </w:rPrChange>
              </w:rPr>
            </w:pPr>
            <w:ins w:id="4950" w:author="Nate Bachmeier [AWS-SA]" w:date="2023-02-25T11:26:00Z">
              <w:r w:rsidRPr="00E16572">
                <w:rPr>
                  <w:rFonts w:ascii="Calibri" w:eastAsia="Times New Roman" w:hAnsi="Calibri" w:cs="Calibri"/>
                  <w:color w:val="000000"/>
                  <w:sz w:val="22"/>
                </w:rPr>
                <w:t>making jewelry</w:t>
              </w:r>
            </w:ins>
          </w:p>
        </w:tc>
        <w:tc>
          <w:tcPr>
            <w:tcW w:w="5348" w:type="dxa"/>
            <w:noWrap/>
            <w:hideMark/>
            <w:tcPrChange w:id="4951" w:author="Nate Bachmeier [AWS-SA]" w:date="2023-02-26T11:07:00Z">
              <w:tcPr>
                <w:tcW w:w="960" w:type="dxa"/>
                <w:tcBorders>
                  <w:top w:val="nil"/>
                  <w:left w:val="nil"/>
                  <w:bottom w:val="nil"/>
                  <w:right w:val="nil"/>
                </w:tcBorders>
                <w:shd w:val="clear" w:color="auto" w:fill="auto"/>
                <w:noWrap/>
                <w:vAlign w:val="bottom"/>
                <w:hideMark/>
              </w:tcPr>
            </w:tcPrChange>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52" w:author="Nate Bachmeier [AWS-SA]" w:date="2023-02-25T11:26:00Z"/>
                <w:rFonts w:ascii="Calibri" w:eastAsia="Times New Roman" w:hAnsi="Calibri" w:cs="Calibri"/>
                <w:color w:val="000000"/>
                <w:sz w:val="22"/>
              </w:rPr>
            </w:pPr>
            <w:ins w:id="4953" w:author="Nate Bachmeier [AWS-SA]" w:date="2023-02-25T11:26:00Z">
              <w:r w:rsidRPr="00E16572">
                <w:rPr>
                  <w:rFonts w:ascii="Calibri" w:eastAsia="Times New Roman" w:hAnsi="Calibri" w:cs="Calibri"/>
                  <w:color w:val="000000"/>
                  <w:sz w:val="22"/>
                </w:rPr>
                <w:t>736</w:t>
              </w:r>
            </w:ins>
          </w:p>
        </w:tc>
      </w:tr>
      <w:tr w:rsidR="00E16572" w:rsidRPr="00E16572" w14:paraId="0A27AF02" w14:textId="77777777" w:rsidTr="005D1D3E">
        <w:trPr>
          <w:trHeight w:val="300"/>
          <w:ins w:id="4954" w:author="Nate Bachmeier [AWS-SA]" w:date="2023-02-25T11:26:00Z"/>
          <w:trPrChange w:id="4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56" w:author="Nate Bachmeier [AWS-SA]" w:date="2023-02-26T11:07:00Z">
              <w:tcPr>
                <w:tcW w:w="4740" w:type="dxa"/>
                <w:tcBorders>
                  <w:top w:val="nil"/>
                  <w:left w:val="nil"/>
                  <w:bottom w:val="nil"/>
                  <w:right w:val="nil"/>
                </w:tcBorders>
                <w:shd w:val="clear" w:color="auto" w:fill="auto"/>
                <w:noWrap/>
                <w:vAlign w:val="bottom"/>
                <w:hideMark/>
              </w:tcPr>
            </w:tcPrChange>
          </w:tcPr>
          <w:p w14:paraId="4E29185D" w14:textId="77777777" w:rsidR="00E16572" w:rsidRPr="00E16572" w:rsidRDefault="00E16572" w:rsidP="00E16572">
            <w:pPr>
              <w:spacing w:line="240" w:lineRule="auto"/>
              <w:ind w:firstLine="0"/>
              <w:rPr>
                <w:ins w:id="4957" w:author="Nate Bachmeier [AWS-SA]" w:date="2023-02-25T11:26:00Z"/>
                <w:rFonts w:ascii="Calibri" w:eastAsia="Times New Roman" w:hAnsi="Calibri" w:cs="Calibri"/>
                <w:b w:val="0"/>
                <w:bCs w:val="0"/>
                <w:color w:val="000000"/>
                <w:sz w:val="22"/>
                <w:rPrChange w:id="4958" w:author="Nate Bachmeier [AWS-SA]" w:date="2023-02-25T11:29:00Z">
                  <w:rPr>
                    <w:ins w:id="4959" w:author="Nate Bachmeier [AWS-SA]" w:date="2023-02-25T11:26:00Z"/>
                    <w:rFonts w:ascii="Calibri" w:eastAsia="Times New Roman" w:hAnsi="Calibri" w:cs="Calibri"/>
                    <w:color w:val="000000"/>
                    <w:sz w:val="22"/>
                  </w:rPr>
                </w:rPrChange>
              </w:rPr>
            </w:pPr>
            <w:ins w:id="4960" w:author="Nate Bachmeier [AWS-SA]" w:date="2023-02-25T11:26:00Z">
              <w:r w:rsidRPr="00E16572">
                <w:rPr>
                  <w:rFonts w:ascii="Calibri" w:eastAsia="Times New Roman" w:hAnsi="Calibri" w:cs="Calibri"/>
                  <w:color w:val="000000"/>
                  <w:sz w:val="22"/>
                </w:rPr>
                <w:t>making latte art</w:t>
              </w:r>
            </w:ins>
          </w:p>
        </w:tc>
        <w:tc>
          <w:tcPr>
            <w:tcW w:w="5348" w:type="dxa"/>
            <w:noWrap/>
            <w:hideMark/>
            <w:tcPrChange w:id="4961" w:author="Nate Bachmeier [AWS-SA]" w:date="2023-02-26T11:07:00Z">
              <w:tcPr>
                <w:tcW w:w="960" w:type="dxa"/>
                <w:tcBorders>
                  <w:top w:val="nil"/>
                  <w:left w:val="nil"/>
                  <w:bottom w:val="nil"/>
                  <w:right w:val="nil"/>
                </w:tcBorders>
                <w:shd w:val="clear" w:color="auto" w:fill="auto"/>
                <w:noWrap/>
                <w:vAlign w:val="bottom"/>
                <w:hideMark/>
              </w:tcPr>
            </w:tcPrChange>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62" w:author="Nate Bachmeier [AWS-SA]" w:date="2023-02-25T11:26:00Z"/>
                <w:rFonts w:ascii="Calibri" w:eastAsia="Times New Roman" w:hAnsi="Calibri" w:cs="Calibri"/>
                <w:color w:val="000000"/>
                <w:sz w:val="22"/>
              </w:rPr>
            </w:pPr>
            <w:ins w:id="4963" w:author="Nate Bachmeier [AWS-SA]" w:date="2023-02-25T11:26:00Z">
              <w:r w:rsidRPr="00E16572">
                <w:rPr>
                  <w:rFonts w:ascii="Calibri" w:eastAsia="Times New Roman" w:hAnsi="Calibri" w:cs="Calibri"/>
                  <w:color w:val="000000"/>
                  <w:sz w:val="22"/>
                </w:rPr>
                <w:t>575</w:t>
              </w:r>
            </w:ins>
          </w:p>
        </w:tc>
      </w:tr>
      <w:tr w:rsidR="00E16572" w:rsidRPr="00E16572" w14:paraId="27D5209D" w14:textId="77777777" w:rsidTr="005D1D3E">
        <w:trPr>
          <w:cnfStyle w:val="000000100000" w:firstRow="0" w:lastRow="0" w:firstColumn="0" w:lastColumn="0" w:oddVBand="0" w:evenVBand="0" w:oddHBand="1" w:evenHBand="0" w:firstRowFirstColumn="0" w:firstRowLastColumn="0" w:lastRowFirstColumn="0" w:lastRowLastColumn="0"/>
          <w:trHeight w:val="300"/>
          <w:ins w:id="4964" w:author="Nate Bachmeier [AWS-SA]" w:date="2023-02-25T11:26:00Z"/>
          <w:trPrChange w:id="4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66" w:author="Nate Bachmeier [AWS-SA]" w:date="2023-02-26T11:07:00Z">
              <w:tcPr>
                <w:tcW w:w="4740" w:type="dxa"/>
                <w:tcBorders>
                  <w:top w:val="nil"/>
                  <w:left w:val="nil"/>
                  <w:bottom w:val="nil"/>
                  <w:right w:val="nil"/>
                </w:tcBorders>
                <w:shd w:val="clear" w:color="auto" w:fill="auto"/>
                <w:noWrap/>
                <w:vAlign w:val="bottom"/>
                <w:hideMark/>
              </w:tcPr>
            </w:tcPrChange>
          </w:tcPr>
          <w:p w14:paraId="2F7198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67" w:author="Nate Bachmeier [AWS-SA]" w:date="2023-02-25T11:26:00Z"/>
                <w:rFonts w:ascii="Calibri" w:eastAsia="Times New Roman" w:hAnsi="Calibri" w:cs="Calibri"/>
                <w:b w:val="0"/>
                <w:bCs w:val="0"/>
                <w:color w:val="000000"/>
                <w:sz w:val="22"/>
                <w:rPrChange w:id="4968" w:author="Nate Bachmeier [AWS-SA]" w:date="2023-02-25T11:29:00Z">
                  <w:rPr>
                    <w:ins w:id="4969" w:author="Nate Bachmeier [AWS-SA]" w:date="2023-02-25T11:26:00Z"/>
                    <w:rFonts w:ascii="Calibri" w:eastAsia="Times New Roman" w:hAnsi="Calibri" w:cs="Calibri"/>
                    <w:color w:val="000000"/>
                    <w:sz w:val="22"/>
                  </w:rPr>
                </w:rPrChange>
              </w:rPr>
            </w:pPr>
            <w:ins w:id="4970" w:author="Nate Bachmeier [AWS-SA]" w:date="2023-02-25T11:26:00Z">
              <w:r w:rsidRPr="00E16572">
                <w:rPr>
                  <w:rFonts w:ascii="Calibri" w:eastAsia="Times New Roman" w:hAnsi="Calibri" w:cs="Calibri"/>
                  <w:color w:val="000000"/>
                  <w:sz w:val="22"/>
                </w:rPr>
                <w:t>making paper aeroplanes</w:t>
              </w:r>
            </w:ins>
          </w:p>
        </w:tc>
        <w:tc>
          <w:tcPr>
            <w:tcW w:w="5348" w:type="dxa"/>
            <w:noWrap/>
            <w:hideMark/>
            <w:tcPrChange w:id="4971" w:author="Nate Bachmeier [AWS-SA]" w:date="2023-02-26T11:07:00Z">
              <w:tcPr>
                <w:tcW w:w="960" w:type="dxa"/>
                <w:tcBorders>
                  <w:top w:val="nil"/>
                  <w:left w:val="nil"/>
                  <w:bottom w:val="nil"/>
                  <w:right w:val="nil"/>
                </w:tcBorders>
                <w:shd w:val="clear" w:color="auto" w:fill="auto"/>
                <w:noWrap/>
                <w:vAlign w:val="bottom"/>
                <w:hideMark/>
              </w:tcPr>
            </w:tcPrChange>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72" w:author="Nate Bachmeier [AWS-SA]" w:date="2023-02-25T11:26:00Z"/>
                <w:rFonts w:ascii="Calibri" w:eastAsia="Times New Roman" w:hAnsi="Calibri" w:cs="Calibri"/>
                <w:color w:val="000000"/>
                <w:sz w:val="22"/>
              </w:rPr>
            </w:pPr>
            <w:ins w:id="4973" w:author="Nate Bachmeier [AWS-SA]" w:date="2023-02-25T11:26:00Z">
              <w:r w:rsidRPr="00E16572">
                <w:rPr>
                  <w:rFonts w:ascii="Calibri" w:eastAsia="Times New Roman" w:hAnsi="Calibri" w:cs="Calibri"/>
                  <w:color w:val="000000"/>
                  <w:sz w:val="22"/>
                </w:rPr>
                <w:t>498</w:t>
              </w:r>
            </w:ins>
          </w:p>
        </w:tc>
      </w:tr>
      <w:tr w:rsidR="00E16572" w:rsidRPr="00E16572" w14:paraId="6082C338" w14:textId="77777777" w:rsidTr="005D1D3E">
        <w:trPr>
          <w:trHeight w:val="300"/>
          <w:ins w:id="4974" w:author="Nate Bachmeier [AWS-SA]" w:date="2023-02-25T11:26:00Z"/>
          <w:trPrChange w:id="4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76" w:author="Nate Bachmeier [AWS-SA]" w:date="2023-02-26T11:07:00Z">
              <w:tcPr>
                <w:tcW w:w="4740" w:type="dxa"/>
                <w:tcBorders>
                  <w:top w:val="nil"/>
                  <w:left w:val="nil"/>
                  <w:bottom w:val="nil"/>
                  <w:right w:val="nil"/>
                </w:tcBorders>
                <w:shd w:val="clear" w:color="auto" w:fill="auto"/>
                <w:noWrap/>
                <w:vAlign w:val="bottom"/>
                <w:hideMark/>
              </w:tcPr>
            </w:tcPrChange>
          </w:tcPr>
          <w:p w14:paraId="3650EA9F" w14:textId="77777777" w:rsidR="00E16572" w:rsidRPr="00E16572" w:rsidRDefault="00E16572" w:rsidP="00E16572">
            <w:pPr>
              <w:spacing w:line="240" w:lineRule="auto"/>
              <w:ind w:firstLine="0"/>
              <w:rPr>
                <w:ins w:id="4977" w:author="Nate Bachmeier [AWS-SA]" w:date="2023-02-25T11:26:00Z"/>
                <w:rFonts w:ascii="Calibri" w:eastAsia="Times New Roman" w:hAnsi="Calibri" w:cs="Calibri"/>
                <w:b w:val="0"/>
                <w:bCs w:val="0"/>
                <w:color w:val="000000"/>
                <w:sz w:val="22"/>
                <w:rPrChange w:id="4978" w:author="Nate Bachmeier [AWS-SA]" w:date="2023-02-25T11:29:00Z">
                  <w:rPr>
                    <w:ins w:id="4979" w:author="Nate Bachmeier [AWS-SA]" w:date="2023-02-25T11:26:00Z"/>
                    <w:rFonts w:ascii="Calibri" w:eastAsia="Times New Roman" w:hAnsi="Calibri" w:cs="Calibri"/>
                    <w:color w:val="000000"/>
                    <w:sz w:val="22"/>
                  </w:rPr>
                </w:rPrChange>
              </w:rPr>
            </w:pPr>
            <w:ins w:id="4980" w:author="Nate Bachmeier [AWS-SA]" w:date="2023-02-25T11:26:00Z">
              <w:r w:rsidRPr="00E16572">
                <w:rPr>
                  <w:rFonts w:ascii="Calibri" w:eastAsia="Times New Roman" w:hAnsi="Calibri" w:cs="Calibri"/>
                  <w:color w:val="000000"/>
                  <w:sz w:val="22"/>
                </w:rPr>
                <w:t>making pizza</w:t>
              </w:r>
            </w:ins>
          </w:p>
        </w:tc>
        <w:tc>
          <w:tcPr>
            <w:tcW w:w="5348" w:type="dxa"/>
            <w:noWrap/>
            <w:hideMark/>
            <w:tcPrChange w:id="4981" w:author="Nate Bachmeier [AWS-SA]" w:date="2023-02-26T11:07:00Z">
              <w:tcPr>
                <w:tcW w:w="960" w:type="dxa"/>
                <w:tcBorders>
                  <w:top w:val="nil"/>
                  <w:left w:val="nil"/>
                  <w:bottom w:val="nil"/>
                  <w:right w:val="nil"/>
                </w:tcBorders>
                <w:shd w:val="clear" w:color="auto" w:fill="auto"/>
                <w:noWrap/>
                <w:vAlign w:val="bottom"/>
                <w:hideMark/>
              </w:tcPr>
            </w:tcPrChange>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82" w:author="Nate Bachmeier [AWS-SA]" w:date="2023-02-25T11:26:00Z"/>
                <w:rFonts w:ascii="Calibri" w:eastAsia="Times New Roman" w:hAnsi="Calibri" w:cs="Calibri"/>
                <w:color w:val="000000"/>
                <w:sz w:val="22"/>
              </w:rPr>
            </w:pPr>
            <w:ins w:id="4983" w:author="Nate Bachmeier [AWS-SA]" w:date="2023-02-25T11:26:00Z">
              <w:r w:rsidRPr="00E16572">
                <w:rPr>
                  <w:rFonts w:ascii="Calibri" w:eastAsia="Times New Roman" w:hAnsi="Calibri" w:cs="Calibri"/>
                  <w:color w:val="000000"/>
                  <w:sz w:val="22"/>
                </w:rPr>
                <w:t>796</w:t>
              </w:r>
            </w:ins>
          </w:p>
        </w:tc>
      </w:tr>
      <w:tr w:rsidR="00E16572" w:rsidRPr="00E16572" w14:paraId="1C9AA52B" w14:textId="77777777" w:rsidTr="005D1D3E">
        <w:trPr>
          <w:cnfStyle w:val="000000100000" w:firstRow="0" w:lastRow="0" w:firstColumn="0" w:lastColumn="0" w:oddVBand="0" w:evenVBand="0" w:oddHBand="1" w:evenHBand="0" w:firstRowFirstColumn="0" w:firstRowLastColumn="0" w:lastRowFirstColumn="0" w:lastRowLastColumn="0"/>
          <w:trHeight w:val="300"/>
          <w:ins w:id="4984" w:author="Nate Bachmeier [AWS-SA]" w:date="2023-02-25T11:26:00Z"/>
          <w:trPrChange w:id="4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86" w:author="Nate Bachmeier [AWS-SA]" w:date="2023-02-26T11:07:00Z">
              <w:tcPr>
                <w:tcW w:w="4740" w:type="dxa"/>
                <w:tcBorders>
                  <w:top w:val="nil"/>
                  <w:left w:val="nil"/>
                  <w:bottom w:val="nil"/>
                  <w:right w:val="nil"/>
                </w:tcBorders>
                <w:shd w:val="clear" w:color="auto" w:fill="auto"/>
                <w:noWrap/>
                <w:vAlign w:val="bottom"/>
                <w:hideMark/>
              </w:tcPr>
            </w:tcPrChange>
          </w:tcPr>
          <w:p w14:paraId="138833C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87" w:author="Nate Bachmeier [AWS-SA]" w:date="2023-02-25T11:26:00Z"/>
                <w:rFonts w:ascii="Calibri" w:eastAsia="Times New Roman" w:hAnsi="Calibri" w:cs="Calibri"/>
                <w:b w:val="0"/>
                <w:bCs w:val="0"/>
                <w:color w:val="000000"/>
                <w:sz w:val="22"/>
                <w:rPrChange w:id="4988" w:author="Nate Bachmeier [AWS-SA]" w:date="2023-02-25T11:29:00Z">
                  <w:rPr>
                    <w:ins w:id="4989" w:author="Nate Bachmeier [AWS-SA]" w:date="2023-02-25T11:26:00Z"/>
                    <w:rFonts w:ascii="Calibri" w:eastAsia="Times New Roman" w:hAnsi="Calibri" w:cs="Calibri"/>
                    <w:color w:val="000000"/>
                    <w:sz w:val="22"/>
                  </w:rPr>
                </w:rPrChange>
              </w:rPr>
            </w:pPr>
            <w:ins w:id="4990" w:author="Nate Bachmeier [AWS-SA]" w:date="2023-02-25T11:26:00Z">
              <w:r w:rsidRPr="00E16572">
                <w:rPr>
                  <w:rFonts w:ascii="Calibri" w:eastAsia="Times New Roman" w:hAnsi="Calibri" w:cs="Calibri"/>
                  <w:color w:val="000000"/>
                  <w:sz w:val="22"/>
                </w:rPr>
                <w:t>making slime</w:t>
              </w:r>
            </w:ins>
          </w:p>
        </w:tc>
        <w:tc>
          <w:tcPr>
            <w:tcW w:w="5348" w:type="dxa"/>
            <w:noWrap/>
            <w:hideMark/>
            <w:tcPrChange w:id="4991" w:author="Nate Bachmeier [AWS-SA]" w:date="2023-02-26T11:07:00Z">
              <w:tcPr>
                <w:tcW w:w="960" w:type="dxa"/>
                <w:tcBorders>
                  <w:top w:val="nil"/>
                  <w:left w:val="nil"/>
                  <w:bottom w:val="nil"/>
                  <w:right w:val="nil"/>
                </w:tcBorders>
                <w:shd w:val="clear" w:color="auto" w:fill="auto"/>
                <w:noWrap/>
                <w:vAlign w:val="bottom"/>
                <w:hideMark/>
              </w:tcPr>
            </w:tcPrChange>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92" w:author="Nate Bachmeier [AWS-SA]" w:date="2023-02-25T11:26:00Z"/>
                <w:rFonts w:ascii="Calibri" w:eastAsia="Times New Roman" w:hAnsi="Calibri" w:cs="Calibri"/>
                <w:color w:val="000000"/>
                <w:sz w:val="22"/>
              </w:rPr>
            </w:pPr>
            <w:ins w:id="4993" w:author="Nate Bachmeier [AWS-SA]" w:date="2023-02-25T11:26:00Z">
              <w:r w:rsidRPr="00E16572">
                <w:rPr>
                  <w:rFonts w:ascii="Calibri" w:eastAsia="Times New Roman" w:hAnsi="Calibri" w:cs="Calibri"/>
                  <w:color w:val="000000"/>
                  <w:sz w:val="22"/>
                </w:rPr>
                <w:t>490</w:t>
              </w:r>
            </w:ins>
          </w:p>
        </w:tc>
      </w:tr>
      <w:tr w:rsidR="00E16572" w:rsidRPr="00E16572" w14:paraId="0819213D" w14:textId="77777777" w:rsidTr="005D1D3E">
        <w:trPr>
          <w:trHeight w:val="300"/>
          <w:ins w:id="4994" w:author="Nate Bachmeier [AWS-SA]" w:date="2023-02-25T11:26:00Z"/>
          <w:trPrChange w:id="4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96" w:author="Nate Bachmeier [AWS-SA]" w:date="2023-02-26T11:07:00Z">
              <w:tcPr>
                <w:tcW w:w="4740" w:type="dxa"/>
                <w:tcBorders>
                  <w:top w:val="nil"/>
                  <w:left w:val="nil"/>
                  <w:bottom w:val="nil"/>
                  <w:right w:val="nil"/>
                </w:tcBorders>
                <w:shd w:val="clear" w:color="auto" w:fill="auto"/>
                <w:noWrap/>
                <w:vAlign w:val="bottom"/>
                <w:hideMark/>
              </w:tcPr>
            </w:tcPrChange>
          </w:tcPr>
          <w:p w14:paraId="73BF3052" w14:textId="77777777" w:rsidR="00E16572" w:rsidRPr="00E16572" w:rsidRDefault="00E16572" w:rsidP="00E16572">
            <w:pPr>
              <w:spacing w:line="240" w:lineRule="auto"/>
              <w:ind w:firstLine="0"/>
              <w:rPr>
                <w:ins w:id="4997" w:author="Nate Bachmeier [AWS-SA]" w:date="2023-02-25T11:26:00Z"/>
                <w:rFonts w:ascii="Calibri" w:eastAsia="Times New Roman" w:hAnsi="Calibri" w:cs="Calibri"/>
                <w:b w:val="0"/>
                <w:bCs w:val="0"/>
                <w:color w:val="000000"/>
                <w:sz w:val="22"/>
                <w:rPrChange w:id="4998" w:author="Nate Bachmeier [AWS-SA]" w:date="2023-02-25T11:29:00Z">
                  <w:rPr>
                    <w:ins w:id="4999" w:author="Nate Bachmeier [AWS-SA]" w:date="2023-02-25T11:26:00Z"/>
                    <w:rFonts w:ascii="Calibri" w:eastAsia="Times New Roman" w:hAnsi="Calibri" w:cs="Calibri"/>
                    <w:color w:val="000000"/>
                    <w:sz w:val="22"/>
                  </w:rPr>
                </w:rPrChange>
              </w:rPr>
            </w:pPr>
            <w:ins w:id="5000" w:author="Nate Bachmeier [AWS-SA]" w:date="2023-02-25T11:26:00Z">
              <w:r w:rsidRPr="00E16572">
                <w:rPr>
                  <w:rFonts w:ascii="Calibri" w:eastAsia="Times New Roman" w:hAnsi="Calibri" w:cs="Calibri"/>
                  <w:color w:val="000000"/>
                  <w:sz w:val="22"/>
                </w:rPr>
                <w:t>making snowman</w:t>
              </w:r>
            </w:ins>
          </w:p>
        </w:tc>
        <w:tc>
          <w:tcPr>
            <w:tcW w:w="5348" w:type="dxa"/>
            <w:noWrap/>
            <w:hideMark/>
            <w:tcPrChange w:id="5001" w:author="Nate Bachmeier [AWS-SA]" w:date="2023-02-26T11:07:00Z">
              <w:tcPr>
                <w:tcW w:w="960" w:type="dxa"/>
                <w:tcBorders>
                  <w:top w:val="nil"/>
                  <w:left w:val="nil"/>
                  <w:bottom w:val="nil"/>
                  <w:right w:val="nil"/>
                </w:tcBorders>
                <w:shd w:val="clear" w:color="auto" w:fill="auto"/>
                <w:noWrap/>
                <w:vAlign w:val="bottom"/>
                <w:hideMark/>
              </w:tcPr>
            </w:tcPrChange>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02" w:author="Nate Bachmeier [AWS-SA]" w:date="2023-02-25T11:26:00Z"/>
                <w:rFonts w:ascii="Calibri" w:eastAsia="Times New Roman" w:hAnsi="Calibri" w:cs="Calibri"/>
                <w:color w:val="000000"/>
                <w:sz w:val="22"/>
              </w:rPr>
            </w:pPr>
            <w:ins w:id="5003" w:author="Nate Bachmeier [AWS-SA]" w:date="2023-02-25T11:26:00Z">
              <w:r w:rsidRPr="00E16572">
                <w:rPr>
                  <w:rFonts w:ascii="Calibri" w:eastAsia="Times New Roman" w:hAnsi="Calibri" w:cs="Calibri"/>
                  <w:color w:val="000000"/>
                  <w:sz w:val="22"/>
                </w:rPr>
                <w:t>556</w:t>
              </w:r>
            </w:ins>
          </w:p>
        </w:tc>
      </w:tr>
      <w:tr w:rsidR="00E16572" w:rsidRPr="00E16572" w14:paraId="334B3F68" w14:textId="77777777" w:rsidTr="005D1D3E">
        <w:trPr>
          <w:cnfStyle w:val="000000100000" w:firstRow="0" w:lastRow="0" w:firstColumn="0" w:lastColumn="0" w:oddVBand="0" w:evenVBand="0" w:oddHBand="1" w:evenHBand="0" w:firstRowFirstColumn="0" w:firstRowLastColumn="0" w:lastRowFirstColumn="0" w:lastRowLastColumn="0"/>
          <w:trHeight w:val="300"/>
          <w:ins w:id="5004" w:author="Nate Bachmeier [AWS-SA]" w:date="2023-02-25T11:26:00Z"/>
          <w:trPrChange w:id="5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06" w:author="Nate Bachmeier [AWS-SA]" w:date="2023-02-26T11:07:00Z">
              <w:tcPr>
                <w:tcW w:w="4740" w:type="dxa"/>
                <w:tcBorders>
                  <w:top w:val="nil"/>
                  <w:left w:val="nil"/>
                  <w:bottom w:val="nil"/>
                  <w:right w:val="nil"/>
                </w:tcBorders>
                <w:shd w:val="clear" w:color="auto" w:fill="auto"/>
                <w:noWrap/>
                <w:vAlign w:val="bottom"/>
                <w:hideMark/>
              </w:tcPr>
            </w:tcPrChange>
          </w:tcPr>
          <w:p w14:paraId="471CD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07" w:author="Nate Bachmeier [AWS-SA]" w:date="2023-02-25T11:26:00Z"/>
                <w:rFonts w:ascii="Calibri" w:eastAsia="Times New Roman" w:hAnsi="Calibri" w:cs="Calibri"/>
                <w:b w:val="0"/>
                <w:bCs w:val="0"/>
                <w:color w:val="000000"/>
                <w:sz w:val="22"/>
                <w:rPrChange w:id="5008" w:author="Nate Bachmeier [AWS-SA]" w:date="2023-02-25T11:29:00Z">
                  <w:rPr>
                    <w:ins w:id="5009" w:author="Nate Bachmeier [AWS-SA]" w:date="2023-02-25T11:26:00Z"/>
                    <w:rFonts w:ascii="Calibri" w:eastAsia="Times New Roman" w:hAnsi="Calibri" w:cs="Calibri"/>
                    <w:color w:val="000000"/>
                    <w:sz w:val="22"/>
                  </w:rPr>
                </w:rPrChange>
              </w:rPr>
            </w:pPr>
            <w:ins w:id="5010" w:author="Nate Bachmeier [AWS-SA]" w:date="2023-02-25T11:26:00Z">
              <w:r w:rsidRPr="00E16572">
                <w:rPr>
                  <w:rFonts w:ascii="Calibri" w:eastAsia="Times New Roman" w:hAnsi="Calibri" w:cs="Calibri"/>
                  <w:color w:val="000000"/>
                  <w:sz w:val="22"/>
                </w:rPr>
                <w:t>making sushi</w:t>
              </w:r>
            </w:ins>
          </w:p>
        </w:tc>
        <w:tc>
          <w:tcPr>
            <w:tcW w:w="5348" w:type="dxa"/>
            <w:noWrap/>
            <w:hideMark/>
            <w:tcPrChange w:id="5011" w:author="Nate Bachmeier [AWS-SA]" w:date="2023-02-26T11:07:00Z">
              <w:tcPr>
                <w:tcW w:w="960" w:type="dxa"/>
                <w:tcBorders>
                  <w:top w:val="nil"/>
                  <w:left w:val="nil"/>
                  <w:bottom w:val="nil"/>
                  <w:right w:val="nil"/>
                </w:tcBorders>
                <w:shd w:val="clear" w:color="auto" w:fill="auto"/>
                <w:noWrap/>
                <w:vAlign w:val="bottom"/>
                <w:hideMark/>
              </w:tcPr>
            </w:tcPrChange>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12" w:author="Nate Bachmeier [AWS-SA]" w:date="2023-02-25T11:26:00Z"/>
                <w:rFonts w:ascii="Calibri" w:eastAsia="Times New Roman" w:hAnsi="Calibri" w:cs="Calibri"/>
                <w:color w:val="000000"/>
                <w:sz w:val="22"/>
              </w:rPr>
            </w:pPr>
            <w:ins w:id="5013" w:author="Nate Bachmeier [AWS-SA]" w:date="2023-02-25T11:26:00Z">
              <w:r w:rsidRPr="00E16572">
                <w:rPr>
                  <w:rFonts w:ascii="Calibri" w:eastAsia="Times New Roman" w:hAnsi="Calibri" w:cs="Calibri"/>
                  <w:color w:val="000000"/>
                  <w:sz w:val="22"/>
                </w:rPr>
                <w:t>687</w:t>
              </w:r>
            </w:ins>
          </w:p>
        </w:tc>
      </w:tr>
      <w:tr w:rsidR="00E16572" w:rsidRPr="00E16572" w14:paraId="788FEF62" w14:textId="77777777" w:rsidTr="005D1D3E">
        <w:trPr>
          <w:trHeight w:val="300"/>
          <w:ins w:id="5014" w:author="Nate Bachmeier [AWS-SA]" w:date="2023-02-25T11:26:00Z"/>
          <w:trPrChange w:id="5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16" w:author="Nate Bachmeier [AWS-SA]" w:date="2023-02-26T11:07:00Z">
              <w:tcPr>
                <w:tcW w:w="4740" w:type="dxa"/>
                <w:tcBorders>
                  <w:top w:val="nil"/>
                  <w:left w:val="nil"/>
                  <w:bottom w:val="nil"/>
                  <w:right w:val="nil"/>
                </w:tcBorders>
                <w:shd w:val="clear" w:color="auto" w:fill="auto"/>
                <w:noWrap/>
                <w:vAlign w:val="bottom"/>
                <w:hideMark/>
              </w:tcPr>
            </w:tcPrChange>
          </w:tcPr>
          <w:p w14:paraId="68CC36BF" w14:textId="77777777" w:rsidR="00E16572" w:rsidRPr="00E16572" w:rsidRDefault="00E16572" w:rsidP="00E16572">
            <w:pPr>
              <w:spacing w:line="240" w:lineRule="auto"/>
              <w:ind w:firstLine="0"/>
              <w:rPr>
                <w:ins w:id="5017" w:author="Nate Bachmeier [AWS-SA]" w:date="2023-02-25T11:26:00Z"/>
                <w:rFonts w:ascii="Calibri" w:eastAsia="Times New Roman" w:hAnsi="Calibri" w:cs="Calibri"/>
                <w:b w:val="0"/>
                <w:bCs w:val="0"/>
                <w:color w:val="000000"/>
                <w:sz w:val="22"/>
                <w:rPrChange w:id="5018" w:author="Nate Bachmeier [AWS-SA]" w:date="2023-02-25T11:29:00Z">
                  <w:rPr>
                    <w:ins w:id="5019" w:author="Nate Bachmeier [AWS-SA]" w:date="2023-02-25T11:26:00Z"/>
                    <w:rFonts w:ascii="Calibri" w:eastAsia="Times New Roman" w:hAnsi="Calibri" w:cs="Calibri"/>
                    <w:color w:val="000000"/>
                    <w:sz w:val="22"/>
                  </w:rPr>
                </w:rPrChange>
              </w:rPr>
            </w:pPr>
            <w:ins w:id="5020" w:author="Nate Bachmeier [AWS-SA]" w:date="2023-02-25T11:26:00Z">
              <w:r w:rsidRPr="00E16572">
                <w:rPr>
                  <w:rFonts w:ascii="Calibri" w:eastAsia="Times New Roman" w:hAnsi="Calibri" w:cs="Calibri"/>
                  <w:color w:val="000000"/>
                  <w:sz w:val="22"/>
                </w:rPr>
                <w:t>making tea</w:t>
              </w:r>
            </w:ins>
          </w:p>
        </w:tc>
        <w:tc>
          <w:tcPr>
            <w:tcW w:w="5348" w:type="dxa"/>
            <w:noWrap/>
            <w:hideMark/>
            <w:tcPrChange w:id="5021" w:author="Nate Bachmeier [AWS-SA]" w:date="2023-02-26T11:07:00Z">
              <w:tcPr>
                <w:tcW w:w="960" w:type="dxa"/>
                <w:tcBorders>
                  <w:top w:val="nil"/>
                  <w:left w:val="nil"/>
                  <w:bottom w:val="nil"/>
                  <w:right w:val="nil"/>
                </w:tcBorders>
                <w:shd w:val="clear" w:color="auto" w:fill="auto"/>
                <w:noWrap/>
                <w:vAlign w:val="bottom"/>
                <w:hideMark/>
              </w:tcPr>
            </w:tcPrChange>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22" w:author="Nate Bachmeier [AWS-SA]" w:date="2023-02-25T11:26:00Z"/>
                <w:rFonts w:ascii="Calibri" w:eastAsia="Times New Roman" w:hAnsi="Calibri" w:cs="Calibri"/>
                <w:color w:val="000000"/>
                <w:sz w:val="22"/>
              </w:rPr>
            </w:pPr>
            <w:ins w:id="5023" w:author="Nate Bachmeier [AWS-SA]" w:date="2023-02-25T11:26:00Z">
              <w:r w:rsidRPr="00E16572">
                <w:rPr>
                  <w:rFonts w:ascii="Calibri" w:eastAsia="Times New Roman" w:hAnsi="Calibri" w:cs="Calibri"/>
                  <w:color w:val="000000"/>
                  <w:sz w:val="22"/>
                </w:rPr>
                <w:t>530</w:t>
              </w:r>
            </w:ins>
          </w:p>
        </w:tc>
      </w:tr>
      <w:tr w:rsidR="00E16572" w:rsidRPr="00E16572" w14:paraId="2FF346C5" w14:textId="77777777" w:rsidTr="005D1D3E">
        <w:trPr>
          <w:cnfStyle w:val="000000100000" w:firstRow="0" w:lastRow="0" w:firstColumn="0" w:lastColumn="0" w:oddVBand="0" w:evenVBand="0" w:oddHBand="1" w:evenHBand="0" w:firstRowFirstColumn="0" w:firstRowLastColumn="0" w:lastRowFirstColumn="0" w:lastRowLastColumn="0"/>
          <w:trHeight w:val="300"/>
          <w:ins w:id="5024" w:author="Nate Bachmeier [AWS-SA]" w:date="2023-02-25T11:26:00Z"/>
          <w:trPrChange w:id="5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26" w:author="Nate Bachmeier [AWS-SA]" w:date="2023-02-26T11:07:00Z">
              <w:tcPr>
                <w:tcW w:w="4740" w:type="dxa"/>
                <w:tcBorders>
                  <w:top w:val="nil"/>
                  <w:left w:val="nil"/>
                  <w:bottom w:val="nil"/>
                  <w:right w:val="nil"/>
                </w:tcBorders>
                <w:shd w:val="clear" w:color="auto" w:fill="auto"/>
                <w:noWrap/>
                <w:vAlign w:val="bottom"/>
                <w:hideMark/>
              </w:tcPr>
            </w:tcPrChange>
          </w:tcPr>
          <w:p w14:paraId="44DF85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27" w:author="Nate Bachmeier [AWS-SA]" w:date="2023-02-25T11:26:00Z"/>
                <w:rFonts w:ascii="Calibri" w:eastAsia="Times New Roman" w:hAnsi="Calibri" w:cs="Calibri"/>
                <w:b w:val="0"/>
                <w:bCs w:val="0"/>
                <w:color w:val="000000"/>
                <w:sz w:val="22"/>
                <w:rPrChange w:id="5028" w:author="Nate Bachmeier [AWS-SA]" w:date="2023-02-25T11:29:00Z">
                  <w:rPr>
                    <w:ins w:id="5029" w:author="Nate Bachmeier [AWS-SA]" w:date="2023-02-25T11:26:00Z"/>
                    <w:rFonts w:ascii="Calibri" w:eastAsia="Times New Roman" w:hAnsi="Calibri" w:cs="Calibri"/>
                    <w:color w:val="000000"/>
                    <w:sz w:val="22"/>
                  </w:rPr>
                </w:rPrChange>
              </w:rPr>
            </w:pPr>
            <w:ins w:id="5030" w:author="Nate Bachmeier [AWS-SA]" w:date="2023-02-25T11:26:00Z">
              <w:r w:rsidRPr="00E16572">
                <w:rPr>
                  <w:rFonts w:ascii="Calibri" w:eastAsia="Times New Roman" w:hAnsi="Calibri" w:cs="Calibri"/>
                  <w:color w:val="000000"/>
                  <w:sz w:val="22"/>
                </w:rPr>
                <w:lastRenderedPageBreak/>
                <w:t>making the bed</w:t>
              </w:r>
            </w:ins>
          </w:p>
        </w:tc>
        <w:tc>
          <w:tcPr>
            <w:tcW w:w="5348" w:type="dxa"/>
            <w:noWrap/>
            <w:hideMark/>
            <w:tcPrChange w:id="5031" w:author="Nate Bachmeier [AWS-SA]" w:date="2023-02-26T11:07:00Z">
              <w:tcPr>
                <w:tcW w:w="960" w:type="dxa"/>
                <w:tcBorders>
                  <w:top w:val="nil"/>
                  <w:left w:val="nil"/>
                  <w:bottom w:val="nil"/>
                  <w:right w:val="nil"/>
                </w:tcBorders>
                <w:shd w:val="clear" w:color="auto" w:fill="auto"/>
                <w:noWrap/>
                <w:vAlign w:val="bottom"/>
                <w:hideMark/>
              </w:tcPr>
            </w:tcPrChange>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32" w:author="Nate Bachmeier [AWS-SA]" w:date="2023-02-25T11:26:00Z"/>
                <w:rFonts w:ascii="Calibri" w:eastAsia="Times New Roman" w:hAnsi="Calibri" w:cs="Calibri"/>
                <w:color w:val="000000"/>
                <w:sz w:val="22"/>
              </w:rPr>
            </w:pPr>
            <w:ins w:id="5033" w:author="Nate Bachmeier [AWS-SA]" w:date="2023-02-25T11:26:00Z">
              <w:r w:rsidRPr="00E16572">
                <w:rPr>
                  <w:rFonts w:ascii="Calibri" w:eastAsia="Times New Roman" w:hAnsi="Calibri" w:cs="Calibri"/>
                  <w:color w:val="000000"/>
                  <w:sz w:val="22"/>
                </w:rPr>
                <w:t>762</w:t>
              </w:r>
            </w:ins>
          </w:p>
        </w:tc>
      </w:tr>
      <w:tr w:rsidR="00E16572" w:rsidRPr="00E16572" w14:paraId="1E910FE8" w14:textId="77777777" w:rsidTr="005D1D3E">
        <w:trPr>
          <w:trHeight w:val="300"/>
          <w:ins w:id="5034" w:author="Nate Bachmeier [AWS-SA]" w:date="2023-02-25T11:26:00Z"/>
          <w:trPrChange w:id="5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36" w:author="Nate Bachmeier [AWS-SA]" w:date="2023-02-26T11:07:00Z">
              <w:tcPr>
                <w:tcW w:w="4740" w:type="dxa"/>
                <w:tcBorders>
                  <w:top w:val="nil"/>
                  <w:left w:val="nil"/>
                  <w:bottom w:val="nil"/>
                  <w:right w:val="nil"/>
                </w:tcBorders>
                <w:shd w:val="clear" w:color="auto" w:fill="auto"/>
                <w:noWrap/>
                <w:vAlign w:val="bottom"/>
                <w:hideMark/>
              </w:tcPr>
            </w:tcPrChange>
          </w:tcPr>
          <w:p w14:paraId="22EECA69" w14:textId="77777777" w:rsidR="00E16572" w:rsidRPr="00E16572" w:rsidRDefault="00E16572" w:rsidP="00E16572">
            <w:pPr>
              <w:spacing w:line="240" w:lineRule="auto"/>
              <w:ind w:firstLine="0"/>
              <w:rPr>
                <w:ins w:id="5037" w:author="Nate Bachmeier [AWS-SA]" w:date="2023-02-25T11:26:00Z"/>
                <w:rFonts w:ascii="Calibri" w:eastAsia="Times New Roman" w:hAnsi="Calibri" w:cs="Calibri"/>
                <w:b w:val="0"/>
                <w:bCs w:val="0"/>
                <w:color w:val="000000"/>
                <w:sz w:val="22"/>
                <w:rPrChange w:id="5038" w:author="Nate Bachmeier [AWS-SA]" w:date="2023-02-25T11:29:00Z">
                  <w:rPr>
                    <w:ins w:id="5039" w:author="Nate Bachmeier [AWS-SA]" w:date="2023-02-25T11:26:00Z"/>
                    <w:rFonts w:ascii="Calibri" w:eastAsia="Times New Roman" w:hAnsi="Calibri" w:cs="Calibri"/>
                    <w:color w:val="000000"/>
                    <w:sz w:val="22"/>
                  </w:rPr>
                </w:rPrChange>
              </w:rPr>
            </w:pPr>
            <w:ins w:id="5040" w:author="Nate Bachmeier [AWS-SA]" w:date="2023-02-25T11:26:00Z">
              <w:r w:rsidRPr="00E16572">
                <w:rPr>
                  <w:rFonts w:ascii="Calibri" w:eastAsia="Times New Roman" w:hAnsi="Calibri" w:cs="Calibri"/>
                  <w:color w:val="000000"/>
                  <w:sz w:val="22"/>
                </w:rPr>
                <w:t>marching</w:t>
              </w:r>
            </w:ins>
          </w:p>
        </w:tc>
        <w:tc>
          <w:tcPr>
            <w:tcW w:w="5348" w:type="dxa"/>
            <w:noWrap/>
            <w:hideMark/>
            <w:tcPrChange w:id="5041" w:author="Nate Bachmeier [AWS-SA]" w:date="2023-02-26T11:07:00Z">
              <w:tcPr>
                <w:tcW w:w="960" w:type="dxa"/>
                <w:tcBorders>
                  <w:top w:val="nil"/>
                  <w:left w:val="nil"/>
                  <w:bottom w:val="nil"/>
                  <w:right w:val="nil"/>
                </w:tcBorders>
                <w:shd w:val="clear" w:color="auto" w:fill="auto"/>
                <w:noWrap/>
                <w:vAlign w:val="bottom"/>
                <w:hideMark/>
              </w:tcPr>
            </w:tcPrChange>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42" w:author="Nate Bachmeier [AWS-SA]" w:date="2023-02-25T11:26:00Z"/>
                <w:rFonts w:ascii="Calibri" w:eastAsia="Times New Roman" w:hAnsi="Calibri" w:cs="Calibri"/>
                <w:color w:val="000000"/>
                <w:sz w:val="22"/>
              </w:rPr>
            </w:pPr>
            <w:ins w:id="5043" w:author="Nate Bachmeier [AWS-SA]" w:date="2023-02-25T11:26:00Z">
              <w:r w:rsidRPr="00E16572">
                <w:rPr>
                  <w:rFonts w:ascii="Calibri" w:eastAsia="Times New Roman" w:hAnsi="Calibri" w:cs="Calibri"/>
                  <w:color w:val="000000"/>
                  <w:sz w:val="22"/>
                </w:rPr>
                <w:t>815</w:t>
              </w:r>
            </w:ins>
          </w:p>
        </w:tc>
      </w:tr>
      <w:tr w:rsidR="00E16572" w:rsidRPr="00E16572" w14:paraId="47FE0A07" w14:textId="77777777" w:rsidTr="005D1D3E">
        <w:trPr>
          <w:cnfStyle w:val="000000100000" w:firstRow="0" w:lastRow="0" w:firstColumn="0" w:lastColumn="0" w:oddVBand="0" w:evenVBand="0" w:oddHBand="1" w:evenHBand="0" w:firstRowFirstColumn="0" w:firstRowLastColumn="0" w:lastRowFirstColumn="0" w:lastRowLastColumn="0"/>
          <w:trHeight w:val="300"/>
          <w:ins w:id="5044" w:author="Nate Bachmeier [AWS-SA]" w:date="2023-02-25T11:26:00Z"/>
          <w:trPrChange w:id="5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46" w:author="Nate Bachmeier [AWS-SA]" w:date="2023-02-26T11:07:00Z">
              <w:tcPr>
                <w:tcW w:w="4740" w:type="dxa"/>
                <w:tcBorders>
                  <w:top w:val="nil"/>
                  <w:left w:val="nil"/>
                  <w:bottom w:val="nil"/>
                  <w:right w:val="nil"/>
                </w:tcBorders>
                <w:shd w:val="clear" w:color="auto" w:fill="auto"/>
                <w:noWrap/>
                <w:vAlign w:val="bottom"/>
                <w:hideMark/>
              </w:tcPr>
            </w:tcPrChange>
          </w:tcPr>
          <w:p w14:paraId="3E1BF6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47" w:author="Nate Bachmeier [AWS-SA]" w:date="2023-02-25T11:26:00Z"/>
                <w:rFonts w:ascii="Calibri" w:eastAsia="Times New Roman" w:hAnsi="Calibri" w:cs="Calibri"/>
                <w:b w:val="0"/>
                <w:bCs w:val="0"/>
                <w:color w:val="000000"/>
                <w:sz w:val="22"/>
                <w:rPrChange w:id="5048" w:author="Nate Bachmeier [AWS-SA]" w:date="2023-02-25T11:29:00Z">
                  <w:rPr>
                    <w:ins w:id="5049" w:author="Nate Bachmeier [AWS-SA]" w:date="2023-02-25T11:26:00Z"/>
                    <w:rFonts w:ascii="Calibri" w:eastAsia="Times New Roman" w:hAnsi="Calibri" w:cs="Calibri"/>
                    <w:color w:val="000000"/>
                    <w:sz w:val="22"/>
                  </w:rPr>
                </w:rPrChange>
              </w:rPr>
            </w:pPr>
            <w:ins w:id="5050" w:author="Nate Bachmeier [AWS-SA]" w:date="2023-02-25T11:26:00Z">
              <w:r w:rsidRPr="00E16572">
                <w:rPr>
                  <w:rFonts w:ascii="Calibri" w:eastAsia="Times New Roman" w:hAnsi="Calibri" w:cs="Calibri"/>
                  <w:color w:val="000000"/>
                  <w:sz w:val="22"/>
                </w:rPr>
                <w:t>marriage proposal</w:t>
              </w:r>
            </w:ins>
          </w:p>
        </w:tc>
        <w:tc>
          <w:tcPr>
            <w:tcW w:w="5348" w:type="dxa"/>
            <w:noWrap/>
            <w:hideMark/>
            <w:tcPrChange w:id="5051" w:author="Nate Bachmeier [AWS-SA]" w:date="2023-02-26T11:07:00Z">
              <w:tcPr>
                <w:tcW w:w="960" w:type="dxa"/>
                <w:tcBorders>
                  <w:top w:val="nil"/>
                  <w:left w:val="nil"/>
                  <w:bottom w:val="nil"/>
                  <w:right w:val="nil"/>
                </w:tcBorders>
                <w:shd w:val="clear" w:color="auto" w:fill="auto"/>
                <w:noWrap/>
                <w:vAlign w:val="bottom"/>
                <w:hideMark/>
              </w:tcPr>
            </w:tcPrChange>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52" w:author="Nate Bachmeier [AWS-SA]" w:date="2023-02-25T11:26:00Z"/>
                <w:rFonts w:ascii="Calibri" w:eastAsia="Times New Roman" w:hAnsi="Calibri" w:cs="Calibri"/>
                <w:color w:val="000000"/>
                <w:sz w:val="22"/>
              </w:rPr>
            </w:pPr>
            <w:ins w:id="5053" w:author="Nate Bachmeier [AWS-SA]" w:date="2023-02-25T11:26:00Z">
              <w:r w:rsidRPr="00E16572">
                <w:rPr>
                  <w:rFonts w:ascii="Calibri" w:eastAsia="Times New Roman" w:hAnsi="Calibri" w:cs="Calibri"/>
                  <w:color w:val="000000"/>
                  <w:sz w:val="22"/>
                </w:rPr>
                <w:t>565</w:t>
              </w:r>
            </w:ins>
          </w:p>
        </w:tc>
      </w:tr>
      <w:tr w:rsidR="00E16572" w:rsidRPr="00E16572" w14:paraId="162DCAEC" w14:textId="77777777" w:rsidTr="005D1D3E">
        <w:trPr>
          <w:trHeight w:val="300"/>
          <w:ins w:id="5054" w:author="Nate Bachmeier [AWS-SA]" w:date="2023-02-25T11:26:00Z"/>
          <w:trPrChange w:id="5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56" w:author="Nate Bachmeier [AWS-SA]" w:date="2023-02-26T11:07:00Z">
              <w:tcPr>
                <w:tcW w:w="4740" w:type="dxa"/>
                <w:tcBorders>
                  <w:top w:val="nil"/>
                  <w:left w:val="nil"/>
                  <w:bottom w:val="nil"/>
                  <w:right w:val="nil"/>
                </w:tcBorders>
                <w:shd w:val="clear" w:color="auto" w:fill="auto"/>
                <w:noWrap/>
                <w:vAlign w:val="bottom"/>
                <w:hideMark/>
              </w:tcPr>
            </w:tcPrChange>
          </w:tcPr>
          <w:p w14:paraId="77D39138" w14:textId="77777777" w:rsidR="00E16572" w:rsidRPr="00E16572" w:rsidRDefault="00E16572" w:rsidP="00E16572">
            <w:pPr>
              <w:spacing w:line="240" w:lineRule="auto"/>
              <w:ind w:firstLine="0"/>
              <w:rPr>
                <w:ins w:id="5057" w:author="Nate Bachmeier [AWS-SA]" w:date="2023-02-25T11:26:00Z"/>
                <w:rFonts w:ascii="Calibri" w:eastAsia="Times New Roman" w:hAnsi="Calibri" w:cs="Calibri"/>
                <w:b w:val="0"/>
                <w:bCs w:val="0"/>
                <w:color w:val="000000"/>
                <w:sz w:val="22"/>
                <w:rPrChange w:id="5058" w:author="Nate Bachmeier [AWS-SA]" w:date="2023-02-25T11:29:00Z">
                  <w:rPr>
                    <w:ins w:id="5059" w:author="Nate Bachmeier [AWS-SA]" w:date="2023-02-25T11:26:00Z"/>
                    <w:rFonts w:ascii="Calibri" w:eastAsia="Times New Roman" w:hAnsi="Calibri" w:cs="Calibri"/>
                    <w:color w:val="000000"/>
                    <w:sz w:val="22"/>
                  </w:rPr>
                </w:rPrChange>
              </w:rPr>
            </w:pPr>
            <w:ins w:id="5060" w:author="Nate Bachmeier [AWS-SA]" w:date="2023-02-25T11:26:00Z">
              <w:r w:rsidRPr="00E16572">
                <w:rPr>
                  <w:rFonts w:ascii="Calibri" w:eastAsia="Times New Roman" w:hAnsi="Calibri" w:cs="Calibri"/>
                  <w:color w:val="000000"/>
                  <w:sz w:val="22"/>
                </w:rPr>
                <w:t>massaging back</w:t>
              </w:r>
            </w:ins>
          </w:p>
        </w:tc>
        <w:tc>
          <w:tcPr>
            <w:tcW w:w="5348" w:type="dxa"/>
            <w:noWrap/>
            <w:hideMark/>
            <w:tcPrChange w:id="5061" w:author="Nate Bachmeier [AWS-SA]" w:date="2023-02-26T11:07:00Z">
              <w:tcPr>
                <w:tcW w:w="960" w:type="dxa"/>
                <w:tcBorders>
                  <w:top w:val="nil"/>
                  <w:left w:val="nil"/>
                  <w:bottom w:val="nil"/>
                  <w:right w:val="nil"/>
                </w:tcBorders>
                <w:shd w:val="clear" w:color="auto" w:fill="auto"/>
                <w:noWrap/>
                <w:vAlign w:val="bottom"/>
                <w:hideMark/>
              </w:tcPr>
            </w:tcPrChange>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62" w:author="Nate Bachmeier [AWS-SA]" w:date="2023-02-25T11:26:00Z"/>
                <w:rFonts w:ascii="Calibri" w:eastAsia="Times New Roman" w:hAnsi="Calibri" w:cs="Calibri"/>
                <w:color w:val="000000"/>
                <w:sz w:val="22"/>
              </w:rPr>
            </w:pPr>
            <w:ins w:id="5063" w:author="Nate Bachmeier [AWS-SA]" w:date="2023-02-25T11:26:00Z">
              <w:r w:rsidRPr="00E16572">
                <w:rPr>
                  <w:rFonts w:ascii="Calibri" w:eastAsia="Times New Roman" w:hAnsi="Calibri" w:cs="Calibri"/>
                  <w:color w:val="000000"/>
                  <w:sz w:val="22"/>
                </w:rPr>
                <w:t>537</w:t>
              </w:r>
            </w:ins>
          </w:p>
        </w:tc>
      </w:tr>
      <w:tr w:rsidR="00E16572" w:rsidRPr="00E16572" w14:paraId="181806C5" w14:textId="77777777" w:rsidTr="005D1D3E">
        <w:trPr>
          <w:cnfStyle w:val="000000100000" w:firstRow="0" w:lastRow="0" w:firstColumn="0" w:lastColumn="0" w:oddVBand="0" w:evenVBand="0" w:oddHBand="1" w:evenHBand="0" w:firstRowFirstColumn="0" w:firstRowLastColumn="0" w:lastRowFirstColumn="0" w:lastRowLastColumn="0"/>
          <w:trHeight w:val="300"/>
          <w:ins w:id="5064" w:author="Nate Bachmeier [AWS-SA]" w:date="2023-02-25T11:26:00Z"/>
          <w:trPrChange w:id="5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66" w:author="Nate Bachmeier [AWS-SA]" w:date="2023-02-26T11:07:00Z">
              <w:tcPr>
                <w:tcW w:w="4740" w:type="dxa"/>
                <w:tcBorders>
                  <w:top w:val="nil"/>
                  <w:left w:val="nil"/>
                  <w:bottom w:val="nil"/>
                  <w:right w:val="nil"/>
                </w:tcBorders>
                <w:shd w:val="clear" w:color="auto" w:fill="auto"/>
                <w:noWrap/>
                <w:vAlign w:val="bottom"/>
                <w:hideMark/>
              </w:tcPr>
            </w:tcPrChange>
          </w:tcPr>
          <w:p w14:paraId="75CE6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67" w:author="Nate Bachmeier [AWS-SA]" w:date="2023-02-25T11:26:00Z"/>
                <w:rFonts w:ascii="Calibri" w:eastAsia="Times New Roman" w:hAnsi="Calibri" w:cs="Calibri"/>
                <w:b w:val="0"/>
                <w:bCs w:val="0"/>
                <w:color w:val="000000"/>
                <w:sz w:val="22"/>
                <w:rPrChange w:id="5068" w:author="Nate Bachmeier [AWS-SA]" w:date="2023-02-25T11:29:00Z">
                  <w:rPr>
                    <w:ins w:id="5069" w:author="Nate Bachmeier [AWS-SA]" w:date="2023-02-25T11:26:00Z"/>
                    <w:rFonts w:ascii="Calibri" w:eastAsia="Times New Roman" w:hAnsi="Calibri" w:cs="Calibri"/>
                    <w:color w:val="000000"/>
                    <w:sz w:val="22"/>
                  </w:rPr>
                </w:rPrChange>
              </w:rPr>
            </w:pPr>
            <w:ins w:id="5070" w:author="Nate Bachmeier [AWS-SA]" w:date="2023-02-25T11:26:00Z">
              <w:r w:rsidRPr="00E16572">
                <w:rPr>
                  <w:rFonts w:ascii="Calibri" w:eastAsia="Times New Roman" w:hAnsi="Calibri" w:cs="Calibri"/>
                  <w:color w:val="000000"/>
                  <w:sz w:val="22"/>
                </w:rPr>
                <w:t>massaging feet</w:t>
              </w:r>
            </w:ins>
          </w:p>
        </w:tc>
        <w:tc>
          <w:tcPr>
            <w:tcW w:w="5348" w:type="dxa"/>
            <w:noWrap/>
            <w:hideMark/>
            <w:tcPrChange w:id="5071" w:author="Nate Bachmeier [AWS-SA]" w:date="2023-02-26T11:07:00Z">
              <w:tcPr>
                <w:tcW w:w="960" w:type="dxa"/>
                <w:tcBorders>
                  <w:top w:val="nil"/>
                  <w:left w:val="nil"/>
                  <w:bottom w:val="nil"/>
                  <w:right w:val="nil"/>
                </w:tcBorders>
                <w:shd w:val="clear" w:color="auto" w:fill="auto"/>
                <w:noWrap/>
                <w:vAlign w:val="bottom"/>
                <w:hideMark/>
              </w:tcPr>
            </w:tcPrChange>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72" w:author="Nate Bachmeier [AWS-SA]" w:date="2023-02-25T11:26:00Z"/>
                <w:rFonts w:ascii="Calibri" w:eastAsia="Times New Roman" w:hAnsi="Calibri" w:cs="Calibri"/>
                <w:color w:val="000000"/>
                <w:sz w:val="22"/>
              </w:rPr>
            </w:pPr>
            <w:ins w:id="5073" w:author="Nate Bachmeier [AWS-SA]" w:date="2023-02-25T11:26:00Z">
              <w:r w:rsidRPr="00E16572">
                <w:rPr>
                  <w:rFonts w:ascii="Calibri" w:eastAsia="Times New Roman" w:hAnsi="Calibri" w:cs="Calibri"/>
                  <w:color w:val="000000"/>
                  <w:sz w:val="22"/>
                </w:rPr>
                <w:t>459</w:t>
              </w:r>
            </w:ins>
          </w:p>
        </w:tc>
      </w:tr>
      <w:tr w:rsidR="00E16572" w:rsidRPr="00E16572" w14:paraId="4B56767A" w14:textId="77777777" w:rsidTr="005D1D3E">
        <w:trPr>
          <w:trHeight w:val="300"/>
          <w:ins w:id="5074" w:author="Nate Bachmeier [AWS-SA]" w:date="2023-02-25T11:26:00Z"/>
          <w:trPrChange w:id="5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76" w:author="Nate Bachmeier [AWS-SA]" w:date="2023-02-26T11:07:00Z">
              <w:tcPr>
                <w:tcW w:w="4740" w:type="dxa"/>
                <w:tcBorders>
                  <w:top w:val="nil"/>
                  <w:left w:val="nil"/>
                  <w:bottom w:val="nil"/>
                  <w:right w:val="nil"/>
                </w:tcBorders>
                <w:shd w:val="clear" w:color="auto" w:fill="auto"/>
                <w:noWrap/>
                <w:vAlign w:val="bottom"/>
                <w:hideMark/>
              </w:tcPr>
            </w:tcPrChange>
          </w:tcPr>
          <w:p w14:paraId="6CC86BE9" w14:textId="77777777" w:rsidR="00E16572" w:rsidRPr="00E16572" w:rsidRDefault="00E16572" w:rsidP="00E16572">
            <w:pPr>
              <w:spacing w:line="240" w:lineRule="auto"/>
              <w:ind w:firstLine="0"/>
              <w:rPr>
                <w:ins w:id="5077" w:author="Nate Bachmeier [AWS-SA]" w:date="2023-02-25T11:26:00Z"/>
                <w:rFonts w:ascii="Calibri" w:eastAsia="Times New Roman" w:hAnsi="Calibri" w:cs="Calibri"/>
                <w:b w:val="0"/>
                <w:bCs w:val="0"/>
                <w:color w:val="000000"/>
                <w:sz w:val="22"/>
                <w:rPrChange w:id="5078" w:author="Nate Bachmeier [AWS-SA]" w:date="2023-02-25T11:29:00Z">
                  <w:rPr>
                    <w:ins w:id="5079" w:author="Nate Bachmeier [AWS-SA]" w:date="2023-02-25T11:26:00Z"/>
                    <w:rFonts w:ascii="Calibri" w:eastAsia="Times New Roman" w:hAnsi="Calibri" w:cs="Calibri"/>
                    <w:color w:val="000000"/>
                    <w:sz w:val="22"/>
                  </w:rPr>
                </w:rPrChange>
              </w:rPr>
            </w:pPr>
            <w:ins w:id="5080" w:author="Nate Bachmeier [AWS-SA]" w:date="2023-02-25T11:26:00Z">
              <w:r w:rsidRPr="00E16572">
                <w:rPr>
                  <w:rFonts w:ascii="Calibri" w:eastAsia="Times New Roman" w:hAnsi="Calibri" w:cs="Calibri"/>
                  <w:color w:val="000000"/>
                  <w:sz w:val="22"/>
                </w:rPr>
                <w:t>massaging legs</w:t>
              </w:r>
            </w:ins>
          </w:p>
        </w:tc>
        <w:tc>
          <w:tcPr>
            <w:tcW w:w="5348" w:type="dxa"/>
            <w:noWrap/>
            <w:hideMark/>
            <w:tcPrChange w:id="5081" w:author="Nate Bachmeier [AWS-SA]" w:date="2023-02-26T11:07:00Z">
              <w:tcPr>
                <w:tcW w:w="960" w:type="dxa"/>
                <w:tcBorders>
                  <w:top w:val="nil"/>
                  <w:left w:val="nil"/>
                  <w:bottom w:val="nil"/>
                  <w:right w:val="nil"/>
                </w:tcBorders>
                <w:shd w:val="clear" w:color="auto" w:fill="auto"/>
                <w:noWrap/>
                <w:vAlign w:val="bottom"/>
                <w:hideMark/>
              </w:tcPr>
            </w:tcPrChange>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82" w:author="Nate Bachmeier [AWS-SA]" w:date="2023-02-25T11:26:00Z"/>
                <w:rFonts w:ascii="Calibri" w:eastAsia="Times New Roman" w:hAnsi="Calibri" w:cs="Calibri"/>
                <w:color w:val="000000"/>
                <w:sz w:val="22"/>
              </w:rPr>
            </w:pPr>
            <w:ins w:id="5083" w:author="Nate Bachmeier [AWS-SA]" w:date="2023-02-25T11:26:00Z">
              <w:r w:rsidRPr="00E16572">
                <w:rPr>
                  <w:rFonts w:ascii="Calibri" w:eastAsia="Times New Roman" w:hAnsi="Calibri" w:cs="Calibri"/>
                  <w:color w:val="000000"/>
                  <w:sz w:val="22"/>
                </w:rPr>
                <w:t>481</w:t>
              </w:r>
            </w:ins>
          </w:p>
        </w:tc>
      </w:tr>
      <w:tr w:rsidR="00E16572" w:rsidRPr="00E16572" w14:paraId="784CBB4E" w14:textId="77777777" w:rsidTr="005D1D3E">
        <w:trPr>
          <w:cnfStyle w:val="000000100000" w:firstRow="0" w:lastRow="0" w:firstColumn="0" w:lastColumn="0" w:oddVBand="0" w:evenVBand="0" w:oddHBand="1" w:evenHBand="0" w:firstRowFirstColumn="0" w:firstRowLastColumn="0" w:lastRowFirstColumn="0" w:lastRowLastColumn="0"/>
          <w:trHeight w:val="300"/>
          <w:ins w:id="5084" w:author="Nate Bachmeier [AWS-SA]" w:date="2023-02-25T11:26:00Z"/>
          <w:trPrChange w:id="5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86" w:author="Nate Bachmeier [AWS-SA]" w:date="2023-02-26T11:07:00Z">
              <w:tcPr>
                <w:tcW w:w="4740" w:type="dxa"/>
                <w:tcBorders>
                  <w:top w:val="nil"/>
                  <w:left w:val="nil"/>
                  <w:bottom w:val="nil"/>
                  <w:right w:val="nil"/>
                </w:tcBorders>
                <w:shd w:val="clear" w:color="auto" w:fill="auto"/>
                <w:noWrap/>
                <w:vAlign w:val="bottom"/>
                <w:hideMark/>
              </w:tcPr>
            </w:tcPrChange>
          </w:tcPr>
          <w:p w14:paraId="4F0C13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87" w:author="Nate Bachmeier [AWS-SA]" w:date="2023-02-25T11:26:00Z"/>
                <w:rFonts w:ascii="Calibri" w:eastAsia="Times New Roman" w:hAnsi="Calibri" w:cs="Calibri"/>
                <w:b w:val="0"/>
                <w:bCs w:val="0"/>
                <w:color w:val="000000"/>
                <w:sz w:val="22"/>
                <w:rPrChange w:id="5088" w:author="Nate Bachmeier [AWS-SA]" w:date="2023-02-25T11:29:00Z">
                  <w:rPr>
                    <w:ins w:id="5089" w:author="Nate Bachmeier [AWS-SA]" w:date="2023-02-25T11:26:00Z"/>
                    <w:rFonts w:ascii="Calibri" w:eastAsia="Times New Roman" w:hAnsi="Calibri" w:cs="Calibri"/>
                    <w:color w:val="000000"/>
                    <w:sz w:val="22"/>
                  </w:rPr>
                </w:rPrChange>
              </w:rPr>
            </w:pPr>
            <w:ins w:id="5090" w:author="Nate Bachmeier [AWS-SA]" w:date="2023-02-25T11:26:00Z">
              <w:r w:rsidRPr="00E16572">
                <w:rPr>
                  <w:rFonts w:ascii="Calibri" w:eastAsia="Times New Roman" w:hAnsi="Calibri" w:cs="Calibri"/>
                  <w:color w:val="000000"/>
                  <w:sz w:val="22"/>
                </w:rPr>
                <w:t>massaging neck</w:t>
              </w:r>
            </w:ins>
          </w:p>
        </w:tc>
        <w:tc>
          <w:tcPr>
            <w:tcW w:w="5348" w:type="dxa"/>
            <w:noWrap/>
            <w:hideMark/>
            <w:tcPrChange w:id="5091" w:author="Nate Bachmeier [AWS-SA]" w:date="2023-02-26T11:07:00Z">
              <w:tcPr>
                <w:tcW w:w="960" w:type="dxa"/>
                <w:tcBorders>
                  <w:top w:val="nil"/>
                  <w:left w:val="nil"/>
                  <w:bottom w:val="nil"/>
                  <w:right w:val="nil"/>
                </w:tcBorders>
                <w:shd w:val="clear" w:color="auto" w:fill="auto"/>
                <w:noWrap/>
                <w:vAlign w:val="bottom"/>
                <w:hideMark/>
              </w:tcPr>
            </w:tcPrChange>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92" w:author="Nate Bachmeier [AWS-SA]" w:date="2023-02-25T11:26:00Z"/>
                <w:rFonts w:ascii="Calibri" w:eastAsia="Times New Roman" w:hAnsi="Calibri" w:cs="Calibri"/>
                <w:color w:val="000000"/>
                <w:sz w:val="22"/>
              </w:rPr>
            </w:pPr>
            <w:ins w:id="5093" w:author="Nate Bachmeier [AWS-SA]" w:date="2023-02-25T11:26:00Z">
              <w:r w:rsidRPr="00E16572">
                <w:rPr>
                  <w:rFonts w:ascii="Calibri" w:eastAsia="Times New Roman" w:hAnsi="Calibri" w:cs="Calibri"/>
                  <w:color w:val="000000"/>
                  <w:sz w:val="22"/>
                </w:rPr>
                <w:t>439</w:t>
              </w:r>
            </w:ins>
          </w:p>
        </w:tc>
      </w:tr>
      <w:tr w:rsidR="00E16572" w:rsidRPr="00E16572" w14:paraId="4185D33A" w14:textId="77777777" w:rsidTr="005D1D3E">
        <w:trPr>
          <w:trHeight w:val="300"/>
          <w:ins w:id="5094" w:author="Nate Bachmeier [AWS-SA]" w:date="2023-02-25T11:26:00Z"/>
          <w:trPrChange w:id="5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96" w:author="Nate Bachmeier [AWS-SA]" w:date="2023-02-26T11:07:00Z">
              <w:tcPr>
                <w:tcW w:w="4740" w:type="dxa"/>
                <w:tcBorders>
                  <w:top w:val="nil"/>
                  <w:left w:val="nil"/>
                  <w:bottom w:val="nil"/>
                  <w:right w:val="nil"/>
                </w:tcBorders>
                <w:shd w:val="clear" w:color="auto" w:fill="auto"/>
                <w:noWrap/>
                <w:vAlign w:val="bottom"/>
                <w:hideMark/>
              </w:tcPr>
            </w:tcPrChange>
          </w:tcPr>
          <w:p w14:paraId="32BAA9BB" w14:textId="77777777" w:rsidR="00E16572" w:rsidRPr="00E16572" w:rsidRDefault="00E16572" w:rsidP="00E16572">
            <w:pPr>
              <w:spacing w:line="240" w:lineRule="auto"/>
              <w:ind w:firstLine="0"/>
              <w:rPr>
                <w:ins w:id="5097" w:author="Nate Bachmeier [AWS-SA]" w:date="2023-02-25T11:26:00Z"/>
                <w:rFonts w:ascii="Calibri" w:eastAsia="Times New Roman" w:hAnsi="Calibri" w:cs="Calibri"/>
                <w:b w:val="0"/>
                <w:bCs w:val="0"/>
                <w:color w:val="000000"/>
                <w:sz w:val="22"/>
                <w:rPrChange w:id="5098" w:author="Nate Bachmeier [AWS-SA]" w:date="2023-02-25T11:29:00Z">
                  <w:rPr>
                    <w:ins w:id="5099" w:author="Nate Bachmeier [AWS-SA]" w:date="2023-02-25T11:26:00Z"/>
                    <w:rFonts w:ascii="Calibri" w:eastAsia="Times New Roman" w:hAnsi="Calibri" w:cs="Calibri"/>
                    <w:color w:val="000000"/>
                    <w:sz w:val="22"/>
                  </w:rPr>
                </w:rPrChange>
              </w:rPr>
            </w:pPr>
            <w:ins w:id="5100" w:author="Nate Bachmeier [AWS-SA]" w:date="2023-02-25T11:26:00Z">
              <w:r w:rsidRPr="00E16572">
                <w:rPr>
                  <w:rFonts w:ascii="Calibri" w:eastAsia="Times New Roman" w:hAnsi="Calibri" w:cs="Calibri"/>
                  <w:color w:val="000000"/>
                  <w:sz w:val="22"/>
                </w:rPr>
                <w:t>massaging person's head</w:t>
              </w:r>
            </w:ins>
          </w:p>
        </w:tc>
        <w:tc>
          <w:tcPr>
            <w:tcW w:w="5348" w:type="dxa"/>
            <w:noWrap/>
            <w:hideMark/>
            <w:tcPrChange w:id="5101" w:author="Nate Bachmeier [AWS-SA]" w:date="2023-02-26T11:07:00Z">
              <w:tcPr>
                <w:tcW w:w="960" w:type="dxa"/>
                <w:tcBorders>
                  <w:top w:val="nil"/>
                  <w:left w:val="nil"/>
                  <w:bottom w:val="nil"/>
                  <w:right w:val="nil"/>
                </w:tcBorders>
                <w:shd w:val="clear" w:color="auto" w:fill="auto"/>
                <w:noWrap/>
                <w:vAlign w:val="bottom"/>
                <w:hideMark/>
              </w:tcPr>
            </w:tcPrChange>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02" w:author="Nate Bachmeier [AWS-SA]" w:date="2023-02-25T11:26:00Z"/>
                <w:rFonts w:ascii="Calibri" w:eastAsia="Times New Roman" w:hAnsi="Calibri" w:cs="Calibri"/>
                <w:color w:val="000000"/>
                <w:sz w:val="22"/>
              </w:rPr>
            </w:pPr>
            <w:ins w:id="5103" w:author="Nate Bachmeier [AWS-SA]" w:date="2023-02-25T11:26:00Z">
              <w:r w:rsidRPr="00E16572">
                <w:rPr>
                  <w:rFonts w:ascii="Calibri" w:eastAsia="Times New Roman" w:hAnsi="Calibri" w:cs="Calibri"/>
                  <w:color w:val="000000"/>
                  <w:sz w:val="22"/>
                </w:rPr>
                <w:t>498</w:t>
              </w:r>
            </w:ins>
          </w:p>
        </w:tc>
      </w:tr>
      <w:tr w:rsidR="00E16572" w:rsidRPr="00E16572" w14:paraId="580B6268" w14:textId="77777777" w:rsidTr="005D1D3E">
        <w:trPr>
          <w:cnfStyle w:val="000000100000" w:firstRow="0" w:lastRow="0" w:firstColumn="0" w:lastColumn="0" w:oddVBand="0" w:evenVBand="0" w:oddHBand="1" w:evenHBand="0" w:firstRowFirstColumn="0" w:firstRowLastColumn="0" w:lastRowFirstColumn="0" w:lastRowLastColumn="0"/>
          <w:trHeight w:val="300"/>
          <w:ins w:id="5104" w:author="Nate Bachmeier [AWS-SA]" w:date="2023-02-25T11:26:00Z"/>
          <w:trPrChange w:id="5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06" w:author="Nate Bachmeier [AWS-SA]" w:date="2023-02-26T11:07:00Z">
              <w:tcPr>
                <w:tcW w:w="4740" w:type="dxa"/>
                <w:tcBorders>
                  <w:top w:val="nil"/>
                  <w:left w:val="nil"/>
                  <w:bottom w:val="nil"/>
                  <w:right w:val="nil"/>
                </w:tcBorders>
                <w:shd w:val="clear" w:color="auto" w:fill="auto"/>
                <w:noWrap/>
                <w:vAlign w:val="bottom"/>
                <w:hideMark/>
              </w:tcPr>
            </w:tcPrChange>
          </w:tcPr>
          <w:p w14:paraId="46052E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07" w:author="Nate Bachmeier [AWS-SA]" w:date="2023-02-25T11:26:00Z"/>
                <w:rFonts w:ascii="Calibri" w:eastAsia="Times New Roman" w:hAnsi="Calibri" w:cs="Calibri"/>
                <w:b w:val="0"/>
                <w:bCs w:val="0"/>
                <w:color w:val="000000"/>
                <w:sz w:val="22"/>
                <w:rPrChange w:id="5108" w:author="Nate Bachmeier [AWS-SA]" w:date="2023-02-25T11:29:00Z">
                  <w:rPr>
                    <w:ins w:id="5109" w:author="Nate Bachmeier [AWS-SA]" w:date="2023-02-25T11:26:00Z"/>
                    <w:rFonts w:ascii="Calibri" w:eastAsia="Times New Roman" w:hAnsi="Calibri" w:cs="Calibri"/>
                    <w:color w:val="000000"/>
                    <w:sz w:val="22"/>
                  </w:rPr>
                </w:rPrChange>
              </w:rPr>
            </w:pPr>
            <w:ins w:id="5110" w:author="Nate Bachmeier [AWS-SA]" w:date="2023-02-25T11:26:00Z">
              <w:r w:rsidRPr="00E16572">
                <w:rPr>
                  <w:rFonts w:ascii="Calibri" w:eastAsia="Times New Roman" w:hAnsi="Calibri" w:cs="Calibri"/>
                  <w:color w:val="000000"/>
                  <w:sz w:val="22"/>
                </w:rPr>
                <w:t>metal detecting</w:t>
              </w:r>
            </w:ins>
          </w:p>
        </w:tc>
        <w:tc>
          <w:tcPr>
            <w:tcW w:w="5348" w:type="dxa"/>
            <w:noWrap/>
            <w:hideMark/>
            <w:tcPrChange w:id="5111" w:author="Nate Bachmeier [AWS-SA]" w:date="2023-02-26T11:07:00Z">
              <w:tcPr>
                <w:tcW w:w="960" w:type="dxa"/>
                <w:tcBorders>
                  <w:top w:val="nil"/>
                  <w:left w:val="nil"/>
                  <w:bottom w:val="nil"/>
                  <w:right w:val="nil"/>
                </w:tcBorders>
                <w:shd w:val="clear" w:color="auto" w:fill="auto"/>
                <w:noWrap/>
                <w:vAlign w:val="bottom"/>
                <w:hideMark/>
              </w:tcPr>
            </w:tcPrChange>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12" w:author="Nate Bachmeier [AWS-SA]" w:date="2023-02-25T11:26:00Z"/>
                <w:rFonts w:ascii="Calibri" w:eastAsia="Times New Roman" w:hAnsi="Calibri" w:cs="Calibri"/>
                <w:color w:val="000000"/>
                <w:sz w:val="22"/>
              </w:rPr>
            </w:pPr>
            <w:ins w:id="5113" w:author="Nate Bachmeier [AWS-SA]" w:date="2023-02-25T11:26:00Z">
              <w:r w:rsidRPr="00E16572">
                <w:rPr>
                  <w:rFonts w:ascii="Calibri" w:eastAsia="Times New Roman" w:hAnsi="Calibri" w:cs="Calibri"/>
                  <w:color w:val="000000"/>
                  <w:sz w:val="22"/>
                </w:rPr>
                <w:t>457</w:t>
              </w:r>
            </w:ins>
          </w:p>
        </w:tc>
      </w:tr>
      <w:tr w:rsidR="00E16572" w:rsidRPr="00E16572" w14:paraId="35694BA4" w14:textId="77777777" w:rsidTr="005D1D3E">
        <w:trPr>
          <w:trHeight w:val="300"/>
          <w:ins w:id="5114" w:author="Nate Bachmeier [AWS-SA]" w:date="2023-02-25T11:26:00Z"/>
          <w:trPrChange w:id="5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16" w:author="Nate Bachmeier [AWS-SA]" w:date="2023-02-26T11:07:00Z">
              <w:tcPr>
                <w:tcW w:w="4740" w:type="dxa"/>
                <w:tcBorders>
                  <w:top w:val="nil"/>
                  <w:left w:val="nil"/>
                  <w:bottom w:val="nil"/>
                  <w:right w:val="nil"/>
                </w:tcBorders>
                <w:shd w:val="clear" w:color="auto" w:fill="auto"/>
                <w:noWrap/>
                <w:vAlign w:val="bottom"/>
                <w:hideMark/>
              </w:tcPr>
            </w:tcPrChange>
          </w:tcPr>
          <w:p w14:paraId="47CB14A2" w14:textId="77777777" w:rsidR="00E16572" w:rsidRPr="00E16572" w:rsidRDefault="00E16572" w:rsidP="00E16572">
            <w:pPr>
              <w:spacing w:line="240" w:lineRule="auto"/>
              <w:ind w:firstLine="0"/>
              <w:rPr>
                <w:ins w:id="5117" w:author="Nate Bachmeier [AWS-SA]" w:date="2023-02-25T11:26:00Z"/>
                <w:rFonts w:ascii="Calibri" w:eastAsia="Times New Roman" w:hAnsi="Calibri" w:cs="Calibri"/>
                <w:b w:val="0"/>
                <w:bCs w:val="0"/>
                <w:color w:val="000000"/>
                <w:sz w:val="22"/>
                <w:rPrChange w:id="5118" w:author="Nate Bachmeier [AWS-SA]" w:date="2023-02-25T11:29:00Z">
                  <w:rPr>
                    <w:ins w:id="5119" w:author="Nate Bachmeier [AWS-SA]" w:date="2023-02-25T11:26:00Z"/>
                    <w:rFonts w:ascii="Calibri" w:eastAsia="Times New Roman" w:hAnsi="Calibri" w:cs="Calibri"/>
                    <w:color w:val="000000"/>
                    <w:sz w:val="22"/>
                  </w:rPr>
                </w:rPrChange>
              </w:rPr>
            </w:pPr>
            <w:ins w:id="5120" w:author="Nate Bachmeier [AWS-SA]" w:date="2023-02-25T11:26:00Z">
              <w:r w:rsidRPr="00E16572">
                <w:rPr>
                  <w:rFonts w:ascii="Calibri" w:eastAsia="Times New Roman" w:hAnsi="Calibri" w:cs="Calibri"/>
                  <w:color w:val="000000"/>
                  <w:sz w:val="22"/>
                </w:rPr>
                <w:t>milking cow</w:t>
              </w:r>
            </w:ins>
          </w:p>
        </w:tc>
        <w:tc>
          <w:tcPr>
            <w:tcW w:w="5348" w:type="dxa"/>
            <w:noWrap/>
            <w:hideMark/>
            <w:tcPrChange w:id="5121" w:author="Nate Bachmeier [AWS-SA]" w:date="2023-02-26T11:07:00Z">
              <w:tcPr>
                <w:tcW w:w="960" w:type="dxa"/>
                <w:tcBorders>
                  <w:top w:val="nil"/>
                  <w:left w:val="nil"/>
                  <w:bottom w:val="nil"/>
                  <w:right w:val="nil"/>
                </w:tcBorders>
                <w:shd w:val="clear" w:color="auto" w:fill="auto"/>
                <w:noWrap/>
                <w:vAlign w:val="bottom"/>
                <w:hideMark/>
              </w:tcPr>
            </w:tcPrChange>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22" w:author="Nate Bachmeier [AWS-SA]" w:date="2023-02-25T11:26:00Z"/>
                <w:rFonts w:ascii="Calibri" w:eastAsia="Times New Roman" w:hAnsi="Calibri" w:cs="Calibri"/>
                <w:color w:val="000000"/>
                <w:sz w:val="22"/>
              </w:rPr>
            </w:pPr>
            <w:ins w:id="5123" w:author="Nate Bachmeier [AWS-SA]" w:date="2023-02-25T11:26:00Z">
              <w:r w:rsidRPr="00E16572">
                <w:rPr>
                  <w:rFonts w:ascii="Calibri" w:eastAsia="Times New Roman" w:hAnsi="Calibri" w:cs="Calibri"/>
                  <w:color w:val="000000"/>
                  <w:sz w:val="22"/>
                </w:rPr>
                <w:t>844</w:t>
              </w:r>
            </w:ins>
          </w:p>
        </w:tc>
      </w:tr>
      <w:tr w:rsidR="00E16572" w:rsidRPr="00E16572" w14:paraId="6B2F0C73" w14:textId="77777777" w:rsidTr="005D1D3E">
        <w:trPr>
          <w:cnfStyle w:val="000000100000" w:firstRow="0" w:lastRow="0" w:firstColumn="0" w:lastColumn="0" w:oddVBand="0" w:evenVBand="0" w:oddHBand="1" w:evenHBand="0" w:firstRowFirstColumn="0" w:firstRowLastColumn="0" w:lastRowFirstColumn="0" w:lastRowLastColumn="0"/>
          <w:trHeight w:val="300"/>
          <w:ins w:id="5124" w:author="Nate Bachmeier [AWS-SA]" w:date="2023-02-25T11:26:00Z"/>
          <w:trPrChange w:id="5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26" w:author="Nate Bachmeier [AWS-SA]" w:date="2023-02-26T11:07:00Z">
              <w:tcPr>
                <w:tcW w:w="4740" w:type="dxa"/>
                <w:tcBorders>
                  <w:top w:val="nil"/>
                  <w:left w:val="nil"/>
                  <w:bottom w:val="nil"/>
                  <w:right w:val="nil"/>
                </w:tcBorders>
                <w:shd w:val="clear" w:color="auto" w:fill="auto"/>
                <w:noWrap/>
                <w:vAlign w:val="bottom"/>
                <w:hideMark/>
              </w:tcPr>
            </w:tcPrChange>
          </w:tcPr>
          <w:p w14:paraId="2387B1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27" w:author="Nate Bachmeier [AWS-SA]" w:date="2023-02-25T11:26:00Z"/>
                <w:rFonts w:ascii="Calibri" w:eastAsia="Times New Roman" w:hAnsi="Calibri" w:cs="Calibri"/>
                <w:b w:val="0"/>
                <w:bCs w:val="0"/>
                <w:color w:val="000000"/>
                <w:sz w:val="22"/>
                <w:rPrChange w:id="5128" w:author="Nate Bachmeier [AWS-SA]" w:date="2023-02-25T11:29:00Z">
                  <w:rPr>
                    <w:ins w:id="5129" w:author="Nate Bachmeier [AWS-SA]" w:date="2023-02-25T11:26:00Z"/>
                    <w:rFonts w:ascii="Calibri" w:eastAsia="Times New Roman" w:hAnsi="Calibri" w:cs="Calibri"/>
                    <w:color w:val="000000"/>
                    <w:sz w:val="22"/>
                  </w:rPr>
                </w:rPrChange>
              </w:rPr>
            </w:pPr>
            <w:ins w:id="5130" w:author="Nate Bachmeier [AWS-SA]" w:date="2023-02-25T11:26:00Z">
              <w:r w:rsidRPr="00E16572">
                <w:rPr>
                  <w:rFonts w:ascii="Calibri" w:eastAsia="Times New Roman" w:hAnsi="Calibri" w:cs="Calibri"/>
                  <w:color w:val="000000"/>
                  <w:sz w:val="22"/>
                </w:rPr>
                <w:t>milking goat</w:t>
              </w:r>
            </w:ins>
          </w:p>
        </w:tc>
        <w:tc>
          <w:tcPr>
            <w:tcW w:w="5348" w:type="dxa"/>
            <w:noWrap/>
            <w:hideMark/>
            <w:tcPrChange w:id="5131" w:author="Nate Bachmeier [AWS-SA]" w:date="2023-02-26T11:07:00Z">
              <w:tcPr>
                <w:tcW w:w="960" w:type="dxa"/>
                <w:tcBorders>
                  <w:top w:val="nil"/>
                  <w:left w:val="nil"/>
                  <w:bottom w:val="nil"/>
                  <w:right w:val="nil"/>
                </w:tcBorders>
                <w:shd w:val="clear" w:color="auto" w:fill="auto"/>
                <w:noWrap/>
                <w:vAlign w:val="bottom"/>
                <w:hideMark/>
              </w:tcPr>
            </w:tcPrChange>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32" w:author="Nate Bachmeier [AWS-SA]" w:date="2023-02-25T11:26:00Z"/>
                <w:rFonts w:ascii="Calibri" w:eastAsia="Times New Roman" w:hAnsi="Calibri" w:cs="Calibri"/>
                <w:color w:val="000000"/>
                <w:sz w:val="22"/>
              </w:rPr>
            </w:pPr>
            <w:ins w:id="5133" w:author="Nate Bachmeier [AWS-SA]" w:date="2023-02-25T11:26:00Z">
              <w:r w:rsidRPr="00E16572">
                <w:rPr>
                  <w:rFonts w:ascii="Calibri" w:eastAsia="Times New Roman" w:hAnsi="Calibri" w:cs="Calibri"/>
                  <w:color w:val="000000"/>
                  <w:sz w:val="22"/>
                </w:rPr>
                <w:t>520</w:t>
              </w:r>
            </w:ins>
          </w:p>
        </w:tc>
      </w:tr>
      <w:tr w:rsidR="00E16572" w:rsidRPr="00E16572" w14:paraId="7B78EDB3" w14:textId="77777777" w:rsidTr="005D1D3E">
        <w:trPr>
          <w:trHeight w:val="300"/>
          <w:ins w:id="5134" w:author="Nate Bachmeier [AWS-SA]" w:date="2023-02-25T11:26:00Z"/>
          <w:trPrChange w:id="5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36" w:author="Nate Bachmeier [AWS-SA]" w:date="2023-02-26T11:07:00Z">
              <w:tcPr>
                <w:tcW w:w="4740" w:type="dxa"/>
                <w:tcBorders>
                  <w:top w:val="nil"/>
                  <w:left w:val="nil"/>
                  <w:bottom w:val="nil"/>
                  <w:right w:val="nil"/>
                </w:tcBorders>
                <w:shd w:val="clear" w:color="auto" w:fill="auto"/>
                <w:noWrap/>
                <w:vAlign w:val="bottom"/>
                <w:hideMark/>
              </w:tcPr>
            </w:tcPrChange>
          </w:tcPr>
          <w:p w14:paraId="06FD7F7B" w14:textId="77777777" w:rsidR="00E16572" w:rsidRPr="00E16572" w:rsidRDefault="00E16572" w:rsidP="00E16572">
            <w:pPr>
              <w:spacing w:line="240" w:lineRule="auto"/>
              <w:ind w:firstLine="0"/>
              <w:rPr>
                <w:ins w:id="5137" w:author="Nate Bachmeier [AWS-SA]" w:date="2023-02-25T11:26:00Z"/>
                <w:rFonts w:ascii="Calibri" w:eastAsia="Times New Roman" w:hAnsi="Calibri" w:cs="Calibri"/>
                <w:b w:val="0"/>
                <w:bCs w:val="0"/>
                <w:color w:val="000000"/>
                <w:sz w:val="22"/>
                <w:rPrChange w:id="5138" w:author="Nate Bachmeier [AWS-SA]" w:date="2023-02-25T11:29:00Z">
                  <w:rPr>
                    <w:ins w:id="5139" w:author="Nate Bachmeier [AWS-SA]" w:date="2023-02-25T11:26:00Z"/>
                    <w:rFonts w:ascii="Calibri" w:eastAsia="Times New Roman" w:hAnsi="Calibri" w:cs="Calibri"/>
                    <w:color w:val="000000"/>
                    <w:sz w:val="22"/>
                  </w:rPr>
                </w:rPrChange>
              </w:rPr>
            </w:pPr>
            <w:ins w:id="5140" w:author="Nate Bachmeier [AWS-SA]" w:date="2023-02-25T11:26:00Z">
              <w:r w:rsidRPr="00E16572">
                <w:rPr>
                  <w:rFonts w:ascii="Calibri" w:eastAsia="Times New Roman" w:hAnsi="Calibri" w:cs="Calibri"/>
                  <w:color w:val="000000"/>
                  <w:sz w:val="22"/>
                </w:rPr>
                <w:t>mixing colours</w:t>
              </w:r>
            </w:ins>
          </w:p>
        </w:tc>
        <w:tc>
          <w:tcPr>
            <w:tcW w:w="5348" w:type="dxa"/>
            <w:noWrap/>
            <w:hideMark/>
            <w:tcPrChange w:id="5141" w:author="Nate Bachmeier [AWS-SA]" w:date="2023-02-26T11:07:00Z">
              <w:tcPr>
                <w:tcW w:w="960" w:type="dxa"/>
                <w:tcBorders>
                  <w:top w:val="nil"/>
                  <w:left w:val="nil"/>
                  <w:bottom w:val="nil"/>
                  <w:right w:val="nil"/>
                </w:tcBorders>
                <w:shd w:val="clear" w:color="auto" w:fill="auto"/>
                <w:noWrap/>
                <w:vAlign w:val="bottom"/>
                <w:hideMark/>
              </w:tcPr>
            </w:tcPrChange>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42" w:author="Nate Bachmeier [AWS-SA]" w:date="2023-02-25T11:26:00Z"/>
                <w:rFonts w:ascii="Calibri" w:eastAsia="Times New Roman" w:hAnsi="Calibri" w:cs="Calibri"/>
                <w:color w:val="000000"/>
                <w:sz w:val="22"/>
              </w:rPr>
            </w:pPr>
            <w:ins w:id="5143" w:author="Nate Bachmeier [AWS-SA]" w:date="2023-02-25T11:26:00Z">
              <w:r w:rsidRPr="00E16572">
                <w:rPr>
                  <w:rFonts w:ascii="Calibri" w:eastAsia="Times New Roman" w:hAnsi="Calibri" w:cs="Calibri"/>
                  <w:color w:val="000000"/>
                  <w:sz w:val="22"/>
                </w:rPr>
                <w:t>492</w:t>
              </w:r>
            </w:ins>
          </w:p>
        </w:tc>
      </w:tr>
      <w:tr w:rsidR="00E16572" w:rsidRPr="00E16572" w14:paraId="1EBB65D8" w14:textId="77777777" w:rsidTr="005D1D3E">
        <w:trPr>
          <w:cnfStyle w:val="000000100000" w:firstRow="0" w:lastRow="0" w:firstColumn="0" w:lastColumn="0" w:oddVBand="0" w:evenVBand="0" w:oddHBand="1" w:evenHBand="0" w:firstRowFirstColumn="0" w:firstRowLastColumn="0" w:lastRowFirstColumn="0" w:lastRowLastColumn="0"/>
          <w:trHeight w:val="300"/>
          <w:ins w:id="5144" w:author="Nate Bachmeier [AWS-SA]" w:date="2023-02-25T11:26:00Z"/>
          <w:trPrChange w:id="5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46" w:author="Nate Bachmeier [AWS-SA]" w:date="2023-02-26T11:07:00Z">
              <w:tcPr>
                <w:tcW w:w="4740" w:type="dxa"/>
                <w:tcBorders>
                  <w:top w:val="nil"/>
                  <w:left w:val="nil"/>
                  <w:bottom w:val="nil"/>
                  <w:right w:val="nil"/>
                </w:tcBorders>
                <w:shd w:val="clear" w:color="auto" w:fill="auto"/>
                <w:noWrap/>
                <w:vAlign w:val="bottom"/>
                <w:hideMark/>
              </w:tcPr>
            </w:tcPrChange>
          </w:tcPr>
          <w:p w14:paraId="6943D9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47" w:author="Nate Bachmeier [AWS-SA]" w:date="2023-02-25T11:26:00Z"/>
                <w:rFonts w:ascii="Calibri" w:eastAsia="Times New Roman" w:hAnsi="Calibri" w:cs="Calibri"/>
                <w:b w:val="0"/>
                <w:bCs w:val="0"/>
                <w:color w:val="000000"/>
                <w:sz w:val="22"/>
                <w:rPrChange w:id="5148" w:author="Nate Bachmeier [AWS-SA]" w:date="2023-02-25T11:29:00Z">
                  <w:rPr>
                    <w:ins w:id="5149" w:author="Nate Bachmeier [AWS-SA]" w:date="2023-02-25T11:26:00Z"/>
                    <w:rFonts w:ascii="Calibri" w:eastAsia="Times New Roman" w:hAnsi="Calibri" w:cs="Calibri"/>
                    <w:color w:val="000000"/>
                    <w:sz w:val="22"/>
                  </w:rPr>
                </w:rPrChange>
              </w:rPr>
            </w:pPr>
            <w:ins w:id="5150" w:author="Nate Bachmeier [AWS-SA]" w:date="2023-02-25T11:26:00Z">
              <w:r w:rsidRPr="00E16572">
                <w:rPr>
                  <w:rFonts w:ascii="Calibri" w:eastAsia="Times New Roman" w:hAnsi="Calibri" w:cs="Calibri"/>
                  <w:color w:val="000000"/>
                  <w:sz w:val="22"/>
                </w:rPr>
                <w:t>moon walking</w:t>
              </w:r>
            </w:ins>
          </w:p>
        </w:tc>
        <w:tc>
          <w:tcPr>
            <w:tcW w:w="5348" w:type="dxa"/>
            <w:noWrap/>
            <w:hideMark/>
            <w:tcPrChange w:id="5151" w:author="Nate Bachmeier [AWS-SA]" w:date="2023-02-26T11:07:00Z">
              <w:tcPr>
                <w:tcW w:w="960" w:type="dxa"/>
                <w:tcBorders>
                  <w:top w:val="nil"/>
                  <w:left w:val="nil"/>
                  <w:bottom w:val="nil"/>
                  <w:right w:val="nil"/>
                </w:tcBorders>
                <w:shd w:val="clear" w:color="auto" w:fill="auto"/>
                <w:noWrap/>
                <w:vAlign w:val="bottom"/>
                <w:hideMark/>
              </w:tcPr>
            </w:tcPrChange>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52" w:author="Nate Bachmeier [AWS-SA]" w:date="2023-02-25T11:26:00Z"/>
                <w:rFonts w:ascii="Calibri" w:eastAsia="Times New Roman" w:hAnsi="Calibri" w:cs="Calibri"/>
                <w:color w:val="000000"/>
                <w:sz w:val="22"/>
              </w:rPr>
            </w:pPr>
            <w:ins w:id="5153" w:author="Nate Bachmeier [AWS-SA]" w:date="2023-02-25T11:26:00Z">
              <w:r w:rsidRPr="00E16572">
                <w:rPr>
                  <w:rFonts w:ascii="Calibri" w:eastAsia="Times New Roman" w:hAnsi="Calibri" w:cs="Calibri"/>
                  <w:color w:val="000000"/>
                  <w:sz w:val="22"/>
                </w:rPr>
                <w:t>585</w:t>
              </w:r>
            </w:ins>
          </w:p>
        </w:tc>
      </w:tr>
      <w:tr w:rsidR="00E16572" w:rsidRPr="00E16572" w14:paraId="6EFD70C2" w14:textId="77777777" w:rsidTr="005D1D3E">
        <w:trPr>
          <w:trHeight w:val="300"/>
          <w:ins w:id="5154" w:author="Nate Bachmeier [AWS-SA]" w:date="2023-02-25T11:26:00Z"/>
          <w:trPrChange w:id="5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56" w:author="Nate Bachmeier [AWS-SA]" w:date="2023-02-26T11:07:00Z">
              <w:tcPr>
                <w:tcW w:w="4740" w:type="dxa"/>
                <w:tcBorders>
                  <w:top w:val="nil"/>
                  <w:left w:val="nil"/>
                  <w:bottom w:val="nil"/>
                  <w:right w:val="nil"/>
                </w:tcBorders>
                <w:shd w:val="clear" w:color="auto" w:fill="auto"/>
                <w:noWrap/>
                <w:vAlign w:val="bottom"/>
                <w:hideMark/>
              </w:tcPr>
            </w:tcPrChange>
          </w:tcPr>
          <w:p w14:paraId="163EC725" w14:textId="77777777" w:rsidR="00E16572" w:rsidRPr="00E16572" w:rsidRDefault="00E16572" w:rsidP="00E16572">
            <w:pPr>
              <w:spacing w:line="240" w:lineRule="auto"/>
              <w:ind w:firstLine="0"/>
              <w:rPr>
                <w:ins w:id="5157" w:author="Nate Bachmeier [AWS-SA]" w:date="2023-02-25T11:26:00Z"/>
                <w:rFonts w:ascii="Calibri" w:eastAsia="Times New Roman" w:hAnsi="Calibri" w:cs="Calibri"/>
                <w:b w:val="0"/>
                <w:bCs w:val="0"/>
                <w:color w:val="000000"/>
                <w:sz w:val="22"/>
                <w:rPrChange w:id="5158" w:author="Nate Bachmeier [AWS-SA]" w:date="2023-02-25T11:29:00Z">
                  <w:rPr>
                    <w:ins w:id="5159" w:author="Nate Bachmeier [AWS-SA]" w:date="2023-02-25T11:26:00Z"/>
                    <w:rFonts w:ascii="Calibri" w:eastAsia="Times New Roman" w:hAnsi="Calibri" w:cs="Calibri"/>
                    <w:color w:val="000000"/>
                    <w:sz w:val="22"/>
                  </w:rPr>
                </w:rPrChange>
              </w:rPr>
            </w:pPr>
            <w:ins w:id="5160" w:author="Nate Bachmeier [AWS-SA]" w:date="2023-02-25T11:26:00Z">
              <w:r w:rsidRPr="00E16572">
                <w:rPr>
                  <w:rFonts w:ascii="Calibri" w:eastAsia="Times New Roman" w:hAnsi="Calibri" w:cs="Calibri"/>
                  <w:color w:val="000000"/>
                  <w:sz w:val="22"/>
                </w:rPr>
                <w:t>mopping floor</w:t>
              </w:r>
            </w:ins>
          </w:p>
        </w:tc>
        <w:tc>
          <w:tcPr>
            <w:tcW w:w="5348" w:type="dxa"/>
            <w:noWrap/>
            <w:hideMark/>
            <w:tcPrChange w:id="5161" w:author="Nate Bachmeier [AWS-SA]" w:date="2023-02-26T11:07:00Z">
              <w:tcPr>
                <w:tcW w:w="960" w:type="dxa"/>
                <w:tcBorders>
                  <w:top w:val="nil"/>
                  <w:left w:val="nil"/>
                  <w:bottom w:val="nil"/>
                  <w:right w:val="nil"/>
                </w:tcBorders>
                <w:shd w:val="clear" w:color="auto" w:fill="auto"/>
                <w:noWrap/>
                <w:vAlign w:val="bottom"/>
                <w:hideMark/>
              </w:tcPr>
            </w:tcPrChange>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62" w:author="Nate Bachmeier [AWS-SA]" w:date="2023-02-25T11:26:00Z"/>
                <w:rFonts w:ascii="Calibri" w:eastAsia="Times New Roman" w:hAnsi="Calibri" w:cs="Calibri"/>
                <w:color w:val="000000"/>
                <w:sz w:val="22"/>
              </w:rPr>
            </w:pPr>
            <w:ins w:id="5163" w:author="Nate Bachmeier [AWS-SA]" w:date="2023-02-25T11:26:00Z">
              <w:r w:rsidRPr="00E16572">
                <w:rPr>
                  <w:rFonts w:ascii="Calibri" w:eastAsia="Times New Roman" w:hAnsi="Calibri" w:cs="Calibri"/>
                  <w:color w:val="000000"/>
                  <w:sz w:val="22"/>
                </w:rPr>
                <w:t>737</w:t>
              </w:r>
            </w:ins>
          </w:p>
        </w:tc>
      </w:tr>
      <w:tr w:rsidR="00E16572" w:rsidRPr="00E16572" w14:paraId="573575E3" w14:textId="77777777" w:rsidTr="005D1D3E">
        <w:trPr>
          <w:cnfStyle w:val="000000100000" w:firstRow="0" w:lastRow="0" w:firstColumn="0" w:lastColumn="0" w:oddVBand="0" w:evenVBand="0" w:oddHBand="1" w:evenHBand="0" w:firstRowFirstColumn="0" w:firstRowLastColumn="0" w:lastRowFirstColumn="0" w:lastRowLastColumn="0"/>
          <w:trHeight w:val="300"/>
          <w:ins w:id="5164" w:author="Nate Bachmeier [AWS-SA]" w:date="2023-02-25T11:26:00Z"/>
          <w:trPrChange w:id="5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66" w:author="Nate Bachmeier [AWS-SA]" w:date="2023-02-26T11:07:00Z">
              <w:tcPr>
                <w:tcW w:w="4740" w:type="dxa"/>
                <w:tcBorders>
                  <w:top w:val="nil"/>
                  <w:left w:val="nil"/>
                  <w:bottom w:val="nil"/>
                  <w:right w:val="nil"/>
                </w:tcBorders>
                <w:shd w:val="clear" w:color="auto" w:fill="auto"/>
                <w:noWrap/>
                <w:vAlign w:val="bottom"/>
                <w:hideMark/>
              </w:tcPr>
            </w:tcPrChange>
          </w:tcPr>
          <w:p w14:paraId="0BDBA5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67" w:author="Nate Bachmeier [AWS-SA]" w:date="2023-02-25T11:26:00Z"/>
                <w:rFonts w:ascii="Calibri" w:eastAsia="Times New Roman" w:hAnsi="Calibri" w:cs="Calibri"/>
                <w:b w:val="0"/>
                <w:bCs w:val="0"/>
                <w:color w:val="000000"/>
                <w:sz w:val="22"/>
                <w:rPrChange w:id="5168" w:author="Nate Bachmeier [AWS-SA]" w:date="2023-02-25T11:29:00Z">
                  <w:rPr>
                    <w:ins w:id="5169" w:author="Nate Bachmeier [AWS-SA]" w:date="2023-02-25T11:26:00Z"/>
                    <w:rFonts w:ascii="Calibri" w:eastAsia="Times New Roman" w:hAnsi="Calibri" w:cs="Calibri"/>
                    <w:color w:val="000000"/>
                    <w:sz w:val="22"/>
                  </w:rPr>
                </w:rPrChange>
              </w:rPr>
            </w:pPr>
            <w:ins w:id="5170" w:author="Nate Bachmeier [AWS-SA]" w:date="2023-02-25T11:26:00Z">
              <w:r w:rsidRPr="00E16572">
                <w:rPr>
                  <w:rFonts w:ascii="Calibri" w:eastAsia="Times New Roman" w:hAnsi="Calibri" w:cs="Calibri"/>
                  <w:color w:val="000000"/>
                  <w:sz w:val="22"/>
                </w:rPr>
                <w:t>mosh pit dancing</w:t>
              </w:r>
            </w:ins>
          </w:p>
        </w:tc>
        <w:tc>
          <w:tcPr>
            <w:tcW w:w="5348" w:type="dxa"/>
            <w:noWrap/>
            <w:hideMark/>
            <w:tcPrChange w:id="5171" w:author="Nate Bachmeier [AWS-SA]" w:date="2023-02-26T11:07:00Z">
              <w:tcPr>
                <w:tcW w:w="960" w:type="dxa"/>
                <w:tcBorders>
                  <w:top w:val="nil"/>
                  <w:left w:val="nil"/>
                  <w:bottom w:val="nil"/>
                  <w:right w:val="nil"/>
                </w:tcBorders>
                <w:shd w:val="clear" w:color="auto" w:fill="auto"/>
                <w:noWrap/>
                <w:vAlign w:val="bottom"/>
                <w:hideMark/>
              </w:tcPr>
            </w:tcPrChange>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72" w:author="Nate Bachmeier [AWS-SA]" w:date="2023-02-25T11:26:00Z"/>
                <w:rFonts w:ascii="Calibri" w:eastAsia="Times New Roman" w:hAnsi="Calibri" w:cs="Calibri"/>
                <w:color w:val="000000"/>
                <w:sz w:val="22"/>
              </w:rPr>
            </w:pPr>
            <w:ins w:id="5173" w:author="Nate Bachmeier [AWS-SA]" w:date="2023-02-25T11:26:00Z">
              <w:r w:rsidRPr="00E16572">
                <w:rPr>
                  <w:rFonts w:ascii="Calibri" w:eastAsia="Times New Roman" w:hAnsi="Calibri" w:cs="Calibri"/>
                  <w:color w:val="000000"/>
                  <w:sz w:val="22"/>
                </w:rPr>
                <w:t>537</w:t>
              </w:r>
            </w:ins>
          </w:p>
        </w:tc>
      </w:tr>
      <w:tr w:rsidR="00E16572" w:rsidRPr="00E16572" w14:paraId="45356220" w14:textId="77777777" w:rsidTr="005D1D3E">
        <w:trPr>
          <w:trHeight w:val="300"/>
          <w:ins w:id="5174" w:author="Nate Bachmeier [AWS-SA]" w:date="2023-02-25T11:26:00Z"/>
          <w:trPrChange w:id="5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76" w:author="Nate Bachmeier [AWS-SA]" w:date="2023-02-26T11:07:00Z">
              <w:tcPr>
                <w:tcW w:w="4740" w:type="dxa"/>
                <w:tcBorders>
                  <w:top w:val="nil"/>
                  <w:left w:val="nil"/>
                  <w:bottom w:val="nil"/>
                  <w:right w:val="nil"/>
                </w:tcBorders>
                <w:shd w:val="clear" w:color="auto" w:fill="auto"/>
                <w:noWrap/>
                <w:vAlign w:val="bottom"/>
                <w:hideMark/>
              </w:tcPr>
            </w:tcPrChange>
          </w:tcPr>
          <w:p w14:paraId="38F86DB1" w14:textId="77777777" w:rsidR="00E16572" w:rsidRPr="00E16572" w:rsidRDefault="00E16572" w:rsidP="00E16572">
            <w:pPr>
              <w:spacing w:line="240" w:lineRule="auto"/>
              <w:ind w:firstLine="0"/>
              <w:rPr>
                <w:ins w:id="5177" w:author="Nate Bachmeier [AWS-SA]" w:date="2023-02-25T11:26:00Z"/>
                <w:rFonts w:ascii="Calibri" w:eastAsia="Times New Roman" w:hAnsi="Calibri" w:cs="Calibri"/>
                <w:b w:val="0"/>
                <w:bCs w:val="0"/>
                <w:color w:val="000000"/>
                <w:sz w:val="22"/>
                <w:rPrChange w:id="5178" w:author="Nate Bachmeier [AWS-SA]" w:date="2023-02-25T11:29:00Z">
                  <w:rPr>
                    <w:ins w:id="5179" w:author="Nate Bachmeier [AWS-SA]" w:date="2023-02-25T11:26:00Z"/>
                    <w:rFonts w:ascii="Calibri" w:eastAsia="Times New Roman" w:hAnsi="Calibri" w:cs="Calibri"/>
                    <w:color w:val="000000"/>
                    <w:sz w:val="22"/>
                  </w:rPr>
                </w:rPrChange>
              </w:rPr>
            </w:pPr>
            <w:ins w:id="5180" w:author="Nate Bachmeier [AWS-SA]" w:date="2023-02-25T11:26:00Z">
              <w:r w:rsidRPr="00E16572">
                <w:rPr>
                  <w:rFonts w:ascii="Calibri" w:eastAsia="Times New Roman" w:hAnsi="Calibri" w:cs="Calibri"/>
                  <w:color w:val="000000"/>
                  <w:sz w:val="22"/>
                </w:rPr>
                <w:t>motorcycling</w:t>
              </w:r>
            </w:ins>
          </w:p>
        </w:tc>
        <w:tc>
          <w:tcPr>
            <w:tcW w:w="5348" w:type="dxa"/>
            <w:noWrap/>
            <w:hideMark/>
            <w:tcPrChange w:id="5181" w:author="Nate Bachmeier [AWS-SA]" w:date="2023-02-26T11:07:00Z">
              <w:tcPr>
                <w:tcW w:w="960" w:type="dxa"/>
                <w:tcBorders>
                  <w:top w:val="nil"/>
                  <w:left w:val="nil"/>
                  <w:bottom w:val="nil"/>
                  <w:right w:val="nil"/>
                </w:tcBorders>
                <w:shd w:val="clear" w:color="auto" w:fill="auto"/>
                <w:noWrap/>
                <w:vAlign w:val="bottom"/>
                <w:hideMark/>
              </w:tcPr>
            </w:tcPrChange>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82" w:author="Nate Bachmeier [AWS-SA]" w:date="2023-02-25T11:26:00Z"/>
                <w:rFonts w:ascii="Calibri" w:eastAsia="Times New Roman" w:hAnsi="Calibri" w:cs="Calibri"/>
                <w:color w:val="000000"/>
                <w:sz w:val="22"/>
              </w:rPr>
            </w:pPr>
            <w:ins w:id="5183" w:author="Nate Bachmeier [AWS-SA]" w:date="2023-02-25T11:26:00Z">
              <w:r w:rsidRPr="00E16572">
                <w:rPr>
                  <w:rFonts w:ascii="Calibri" w:eastAsia="Times New Roman" w:hAnsi="Calibri" w:cs="Calibri"/>
                  <w:color w:val="000000"/>
                  <w:sz w:val="22"/>
                </w:rPr>
                <w:t>670</w:t>
              </w:r>
            </w:ins>
          </w:p>
        </w:tc>
      </w:tr>
      <w:tr w:rsidR="00E16572" w:rsidRPr="00E16572" w14:paraId="62FFA640" w14:textId="77777777" w:rsidTr="005D1D3E">
        <w:trPr>
          <w:cnfStyle w:val="000000100000" w:firstRow="0" w:lastRow="0" w:firstColumn="0" w:lastColumn="0" w:oddVBand="0" w:evenVBand="0" w:oddHBand="1" w:evenHBand="0" w:firstRowFirstColumn="0" w:firstRowLastColumn="0" w:lastRowFirstColumn="0" w:lastRowLastColumn="0"/>
          <w:trHeight w:val="300"/>
          <w:ins w:id="5184" w:author="Nate Bachmeier [AWS-SA]" w:date="2023-02-25T11:26:00Z"/>
          <w:trPrChange w:id="5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86" w:author="Nate Bachmeier [AWS-SA]" w:date="2023-02-26T11:07:00Z">
              <w:tcPr>
                <w:tcW w:w="4740" w:type="dxa"/>
                <w:tcBorders>
                  <w:top w:val="nil"/>
                  <w:left w:val="nil"/>
                  <w:bottom w:val="nil"/>
                  <w:right w:val="nil"/>
                </w:tcBorders>
                <w:shd w:val="clear" w:color="auto" w:fill="auto"/>
                <w:noWrap/>
                <w:vAlign w:val="bottom"/>
                <w:hideMark/>
              </w:tcPr>
            </w:tcPrChange>
          </w:tcPr>
          <w:p w14:paraId="2C022F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87" w:author="Nate Bachmeier [AWS-SA]" w:date="2023-02-25T11:26:00Z"/>
                <w:rFonts w:ascii="Calibri" w:eastAsia="Times New Roman" w:hAnsi="Calibri" w:cs="Calibri"/>
                <w:b w:val="0"/>
                <w:bCs w:val="0"/>
                <w:color w:val="000000"/>
                <w:sz w:val="22"/>
                <w:rPrChange w:id="5188" w:author="Nate Bachmeier [AWS-SA]" w:date="2023-02-25T11:29:00Z">
                  <w:rPr>
                    <w:ins w:id="5189" w:author="Nate Bachmeier [AWS-SA]" w:date="2023-02-25T11:26:00Z"/>
                    <w:rFonts w:ascii="Calibri" w:eastAsia="Times New Roman" w:hAnsi="Calibri" w:cs="Calibri"/>
                    <w:color w:val="000000"/>
                    <w:sz w:val="22"/>
                  </w:rPr>
                </w:rPrChange>
              </w:rPr>
            </w:pPr>
            <w:ins w:id="5190" w:author="Nate Bachmeier [AWS-SA]" w:date="2023-02-25T11:26:00Z">
              <w:r w:rsidRPr="00E16572">
                <w:rPr>
                  <w:rFonts w:ascii="Calibri" w:eastAsia="Times New Roman" w:hAnsi="Calibri" w:cs="Calibri"/>
                  <w:color w:val="000000"/>
                  <w:sz w:val="22"/>
                </w:rPr>
                <w:t>mountain climber (exercise)</w:t>
              </w:r>
            </w:ins>
          </w:p>
        </w:tc>
        <w:tc>
          <w:tcPr>
            <w:tcW w:w="5348" w:type="dxa"/>
            <w:noWrap/>
            <w:hideMark/>
            <w:tcPrChange w:id="5191" w:author="Nate Bachmeier [AWS-SA]" w:date="2023-02-26T11:07:00Z">
              <w:tcPr>
                <w:tcW w:w="960" w:type="dxa"/>
                <w:tcBorders>
                  <w:top w:val="nil"/>
                  <w:left w:val="nil"/>
                  <w:bottom w:val="nil"/>
                  <w:right w:val="nil"/>
                </w:tcBorders>
                <w:shd w:val="clear" w:color="auto" w:fill="auto"/>
                <w:noWrap/>
                <w:vAlign w:val="bottom"/>
                <w:hideMark/>
              </w:tcPr>
            </w:tcPrChange>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92" w:author="Nate Bachmeier [AWS-SA]" w:date="2023-02-25T11:26:00Z"/>
                <w:rFonts w:ascii="Calibri" w:eastAsia="Times New Roman" w:hAnsi="Calibri" w:cs="Calibri"/>
                <w:color w:val="000000"/>
                <w:sz w:val="22"/>
              </w:rPr>
            </w:pPr>
            <w:ins w:id="5193" w:author="Nate Bachmeier [AWS-SA]" w:date="2023-02-25T11:26:00Z">
              <w:r w:rsidRPr="00E16572">
                <w:rPr>
                  <w:rFonts w:ascii="Calibri" w:eastAsia="Times New Roman" w:hAnsi="Calibri" w:cs="Calibri"/>
                  <w:color w:val="000000"/>
                  <w:sz w:val="22"/>
                </w:rPr>
                <w:t>816</w:t>
              </w:r>
            </w:ins>
          </w:p>
        </w:tc>
      </w:tr>
      <w:tr w:rsidR="00E16572" w:rsidRPr="00E16572" w14:paraId="08FFB172" w14:textId="77777777" w:rsidTr="005D1D3E">
        <w:trPr>
          <w:trHeight w:val="300"/>
          <w:ins w:id="5194" w:author="Nate Bachmeier [AWS-SA]" w:date="2023-02-25T11:26:00Z"/>
          <w:trPrChange w:id="5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96" w:author="Nate Bachmeier [AWS-SA]" w:date="2023-02-26T11:07:00Z">
              <w:tcPr>
                <w:tcW w:w="4740" w:type="dxa"/>
                <w:tcBorders>
                  <w:top w:val="nil"/>
                  <w:left w:val="nil"/>
                  <w:bottom w:val="nil"/>
                  <w:right w:val="nil"/>
                </w:tcBorders>
                <w:shd w:val="clear" w:color="auto" w:fill="auto"/>
                <w:noWrap/>
                <w:vAlign w:val="bottom"/>
                <w:hideMark/>
              </w:tcPr>
            </w:tcPrChange>
          </w:tcPr>
          <w:p w14:paraId="0499D4AC" w14:textId="77777777" w:rsidR="00E16572" w:rsidRPr="00E16572" w:rsidRDefault="00E16572" w:rsidP="00E16572">
            <w:pPr>
              <w:spacing w:line="240" w:lineRule="auto"/>
              <w:ind w:firstLine="0"/>
              <w:rPr>
                <w:ins w:id="5197" w:author="Nate Bachmeier [AWS-SA]" w:date="2023-02-25T11:26:00Z"/>
                <w:rFonts w:ascii="Calibri" w:eastAsia="Times New Roman" w:hAnsi="Calibri" w:cs="Calibri"/>
                <w:b w:val="0"/>
                <w:bCs w:val="0"/>
                <w:color w:val="000000"/>
                <w:sz w:val="22"/>
                <w:rPrChange w:id="5198" w:author="Nate Bachmeier [AWS-SA]" w:date="2023-02-25T11:29:00Z">
                  <w:rPr>
                    <w:ins w:id="5199" w:author="Nate Bachmeier [AWS-SA]" w:date="2023-02-25T11:26:00Z"/>
                    <w:rFonts w:ascii="Calibri" w:eastAsia="Times New Roman" w:hAnsi="Calibri" w:cs="Calibri"/>
                    <w:color w:val="000000"/>
                    <w:sz w:val="22"/>
                  </w:rPr>
                </w:rPrChange>
              </w:rPr>
            </w:pPr>
            <w:ins w:id="5200" w:author="Nate Bachmeier [AWS-SA]" w:date="2023-02-25T11:26:00Z">
              <w:r w:rsidRPr="00E16572">
                <w:rPr>
                  <w:rFonts w:ascii="Calibri" w:eastAsia="Times New Roman" w:hAnsi="Calibri" w:cs="Calibri"/>
                  <w:color w:val="000000"/>
                  <w:sz w:val="22"/>
                </w:rPr>
                <w:t>moving baby</w:t>
              </w:r>
            </w:ins>
          </w:p>
        </w:tc>
        <w:tc>
          <w:tcPr>
            <w:tcW w:w="5348" w:type="dxa"/>
            <w:noWrap/>
            <w:hideMark/>
            <w:tcPrChange w:id="5201" w:author="Nate Bachmeier [AWS-SA]" w:date="2023-02-26T11:07:00Z">
              <w:tcPr>
                <w:tcW w:w="960" w:type="dxa"/>
                <w:tcBorders>
                  <w:top w:val="nil"/>
                  <w:left w:val="nil"/>
                  <w:bottom w:val="nil"/>
                  <w:right w:val="nil"/>
                </w:tcBorders>
                <w:shd w:val="clear" w:color="auto" w:fill="auto"/>
                <w:noWrap/>
                <w:vAlign w:val="bottom"/>
                <w:hideMark/>
              </w:tcPr>
            </w:tcPrChange>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02" w:author="Nate Bachmeier [AWS-SA]" w:date="2023-02-25T11:26:00Z"/>
                <w:rFonts w:ascii="Calibri" w:eastAsia="Times New Roman" w:hAnsi="Calibri" w:cs="Calibri"/>
                <w:color w:val="000000"/>
                <w:sz w:val="22"/>
              </w:rPr>
            </w:pPr>
            <w:ins w:id="5203" w:author="Nate Bachmeier [AWS-SA]" w:date="2023-02-25T11:26:00Z">
              <w:r w:rsidRPr="00E16572">
                <w:rPr>
                  <w:rFonts w:ascii="Calibri" w:eastAsia="Times New Roman" w:hAnsi="Calibri" w:cs="Calibri"/>
                  <w:color w:val="000000"/>
                  <w:sz w:val="22"/>
                </w:rPr>
                <w:t>493</w:t>
              </w:r>
            </w:ins>
          </w:p>
        </w:tc>
      </w:tr>
      <w:tr w:rsidR="00E16572" w:rsidRPr="00E16572" w14:paraId="33B4065B" w14:textId="77777777" w:rsidTr="005D1D3E">
        <w:trPr>
          <w:cnfStyle w:val="000000100000" w:firstRow="0" w:lastRow="0" w:firstColumn="0" w:lastColumn="0" w:oddVBand="0" w:evenVBand="0" w:oddHBand="1" w:evenHBand="0" w:firstRowFirstColumn="0" w:firstRowLastColumn="0" w:lastRowFirstColumn="0" w:lastRowLastColumn="0"/>
          <w:trHeight w:val="300"/>
          <w:ins w:id="5204" w:author="Nate Bachmeier [AWS-SA]" w:date="2023-02-25T11:26:00Z"/>
          <w:trPrChange w:id="5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06" w:author="Nate Bachmeier [AWS-SA]" w:date="2023-02-26T11:07:00Z">
              <w:tcPr>
                <w:tcW w:w="4740" w:type="dxa"/>
                <w:tcBorders>
                  <w:top w:val="nil"/>
                  <w:left w:val="nil"/>
                  <w:bottom w:val="nil"/>
                  <w:right w:val="nil"/>
                </w:tcBorders>
                <w:shd w:val="clear" w:color="auto" w:fill="auto"/>
                <w:noWrap/>
                <w:vAlign w:val="bottom"/>
                <w:hideMark/>
              </w:tcPr>
            </w:tcPrChange>
          </w:tcPr>
          <w:p w14:paraId="54472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07" w:author="Nate Bachmeier [AWS-SA]" w:date="2023-02-25T11:26:00Z"/>
                <w:rFonts w:ascii="Calibri" w:eastAsia="Times New Roman" w:hAnsi="Calibri" w:cs="Calibri"/>
                <w:b w:val="0"/>
                <w:bCs w:val="0"/>
                <w:color w:val="000000"/>
                <w:sz w:val="22"/>
                <w:rPrChange w:id="5208" w:author="Nate Bachmeier [AWS-SA]" w:date="2023-02-25T11:29:00Z">
                  <w:rPr>
                    <w:ins w:id="5209" w:author="Nate Bachmeier [AWS-SA]" w:date="2023-02-25T11:26:00Z"/>
                    <w:rFonts w:ascii="Calibri" w:eastAsia="Times New Roman" w:hAnsi="Calibri" w:cs="Calibri"/>
                    <w:color w:val="000000"/>
                    <w:sz w:val="22"/>
                  </w:rPr>
                </w:rPrChange>
              </w:rPr>
            </w:pPr>
            <w:ins w:id="5210" w:author="Nate Bachmeier [AWS-SA]" w:date="2023-02-25T11:26:00Z">
              <w:r w:rsidRPr="00E16572">
                <w:rPr>
                  <w:rFonts w:ascii="Calibri" w:eastAsia="Times New Roman" w:hAnsi="Calibri" w:cs="Calibri"/>
                  <w:color w:val="000000"/>
                  <w:sz w:val="22"/>
                </w:rPr>
                <w:t>moving child</w:t>
              </w:r>
            </w:ins>
          </w:p>
        </w:tc>
        <w:tc>
          <w:tcPr>
            <w:tcW w:w="5348" w:type="dxa"/>
            <w:noWrap/>
            <w:hideMark/>
            <w:tcPrChange w:id="5211" w:author="Nate Bachmeier [AWS-SA]" w:date="2023-02-26T11:07:00Z">
              <w:tcPr>
                <w:tcW w:w="960" w:type="dxa"/>
                <w:tcBorders>
                  <w:top w:val="nil"/>
                  <w:left w:val="nil"/>
                  <w:bottom w:val="nil"/>
                  <w:right w:val="nil"/>
                </w:tcBorders>
                <w:shd w:val="clear" w:color="auto" w:fill="auto"/>
                <w:noWrap/>
                <w:vAlign w:val="bottom"/>
                <w:hideMark/>
              </w:tcPr>
            </w:tcPrChange>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12" w:author="Nate Bachmeier [AWS-SA]" w:date="2023-02-25T11:26:00Z"/>
                <w:rFonts w:ascii="Calibri" w:eastAsia="Times New Roman" w:hAnsi="Calibri" w:cs="Calibri"/>
                <w:color w:val="000000"/>
                <w:sz w:val="22"/>
              </w:rPr>
            </w:pPr>
            <w:ins w:id="5213" w:author="Nate Bachmeier [AWS-SA]" w:date="2023-02-25T11:26:00Z">
              <w:r w:rsidRPr="00E16572">
                <w:rPr>
                  <w:rFonts w:ascii="Calibri" w:eastAsia="Times New Roman" w:hAnsi="Calibri" w:cs="Calibri"/>
                  <w:color w:val="000000"/>
                  <w:sz w:val="22"/>
                </w:rPr>
                <w:t>544</w:t>
              </w:r>
            </w:ins>
          </w:p>
        </w:tc>
      </w:tr>
      <w:tr w:rsidR="00E16572" w:rsidRPr="00E16572" w14:paraId="2C78DFAA" w14:textId="77777777" w:rsidTr="005D1D3E">
        <w:trPr>
          <w:trHeight w:val="300"/>
          <w:ins w:id="5214" w:author="Nate Bachmeier [AWS-SA]" w:date="2023-02-25T11:26:00Z"/>
          <w:trPrChange w:id="5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16" w:author="Nate Bachmeier [AWS-SA]" w:date="2023-02-26T11:07:00Z">
              <w:tcPr>
                <w:tcW w:w="4740" w:type="dxa"/>
                <w:tcBorders>
                  <w:top w:val="nil"/>
                  <w:left w:val="nil"/>
                  <w:bottom w:val="nil"/>
                  <w:right w:val="nil"/>
                </w:tcBorders>
                <w:shd w:val="clear" w:color="auto" w:fill="auto"/>
                <w:noWrap/>
                <w:vAlign w:val="bottom"/>
                <w:hideMark/>
              </w:tcPr>
            </w:tcPrChange>
          </w:tcPr>
          <w:p w14:paraId="1C648DFA" w14:textId="77777777" w:rsidR="00E16572" w:rsidRPr="00E16572" w:rsidRDefault="00E16572" w:rsidP="00E16572">
            <w:pPr>
              <w:spacing w:line="240" w:lineRule="auto"/>
              <w:ind w:firstLine="0"/>
              <w:rPr>
                <w:ins w:id="5217" w:author="Nate Bachmeier [AWS-SA]" w:date="2023-02-25T11:26:00Z"/>
                <w:rFonts w:ascii="Calibri" w:eastAsia="Times New Roman" w:hAnsi="Calibri" w:cs="Calibri"/>
                <w:b w:val="0"/>
                <w:bCs w:val="0"/>
                <w:color w:val="000000"/>
                <w:sz w:val="22"/>
                <w:rPrChange w:id="5218" w:author="Nate Bachmeier [AWS-SA]" w:date="2023-02-25T11:29:00Z">
                  <w:rPr>
                    <w:ins w:id="5219" w:author="Nate Bachmeier [AWS-SA]" w:date="2023-02-25T11:26:00Z"/>
                    <w:rFonts w:ascii="Calibri" w:eastAsia="Times New Roman" w:hAnsi="Calibri" w:cs="Calibri"/>
                    <w:color w:val="000000"/>
                    <w:sz w:val="22"/>
                  </w:rPr>
                </w:rPrChange>
              </w:rPr>
            </w:pPr>
            <w:ins w:id="5220" w:author="Nate Bachmeier [AWS-SA]" w:date="2023-02-25T11:26:00Z">
              <w:r w:rsidRPr="00E16572">
                <w:rPr>
                  <w:rFonts w:ascii="Calibri" w:eastAsia="Times New Roman" w:hAnsi="Calibri" w:cs="Calibri"/>
                  <w:color w:val="000000"/>
                  <w:sz w:val="22"/>
                </w:rPr>
                <w:t>moving furniture</w:t>
              </w:r>
            </w:ins>
          </w:p>
        </w:tc>
        <w:tc>
          <w:tcPr>
            <w:tcW w:w="5348" w:type="dxa"/>
            <w:noWrap/>
            <w:hideMark/>
            <w:tcPrChange w:id="5221" w:author="Nate Bachmeier [AWS-SA]" w:date="2023-02-26T11:07:00Z">
              <w:tcPr>
                <w:tcW w:w="960" w:type="dxa"/>
                <w:tcBorders>
                  <w:top w:val="nil"/>
                  <w:left w:val="nil"/>
                  <w:bottom w:val="nil"/>
                  <w:right w:val="nil"/>
                </w:tcBorders>
                <w:shd w:val="clear" w:color="auto" w:fill="auto"/>
                <w:noWrap/>
                <w:vAlign w:val="bottom"/>
                <w:hideMark/>
              </w:tcPr>
            </w:tcPrChange>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22" w:author="Nate Bachmeier [AWS-SA]" w:date="2023-02-25T11:26:00Z"/>
                <w:rFonts w:ascii="Calibri" w:eastAsia="Times New Roman" w:hAnsi="Calibri" w:cs="Calibri"/>
                <w:color w:val="000000"/>
                <w:sz w:val="22"/>
              </w:rPr>
            </w:pPr>
            <w:ins w:id="5223" w:author="Nate Bachmeier [AWS-SA]" w:date="2023-02-25T11:26:00Z">
              <w:r w:rsidRPr="00E16572">
                <w:rPr>
                  <w:rFonts w:ascii="Calibri" w:eastAsia="Times New Roman" w:hAnsi="Calibri" w:cs="Calibri"/>
                  <w:color w:val="000000"/>
                  <w:sz w:val="22"/>
                </w:rPr>
                <w:t>611</w:t>
              </w:r>
            </w:ins>
          </w:p>
        </w:tc>
      </w:tr>
      <w:tr w:rsidR="00E16572" w:rsidRPr="00E16572" w14:paraId="7832320C" w14:textId="77777777" w:rsidTr="005D1D3E">
        <w:trPr>
          <w:cnfStyle w:val="000000100000" w:firstRow="0" w:lastRow="0" w:firstColumn="0" w:lastColumn="0" w:oddVBand="0" w:evenVBand="0" w:oddHBand="1" w:evenHBand="0" w:firstRowFirstColumn="0" w:firstRowLastColumn="0" w:lastRowFirstColumn="0" w:lastRowLastColumn="0"/>
          <w:trHeight w:val="300"/>
          <w:ins w:id="5224" w:author="Nate Bachmeier [AWS-SA]" w:date="2023-02-25T11:26:00Z"/>
          <w:trPrChange w:id="5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26" w:author="Nate Bachmeier [AWS-SA]" w:date="2023-02-26T11:07:00Z">
              <w:tcPr>
                <w:tcW w:w="4740" w:type="dxa"/>
                <w:tcBorders>
                  <w:top w:val="nil"/>
                  <w:left w:val="nil"/>
                  <w:bottom w:val="nil"/>
                  <w:right w:val="nil"/>
                </w:tcBorders>
                <w:shd w:val="clear" w:color="auto" w:fill="auto"/>
                <w:noWrap/>
                <w:vAlign w:val="bottom"/>
                <w:hideMark/>
              </w:tcPr>
            </w:tcPrChange>
          </w:tcPr>
          <w:p w14:paraId="342953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27" w:author="Nate Bachmeier [AWS-SA]" w:date="2023-02-25T11:26:00Z"/>
                <w:rFonts w:ascii="Calibri" w:eastAsia="Times New Roman" w:hAnsi="Calibri" w:cs="Calibri"/>
                <w:b w:val="0"/>
                <w:bCs w:val="0"/>
                <w:color w:val="000000"/>
                <w:sz w:val="22"/>
                <w:rPrChange w:id="5228" w:author="Nate Bachmeier [AWS-SA]" w:date="2023-02-25T11:29:00Z">
                  <w:rPr>
                    <w:ins w:id="5229" w:author="Nate Bachmeier [AWS-SA]" w:date="2023-02-25T11:26:00Z"/>
                    <w:rFonts w:ascii="Calibri" w:eastAsia="Times New Roman" w:hAnsi="Calibri" w:cs="Calibri"/>
                    <w:color w:val="000000"/>
                    <w:sz w:val="22"/>
                  </w:rPr>
                </w:rPrChange>
              </w:rPr>
            </w:pPr>
            <w:ins w:id="5230" w:author="Nate Bachmeier [AWS-SA]" w:date="2023-02-25T11:26:00Z">
              <w:r w:rsidRPr="00E16572">
                <w:rPr>
                  <w:rFonts w:ascii="Calibri" w:eastAsia="Times New Roman" w:hAnsi="Calibri" w:cs="Calibri"/>
                  <w:color w:val="000000"/>
                  <w:sz w:val="22"/>
                </w:rPr>
                <w:t>mowing lawn</w:t>
              </w:r>
            </w:ins>
          </w:p>
        </w:tc>
        <w:tc>
          <w:tcPr>
            <w:tcW w:w="5348" w:type="dxa"/>
            <w:noWrap/>
            <w:hideMark/>
            <w:tcPrChange w:id="5231" w:author="Nate Bachmeier [AWS-SA]" w:date="2023-02-26T11:07:00Z">
              <w:tcPr>
                <w:tcW w:w="960" w:type="dxa"/>
                <w:tcBorders>
                  <w:top w:val="nil"/>
                  <w:left w:val="nil"/>
                  <w:bottom w:val="nil"/>
                  <w:right w:val="nil"/>
                </w:tcBorders>
                <w:shd w:val="clear" w:color="auto" w:fill="auto"/>
                <w:noWrap/>
                <w:vAlign w:val="bottom"/>
                <w:hideMark/>
              </w:tcPr>
            </w:tcPrChange>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32" w:author="Nate Bachmeier [AWS-SA]" w:date="2023-02-25T11:26:00Z"/>
                <w:rFonts w:ascii="Calibri" w:eastAsia="Times New Roman" w:hAnsi="Calibri" w:cs="Calibri"/>
                <w:color w:val="000000"/>
                <w:sz w:val="22"/>
              </w:rPr>
            </w:pPr>
            <w:ins w:id="5233" w:author="Nate Bachmeier [AWS-SA]" w:date="2023-02-25T11:26:00Z">
              <w:r w:rsidRPr="00E16572">
                <w:rPr>
                  <w:rFonts w:ascii="Calibri" w:eastAsia="Times New Roman" w:hAnsi="Calibri" w:cs="Calibri"/>
                  <w:color w:val="000000"/>
                  <w:sz w:val="22"/>
                </w:rPr>
                <w:t>841</w:t>
              </w:r>
            </w:ins>
          </w:p>
        </w:tc>
      </w:tr>
      <w:tr w:rsidR="00E16572" w:rsidRPr="00E16572" w14:paraId="4172B0FB" w14:textId="77777777" w:rsidTr="005D1D3E">
        <w:trPr>
          <w:trHeight w:val="300"/>
          <w:ins w:id="5234" w:author="Nate Bachmeier [AWS-SA]" w:date="2023-02-25T11:26:00Z"/>
          <w:trPrChange w:id="5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36" w:author="Nate Bachmeier [AWS-SA]" w:date="2023-02-26T11:07:00Z">
              <w:tcPr>
                <w:tcW w:w="4740" w:type="dxa"/>
                <w:tcBorders>
                  <w:top w:val="nil"/>
                  <w:left w:val="nil"/>
                  <w:bottom w:val="nil"/>
                  <w:right w:val="nil"/>
                </w:tcBorders>
                <w:shd w:val="clear" w:color="auto" w:fill="auto"/>
                <w:noWrap/>
                <w:vAlign w:val="bottom"/>
                <w:hideMark/>
              </w:tcPr>
            </w:tcPrChange>
          </w:tcPr>
          <w:p w14:paraId="38B6DD16" w14:textId="77777777" w:rsidR="00E16572" w:rsidRPr="00E16572" w:rsidRDefault="00E16572" w:rsidP="00E16572">
            <w:pPr>
              <w:spacing w:line="240" w:lineRule="auto"/>
              <w:ind w:firstLine="0"/>
              <w:rPr>
                <w:ins w:id="5237" w:author="Nate Bachmeier [AWS-SA]" w:date="2023-02-25T11:26:00Z"/>
                <w:rFonts w:ascii="Calibri" w:eastAsia="Times New Roman" w:hAnsi="Calibri" w:cs="Calibri"/>
                <w:b w:val="0"/>
                <w:bCs w:val="0"/>
                <w:color w:val="000000"/>
                <w:sz w:val="22"/>
                <w:rPrChange w:id="5238" w:author="Nate Bachmeier [AWS-SA]" w:date="2023-02-25T11:29:00Z">
                  <w:rPr>
                    <w:ins w:id="5239" w:author="Nate Bachmeier [AWS-SA]" w:date="2023-02-25T11:26:00Z"/>
                    <w:rFonts w:ascii="Calibri" w:eastAsia="Times New Roman" w:hAnsi="Calibri" w:cs="Calibri"/>
                    <w:color w:val="000000"/>
                    <w:sz w:val="22"/>
                  </w:rPr>
                </w:rPrChange>
              </w:rPr>
            </w:pPr>
            <w:ins w:id="5240" w:author="Nate Bachmeier [AWS-SA]" w:date="2023-02-25T11:26:00Z">
              <w:r w:rsidRPr="00E16572">
                <w:rPr>
                  <w:rFonts w:ascii="Calibri" w:eastAsia="Times New Roman" w:hAnsi="Calibri" w:cs="Calibri"/>
                  <w:color w:val="000000"/>
                  <w:sz w:val="22"/>
                </w:rPr>
                <w:t>mushroom foraging</w:t>
              </w:r>
            </w:ins>
          </w:p>
        </w:tc>
        <w:tc>
          <w:tcPr>
            <w:tcW w:w="5348" w:type="dxa"/>
            <w:noWrap/>
            <w:hideMark/>
            <w:tcPrChange w:id="5241" w:author="Nate Bachmeier [AWS-SA]" w:date="2023-02-26T11:07:00Z">
              <w:tcPr>
                <w:tcW w:w="960" w:type="dxa"/>
                <w:tcBorders>
                  <w:top w:val="nil"/>
                  <w:left w:val="nil"/>
                  <w:bottom w:val="nil"/>
                  <w:right w:val="nil"/>
                </w:tcBorders>
                <w:shd w:val="clear" w:color="auto" w:fill="auto"/>
                <w:noWrap/>
                <w:vAlign w:val="bottom"/>
                <w:hideMark/>
              </w:tcPr>
            </w:tcPrChange>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42" w:author="Nate Bachmeier [AWS-SA]" w:date="2023-02-25T11:26:00Z"/>
                <w:rFonts w:ascii="Calibri" w:eastAsia="Times New Roman" w:hAnsi="Calibri" w:cs="Calibri"/>
                <w:color w:val="000000"/>
                <w:sz w:val="22"/>
              </w:rPr>
            </w:pPr>
            <w:ins w:id="5243" w:author="Nate Bachmeier [AWS-SA]" w:date="2023-02-25T11:26:00Z">
              <w:r w:rsidRPr="00E16572">
                <w:rPr>
                  <w:rFonts w:ascii="Calibri" w:eastAsia="Times New Roman" w:hAnsi="Calibri" w:cs="Calibri"/>
                  <w:color w:val="000000"/>
                  <w:sz w:val="22"/>
                </w:rPr>
                <w:t>498</w:t>
              </w:r>
            </w:ins>
          </w:p>
        </w:tc>
      </w:tr>
      <w:tr w:rsidR="00E16572" w:rsidRPr="00E16572" w14:paraId="407FF37F" w14:textId="77777777" w:rsidTr="005D1D3E">
        <w:trPr>
          <w:cnfStyle w:val="000000100000" w:firstRow="0" w:lastRow="0" w:firstColumn="0" w:lastColumn="0" w:oddVBand="0" w:evenVBand="0" w:oddHBand="1" w:evenHBand="0" w:firstRowFirstColumn="0" w:firstRowLastColumn="0" w:lastRowFirstColumn="0" w:lastRowLastColumn="0"/>
          <w:trHeight w:val="300"/>
          <w:ins w:id="5244" w:author="Nate Bachmeier [AWS-SA]" w:date="2023-02-25T11:26:00Z"/>
          <w:trPrChange w:id="5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46" w:author="Nate Bachmeier [AWS-SA]" w:date="2023-02-26T11:07:00Z">
              <w:tcPr>
                <w:tcW w:w="4740" w:type="dxa"/>
                <w:tcBorders>
                  <w:top w:val="nil"/>
                  <w:left w:val="nil"/>
                  <w:bottom w:val="nil"/>
                  <w:right w:val="nil"/>
                </w:tcBorders>
                <w:shd w:val="clear" w:color="auto" w:fill="auto"/>
                <w:noWrap/>
                <w:vAlign w:val="bottom"/>
                <w:hideMark/>
              </w:tcPr>
            </w:tcPrChange>
          </w:tcPr>
          <w:p w14:paraId="67FC71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47" w:author="Nate Bachmeier [AWS-SA]" w:date="2023-02-25T11:26:00Z"/>
                <w:rFonts w:ascii="Calibri" w:eastAsia="Times New Roman" w:hAnsi="Calibri" w:cs="Calibri"/>
                <w:b w:val="0"/>
                <w:bCs w:val="0"/>
                <w:color w:val="000000"/>
                <w:sz w:val="22"/>
                <w:rPrChange w:id="5248" w:author="Nate Bachmeier [AWS-SA]" w:date="2023-02-25T11:29:00Z">
                  <w:rPr>
                    <w:ins w:id="5249" w:author="Nate Bachmeier [AWS-SA]" w:date="2023-02-25T11:26:00Z"/>
                    <w:rFonts w:ascii="Calibri" w:eastAsia="Times New Roman" w:hAnsi="Calibri" w:cs="Calibri"/>
                    <w:color w:val="000000"/>
                    <w:sz w:val="22"/>
                  </w:rPr>
                </w:rPrChange>
              </w:rPr>
            </w:pPr>
            <w:ins w:id="5250" w:author="Nate Bachmeier [AWS-SA]" w:date="2023-02-25T11:26:00Z">
              <w:r w:rsidRPr="00E16572">
                <w:rPr>
                  <w:rFonts w:ascii="Calibri" w:eastAsia="Times New Roman" w:hAnsi="Calibri" w:cs="Calibri"/>
                  <w:color w:val="000000"/>
                  <w:sz w:val="22"/>
                </w:rPr>
                <w:t>needle felting</w:t>
              </w:r>
            </w:ins>
          </w:p>
        </w:tc>
        <w:tc>
          <w:tcPr>
            <w:tcW w:w="5348" w:type="dxa"/>
            <w:noWrap/>
            <w:hideMark/>
            <w:tcPrChange w:id="5251" w:author="Nate Bachmeier [AWS-SA]" w:date="2023-02-26T11:07:00Z">
              <w:tcPr>
                <w:tcW w:w="960" w:type="dxa"/>
                <w:tcBorders>
                  <w:top w:val="nil"/>
                  <w:left w:val="nil"/>
                  <w:bottom w:val="nil"/>
                  <w:right w:val="nil"/>
                </w:tcBorders>
                <w:shd w:val="clear" w:color="auto" w:fill="auto"/>
                <w:noWrap/>
                <w:vAlign w:val="bottom"/>
                <w:hideMark/>
              </w:tcPr>
            </w:tcPrChange>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52" w:author="Nate Bachmeier [AWS-SA]" w:date="2023-02-25T11:26:00Z"/>
                <w:rFonts w:ascii="Calibri" w:eastAsia="Times New Roman" w:hAnsi="Calibri" w:cs="Calibri"/>
                <w:color w:val="000000"/>
                <w:sz w:val="22"/>
              </w:rPr>
            </w:pPr>
            <w:ins w:id="5253" w:author="Nate Bachmeier [AWS-SA]" w:date="2023-02-25T11:26:00Z">
              <w:r w:rsidRPr="00E16572">
                <w:rPr>
                  <w:rFonts w:ascii="Calibri" w:eastAsia="Times New Roman" w:hAnsi="Calibri" w:cs="Calibri"/>
                  <w:color w:val="000000"/>
                  <w:sz w:val="22"/>
                </w:rPr>
                <w:t>532</w:t>
              </w:r>
            </w:ins>
          </w:p>
        </w:tc>
      </w:tr>
      <w:tr w:rsidR="00E16572" w:rsidRPr="00E16572" w14:paraId="10E3CEA7" w14:textId="77777777" w:rsidTr="005D1D3E">
        <w:trPr>
          <w:trHeight w:val="300"/>
          <w:ins w:id="5254" w:author="Nate Bachmeier [AWS-SA]" w:date="2023-02-25T11:26:00Z"/>
          <w:trPrChange w:id="5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56" w:author="Nate Bachmeier [AWS-SA]" w:date="2023-02-26T11:07:00Z">
              <w:tcPr>
                <w:tcW w:w="4740" w:type="dxa"/>
                <w:tcBorders>
                  <w:top w:val="nil"/>
                  <w:left w:val="nil"/>
                  <w:bottom w:val="nil"/>
                  <w:right w:val="nil"/>
                </w:tcBorders>
                <w:shd w:val="clear" w:color="auto" w:fill="auto"/>
                <w:noWrap/>
                <w:vAlign w:val="bottom"/>
                <w:hideMark/>
              </w:tcPr>
            </w:tcPrChange>
          </w:tcPr>
          <w:p w14:paraId="07AD2AB4" w14:textId="77777777" w:rsidR="00E16572" w:rsidRPr="00E16572" w:rsidRDefault="00E16572" w:rsidP="00E16572">
            <w:pPr>
              <w:spacing w:line="240" w:lineRule="auto"/>
              <w:ind w:firstLine="0"/>
              <w:rPr>
                <w:ins w:id="5257" w:author="Nate Bachmeier [AWS-SA]" w:date="2023-02-25T11:26:00Z"/>
                <w:rFonts w:ascii="Calibri" w:eastAsia="Times New Roman" w:hAnsi="Calibri" w:cs="Calibri"/>
                <w:b w:val="0"/>
                <w:bCs w:val="0"/>
                <w:color w:val="000000"/>
                <w:sz w:val="22"/>
                <w:rPrChange w:id="5258" w:author="Nate Bachmeier [AWS-SA]" w:date="2023-02-25T11:29:00Z">
                  <w:rPr>
                    <w:ins w:id="5259" w:author="Nate Bachmeier [AWS-SA]" w:date="2023-02-25T11:26:00Z"/>
                    <w:rFonts w:ascii="Calibri" w:eastAsia="Times New Roman" w:hAnsi="Calibri" w:cs="Calibri"/>
                    <w:color w:val="000000"/>
                    <w:sz w:val="22"/>
                  </w:rPr>
                </w:rPrChange>
              </w:rPr>
            </w:pPr>
            <w:ins w:id="5260" w:author="Nate Bachmeier [AWS-SA]" w:date="2023-02-25T11:26:00Z">
              <w:r w:rsidRPr="00E16572">
                <w:rPr>
                  <w:rFonts w:ascii="Calibri" w:eastAsia="Times New Roman" w:hAnsi="Calibri" w:cs="Calibri"/>
                  <w:color w:val="000000"/>
                  <w:sz w:val="22"/>
                </w:rPr>
                <w:t>news anchoring</w:t>
              </w:r>
            </w:ins>
          </w:p>
        </w:tc>
        <w:tc>
          <w:tcPr>
            <w:tcW w:w="5348" w:type="dxa"/>
            <w:noWrap/>
            <w:hideMark/>
            <w:tcPrChange w:id="5261" w:author="Nate Bachmeier [AWS-SA]" w:date="2023-02-26T11:07:00Z">
              <w:tcPr>
                <w:tcW w:w="960" w:type="dxa"/>
                <w:tcBorders>
                  <w:top w:val="nil"/>
                  <w:left w:val="nil"/>
                  <w:bottom w:val="nil"/>
                  <w:right w:val="nil"/>
                </w:tcBorders>
                <w:shd w:val="clear" w:color="auto" w:fill="auto"/>
                <w:noWrap/>
                <w:vAlign w:val="bottom"/>
                <w:hideMark/>
              </w:tcPr>
            </w:tcPrChange>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62" w:author="Nate Bachmeier [AWS-SA]" w:date="2023-02-25T11:26:00Z"/>
                <w:rFonts w:ascii="Calibri" w:eastAsia="Times New Roman" w:hAnsi="Calibri" w:cs="Calibri"/>
                <w:color w:val="000000"/>
                <w:sz w:val="22"/>
              </w:rPr>
            </w:pPr>
            <w:ins w:id="5263" w:author="Nate Bachmeier [AWS-SA]" w:date="2023-02-25T11:26:00Z">
              <w:r w:rsidRPr="00E16572">
                <w:rPr>
                  <w:rFonts w:ascii="Calibri" w:eastAsia="Times New Roman" w:hAnsi="Calibri" w:cs="Calibri"/>
                  <w:color w:val="000000"/>
                  <w:sz w:val="22"/>
                </w:rPr>
                <w:t>613</w:t>
              </w:r>
            </w:ins>
          </w:p>
        </w:tc>
      </w:tr>
      <w:tr w:rsidR="00E16572" w:rsidRPr="00E16572" w14:paraId="77DE7F4C" w14:textId="77777777" w:rsidTr="005D1D3E">
        <w:trPr>
          <w:cnfStyle w:val="000000100000" w:firstRow="0" w:lastRow="0" w:firstColumn="0" w:lastColumn="0" w:oddVBand="0" w:evenVBand="0" w:oddHBand="1" w:evenHBand="0" w:firstRowFirstColumn="0" w:firstRowLastColumn="0" w:lastRowFirstColumn="0" w:lastRowLastColumn="0"/>
          <w:trHeight w:val="300"/>
          <w:ins w:id="5264" w:author="Nate Bachmeier [AWS-SA]" w:date="2023-02-25T11:26:00Z"/>
          <w:trPrChange w:id="5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66" w:author="Nate Bachmeier [AWS-SA]" w:date="2023-02-26T11:07:00Z">
              <w:tcPr>
                <w:tcW w:w="4740" w:type="dxa"/>
                <w:tcBorders>
                  <w:top w:val="nil"/>
                  <w:left w:val="nil"/>
                  <w:bottom w:val="nil"/>
                  <w:right w:val="nil"/>
                </w:tcBorders>
                <w:shd w:val="clear" w:color="auto" w:fill="auto"/>
                <w:noWrap/>
                <w:vAlign w:val="bottom"/>
                <w:hideMark/>
              </w:tcPr>
            </w:tcPrChange>
          </w:tcPr>
          <w:p w14:paraId="0E7B8D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67" w:author="Nate Bachmeier [AWS-SA]" w:date="2023-02-25T11:26:00Z"/>
                <w:rFonts w:ascii="Calibri" w:eastAsia="Times New Roman" w:hAnsi="Calibri" w:cs="Calibri"/>
                <w:b w:val="0"/>
                <w:bCs w:val="0"/>
                <w:color w:val="000000"/>
                <w:sz w:val="22"/>
                <w:rPrChange w:id="5268" w:author="Nate Bachmeier [AWS-SA]" w:date="2023-02-25T11:29:00Z">
                  <w:rPr>
                    <w:ins w:id="5269" w:author="Nate Bachmeier [AWS-SA]" w:date="2023-02-25T11:26:00Z"/>
                    <w:rFonts w:ascii="Calibri" w:eastAsia="Times New Roman" w:hAnsi="Calibri" w:cs="Calibri"/>
                    <w:color w:val="000000"/>
                    <w:sz w:val="22"/>
                  </w:rPr>
                </w:rPrChange>
              </w:rPr>
            </w:pPr>
            <w:ins w:id="5270" w:author="Nate Bachmeier [AWS-SA]" w:date="2023-02-25T11:26:00Z">
              <w:r w:rsidRPr="00E16572">
                <w:rPr>
                  <w:rFonts w:ascii="Calibri" w:eastAsia="Times New Roman" w:hAnsi="Calibri" w:cs="Calibri"/>
                  <w:color w:val="000000"/>
                  <w:sz w:val="22"/>
                </w:rPr>
                <w:t>opening bottle (not wine)</w:t>
              </w:r>
            </w:ins>
          </w:p>
        </w:tc>
        <w:tc>
          <w:tcPr>
            <w:tcW w:w="5348" w:type="dxa"/>
            <w:noWrap/>
            <w:hideMark/>
            <w:tcPrChange w:id="5271" w:author="Nate Bachmeier [AWS-SA]" w:date="2023-02-26T11:07:00Z">
              <w:tcPr>
                <w:tcW w:w="960" w:type="dxa"/>
                <w:tcBorders>
                  <w:top w:val="nil"/>
                  <w:left w:val="nil"/>
                  <w:bottom w:val="nil"/>
                  <w:right w:val="nil"/>
                </w:tcBorders>
                <w:shd w:val="clear" w:color="auto" w:fill="auto"/>
                <w:noWrap/>
                <w:vAlign w:val="bottom"/>
                <w:hideMark/>
              </w:tcPr>
            </w:tcPrChange>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72" w:author="Nate Bachmeier [AWS-SA]" w:date="2023-02-25T11:26:00Z"/>
                <w:rFonts w:ascii="Calibri" w:eastAsia="Times New Roman" w:hAnsi="Calibri" w:cs="Calibri"/>
                <w:color w:val="000000"/>
                <w:sz w:val="22"/>
              </w:rPr>
            </w:pPr>
            <w:ins w:id="5273" w:author="Nate Bachmeier [AWS-SA]" w:date="2023-02-25T11:26:00Z">
              <w:r w:rsidRPr="00E16572">
                <w:rPr>
                  <w:rFonts w:ascii="Calibri" w:eastAsia="Times New Roman" w:hAnsi="Calibri" w:cs="Calibri"/>
                  <w:color w:val="000000"/>
                  <w:sz w:val="22"/>
                </w:rPr>
                <w:t>824</w:t>
              </w:r>
            </w:ins>
          </w:p>
        </w:tc>
      </w:tr>
      <w:tr w:rsidR="00E16572" w:rsidRPr="00E16572" w14:paraId="11C71F01" w14:textId="77777777" w:rsidTr="005D1D3E">
        <w:trPr>
          <w:trHeight w:val="300"/>
          <w:ins w:id="5274" w:author="Nate Bachmeier [AWS-SA]" w:date="2023-02-25T11:26:00Z"/>
          <w:trPrChange w:id="5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76" w:author="Nate Bachmeier [AWS-SA]" w:date="2023-02-26T11:07:00Z">
              <w:tcPr>
                <w:tcW w:w="4740" w:type="dxa"/>
                <w:tcBorders>
                  <w:top w:val="nil"/>
                  <w:left w:val="nil"/>
                  <w:bottom w:val="nil"/>
                  <w:right w:val="nil"/>
                </w:tcBorders>
                <w:shd w:val="clear" w:color="auto" w:fill="auto"/>
                <w:noWrap/>
                <w:vAlign w:val="bottom"/>
                <w:hideMark/>
              </w:tcPr>
            </w:tcPrChange>
          </w:tcPr>
          <w:p w14:paraId="2DC66C37" w14:textId="77777777" w:rsidR="00E16572" w:rsidRPr="00E16572" w:rsidRDefault="00E16572" w:rsidP="00E16572">
            <w:pPr>
              <w:spacing w:line="240" w:lineRule="auto"/>
              <w:ind w:firstLine="0"/>
              <w:rPr>
                <w:ins w:id="5277" w:author="Nate Bachmeier [AWS-SA]" w:date="2023-02-25T11:26:00Z"/>
                <w:rFonts w:ascii="Calibri" w:eastAsia="Times New Roman" w:hAnsi="Calibri" w:cs="Calibri"/>
                <w:b w:val="0"/>
                <w:bCs w:val="0"/>
                <w:color w:val="000000"/>
                <w:sz w:val="22"/>
                <w:rPrChange w:id="5278" w:author="Nate Bachmeier [AWS-SA]" w:date="2023-02-25T11:29:00Z">
                  <w:rPr>
                    <w:ins w:id="5279" w:author="Nate Bachmeier [AWS-SA]" w:date="2023-02-25T11:26:00Z"/>
                    <w:rFonts w:ascii="Calibri" w:eastAsia="Times New Roman" w:hAnsi="Calibri" w:cs="Calibri"/>
                    <w:color w:val="000000"/>
                    <w:sz w:val="22"/>
                  </w:rPr>
                </w:rPrChange>
              </w:rPr>
            </w:pPr>
            <w:ins w:id="5280" w:author="Nate Bachmeier [AWS-SA]" w:date="2023-02-25T11:26:00Z">
              <w:r w:rsidRPr="00E16572">
                <w:rPr>
                  <w:rFonts w:ascii="Calibri" w:eastAsia="Times New Roman" w:hAnsi="Calibri" w:cs="Calibri"/>
                  <w:color w:val="000000"/>
                  <w:sz w:val="22"/>
                </w:rPr>
                <w:t>opening coconuts</w:t>
              </w:r>
            </w:ins>
          </w:p>
        </w:tc>
        <w:tc>
          <w:tcPr>
            <w:tcW w:w="5348" w:type="dxa"/>
            <w:noWrap/>
            <w:hideMark/>
            <w:tcPrChange w:id="5281" w:author="Nate Bachmeier [AWS-SA]" w:date="2023-02-26T11:07:00Z">
              <w:tcPr>
                <w:tcW w:w="960" w:type="dxa"/>
                <w:tcBorders>
                  <w:top w:val="nil"/>
                  <w:left w:val="nil"/>
                  <w:bottom w:val="nil"/>
                  <w:right w:val="nil"/>
                </w:tcBorders>
                <w:shd w:val="clear" w:color="auto" w:fill="auto"/>
                <w:noWrap/>
                <w:vAlign w:val="bottom"/>
                <w:hideMark/>
              </w:tcPr>
            </w:tcPrChange>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82" w:author="Nate Bachmeier [AWS-SA]" w:date="2023-02-25T11:26:00Z"/>
                <w:rFonts w:ascii="Calibri" w:eastAsia="Times New Roman" w:hAnsi="Calibri" w:cs="Calibri"/>
                <w:color w:val="000000"/>
                <w:sz w:val="22"/>
              </w:rPr>
            </w:pPr>
            <w:ins w:id="5283" w:author="Nate Bachmeier [AWS-SA]" w:date="2023-02-25T11:26:00Z">
              <w:r w:rsidRPr="00E16572">
                <w:rPr>
                  <w:rFonts w:ascii="Calibri" w:eastAsia="Times New Roman" w:hAnsi="Calibri" w:cs="Calibri"/>
                  <w:color w:val="000000"/>
                  <w:sz w:val="22"/>
                </w:rPr>
                <w:t>641</w:t>
              </w:r>
            </w:ins>
          </w:p>
        </w:tc>
      </w:tr>
      <w:tr w:rsidR="00E16572" w:rsidRPr="00E16572" w14:paraId="14B8BBC9" w14:textId="77777777" w:rsidTr="005D1D3E">
        <w:trPr>
          <w:cnfStyle w:val="000000100000" w:firstRow="0" w:lastRow="0" w:firstColumn="0" w:lastColumn="0" w:oddVBand="0" w:evenVBand="0" w:oddHBand="1" w:evenHBand="0" w:firstRowFirstColumn="0" w:firstRowLastColumn="0" w:lastRowFirstColumn="0" w:lastRowLastColumn="0"/>
          <w:trHeight w:val="300"/>
          <w:ins w:id="5284" w:author="Nate Bachmeier [AWS-SA]" w:date="2023-02-25T11:26:00Z"/>
          <w:trPrChange w:id="5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86" w:author="Nate Bachmeier [AWS-SA]" w:date="2023-02-26T11:07:00Z">
              <w:tcPr>
                <w:tcW w:w="4740" w:type="dxa"/>
                <w:tcBorders>
                  <w:top w:val="nil"/>
                  <w:left w:val="nil"/>
                  <w:bottom w:val="nil"/>
                  <w:right w:val="nil"/>
                </w:tcBorders>
                <w:shd w:val="clear" w:color="auto" w:fill="auto"/>
                <w:noWrap/>
                <w:vAlign w:val="bottom"/>
                <w:hideMark/>
              </w:tcPr>
            </w:tcPrChange>
          </w:tcPr>
          <w:p w14:paraId="1EFD25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87" w:author="Nate Bachmeier [AWS-SA]" w:date="2023-02-25T11:26:00Z"/>
                <w:rFonts w:ascii="Calibri" w:eastAsia="Times New Roman" w:hAnsi="Calibri" w:cs="Calibri"/>
                <w:b w:val="0"/>
                <w:bCs w:val="0"/>
                <w:color w:val="000000"/>
                <w:sz w:val="22"/>
                <w:rPrChange w:id="5288" w:author="Nate Bachmeier [AWS-SA]" w:date="2023-02-25T11:29:00Z">
                  <w:rPr>
                    <w:ins w:id="5289" w:author="Nate Bachmeier [AWS-SA]" w:date="2023-02-25T11:26:00Z"/>
                    <w:rFonts w:ascii="Calibri" w:eastAsia="Times New Roman" w:hAnsi="Calibri" w:cs="Calibri"/>
                    <w:color w:val="000000"/>
                    <w:sz w:val="22"/>
                  </w:rPr>
                </w:rPrChange>
              </w:rPr>
            </w:pPr>
            <w:ins w:id="5290" w:author="Nate Bachmeier [AWS-SA]" w:date="2023-02-25T11:26:00Z">
              <w:r w:rsidRPr="00E16572">
                <w:rPr>
                  <w:rFonts w:ascii="Calibri" w:eastAsia="Times New Roman" w:hAnsi="Calibri" w:cs="Calibri"/>
                  <w:color w:val="000000"/>
                  <w:sz w:val="22"/>
                </w:rPr>
                <w:t>opening door</w:t>
              </w:r>
            </w:ins>
          </w:p>
        </w:tc>
        <w:tc>
          <w:tcPr>
            <w:tcW w:w="5348" w:type="dxa"/>
            <w:noWrap/>
            <w:hideMark/>
            <w:tcPrChange w:id="5291" w:author="Nate Bachmeier [AWS-SA]" w:date="2023-02-26T11:07:00Z">
              <w:tcPr>
                <w:tcW w:w="960" w:type="dxa"/>
                <w:tcBorders>
                  <w:top w:val="nil"/>
                  <w:left w:val="nil"/>
                  <w:bottom w:val="nil"/>
                  <w:right w:val="nil"/>
                </w:tcBorders>
                <w:shd w:val="clear" w:color="auto" w:fill="auto"/>
                <w:noWrap/>
                <w:vAlign w:val="bottom"/>
                <w:hideMark/>
              </w:tcPr>
            </w:tcPrChange>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92" w:author="Nate Bachmeier [AWS-SA]" w:date="2023-02-25T11:26:00Z"/>
                <w:rFonts w:ascii="Calibri" w:eastAsia="Times New Roman" w:hAnsi="Calibri" w:cs="Calibri"/>
                <w:color w:val="000000"/>
                <w:sz w:val="22"/>
              </w:rPr>
            </w:pPr>
            <w:ins w:id="5293" w:author="Nate Bachmeier [AWS-SA]" w:date="2023-02-25T11:26:00Z">
              <w:r w:rsidRPr="00E16572">
                <w:rPr>
                  <w:rFonts w:ascii="Calibri" w:eastAsia="Times New Roman" w:hAnsi="Calibri" w:cs="Calibri"/>
                  <w:color w:val="000000"/>
                  <w:sz w:val="22"/>
                </w:rPr>
                <w:t>563</w:t>
              </w:r>
            </w:ins>
          </w:p>
        </w:tc>
      </w:tr>
      <w:tr w:rsidR="00E16572" w:rsidRPr="00E16572" w14:paraId="6D68CCE5" w14:textId="77777777" w:rsidTr="005D1D3E">
        <w:trPr>
          <w:trHeight w:val="300"/>
          <w:ins w:id="5294" w:author="Nate Bachmeier [AWS-SA]" w:date="2023-02-25T11:26:00Z"/>
          <w:trPrChange w:id="5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96" w:author="Nate Bachmeier [AWS-SA]" w:date="2023-02-26T11:07:00Z">
              <w:tcPr>
                <w:tcW w:w="4740" w:type="dxa"/>
                <w:tcBorders>
                  <w:top w:val="nil"/>
                  <w:left w:val="nil"/>
                  <w:bottom w:val="nil"/>
                  <w:right w:val="nil"/>
                </w:tcBorders>
                <w:shd w:val="clear" w:color="auto" w:fill="auto"/>
                <w:noWrap/>
                <w:vAlign w:val="bottom"/>
                <w:hideMark/>
              </w:tcPr>
            </w:tcPrChange>
          </w:tcPr>
          <w:p w14:paraId="0E08BBCE" w14:textId="77777777" w:rsidR="00E16572" w:rsidRPr="00E16572" w:rsidRDefault="00E16572" w:rsidP="00E16572">
            <w:pPr>
              <w:spacing w:line="240" w:lineRule="auto"/>
              <w:ind w:firstLine="0"/>
              <w:rPr>
                <w:ins w:id="5297" w:author="Nate Bachmeier [AWS-SA]" w:date="2023-02-25T11:26:00Z"/>
                <w:rFonts w:ascii="Calibri" w:eastAsia="Times New Roman" w:hAnsi="Calibri" w:cs="Calibri"/>
                <w:b w:val="0"/>
                <w:bCs w:val="0"/>
                <w:color w:val="000000"/>
                <w:sz w:val="22"/>
                <w:rPrChange w:id="5298" w:author="Nate Bachmeier [AWS-SA]" w:date="2023-02-25T11:29:00Z">
                  <w:rPr>
                    <w:ins w:id="5299" w:author="Nate Bachmeier [AWS-SA]" w:date="2023-02-25T11:26:00Z"/>
                    <w:rFonts w:ascii="Calibri" w:eastAsia="Times New Roman" w:hAnsi="Calibri" w:cs="Calibri"/>
                    <w:color w:val="000000"/>
                    <w:sz w:val="22"/>
                  </w:rPr>
                </w:rPrChange>
              </w:rPr>
            </w:pPr>
            <w:ins w:id="5300" w:author="Nate Bachmeier [AWS-SA]" w:date="2023-02-25T11:26:00Z">
              <w:r w:rsidRPr="00E16572">
                <w:rPr>
                  <w:rFonts w:ascii="Calibri" w:eastAsia="Times New Roman" w:hAnsi="Calibri" w:cs="Calibri"/>
                  <w:color w:val="000000"/>
                  <w:sz w:val="22"/>
                </w:rPr>
                <w:t>opening present</w:t>
              </w:r>
            </w:ins>
          </w:p>
        </w:tc>
        <w:tc>
          <w:tcPr>
            <w:tcW w:w="5348" w:type="dxa"/>
            <w:noWrap/>
            <w:hideMark/>
            <w:tcPrChange w:id="5301" w:author="Nate Bachmeier [AWS-SA]" w:date="2023-02-26T11:07:00Z">
              <w:tcPr>
                <w:tcW w:w="960" w:type="dxa"/>
                <w:tcBorders>
                  <w:top w:val="nil"/>
                  <w:left w:val="nil"/>
                  <w:bottom w:val="nil"/>
                  <w:right w:val="nil"/>
                </w:tcBorders>
                <w:shd w:val="clear" w:color="auto" w:fill="auto"/>
                <w:noWrap/>
                <w:vAlign w:val="bottom"/>
                <w:hideMark/>
              </w:tcPr>
            </w:tcPrChange>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02" w:author="Nate Bachmeier [AWS-SA]" w:date="2023-02-25T11:26:00Z"/>
                <w:rFonts w:ascii="Calibri" w:eastAsia="Times New Roman" w:hAnsi="Calibri" w:cs="Calibri"/>
                <w:color w:val="000000"/>
                <w:sz w:val="22"/>
              </w:rPr>
            </w:pPr>
            <w:ins w:id="5303" w:author="Nate Bachmeier [AWS-SA]" w:date="2023-02-25T11:26:00Z">
              <w:r w:rsidRPr="00E16572">
                <w:rPr>
                  <w:rFonts w:ascii="Calibri" w:eastAsia="Times New Roman" w:hAnsi="Calibri" w:cs="Calibri"/>
                  <w:color w:val="000000"/>
                  <w:sz w:val="22"/>
                </w:rPr>
                <w:t>856</w:t>
              </w:r>
            </w:ins>
          </w:p>
        </w:tc>
      </w:tr>
      <w:tr w:rsidR="00E16572" w:rsidRPr="00E16572" w14:paraId="109766E6" w14:textId="77777777" w:rsidTr="005D1D3E">
        <w:trPr>
          <w:cnfStyle w:val="000000100000" w:firstRow="0" w:lastRow="0" w:firstColumn="0" w:lastColumn="0" w:oddVBand="0" w:evenVBand="0" w:oddHBand="1" w:evenHBand="0" w:firstRowFirstColumn="0" w:firstRowLastColumn="0" w:lastRowFirstColumn="0" w:lastRowLastColumn="0"/>
          <w:trHeight w:val="300"/>
          <w:ins w:id="5304" w:author="Nate Bachmeier [AWS-SA]" w:date="2023-02-25T11:26:00Z"/>
          <w:trPrChange w:id="5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06" w:author="Nate Bachmeier [AWS-SA]" w:date="2023-02-26T11:07:00Z">
              <w:tcPr>
                <w:tcW w:w="4740" w:type="dxa"/>
                <w:tcBorders>
                  <w:top w:val="nil"/>
                  <w:left w:val="nil"/>
                  <w:bottom w:val="nil"/>
                  <w:right w:val="nil"/>
                </w:tcBorders>
                <w:shd w:val="clear" w:color="auto" w:fill="auto"/>
                <w:noWrap/>
                <w:vAlign w:val="bottom"/>
                <w:hideMark/>
              </w:tcPr>
            </w:tcPrChange>
          </w:tcPr>
          <w:p w14:paraId="68896B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07" w:author="Nate Bachmeier [AWS-SA]" w:date="2023-02-25T11:26:00Z"/>
                <w:rFonts w:ascii="Calibri" w:eastAsia="Times New Roman" w:hAnsi="Calibri" w:cs="Calibri"/>
                <w:b w:val="0"/>
                <w:bCs w:val="0"/>
                <w:color w:val="000000"/>
                <w:sz w:val="22"/>
                <w:rPrChange w:id="5308" w:author="Nate Bachmeier [AWS-SA]" w:date="2023-02-25T11:29:00Z">
                  <w:rPr>
                    <w:ins w:id="5309" w:author="Nate Bachmeier [AWS-SA]" w:date="2023-02-25T11:26:00Z"/>
                    <w:rFonts w:ascii="Calibri" w:eastAsia="Times New Roman" w:hAnsi="Calibri" w:cs="Calibri"/>
                    <w:color w:val="000000"/>
                    <w:sz w:val="22"/>
                  </w:rPr>
                </w:rPrChange>
              </w:rPr>
            </w:pPr>
            <w:ins w:id="5310" w:author="Nate Bachmeier [AWS-SA]" w:date="2023-02-25T11:26:00Z">
              <w:r w:rsidRPr="00E16572">
                <w:rPr>
                  <w:rFonts w:ascii="Calibri" w:eastAsia="Times New Roman" w:hAnsi="Calibri" w:cs="Calibri"/>
                  <w:color w:val="000000"/>
                  <w:sz w:val="22"/>
                </w:rPr>
                <w:t>opening refrigerator</w:t>
              </w:r>
            </w:ins>
          </w:p>
        </w:tc>
        <w:tc>
          <w:tcPr>
            <w:tcW w:w="5348" w:type="dxa"/>
            <w:noWrap/>
            <w:hideMark/>
            <w:tcPrChange w:id="5311" w:author="Nate Bachmeier [AWS-SA]" w:date="2023-02-26T11:07:00Z">
              <w:tcPr>
                <w:tcW w:w="960" w:type="dxa"/>
                <w:tcBorders>
                  <w:top w:val="nil"/>
                  <w:left w:val="nil"/>
                  <w:bottom w:val="nil"/>
                  <w:right w:val="nil"/>
                </w:tcBorders>
                <w:shd w:val="clear" w:color="auto" w:fill="auto"/>
                <w:noWrap/>
                <w:vAlign w:val="bottom"/>
                <w:hideMark/>
              </w:tcPr>
            </w:tcPrChange>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12" w:author="Nate Bachmeier [AWS-SA]" w:date="2023-02-25T11:26:00Z"/>
                <w:rFonts w:ascii="Calibri" w:eastAsia="Times New Roman" w:hAnsi="Calibri" w:cs="Calibri"/>
                <w:color w:val="000000"/>
                <w:sz w:val="22"/>
              </w:rPr>
            </w:pPr>
            <w:ins w:id="5313" w:author="Nate Bachmeier [AWS-SA]" w:date="2023-02-25T11:26:00Z">
              <w:r w:rsidRPr="00E16572">
                <w:rPr>
                  <w:rFonts w:ascii="Calibri" w:eastAsia="Times New Roman" w:hAnsi="Calibri" w:cs="Calibri"/>
                  <w:color w:val="000000"/>
                  <w:sz w:val="22"/>
                </w:rPr>
                <w:t>568</w:t>
              </w:r>
            </w:ins>
          </w:p>
        </w:tc>
      </w:tr>
      <w:tr w:rsidR="00E16572" w:rsidRPr="00E16572" w14:paraId="2F8A0457" w14:textId="77777777" w:rsidTr="005D1D3E">
        <w:trPr>
          <w:trHeight w:val="300"/>
          <w:ins w:id="5314" w:author="Nate Bachmeier [AWS-SA]" w:date="2023-02-25T11:26:00Z"/>
          <w:trPrChange w:id="5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16" w:author="Nate Bachmeier [AWS-SA]" w:date="2023-02-26T11:07:00Z">
              <w:tcPr>
                <w:tcW w:w="4740" w:type="dxa"/>
                <w:tcBorders>
                  <w:top w:val="nil"/>
                  <w:left w:val="nil"/>
                  <w:bottom w:val="nil"/>
                  <w:right w:val="nil"/>
                </w:tcBorders>
                <w:shd w:val="clear" w:color="auto" w:fill="auto"/>
                <w:noWrap/>
                <w:vAlign w:val="bottom"/>
                <w:hideMark/>
              </w:tcPr>
            </w:tcPrChange>
          </w:tcPr>
          <w:p w14:paraId="1B532DF2" w14:textId="77777777" w:rsidR="00E16572" w:rsidRPr="00E16572" w:rsidRDefault="00E16572" w:rsidP="00E16572">
            <w:pPr>
              <w:spacing w:line="240" w:lineRule="auto"/>
              <w:ind w:firstLine="0"/>
              <w:rPr>
                <w:ins w:id="5317" w:author="Nate Bachmeier [AWS-SA]" w:date="2023-02-25T11:26:00Z"/>
                <w:rFonts w:ascii="Calibri" w:eastAsia="Times New Roman" w:hAnsi="Calibri" w:cs="Calibri"/>
                <w:b w:val="0"/>
                <w:bCs w:val="0"/>
                <w:color w:val="000000"/>
                <w:sz w:val="22"/>
                <w:rPrChange w:id="5318" w:author="Nate Bachmeier [AWS-SA]" w:date="2023-02-25T11:29:00Z">
                  <w:rPr>
                    <w:ins w:id="5319" w:author="Nate Bachmeier [AWS-SA]" w:date="2023-02-25T11:26:00Z"/>
                    <w:rFonts w:ascii="Calibri" w:eastAsia="Times New Roman" w:hAnsi="Calibri" w:cs="Calibri"/>
                    <w:color w:val="000000"/>
                    <w:sz w:val="22"/>
                  </w:rPr>
                </w:rPrChange>
              </w:rPr>
            </w:pPr>
            <w:ins w:id="5320" w:author="Nate Bachmeier [AWS-SA]" w:date="2023-02-25T11:26:00Z">
              <w:r w:rsidRPr="00E16572">
                <w:rPr>
                  <w:rFonts w:ascii="Calibri" w:eastAsia="Times New Roman" w:hAnsi="Calibri" w:cs="Calibri"/>
                  <w:color w:val="000000"/>
                  <w:sz w:val="22"/>
                </w:rPr>
                <w:t>opening wine bottle</w:t>
              </w:r>
            </w:ins>
          </w:p>
        </w:tc>
        <w:tc>
          <w:tcPr>
            <w:tcW w:w="5348" w:type="dxa"/>
            <w:noWrap/>
            <w:hideMark/>
            <w:tcPrChange w:id="5321" w:author="Nate Bachmeier [AWS-SA]" w:date="2023-02-26T11:07:00Z">
              <w:tcPr>
                <w:tcW w:w="960" w:type="dxa"/>
                <w:tcBorders>
                  <w:top w:val="nil"/>
                  <w:left w:val="nil"/>
                  <w:bottom w:val="nil"/>
                  <w:right w:val="nil"/>
                </w:tcBorders>
                <w:shd w:val="clear" w:color="auto" w:fill="auto"/>
                <w:noWrap/>
                <w:vAlign w:val="bottom"/>
                <w:hideMark/>
              </w:tcPr>
            </w:tcPrChange>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22" w:author="Nate Bachmeier [AWS-SA]" w:date="2023-02-25T11:26:00Z"/>
                <w:rFonts w:ascii="Calibri" w:eastAsia="Times New Roman" w:hAnsi="Calibri" w:cs="Calibri"/>
                <w:color w:val="000000"/>
                <w:sz w:val="22"/>
              </w:rPr>
            </w:pPr>
            <w:ins w:id="5323" w:author="Nate Bachmeier [AWS-SA]" w:date="2023-02-25T11:26:00Z">
              <w:r w:rsidRPr="00E16572">
                <w:rPr>
                  <w:rFonts w:ascii="Calibri" w:eastAsia="Times New Roman" w:hAnsi="Calibri" w:cs="Calibri"/>
                  <w:color w:val="000000"/>
                  <w:sz w:val="22"/>
                </w:rPr>
                <w:t>589</w:t>
              </w:r>
            </w:ins>
          </w:p>
        </w:tc>
      </w:tr>
      <w:tr w:rsidR="00E16572" w:rsidRPr="00E16572" w14:paraId="379AF342" w14:textId="77777777" w:rsidTr="005D1D3E">
        <w:trPr>
          <w:cnfStyle w:val="000000100000" w:firstRow="0" w:lastRow="0" w:firstColumn="0" w:lastColumn="0" w:oddVBand="0" w:evenVBand="0" w:oddHBand="1" w:evenHBand="0" w:firstRowFirstColumn="0" w:firstRowLastColumn="0" w:lastRowFirstColumn="0" w:lastRowLastColumn="0"/>
          <w:trHeight w:val="300"/>
          <w:ins w:id="5324" w:author="Nate Bachmeier [AWS-SA]" w:date="2023-02-25T11:26:00Z"/>
          <w:trPrChange w:id="5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26" w:author="Nate Bachmeier [AWS-SA]" w:date="2023-02-26T11:07:00Z">
              <w:tcPr>
                <w:tcW w:w="4740" w:type="dxa"/>
                <w:tcBorders>
                  <w:top w:val="nil"/>
                  <w:left w:val="nil"/>
                  <w:bottom w:val="nil"/>
                  <w:right w:val="nil"/>
                </w:tcBorders>
                <w:shd w:val="clear" w:color="auto" w:fill="auto"/>
                <w:noWrap/>
                <w:vAlign w:val="bottom"/>
                <w:hideMark/>
              </w:tcPr>
            </w:tcPrChange>
          </w:tcPr>
          <w:p w14:paraId="5CD53A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27" w:author="Nate Bachmeier [AWS-SA]" w:date="2023-02-25T11:26:00Z"/>
                <w:rFonts w:ascii="Calibri" w:eastAsia="Times New Roman" w:hAnsi="Calibri" w:cs="Calibri"/>
                <w:b w:val="0"/>
                <w:bCs w:val="0"/>
                <w:color w:val="000000"/>
                <w:sz w:val="22"/>
                <w:rPrChange w:id="5328" w:author="Nate Bachmeier [AWS-SA]" w:date="2023-02-25T11:29:00Z">
                  <w:rPr>
                    <w:ins w:id="5329" w:author="Nate Bachmeier [AWS-SA]" w:date="2023-02-25T11:26:00Z"/>
                    <w:rFonts w:ascii="Calibri" w:eastAsia="Times New Roman" w:hAnsi="Calibri" w:cs="Calibri"/>
                    <w:color w:val="000000"/>
                    <w:sz w:val="22"/>
                  </w:rPr>
                </w:rPrChange>
              </w:rPr>
            </w:pPr>
            <w:ins w:id="5330" w:author="Nate Bachmeier [AWS-SA]" w:date="2023-02-25T11:26:00Z">
              <w:r w:rsidRPr="00E16572">
                <w:rPr>
                  <w:rFonts w:ascii="Calibri" w:eastAsia="Times New Roman" w:hAnsi="Calibri" w:cs="Calibri"/>
                  <w:color w:val="000000"/>
                  <w:sz w:val="22"/>
                </w:rPr>
                <w:t>packing</w:t>
              </w:r>
            </w:ins>
          </w:p>
        </w:tc>
        <w:tc>
          <w:tcPr>
            <w:tcW w:w="5348" w:type="dxa"/>
            <w:noWrap/>
            <w:hideMark/>
            <w:tcPrChange w:id="5331" w:author="Nate Bachmeier [AWS-SA]" w:date="2023-02-26T11:07:00Z">
              <w:tcPr>
                <w:tcW w:w="960" w:type="dxa"/>
                <w:tcBorders>
                  <w:top w:val="nil"/>
                  <w:left w:val="nil"/>
                  <w:bottom w:val="nil"/>
                  <w:right w:val="nil"/>
                </w:tcBorders>
                <w:shd w:val="clear" w:color="auto" w:fill="auto"/>
                <w:noWrap/>
                <w:vAlign w:val="bottom"/>
                <w:hideMark/>
              </w:tcPr>
            </w:tcPrChange>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32" w:author="Nate Bachmeier [AWS-SA]" w:date="2023-02-25T11:26:00Z"/>
                <w:rFonts w:ascii="Calibri" w:eastAsia="Times New Roman" w:hAnsi="Calibri" w:cs="Calibri"/>
                <w:color w:val="000000"/>
                <w:sz w:val="22"/>
              </w:rPr>
            </w:pPr>
            <w:ins w:id="5333" w:author="Nate Bachmeier [AWS-SA]" w:date="2023-02-25T11:26:00Z">
              <w:r w:rsidRPr="00E16572">
                <w:rPr>
                  <w:rFonts w:ascii="Calibri" w:eastAsia="Times New Roman" w:hAnsi="Calibri" w:cs="Calibri"/>
                  <w:color w:val="000000"/>
                  <w:sz w:val="22"/>
                </w:rPr>
                <w:t>627</w:t>
              </w:r>
            </w:ins>
          </w:p>
        </w:tc>
      </w:tr>
      <w:tr w:rsidR="00E16572" w:rsidRPr="00E16572" w14:paraId="68205C28" w14:textId="77777777" w:rsidTr="005D1D3E">
        <w:trPr>
          <w:trHeight w:val="300"/>
          <w:ins w:id="5334" w:author="Nate Bachmeier [AWS-SA]" w:date="2023-02-25T11:26:00Z"/>
          <w:trPrChange w:id="5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36" w:author="Nate Bachmeier [AWS-SA]" w:date="2023-02-26T11:07:00Z">
              <w:tcPr>
                <w:tcW w:w="4740" w:type="dxa"/>
                <w:tcBorders>
                  <w:top w:val="nil"/>
                  <w:left w:val="nil"/>
                  <w:bottom w:val="nil"/>
                  <w:right w:val="nil"/>
                </w:tcBorders>
                <w:shd w:val="clear" w:color="auto" w:fill="auto"/>
                <w:noWrap/>
                <w:vAlign w:val="bottom"/>
                <w:hideMark/>
              </w:tcPr>
            </w:tcPrChange>
          </w:tcPr>
          <w:p w14:paraId="4E730351" w14:textId="77777777" w:rsidR="00E16572" w:rsidRPr="00E16572" w:rsidRDefault="00E16572" w:rsidP="00E16572">
            <w:pPr>
              <w:spacing w:line="240" w:lineRule="auto"/>
              <w:ind w:firstLine="0"/>
              <w:rPr>
                <w:ins w:id="5337" w:author="Nate Bachmeier [AWS-SA]" w:date="2023-02-25T11:26:00Z"/>
                <w:rFonts w:ascii="Calibri" w:eastAsia="Times New Roman" w:hAnsi="Calibri" w:cs="Calibri"/>
                <w:b w:val="0"/>
                <w:bCs w:val="0"/>
                <w:color w:val="000000"/>
                <w:sz w:val="22"/>
                <w:rPrChange w:id="5338" w:author="Nate Bachmeier [AWS-SA]" w:date="2023-02-25T11:29:00Z">
                  <w:rPr>
                    <w:ins w:id="5339" w:author="Nate Bachmeier [AWS-SA]" w:date="2023-02-25T11:26:00Z"/>
                    <w:rFonts w:ascii="Calibri" w:eastAsia="Times New Roman" w:hAnsi="Calibri" w:cs="Calibri"/>
                    <w:color w:val="000000"/>
                    <w:sz w:val="22"/>
                  </w:rPr>
                </w:rPrChange>
              </w:rPr>
            </w:pPr>
            <w:ins w:id="5340" w:author="Nate Bachmeier [AWS-SA]" w:date="2023-02-25T11:26:00Z">
              <w:r w:rsidRPr="00E16572">
                <w:rPr>
                  <w:rFonts w:ascii="Calibri" w:eastAsia="Times New Roman" w:hAnsi="Calibri" w:cs="Calibri"/>
                  <w:color w:val="000000"/>
                  <w:sz w:val="22"/>
                </w:rPr>
                <w:t>paragliding</w:t>
              </w:r>
            </w:ins>
          </w:p>
        </w:tc>
        <w:tc>
          <w:tcPr>
            <w:tcW w:w="5348" w:type="dxa"/>
            <w:noWrap/>
            <w:hideMark/>
            <w:tcPrChange w:id="5341" w:author="Nate Bachmeier [AWS-SA]" w:date="2023-02-26T11:07:00Z">
              <w:tcPr>
                <w:tcW w:w="960" w:type="dxa"/>
                <w:tcBorders>
                  <w:top w:val="nil"/>
                  <w:left w:val="nil"/>
                  <w:bottom w:val="nil"/>
                  <w:right w:val="nil"/>
                </w:tcBorders>
                <w:shd w:val="clear" w:color="auto" w:fill="auto"/>
                <w:noWrap/>
                <w:vAlign w:val="bottom"/>
                <w:hideMark/>
              </w:tcPr>
            </w:tcPrChange>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42" w:author="Nate Bachmeier [AWS-SA]" w:date="2023-02-25T11:26:00Z"/>
                <w:rFonts w:ascii="Calibri" w:eastAsia="Times New Roman" w:hAnsi="Calibri" w:cs="Calibri"/>
                <w:color w:val="000000"/>
                <w:sz w:val="22"/>
              </w:rPr>
            </w:pPr>
            <w:ins w:id="5343" w:author="Nate Bachmeier [AWS-SA]" w:date="2023-02-25T11:26:00Z">
              <w:r w:rsidRPr="00E16572">
                <w:rPr>
                  <w:rFonts w:ascii="Calibri" w:eastAsia="Times New Roman" w:hAnsi="Calibri" w:cs="Calibri"/>
                  <w:color w:val="000000"/>
                  <w:sz w:val="22"/>
                </w:rPr>
                <w:t>726</w:t>
              </w:r>
            </w:ins>
          </w:p>
        </w:tc>
      </w:tr>
      <w:tr w:rsidR="00E16572" w:rsidRPr="00E16572" w14:paraId="2471AC5E" w14:textId="77777777" w:rsidTr="005D1D3E">
        <w:trPr>
          <w:cnfStyle w:val="000000100000" w:firstRow="0" w:lastRow="0" w:firstColumn="0" w:lastColumn="0" w:oddVBand="0" w:evenVBand="0" w:oddHBand="1" w:evenHBand="0" w:firstRowFirstColumn="0" w:firstRowLastColumn="0" w:lastRowFirstColumn="0" w:lastRowLastColumn="0"/>
          <w:trHeight w:val="300"/>
          <w:ins w:id="5344" w:author="Nate Bachmeier [AWS-SA]" w:date="2023-02-25T11:26:00Z"/>
          <w:trPrChange w:id="5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46" w:author="Nate Bachmeier [AWS-SA]" w:date="2023-02-26T11:07:00Z">
              <w:tcPr>
                <w:tcW w:w="4740" w:type="dxa"/>
                <w:tcBorders>
                  <w:top w:val="nil"/>
                  <w:left w:val="nil"/>
                  <w:bottom w:val="nil"/>
                  <w:right w:val="nil"/>
                </w:tcBorders>
                <w:shd w:val="clear" w:color="auto" w:fill="auto"/>
                <w:noWrap/>
                <w:vAlign w:val="bottom"/>
                <w:hideMark/>
              </w:tcPr>
            </w:tcPrChange>
          </w:tcPr>
          <w:p w14:paraId="3C7C57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47" w:author="Nate Bachmeier [AWS-SA]" w:date="2023-02-25T11:26:00Z"/>
                <w:rFonts w:ascii="Calibri" w:eastAsia="Times New Roman" w:hAnsi="Calibri" w:cs="Calibri"/>
                <w:b w:val="0"/>
                <w:bCs w:val="0"/>
                <w:color w:val="000000"/>
                <w:sz w:val="22"/>
                <w:rPrChange w:id="5348" w:author="Nate Bachmeier [AWS-SA]" w:date="2023-02-25T11:29:00Z">
                  <w:rPr>
                    <w:ins w:id="5349" w:author="Nate Bachmeier [AWS-SA]" w:date="2023-02-25T11:26:00Z"/>
                    <w:rFonts w:ascii="Calibri" w:eastAsia="Times New Roman" w:hAnsi="Calibri" w:cs="Calibri"/>
                    <w:color w:val="000000"/>
                    <w:sz w:val="22"/>
                  </w:rPr>
                </w:rPrChange>
              </w:rPr>
            </w:pPr>
            <w:ins w:id="5350" w:author="Nate Bachmeier [AWS-SA]" w:date="2023-02-25T11:26:00Z">
              <w:r w:rsidRPr="00E16572">
                <w:rPr>
                  <w:rFonts w:ascii="Calibri" w:eastAsia="Times New Roman" w:hAnsi="Calibri" w:cs="Calibri"/>
                  <w:color w:val="000000"/>
                  <w:sz w:val="22"/>
                </w:rPr>
                <w:t>parasailing</w:t>
              </w:r>
            </w:ins>
          </w:p>
        </w:tc>
        <w:tc>
          <w:tcPr>
            <w:tcW w:w="5348" w:type="dxa"/>
            <w:noWrap/>
            <w:hideMark/>
            <w:tcPrChange w:id="5351" w:author="Nate Bachmeier [AWS-SA]" w:date="2023-02-26T11:07:00Z">
              <w:tcPr>
                <w:tcW w:w="960" w:type="dxa"/>
                <w:tcBorders>
                  <w:top w:val="nil"/>
                  <w:left w:val="nil"/>
                  <w:bottom w:val="nil"/>
                  <w:right w:val="nil"/>
                </w:tcBorders>
                <w:shd w:val="clear" w:color="auto" w:fill="auto"/>
                <w:noWrap/>
                <w:vAlign w:val="bottom"/>
                <w:hideMark/>
              </w:tcPr>
            </w:tcPrChange>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52" w:author="Nate Bachmeier [AWS-SA]" w:date="2023-02-25T11:26:00Z"/>
                <w:rFonts w:ascii="Calibri" w:eastAsia="Times New Roman" w:hAnsi="Calibri" w:cs="Calibri"/>
                <w:color w:val="000000"/>
                <w:sz w:val="22"/>
              </w:rPr>
            </w:pPr>
            <w:ins w:id="5353" w:author="Nate Bachmeier [AWS-SA]" w:date="2023-02-25T11:26:00Z">
              <w:r w:rsidRPr="00E16572">
                <w:rPr>
                  <w:rFonts w:ascii="Calibri" w:eastAsia="Times New Roman" w:hAnsi="Calibri" w:cs="Calibri"/>
                  <w:color w:val="000000"/>
                  <w:sz w:val="22"/>
                </w:rPr>
                <w:t>798</w:t>
              </w:r>
            </w:ins>
          </w:p>
        </w:tc>
      </w:tr>
      <w:tr w:rsidR="00E16572" w:rsidRPr="00E16572" w14:paraId="64D82FE8" w14:textId="77777777" w:rsidTr="005D1D3E">
        <w:trPr>
          <w:trHeight w:val="300"/>
          <w:ins w:id="5354" w:author="Nate Bachmeier [AWS-SA]" w:date="2023-02-25T11:26:00Z"/>
          <w:trPrChange w:id="5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56" w:author="Nate Bachmeier [AWS-SA]" w:date="2023-02-26T11:07:00Z">
              <w:tcPr>
                <w:tcW w:w="4740" w:type="dxa"/>
                <w:tcBorders>
                  <w:top w:val="nil"/>
                  <w:left w:val="nil"/>
                  <w:bottom w:val="nil"/>
                  <w:right w:val="nil"/>
                </w:tcBorders>
                <w:shd w:val="clear" w:color="auto" w:fill="auto"/>
                <w:noWrap/>
                <w:vAlign w:val="bottom"/>
                <w:hideMark/>
              </w:tcPr>
            </w:tcPrChange>
          </w:tcPr>
          <w:p w14:paraId="37EE4D91" w14:textId="77777777" w:rsidR="00E16572" w:rsidRPr="00E16572" w:rsidRDefault="00E16572" w:rsidP="00E16572">
            <w:pPr>
              <w:spacing w:line="240" w:lineRule="auto"/>
              <w:ind w:firstLine="0"/>
              <w:rPr>
                <w:ins w:id="5357" w:author="Nate Bachmeier [AWS-SA]" w:date="2023-02-25T11:26:00Z"/>
                <w:rFonts w:ascii="Calibri" w:eastAsia="Times New Roman" w:hAnsi="Calibri" w:cs="Calibri"/>
                <w:b w:val="0"/>
                <w:bCs w:val="0"/>
                <w:color w:val="000000"/>
                <w:sz w:val="22"/>
                <w:rPrChange w:id="5358" w:author="Nate Bachmeier [AWS-SA]" w:date="2023-02-25T11:29:00Z">
                  <w:rPr>
                    <w:ins w:id="5359" w:author="Nate Bachmeier [AWS-SA]" w:date="2023-02-25T11:26:00Z"/>
                    <w:rFonts w:ascii="Calibri" w:eastAsia="Times New Roman" w:hAnsi="Calibri" w:cs="Calibri"/>
                    <w:color w:val="000000"/>
                    <w:sz w:val="22"/>
                  </w:rPr>
                </w:rPrChange>
              </w:rPr>
            </w:pPr>
            <w:ins w:id="5360" w:author="Nate Bachmeier [AWS-SA]" w:date="2023-02-25T11:26:00Z">
              <w:r w:rsidRPr="00E16572">
                <w:rPr>
                  <w:rFonts w:ascii="Calibri" w:eastAsia="Times New Roman" w:hAnsi="Calibri" w:cs="Calibri"/>
                  <w:color w:val="000000"/>
                  <w:sz w:val="22"/>
                </w:rPr>
                <w:t>parkour</w:t>
              </w:r>
            </w:ins>
          </w:p>
        </w:tc>
        <w:tc>
          <w:tcPr>
            <w:tcW w:w="5348" w:type="dxa"/>
            <w:noWrap/>
            <w:hideMark/>
            <w:tcPrChange w:id="5361" w:author="Nate Bachmeier [AWS-SA]" w:date="2023-02-26T11:07:00Z">
              <w:tcPr>
                <w:tcW w:w="960" w:type="dxa"/>
                <w:tcBorders>
                  <w:top w:val="nil"/>
                  <w:left w:val="nil"/>
                  <w:bottom w:val="nil"/>
                  <w:right w:val="nil"/>
                </w:tcBorders>
                <w:shd w:val="clear" w:color="auto" w:fill="auto"/>
                <w:noWrap/>
                <w:vAlign w:val="bottom"/>
                <w:hideMark/>
              </w:tcPr>
            </w:tcPrChange>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62" w:author="Nate Bachmeier [AWS-SA]" w:date="2023-02-25T11:26:00Z"/>
                <w:rFonts w:ascii="Calibri" w:eastAsia="Times New Roman" w:hAnsi="Calibri" w:cs="Calibri"/>
                <w:color w:val="000000"/>
                <w:sz w:val="22"/>
              </w:rPr>
            </w:pPr>
            <w:ins w:id="5363" w:author="Nate Bachmeier [AWS-SA]" w:date="2023-02-25T11:26:00Z">
              <w:r w:rsidRPr="00E16572">
                <w:rPr>
                  <w:rFonts w:ascii="Calibri" w:eastAsia="Times New Roman" w:hAnsi="Calibri" w:cs="Calibri"/>
                  <w:color w:val="000000"/>
                  <w:sz w:val="22"/>
                </w:rPr>
                <w:t>451</w:t>
              </w:r>
            </w:ins>
          </w:p>
        </w:tc>
      </w:tr>
      <w:tr w:rsidR="00E16572" w:rsidRPr="00E16572" w14:paraId="0D2B9E37" w14:textId="77777777" w:rsidTr="005D1D3E">
        <w:trPr>
          <w:cnfStyle w:val="000000100000" w:firstRow="0" w:lastRow="0" w:firstColumn="0" w:lastColumn="0" w:oddVBand="0" w:evenVBand="0" w:oddHBand="1" w:evenHBand="0" w:firstRowFirstColumn="0" w:firstRowLastColumn="0" w:lastRowFirstColumn="0" w:lastRowLastColumn="0"/>
          <w:trHeight w:val="300"/>
          <w:ins w:id="5364" w:author="Nate Bachmeier [AWS-SA]" w:date="2023-02-25T11:26:00Z"/>
          <w:trPrChange w:id="5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66" w:author="Nate Bachmeier [AWS-SA]" w:date="2023-02-26T11:07:00Z">
              <w:tcPr>
                <w:tcW w:w="4740" w:type="dxa"/>
                <w:tcBorders>
                  <w:top w:val="nil"/>
                  <w:left w:val="nil"/>
                  <w:bottom w:val="nil"/>
                  <w:right w:val="nil"/>
                </w:tcBorders>
                <w:shd w:val="clear" w:color="auto" w:fill="auto"/>
                <w:noWrap/>
                <w:vAlign w:val="bottom"/>
                <w:hideMark/>
              </w:tcPr>
            </w:tcPrChange>
          </w:tcPr>
          <w:p w14:paraId="54B2CD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67" w:author="Nate Bachmeier [AWS-SA]" w:date="2023-02-25T11:26:00Z"/>
                <w:rFonts w:ascii="Calibri" w:eastAsia="Times New Roman" w:hAnsi="Calibri" w:cs="Calibri"/>
                <w:b w:val="0"/>
                <w:bCs w:val="0"/>
                <w:color w:val="000000"/>
                <w:sz w:val="22"/>
                <w:rPrChange w:id="5368" w:author="Nate Bachmeier [AWS-SA]" w:date="2023-02-25T11:29:00Z">
                  <w:rPr>
                    <w:ins w:id="5369" w:author="Nate Bachmeier [AWS-SA]" w:date="2023-02-25T11:26:00Z"/>
                    <w:rFonts w:ascii="Calibri" w:eastAsia="Times New Roman" w:hAnsi="Calibri" w:cs="Calibri"/>
                    <w:color w:val="000000"/>
                    <w:sz w:val="22"/>
                  </w:rPr>
                </w:rPrChange>
              </w:rPr>
            </w:pPr>
            <w:ins w:id="5370" w:author="Nate Bachmeier [AWS-SA]" w:date="2023-02-25T11:26:00Z">
              <w:r w:rsidRPr="00E16572">
                <w:rPr>
                  <w:rFonts w:ascii="Calibri" w:eastAsia="Times New Roman" w:hAnsi="Calibri" w:cs="Calibri"/>
                  <w:color w:val="000000"/>
                  <w:sz w:val="22"/>
                </w:rPr>
                <w:t>passing American football (in game)</w:t>
              </w:r>
            </w:ins>
          </w:p>
        </w:tc>
        <w:tc>
          <w:tcPr>
            <w:tcW w:w="5348" w:type="dxa"/>
            <w:noWrap/>
            <w:hideMark/>
            <w:tcPrChange w:id="5371" w:author="Nate Bachmeier [AWS-SA]" w:date="2023-02-26T11:07:00Z">
              <w:tcPr>
                <w:tcW w:w="960" w:type="dxa"/>
                <w:tcBorders>
                  <w:top w:val="nil"/>
                  <w:left w:val="nil"/>
                  <w:bottom w:val="nil"/>
                  <w:right w:val="nil"/>
                </w:tcBorders>
                <w:shd w:val="clear" w:color="auto" w:fill="auto"/>
                <w:noWrap/>
                <w:vAlign w:val="bottom"/>
                <w:hideMark/>
              </w:tcPr>
            </w:tcPrChange>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72" w:author="Nate Bachmeier [AWS-SA]" w:date="2023-02-25T11:26:00Z"/>
                <w:rFonts w:ascii="Calibri" w:eastAsia="Times New Roman" w:hAnsi="Calibri" w:cs="Calibri"/>
                <w:color w:val="000000"/>
                <w:sz w:val="22"/>
              </w:rPr>
            </w:pPr>
            <w:ins w:id="5373" w:author="Nate Bachmeier [AWS-SA]" w:date="2023-02-25T11:26:00Z">
              <w:r w:rsidRPr="00E16572">
                <w:rPr>
                  <w:rFonts w:ascii="Calibri" w:eastAsia="Times New Roman" w:hAnsi="Calibri" w:cs="Calibri"/>
                  <w:color w:val="000000"/>
                  <w:sz w:val="22"/>
                </w:rPr>
                <w:t>557</w:t>
              </w:r>
            </w:ins>
          </w:p>
        </w:tc>
      </w:tr>
      <w:tr w:rsidR="00E16572" w:rsidRPr="00E16572" w14:paraId="50BAB49E" w14:textId="77777777" w:rsidTr="005D1D3E">
        <w:trPr>
          <w:trHeight w:val="300"/>
          <w:ins w:id="5374" w:author="Nate Bachmeier [AWS-SA]" w:date="2023-02-25T11:26:00Z"/>
          <w:trPrChange w:id="5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76" w:author="Nate Bachmeier [AWS-SA]" w:date="2023-02-26T11:07:00Z">
              <w:tcPr>
                <w:tcW w:w="4740" w:type="dxa"/>
                <w:tcBorders>
                  <w:top w:val="nil"/>
                  <w:left w:val="nil"/>
                  <w:bottom w:val="nil"/>
                  <w:right w:val="nil"/>
                </w:tcBorders>
                <w:shd w:val="clear" w:color="auto" w:fill="auto"/>
                <w:noWrap/>
                <w:vAlign w:val="bottom"/>
                <w:hideMark/>
              </w:tcPr>
            </w:tcPrChange>
          </w:tcPr>
          <w:p w14:paraId="5D61653E" w14:textId="77777777" w:rsidR="00E16572" w:rsidRPr="00E16572" w:rsidRDefault="00E16572" w:rsidP="00E16572">
            <w:pPr>
              <w:spacing w:line="240" w:lineRule="auto"/>
              <w:ind w:firstLine="0"/>
              <w:rPr>
                <w:ins w:id="5377" w:author="Nate Bachmeier [AWS-SA]" w:date="2023-02-25T11:26:00Z"/>
                <w:rFonts w:ascii="Calibri" w:eastAsia="Times New Roman" w:hAnsi="Calibri" w:cs="Calibri"/>
                <w:b w:val="0"/>
                <w:bCs w:val="0"/>
                <w:color w:val="000000"/>
                <w:sz w:val="22"/>
                <w:rPrChange w:id="5378" w:author="Nate Bachmeier [AWS-SA]" w:date="2023-02-25T11:29:00Z">
                  <w:rPr>
                    <w:ins w:id="5379" w:author="Nate Bachmeier [AWS-SA]" w:date="2023-02-25T11:26:00Z"/>
                    <w:rFonts w:ascii="Calibri" w:eastAsia="Times New Roman" w:hAnsi="Calibri" w:cs="Calibri"/>
                    <w:color w:val="000000"/>
                    <w:sz w:val="22"/>
                  </w:rPr>
                </w:rPrChange>
              </w:rPr>
            </w:pPr>
            <w:ins w:id="5380" w:author="Nate Bachmeier [AWS-SA]" w:date="2023-02-25T11:26:00Z">
              <w:r w:rsidRPr="00E16572">
                <w:rPr>
                  <w:rFonts w:ascii="Calibri" w:eastAsia="Times New Roman" w:hAnsi="Calibri" w:cs="Calibri"/>
                  <w:color w:val="000000"/>
                  <w:sz w:val="22"/>
                </w:rPr>
                <w:t>passing American football (not in game)</w:t>
              </w:r>
            </w:ins>
          </w:p>
        </w:tc>
        <w:tc>
          <w:tcPr>
            <w:tcW w:w="5348" w:type="dxa"/>
            <w:noWrap/>
            <w:hideMark/>
            <w:tcPrChange w:id="5381" w:author="Nate Bachmeier [AWS-SA]" w:date="2023-02-26T11:07:00Z">
              <w:tcPr>
                <w:tcW w:w="960" w:type="dxa"/>
                <w:tcBorders>
                  <w:top w:val="nil"/>
                  <w:left w:val="nil"/>
                  <w:bottom w:val="nil"/>
                  <w:right w:val="nil"/>
                </w:tcBorders>
                <w:shd w:val="clear" w:color="auto" w:fill="auto"/>
                <w:noWrap/>
                <w:vAlign w:val="bottom"/>
                <w:hideMark/>
              </w:tcPr>
            </w:tcPrChange>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82" w:author="Nate Bachmeier [AWS-SA]" w:date="2023-02-25T11:26:00Z"/>
                <w:rFonts w:ascii="Calibri" w:eastAsia="Times New Roman" w:hAnsi="Calibri" w:cs="Calibri"/>
                <w:color w:val="000000"/>
                <w:sz w:val="22"/>
              </w:rPr>
            </w:pPr>
            <w:ins w:id="5383" w:author="Nate Bachmeier [AWS-SA]" w:date="2023-02-25T11:26:00Z">
              <w:r w:rsidRPr="00E16572">
                <w:rPr>
                  <w:rFonts w:ascii="Calibri" w:eastAsia="Times New Roman" w:hAnsi="Calibri" w:cs="Calibri"/>
                  <w:color w:val="000000"/>
                  <w:sz w:val="22"/>
                </w:rPr>
                <w:t>803</w:t>
              </w:r>
            </w:ins>
          </w:p>
        </w:tc>
      </w:tr>
      <w:tr w:rsidR="00E16572" w:rsidRPr="00E16572" w14:paraId="6B0058FF" w14:textId="77777777" w:rsidTr="005D1D3E">
        <w:trPr>
          <w:cnfStyle w:val="000000100000" w:firstRow="0" w:lastRow="0" w:firstColumn="0" w:lastColumn="0" w:oddVBand="0" w:evenVBand="0" w:oddHBand="1" w:evenHBand="0" w:firstRowFirstColumn="0" w:firstRowLastColumn="0" w:lastRowFirstColumn="0" w:lastRowLastColumn="0"/>
          <w:trHeight w:val="300"/>
          <w:ins w:id="5384" w:author="Nate Bachmeier [AWS-SA]" w:date="2023-02-25T11:26:00Z"/>
          <w:trPrChange w:id="5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86" w:author="Nate Bachmeier [AWS-SA]" w:date="2023-02-26T11:07:00Z">
              <w:tcPr>
                <w:tcW w:w="4740" w:type="dxa"/>
                <w:tcBorders>
                  <w:top w:val="nil"/>
                  <w:left w:val="nil"/>
                  <w:bottom w:val="nil"/>
                  <w:right w:val="nil"/>
                </w:tcBorders>
                <w:shd w:val="clear" w:color="auto" w:fill="auto"/>
                <w:noWrap/>
                <w:vAlign w:val="bottom"/>
                <w:hideMark/>
              </w:tcPr>
            </w:tcPrChange>
          </w:tcPr>
          <w:p w14:paraId="25AFFE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87" w:author="Nate Bachmeier [AWS-SA]" w:date="2023-02-25T11:26:00Z"/>
                <w:rFonts w:ascii="Calibri" w:eastAsia="Times New Roman" w:hAnsi="Calibri" w:cs="Calibri"/>
                <w:b w:val="0"/>
                <w:bCs w:val="0"/>
                <w:color w:val="000000"/>
                <w:sz w:val="22"/>
                <w:rPrChange w:id="5388" w:author="Nate Bachmeier [AWS-SA]" w:date="2023-02-25T11:29:00Z">
                  <w:rPr>
                    <w:ins w:id="5389" w:author="Nate Bachmeier [AWS-SA]" w:date="2023-02-25T11:26:00Z"/>
                    <w:rFonts w:ascii="Calibri" w:eastAsia="Times New Roman" w:hAnsi="Calibri" w:cs="Calibri"/>
                    <w:color w:val="000000"/>
                    <w:sz w:val="22"/>
                  </w:rPr>
                </w:rPrChange>
              </w:rPr>
            </w:pPr>
            <w:ins w:id="5390" w:author="Nate Bachmeier [AWS-SA]" w:date="2023-02-25T11:26:00Z">
              <w:r w:rsidRPr="00E16572">
                <w:rPr>
                  <w:rFonts w:ascii="Calibri" w:eastAsia="Times New Roman" w:hAnsi="Calibri" w:cs="Calibri"/>
                  <w:color w:val="000000"/>
                  <w:sz w:val="22"/>
                </w:rPr>
                <w:t>passing soccer ball</w:t>
              </w:r>
            </w:ins>
          </w:p>
        </w:tc>
        <w:tc>
          <w:tcPr>
            <w:tcW w:w="5348" w:type="dxa"/>
            <w:noWrap/>
            <w:hideMark/>
            <w:tcPrChange w:id="5391" w:author="Nate Bachmeier [AWS-SA]" w:date="2023-02-26T11:07:00Z">
              <w:tcPr>
                <w:tcW w:w="960" w:type="dxa"/>
                <w:tcBorders>
                  <w:top w:val="nil"/>
                  <w:left w:val="nil"/>
                  <w:bottom w:val="nil"/>
                  <w:right w:val="nil"/>
                </w:tcBorders>
                <w:shd w:val="clear" w:color="auto" w:fill="auto"/>
                <w:noWrap/>
                <w:vAlign w:val="bottom"/>
                <w:hideMark/>
              </w:tcPr>
            </w:tcPrChange>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92" w:author="Nate Bachmeier [AWS-SA]" w:date="2023-02-25T11:26:00Z"/>
                <w:rFonts w:ascii="Calibri" w:eastAsia="Times New Roman" w:hAnsi="Calibri" w:cs="Calibri"/>
                <w:color w:val="000000"/>
                <w:sz w:val="22"/>
              </w:rPr>
            </w:pPr>
            <w:ins w:id="5393" w:author="Nate Bachmeier [AWS-SA]" w:date="2023-02-25T11:26:00Z">
              <w:r w:rsidRPr="00E16572">
                <w:rPr>
                  <w:rFonts w:ascii="Calibri" w:eastAsia="Times New Roman" w:hAnsi="Calibri" w:cs="Calibri"/>
                  <w:color w:val="000000"/>
                  <w:sz w:val="22"/>
                </w:rPr>
                <w:t>531</w:t>
              </w:r>
            </w:ins>
          </w:p>
        </w:tc>
      </w:tr>
      <w:tr w:rsidR="00E16572" w:rsidRPr="00E16572" w14:paraId="162F347A" w14:textId="77777777" w:rsidTr="005D1D3E">
        <w:trPr>
          <w:trHeight w:val="300"/>
          <w:ins w:id="5394" w:author="Nate Bachmeier [AWS-SA]" w:date="2023-02-25T11:26:00Z"/>
          <w:trPrChange w:id="5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96" w:author="Nate Bachmeier [AWS-SA]" w:date="2023-02-26T11:07:00Z">
              <w:tcPr>
                <w:tcW w:w="4740" w:type="dxa"/>
                <w:tcBorders>
                  <w:top w:val="nil"/>
                  <w:left w:val="nil"/>
                  <w:bottom w:val="nil"/>
                  <w:right w:val="nil"/>
                </w:tcBorders>
                <w:shd w:val="clear" w:color="auto" w:fill="auto"/>
                <w:noWrap/>
                <w:vAlign w:val="bottom"/>
                <w:hideMark/>
              </w:tcPr>
            </w:tcPrChange>
          </w:tcPr>
          <w:p w14:paraId="07630F5F" w14:textId="77777777" w:rsidR="00E16572" w:rsidRPr="00E16572" w:rsidRDefault="00E16572" w:rsidP="00E16572">
            <w:pPr>
              <w:spacing w:line="240" w:lineRule="auto"/>
              <w:ind w:firstLine="0"/>
              <w:rPr>
                <w:ins w:id="5397" w:author="Nate Bachmeier [AWS-SA]" w:date="2023-02-25T11:26:00Z"/>
                <w:rFonts w:ascii="Calibri" w:eastAsia="Times New Roman" w:hAnsi="Calibri" w:cs="Calibri"/>
                <w:b w:val="0"/>
                <w:bCs w:val="0"/>
                <w:color w:val="000000"/>
                <w:sz w:val="22"/>
                <w:rPrChange w:id="5398" w:author="Nate Bachmeier [AWS-SA]" w:date="2023-02-25T11:29:00Z">
                  <w:rPr>
                    <w:ins w:id="5399" w:author="Nate Bachmeier [AWS-SA]" w:date="2023-02-25T11:26:00Z"/>
                    <w:rFonts w:ascii="Calibri" w:eastAsia="Times New Roman" w:hAnsi="Calibri" w:cs="Calibri"/>
                    <w:color w:val="000000"/>
                    <w:sz w:val="22"/>
                  </w:rPr>
                </w:rPrChange>
              </w:rPr>
            </w:pPr>
            <w:ins w:id="5400" w:author="Nate Bachmeier [AWS-SA]" w:date="2023-02-25T11:26:00Z">
              <w:r w:rsidRPr="00E16572">
                <w:rPr>
                  <w:rFonts w:ascii="Calibri" w:eastAsia="Times New Roman" w:hAnsi="Calibri" w:cs="Calibri"/>
                  <w:color w:val="000000"/>
                  <w:sz w:val="22"/>
                </w:rPr>
                <w:t>peeling apples</w:t>
              </w:r>
            </w:ins>
          </w:p>
        </w:tc>
        <w:tc>
          <w:tcPr>
            <w:tcW w:w="5348" w:type="dxa"/>
            <w:noWrap/>
            <w:hideMark/>
            <w:tcPrChange w:id="5401" w:author="Nate Bachmeier [AWS-SA]" w:date="2023-02-26T11:07:00Z">
              <w:tcPr>
                <w:tcW w:w="960" w:type="dxa"/>
                <w:tcBorders>
                  <w:top w:val="nil"/>
                  <w:left w:val="nil"/>
                  <w:bottom w:val="nil"/>
                  <w:right w:val="nil"/>
                </w:tcBorders>
                <w:shd w:val="clear" w:color="auto" w:fill="auto"/>
                <w:noWrap/>
                <w:vAlign w:val="bottom"/>
                <w:hideMark/>
              </w:tcPr>
            </w:tcPrChange>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02" w:author="Nate Bachmeier [AWS-SA]" w:date="2023-02-25T11:26:00Z"/>
                <w:rFonts w:ascii="Calibri" w:eastAsia="Times New Roman" w:hAnsi="Calibri" w:cs="Calibri"/>
                <w:color w:val="000000"/>
                <w:sz w:val="22"/>
              </w:rPr>
            </w:pPr>
            <w:ins w:id="5403" w:author="Nate Bachmeier [AWS-SA]" w:date="2023-02-25T11:26:00Z">
              <w:r w:rsidRPr="00E16572">
                <w:rPr>
                  <w:rFonts w:ascii="Calibri" w:eastAsia="Times New Roman" w:hAnsi="Calibri" w:cs="Calibri"/>
                  <w:color w:val="000000"/>
                  <w:sz w:val="22"/>
                </w:rPr>
                <w:t>515</w:t>
              </w:r>
            </w:ins>
          </w:p>
        </w:tc>
      </w:tr>
      <w:tr w:rsidR="00E16572" w:rsidRPr="00E16572" w14:paraId="131E1C7F" w14:textId="77777777" w:rsidTr="005D1D3E">
        <w:trPr>
          <w:cnfStyle w:val="000000100000" w:firstRow="0" w:lastRow="0" w:firstColumn="0" w:lastColumn="0" w:oddVBand="0" w:evenVBand="0" w:oddHBand="1" w:evenHBand="0" w:firstRowFirstColumn="0" w:firstRowLastColumn="0" w:lastRowFirstColumn="0" w:lastRowLastColumn="0"/>
          <w:trHeight w:val="300"/>
          <w:ins w:id="5404" w:author="Nate Bachmeier [AWS-SA]" w:date="2023-02-25T11:26:00Z"/>
          <w:trPrChange w:id="5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06" w:author="Nate Bachmeier [AWS-SA]" w:date="2023-02-26T11:07:00Z">
              <w:tcPr>
                <w:tcW w:w="4740" w:type="dxa"/>
                <w:tcBorders>
                  <w:top w:val="nil"/>
                  <w:left w:val="nil"/>
                  <w:bottom w:val="nil"/>
                  <w:right w:val="nil"/>
                </w:tcBorders>
                <w:shd w:val="clear" w:color="auto" w:fill="auto"/>
                <w:noWrap/>
                <w:vAlign w:val="bottom"/>
                <w:hideMark/>
              </w:tcPr>
            </w:tcPrChange>
          </w:tcPr>
          <w:p w14:paraId="2BFCF2A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07" w:author="Nate Bachmeier [AWS-SA]" w:date="2023-02-25T11:26:00Z"/>
                <w:rFonts w:ascii="Calibri" w:eastAsia="Times New Roman" w:hAnsi="Calibri" w:cs="Calibri"/>
                <w:b w:val="0"/>
                <w:bCs w:val="0"/>
                <w:color w:val="000000"/>
                <w:sz w:val="22"/>
                <w:rPrChange w:id="5408" w:author="Nate Bachmeier [AWS-SA]" w:date="2023-02-25T11:29:00Z">
                  <w:rPr>
                    <w:ins w:id="5409" w:author="Nate Bachmeier [AWS-SA]" w:date="2023-02-25T11:26:00Z"/>
                    <w:rFonts w:ascii="Calibri" w:eastAsia="Times New Roman" w:hAnsi="Calibri" w:cs="Calibri"/>
                    <w:color w:val="000000"/>
                    <w:sz w:val="22"/>
                  </w:rPr>
                </w:rPrChange>
              </w:rPr>
            </w:pPr>
            <w:ins w:id="5410" w:author="Nate Bachmeier [AWS-SA]" w:date="2023-02-25T11:26:00Z">
              <w:r w:rsidRPr="00E16572">
                <w:rPr>
                  <w:rFonts w:ascii="Calibri" w:eastAsia="Times New Roman" w:hAnsi="Calibri" w:cs="Calibri"/>
                  <w:color w:val="000000"/>
                  <w:sz w:val="22"/>
                </w:rPr>
                <w:t>peeling banana</w:t>
              </w:r>
            </w:ins>
          </w:p>
        </w:tc>
        <w:tc>
          <w:tcPr>
            <w:tcW w:w="5348" w:type="dxa"/>
            <w:noWrap/>
            <w:hideMark/>
            <w:tcPrChange w:id="5411" w:author="Nate Bachmeier [AWS-SA]" w:date="2023-02-26T11:07:00Z">
              <w:tcPr>
                <w:tcW w:w="960" w:type="dxa"/>
                <w:tcBorders>
                  <w:top w:val="nil"/>
                  <w:left w:val="nil"/>
                  <w:bottom w:val="nil"/>
                  <w:right w:val="nil"/>
                </w:tcBorders>
                <w:shd w:val="clear" w:color="auto" w:fill="auto"/>
                <w:noWrap/>
                <w:vAlign w:val="bottom"/>
                <w:hideMark/>
              </w:tcPr>
            </w:tcPrChange>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12" w:author="Nate Bachmeier [AWS-SA]" w:date="2023-02-25T11:26:00Z"/>
                <w:rFonts w:ascii="Calibri" w:eastAsia="Times New Roman" w:hAnsi="Calibri" w:cs="Calibri"/>
                <w:color w:val="000000"/>
                <w:sz w:val="22"/>
              </w:rPr>
            </w:pPr>
            <w:ins w:id="5413" w:author="Nate Bachmeier [AWS-SA]" w:date="2023-02-25T11:26:00Z">
              <w:r w:rsidRPr="00E16572">
                <w:rPr>
                  <w:rFonts w:ascii="Calibri" w:eastAsia="Times New Roman" w:hAnsi="Calibri" w:cs="Calibri"/>
                  <w:color w:val="000000"/>
                  <w:sz w:val="22"/>
                </w:rPr>
                <w:t>447</w:t>
              </w:r>
            </w:ins>
          </w:p>
        </w:tc>
      </w:tr>
      <w:tr w:rsidR="00E16572" w:rsidRPr="00E16572" w14:paraId="7822D149" w14:textId="77777777" w:rsidTr="005D1D3E">
        <w:trPr>
          <w:trHeight w:val="300"/>
          <w:ins w:id="5414" w:author="Nate Bachmeier [AWS-SA]" w:date="2023-02-25T11:26:00Z"/>
          <w:trPrChange w:id="5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16" w:author="Nate Bachmeier [AWS-SA]" w:date="2023-02-26T11:07:00Z">
              <w:tcPr>
                <w:tcW w:w="4740" w:type="dxa"/>
                <w:tcBorders>
                  <w:top w:val="nil"/>
                  <w:left w:val="nil"/>
                  <w:bottom w:val="nil"/>
                  <w:right w:val="nil"/>
                </w:tcBorders>
                <w:shd w:val="clear" w:color="auto" w:fill="auto"/>
                <w:noWrap/>
                <w:vAlign w:val="bottom"/>
                <w:hideMark/>
              </w:tcPr>
            </w:tcPrChange>
          </w:tcPr>
          <w:p w14:paraId="0537EDB0" w14:textId="77777777" w:rsidR="00E16572" w:rsidRPr="00E16572" w:rsidRDefault="00E16572" w:rsidP="00E16572">
            <w:pPr>
              <w:spacing w:line="240" w:lineRule="auto"/>
              <w:ind w:firstLine="0"/>
              <w:rPr>
                <w:ins w:id="5417" w:author="Nate Bachmeier [AWS-SA]" w:date="2023-02-25T11:26:00Z"/>
                <w:rFonts w:ascii="Calibri" w:eastAsia="Times New Roman" w:hAnsi="Calibri" w:cs="Calibri"/>
                <w:b w:val="0"/>
                <w:bCs w:val="0"/>
                <w:color w:val="000000"/>
                <w:sz w:val="22"/>
                <w:rPrChange w:id="5418" w:author="Nate Bachmeier [AWS-SA]" w:date="2023-02-25T11:29:00Z">
                  <w:rPr>
                    <w:ins w:id="5419" w:author="Nate Bachmeier [AWS-SA]" w:date="2023-02-25T11:26:00Z"/>
                    <w:rFonts w:ascii="Calibri" w:eastAsia="Times New Roman" w:hAnsi="Calibri" w:cs="Calibri"/>
                    <w:color w:val="000000"/>
                    <w:sz w:val="22"/>
                  </w:rPr>
                </w:rPrChange>
              </w:rPr>
            </w:pPr>
            <w:ins w:id="5420" w:author="Nate Bachmeier [AWS-SA]" w:date="2023-02-25T11:26:00Z">
              <w:r w:rsidRPr="00E16572">
                <w:rPr>
                  <w:rFonts w:ascii="Calibri" w:eastAsia="Times New Roman" w:hAnsi="Calibri" w:cs="Calibri"/>
                  <w:color w:val="000000"/>
                  <w:sz w:val="22"/>
                </w:rPr>
                <w:t>peeling potatoes</w:t>
              </w:r>
            </w:ins>
          </w:p>
        </w:tc>
        <w:tc>
          <w:tcPr>
            <w:tcW w:w="5348" w:type="dxa"/>
            <w:noWrap/>
            <w:hideMark/>
            <w:tcPrChange w:id="5421" w:author="Nate Bachmeier [AWS-SA]" w:date="2023-02-26T11:07:00Z">
              <w:tcPr>
                <w:tcW w:w="960" w:type="dxa"/>
                <w:tcBorders>
                  <w:top w:val="nil"/>
                  <w:left w:val="nil"/>
                  <w:bottom w:val="nil"/>
                  <w:right w:val="nil"/>
                </w:tcBorders>
                <w:shd w:val="clear" w:color="auto" w:fill="auto"/>
                <w:noWrap/>
                <w:vAlign w:val="bottom"/>
                <w:hideMark/>
              </w:tcPr>
            </w:tcPrChange>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22" w:author="Nate Bachmeier [AWS-SA]" w:date="2023-02-25T11:26:00Z"/>
                <w:rFonts w:ascii="Calibri" w:eastAsia="Times New Roman" w:hAnsi="Calibri" w:cs="Calibri"/>
                <w:color w:val="000000"/>
                <w:sz w:val="22"/>
              </w:rPr>
            </w:pPr>
            <w:ins w:id="5423" w:author="Nate Bachmeier [AWS-SA]" w:date="2023-02-25T11:26:00Z">
              <w:r w:rsidRPr="00E16572">
                <w:rPr>
                  <w:rFonts w:ascii="Calibri" w:eastAsia="Times New Roman" w:hAnsi="Calibri" w:cs="Calibri"/>
                  <w:color w:val="000000"/>
                  <w:sz w:val="22"/>
                </w:rPr>
                <w:t>491</w:t>
              </w:r>
            </w:ins>
          </w:p>
        </w:tc>
      </w:tr>
      <w:tr w:rsidR="00E16572" w:rsidRPr="00E16572" w14:paraId="7248B8A4" w14:textId="77777777" w:rsidTr="005D1D3E">
        <w:trPr>
          <w:cnfStyle w:val="000000100000" w:firstRow="0" w:lastRow="0" w:firstColumn="0" w:lastColumn="0" w:oddVBand="0" w:evenVBand="0" w:oddHBand="1" w:evenHBand="0" w:firstRowFirstColumn="0" w:firstRowLastColumn="0" w:lastRowFirstColumn="0" w:lastRowLastColumn="0"/>
          <w:trHeight w:val="300"/>
          <w:ins w:id="5424" w:author="Nate Bachmeier [AWS-SA]" w:date="2023-02-25T11:26:00Z"/>
          <w:trPrChange w:id="5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26" w:author="Nate Bachmeier [AWS-SA]" w:date="2023-02-26T11:07:00Z">
              <w:tcPr>
                <w:tcW w:w="4740" w:type="dxa"/>
                <w:tcBorders>
                  <w:top w:val="nil"/>
                  <w:left w:val="nil"/>
                  <w:bottom w:val="nil"/>
                  <w:right w:val="nil"/>
                </w:tcBorders>
                <w:shd w:val="clear" w:color="auto" w:fill="auto"/>
                <w:noWrap/>
                <w:vAlign w:val="bottom"/>
                <w:hideMark/>
              </w:tcPr>
            </w:tcPrChange>
          </w:tcPr>
          <w:p w14:paraId="6AC3CA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27" w:author="Nate Bachmeier [AWS-SA]" w:date="2023-02-25T11:26:00Z"/>
                <w:rFonts w:ascii="Calibri" w:eastAsia="Times New Roman" w:hAnsi="Calibri" w:cs="Calibri"/>
                <w:b w:val="0"/>
                <w:bCs w:val="0"/>
                <w:color w:val="000000"/>
                <w:sz w:val="22"/>
                <w:rPrChange w:id="5428" w:author="Nate Bachmeier [AWS-SA]" w:date="2023-02-25T11:29:00Z">
                  <w:rPr>
                    <w:ins w:id="5429" w:author="Nate Bachmeier [AWS-SA]" w:date="2023-02-25T11:26:00Z"/>
                    <w:rFonts w:ascii="Calibri" w:eastAsia="Times New Roman" w:hAnsi="Calibri" w:cs="Calibri"/>
                    <w:color w:val="000000"/>
                    <w:sz w:val="22"/>
                  </w:rPr>
                </w:rPrChange>
              </w:rPr>
            </w:pPr>
            <w:ins w:id="5430" w:author="Nate Bachmeier [AWS-SA]" w:date="2023-02-25T11:26:00Z">
              <w:r w:rsidRPr="00E16572">
                <w:rPr>
                  <w:rFonts w:ascii="Calibri" w:eastAsia="Times New Roman" w:hAnsi="Calibri" w:cs="Calibri"/>
                  <w:color w:val="000000"/>
                  <w:sz w:val="22"/>
                </w:rPr>
                <w:t>person collecting garbage</w:t>
              </w:r>
            </w:ins>
          </w:p>
        </w:tc>
        <w:tc>
          <w:tcPr>
            <w:tcW w:w="5348" w:type="dxa"/>
            <w:noWrap/>
            <w:hideMark/>
            <w:tcPrChange w:id="5431" w:author="Nate Bachmeier [AWS-SA]" w:date="2023-02-26T11:07:00Z">
              <w:tcPr>
                <w:tcW w:w="960" w:type="dxa"/>
                <w:tcBorders>
                  <w:top w:val="nil"/>
                  <w:left w:val="nil"/>
                  <w:bottom w:val="nil"/>
                  <w:right w:val="nil"/>
                </w:tcBorders>
                <w:shd w:val="clear" w:color="auto" w:fill="auto"/>
                <w:noWrap/>
                <w:vAlign w:val="bottom"/>
                <w:hideMark/>
              </w:tcPr>
            </w:tcPrChange>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32" w:author="Nate Bachmeier [AWS-SA]" w:date="2023-02-25T11:26:00Z"/>
                <w:rFonts w:ascii="Calibri" w:eastAsia="Times New Roman" w:hAnsi="Calibri" w:cs="Calibri"/>
                <w:color w:val="000000"/>
                <w:sz w:val="22"/>
              </w:rPr>
            </w:pPr>
            <w:ins w:id="5433" w:author="Nate Bachmeier [AWS-SA]" w:date="2023-02-25T11:26:00Z">
              <w:r w:rsidRPr="00E16572">
                <w:rPr>
                  <w:rFonts w:ascii="Calibri" w:eastAsia="Times New Roman" w:hAnsi="Calibri" w:cs="Calibri"/>
                  <w:color w:val="000000"/>
                  <w:sz w:val="22"/>
                </w:rPr>
                <w:t>675</w:t>
              </w:r>
            </w:ins>
          </w:p>
        </w:tc>
      </w:tr>
      <w:tr w:rsidR="00E16572" w:rsidRPr="00E16572" w14:paraId="263D531A" w14:textId="77777777" w:rsidTr="005D1D3E">
        <w:trPr>
          <w:trHeight w:val="300"/>
          <w:ins w:id="5434" w:author="Nate Bachmeier [AWS-SA]" w:date="2023-02-25T11:26:00Z"/>
          <w:trPrChange w:id="5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36" w:author="Nate Bachmeier [AWS-SA]" w:date="2023-02-26T11:07:00Z">
              <w:tcPr>
                <w:tcW w:w="4740" w:type="dxa"/>
                <w:tcBorders>
                  <w:top w:val="nil"/>
                  <w:left w:val="nil"/>
                  <w:bottom w:val="nil"/>
                  <w:right w:val="nil"/>
                </w:tcBorders>
                <w:shd w:val="clear" w:color="auto" w:fill="auto"/>
                <w:noWrap/>
                <w:vAlign w:val="bottom"/>
                <w:hideMark/>
              </w:tcPr>
            </w:tcPrChange>
          </w:tcPr>
          <w:p w14:paraId="6AE06CFA" w14:textId="77777777" w:rsidR="00E16572" w:rsidRPr="00E16572" w:rsidRDefault="00E16572" w:rsidP="00E16572">
            <w:pPr>
              <w:spacing w:line="240" w:lineRule="auto"/>
              <w:ind w:firstLine="0"/>
              <w:rPr>
                <w:ins w:id="5437" w:author="Nate Bachmeier [AWS-SA]" w:date="2023-02-25T11:26:00Z"/>
                <w:rFonts w:ascii="Calibri" w:eastAsia="Times New Roman" w:hAnsi="Calibri" w:cs="Calibri"/>
                <w:b w:val="0"/>
                <w:bCs w:val="0"/>
                <w:color w:val="000000"/>
                <w:sz w:val="22"/>
                <w:rPrChange w:id="5438" w:author="Nate Bachmeier [AWS-SA]" w:date="2023-02-25T11:29:00Z">
                  <w:rPr>
                    <w:ins w:id="5439" w:author="Nate Bachmeier [AWS-SA]" w:date="2023-02-25T11:26:00Z"/>
                    <w:rFonts w:ascii="Calibri" w:eastAsia="Times New Roman" w:hAnsi="Calibri" w:cs="Calibri"/>
                    <w:color w:val="000000"/>
                    <w:sz w:val="22"/>
                  </w:rPr>
                </w:rPrChange>
              </w:rPr>
            </w:pPr>
            <w:ins w:id="5440" w:author="Nate Bachmeier [AWS-SA]" w:date="2023-02-25T11:26:00Z">
              <w:r w:rsidRPr="00E16572">
                <w:rPr>
                  <w:rFonts w:ascii="Calibri" w:eastAsia="Times New Roman" w:hAnsi="Calibri" w:cs="Calibri"/>
                  <w:color w:val="000000"/>
                  <w:sz w:val="22"/>
                </w:rPr>
                <w:lastRenderedPageBreak/>
                <w:t>petting animal (not cat)</w:t>
              </w:r>
            </w:ins>
          </w:p>
        </w:tc>
        <w:tc>
          <w:tcPr>
            <w:tcW w:w="5348" w:type="dxa"/>
            <w:noWrap/>
            <w:hideMark/>
            <w:tcPrChange w:id="5441" w:author="Nate Bachmeier [AWS-SA]" w:date="2023-02-26T11:07:00Z">
              <w:tcPr>
                <w:tcW w:w="960" w:type="dxa"/>
                <w:tcBorders>
                  <w:top w:val="nil"/>
                  <w:left w:val="nil"/>
                  <w:bottom w:val="nil"/>
                  <w:right w:val="nil"/>
                </w:tcBorders>
                <w:shd w:val="clear" w:color="auto" w:fill="auto"/>
                <w:noWrap/>
                <w:vAlign w:val="bottom"/>
                <w:hideMark/>
              </w:tcPr>
            </w:tcPrChange>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42" w:author="Nate Bachmeier [AWS-SA]" w:date="2023-02-25T11:26:00Z"/>
                <w:rFonts w:ascii="Calibri" w:eastAsia="Times New Roman" w:hAnsi="Calibri" w:cs="Calibri"/>
                <w:color w:val="000000"/>
                <w:sz w:val="22"/>
              </w:rPr>
            </w:pPr>
            <w:ins w:id="5443" w:author="Nate Bachmeier [AWS-SA]" w:date="2023-02-25T11:26:00Z">
              <w:r w:rsidRPr="00E16572">
                <w:rPr>
                  <w:rFonts w:ascii="Calibri" w:eastAsia="Times New Roman" w:hAnsi="Calibri" w:cs="Calibri"/>
                  <w:color w:val="000000"/>
                  <w:sz w:val="22"/>
                </w:rPr>
                <w:t>714</w:t>
              </w:r>
            </w:ins>
          </w:p>
        </w:tc>
      </w:tr>
      <w:tr w:rsidR="00E16572" w:rsidRPr="00E16572" w14:paraId="3887F33D" w14:textId="77777777" w:rsidTr="005D1D3E">
        <w:trPr>
          <w:cnfStyle w:val="000000100000" w:firstRow="0" w:lastRow="0" w:firstColumn="0" w:lastColumn="0" w:oddVBand="0" w:evenVBand="0" w:oddHBand="1" w:evenHBand="0" w:firstRowFirstColumn="0" w:firstRowLastColumn="0" w:lastRowFirstColumn="0" w:lastRowLastColumn="0"/>
          <w:trHeight w:val="300"/>
          <w:ins w:id="5444" w:author="Nate Bachmeier [AWS-SA]" w:date="2023-02-25T11:26:00Z"/>
          <w:trPrChange w:id="5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46" w:author="Nate Bachmeier [AWS-SA]" w:date="2023-02-26T11:07:00Z">
              <w:tcPr>
                <w:tcW w:w="4740" w:type="dxa"/>
                <w:tcBorders>
                  <w:top w:val="nil"/>
                  <w:left w:val="nil"/>
                  <w:bottom w:val="nil"/>
                  <w:right w:val="nil"/>
                </w:tcBorders>
                <w:shd w:val="clear" w:color="auto" w:fill="auto"/>
                <w:noWrap/>
                <w:vAlign w:val="bottom"/>
                <w:hideMark/>
              </w:tcPr>
            </w:tcPrChange>
          </w:tcPr>
          <w:p w14:paraId="19A9E3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47" w:author="Nate Bachmeier [AWS-SA]" w:date="2023-02-25T11:26:00Z"/>
                <w:rFonts w:ascii="Calibri" w:eastAsia="Times New Roman" w:hAnsi="Calibri" w:cs="Calibri"/>
                <w:b w:val="0"/>
                <w:bCs w:val="0"/>
                <w:color w:val="000000"/>
                <w:sz w:val="22"/>
                <w:rPrChange w:id="5448" w:author="Nate Bachmeier [AWS-SA]" w:date="2023-02-25T11:29:00Z">
                  <w:rPr>
                    <w:ins w:id="5449" w:author="Nate Bachmeier [AWS-SA]" w:date="2023-02-25T11:26:00Z"/>
                    <w:rFonts w:ascii="Calibri" w:eastAsia="Times New Roman" w:hAnsi="Calibri" w:cs="Calibri"/>
                    <w:color w:val="000000"/>
                    <w:sz w:val="22"/>
                  </w:rPr>
                </w:rPrChange>
              </w:rPr>
            </w:pPr>
            <w:ins w:id="5450" w:author="Nate Bachmeier [AWS-SA]" w:date="2023-02-25T11:26:00Z">
              <w:r w:rsidRPr="00E16572">
                <w:rPr>
                  <w:rFonts w:ascii="Calibri" w:eastAsia="Times New Roman" w:hAnsi="Calibri" w:cs="Calibri"/>
                  <w:color w:val="000000"/>
                  <w:sz w:val="22"/>
                </w:rPr>
                <w:t>petting cat</w:t>
              </w:r>
            </w:ins>
          </w:p>
        </w:tc>
        <w:tc>
          <w:tcPr>
            <w:tcW w:w="5348" w:type="dxa"/>
            <w:noWrap/>
            <w:hideMark/>
            <w:tcPrChange w:id="5451" w:author="Nate Bachmeier [AWS-SA]" w:date="2023-02-26T11:07:00Z">
              <w:tcPr>
                <w:tcW w:w="960" w:type="dxa"/>
                <w:tcBorders>
                  <w:top w:val="nil"/>
                  <w:left w:val="nil"/>
                  <w:bottom w:val="nil"/>
                  <w:right w:val="nil"/>
                </w:tcBorders>
                <w:shd w:val="clear" w:color="auto" w:fill="auto"/>
                <w:noWrap/>
                <w:vAlign w:val="bottom"/>
                <w:hideMark/>
              </w:tcPr>
            </w:tcPrChange>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52" w:author="Nate Bachmeier [AWS-SA]" w:date="2023-02-25T11:26:00Z"/>
                <w:rFonts w:ascii="Calibri" w:eastAsia="Times New Roman" w:hAnsi="Calibri" w:cs="Calibri"/>
                <w:color w:val="000000"/>
                <w:sz w:val="22"/>
              </w:rPr>
            </w:pPr>
            <w:ins w:id="5453" w:author="Nate Bachmeier [AWS-SA]" w:date="2023-02-25T11:26:00Z">
              <w:r w:rsidRPr="00E16572">
                <w:rPr>
                  <w:rFonts w:ascii="Calibri" w:eastAsia="Times New Roman" w:hAnsi="Calibri" w:cs="Calibri"/>
                  <w:color w:val="000000"/>
                  <w:sz w:val="22"/>
                </w:rPr>
                <w:t>540</w:t>
              </w:r>
            </w:ins>
          </w:p>
        </w:tc>
      </w:tr>
      <w:tr w:rsidR="00E16572" w:rsidRPr="00E16572" w14:paraId="7C9A170C" w14:textId="77777777" w:rsidTr="005D1D3E">
        <w:trPr>
          <w:trHeight w:val="300"/>
          <w:ins w:id="5454" w:author="Nate Bachmeier [AWS-SA]" w:date="2023-02-25T11:26:00Z"/>
          <w:trPrChange w:id="5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56" w:author="Nate Bachmeier [AWS-SA]" w:date="2023-02-26T11:07:00Z">
              <w:tcPr>
                <w:tcW w:w="4740" w:type="dxa"/>
                <w:tcBorders>
                  <w:top w:val="nil"/>
                  <w:left w:val="nil"/>
                  <w:bottom w:val="nil"/>
                  <w:right w:val="nil"/>
                </w:tcBorders>
                <w:shd w:val="clear" w:color="auto" w:fill="auto"/>
                <w:noWrap/>
                <w:vAlign w:val="bottom"/>
                <w:hideMark/>
              </w:tcPr>
            </w:tcPrChange>
          </w:tcPr>
          <w:p w14:paraId="528B2B86" w14:textId="77777777" w:rsidR="00E16572" w:rsidRPr="00E16572" w:rsidRDefault="00E16572" w:rsidP="00E16572">
            <w:pPr>
              <w:spacing w:line="240" w:lineRule="auto"/>
              <w:ind w:firstLine="0"/>
              <w:rPr>
                <w:ins w:id="5457" w:author="Nate Bachmeier [AWS-SA]" w:date="2023-02-25T11:26:00Z"/>
                <w:rFonts w:ascii="Calibri" w:eastAsia="Times New Roman" w:hAnsi="Calibri" w:cs="Calibri"/>
                <w:b w:val="0"/>
                <w:bCs w:val="0"/>
                <w:color w:val="000000"/>
                <w:sz w:val="22"/>
                <w:rPrChange w:id="5458" w:author="Nate Bachmeier [AWS-SA]" w:date="2023-02-25T11:29:00Z">
                  <w:rPr>
                    <w:ins w:id="5459" w:author="Nate Bachmeier [AWS-SA]" w:date="2023-02-25T11:26:00Z"/>
                    <w:rFonts w:ascii="Calibri" w:eastAsia="Times New Roman" w:hAnsi="Calibri" w:cs="Calibri"/>
                    <w:color w:val="000000"/>
                    <w:sz w:val="22"/>
                  </w:rPr>
                </w:rPrChange>
              </w:rPr>
            </w:pPr>
            <w:ins w:id="5460" w:author="Nate Bachmeier [AWS-SA]" w:date="2023-02-25T11:26:00Z">
              <w:r w:rsidRPr="00E16572">
                <w:rPr>
                  <w:rFonts w:ascii="Calibri" w:eastAsia="Times New Roman" w:hAnsi="Calibri" w:cs="Calibri"/>
                  <w:color w:val="000000"/>
                  <w:sz w:val="22"/>
                </w:rPr>
                <w:t>petting horse</w:t>
              </w:r>
            </w:ins>
          </w:p>
        </w:tc>
        <w:tc>
          <w:tcPr>
            <w:tcW w:w="5348" w:type="dxa"/>
            <w:noWrap/>
            <w:hideMark/>
            <w:tcPrChange w:id="5461" w:author="Nate Bachmeier [AWS-SA]" w:date="2023-02-26T11:07:00Z">
              <w:tcPr>
                <w:tcW w:w="960" w:type="dxa"/>
                <w:tcBorders>
                  <w:top w:val="nil"/>
                  <w:left w:val="nil"/>
                  <w:bottom w:val="nil"/>
                  <w:right w:val="nil"/>
                </w:tcBorders>
                <w:shd w:val="clear" w:color="auto" w:fill="auto"/>
                <w:noWrap/>
                <w:vAlign w:val="bottom"/>
                <w:hideMark/>
              </w:tcPr>
            </w:tcPrChange>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62" w:author="Nate Bachmeier [AWS-SA]" w:date="2023-02-25T11:26:00Z"/>
                <w:rFonts w:ascii="Calibri" w:eastAsia="Times New Roman" w:hAnsi="Calibri" w:cs="Calibri"/>
                <w:color w:val="000000"/>
                <w:sz w:val="22"/>
              </w:rPr>
            </w:pPr>
            <w:ins w:id="5463" w:author="Nate Bachmeier [AWS-SA]" w:date="2023-02-25T11:26:00Z">
              <w:r w:rsidRPr="00E16572">
                <w:rPr>
                  <w:rFonts w:ascii="Calibri" w:eastAsia="Times New Roman" w:hAnsi="Calibri" w:cs="Calibri"/>
                  <w:color w:val="000000"/>
                  <w:sz w:val="22"/>
                </w:rPr>
                <w:t>485</w:t>
              </w:r>
            </w:ins>
          </w:p>
        </w:tc>
      </w:tr>
      <w:tr w:rsidR="00E16572" w:rsidRPr="00E16572" w14:paraId="4D25F9D0" w14:textId="77777777" w:rsidTr="005D1D3E">
        <w:trPr>
          <w:cnfStyle w:val="000000100000" w:firstRow="0" w:lastRow="0" w:firstColumn="0" w:lastColumn="0" w:oddVBand="0" w:evenVBand="0" w:oddHBand="1" w:evenHBand="0" w:firstRowFirstColumn="0" w:firstRowLastColumn="0" w:lastRowFirstColumn="0" w:lastRowLastColumn="0"/>
          <w:trHeight w:val="300"/>
          <w:ins w:id="5464" w:author="Nate Bachmeier [AWS-SA]" w:date="2023-02-25T11:26:00Z"/>
          <w:trPrChange w:id="5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66" w:author="Nate Bachmeier [AWS-SA]" w:date="2023-02-26T11:07:00Z">
              <w:tcPr>
                <w:tcW w:w="4740" w:type="dxa"/>
                <w:tcBorders>
                  <w:top w:val="nil"/>
                  <w:left w:val="nil"/>
                  <w:bottom w:val="nil"/>
                  <w:right w:val="nil"/>
                </w:tcBorders>
                <w:shd w:val="clear" w:color="auto" w:fill="auto"/>
                <w:noWrap/>
                <w:vAlign w:val="bottom"/>
                <w:hideMark/>
              </w:tcPr>
            </w:tcPrChange>
          </w:tcPr>
          <w:p w14:paraId="3E730F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67" w:author="Nate Bachmeier [AWS-SA]" w:date="2023-02-25T11:26:00Z"/>
                <w:rFonts w:ascii="Calibri" w:eastAsia="Times New Roman" w:hAnsi="Calibri" w:cs="Calibri"/>
                <w:b w:val="0"/>
                <w:bCs w:val="0"/>
                <w:color w:val="000000"/>
                <w:sz w:val="22"/>
                <w:rPrChange w:id="5468" w:author="Nate Bachmeier [AWS-SA]" w:date="2023-02-25T11:29:00Z">
                  <w:rPr>
                    <w:ins w:id="5469" w:author="Nate Bachmeier [AWS-SA]" w:date="2023-02-25T11:26:00Z"/>
                    <w:rFonts w:ascii="Calibri" w:eastAsia="Times New Roman" w:hAnsi="Calibri" w:cs="Calibri"/>
                    <w:color w:val="000000"/>
                    <w:sz w:val="22"/>
                  </w:rPr>
                </w:rPrChange>
              </w:rPr>
            </w:pPr>
            <w:ins w:id="5470" w:author="Nate Bachmeier [AWS-SA]" w:date="2023-02-25T11:26:00Z">
              <w:r w:rsidRPr="00E16572">
                <w:rPr>
                  <w:rFonts w:ascii="Calibri" w:eastAsia="Times New Roman" w:hAnsi="Calibri" w:cs="Calibri"/>
                  <w:color w:val="000000"/>
                  <w:sz w:val="22"/>
                </w:rPr>
                <w:t>photobombing</w:t>
              </w:r>
            </w:ins>
          </w:p>
        </w:tc>
        <w:tc>
          <w:tcPr>
            <w:tcW w:w="5348" w:type="dxa"/>
            <w:noWrap/>
            <w:hideMark/>
            <w:tcPrChange w:id="5471" w:author="Nate Bachmeier [AWS-SA]" w:date="2023-02-26T11:07:00Z">
              <w:tcPr>
                <w:tcW w:w="960" w:type="dxa"/>
                <w:tcBorders>
                  <w:top w:val="nil"/>
                  <w:left w:val="nil"/>
                  <w:bottom w:val="nil"/>
                  <w:right w:val="nil"/>
                </w:tcBorders>
                <w:shd w:val="clear" w:color="auto" w:fill="auto"/>
                <w:noWrap/>
                <w:vAlign w:val="bottom"/>
                <w:hideMark/>
              </w:tcPr>
            </w:tcPrChange>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72" w:author="Nate Bachmeier [AWS-SA]" w:date="2023-02-25T11:26:00Z"/>
                <w:rFonts w:ascii="Calibri" w:eastAsia="Times New Roman" w:hAnsi="Calibri" w:cs="Calibri"/>
                <w:color w:val="000000"/>
                <w:sz w:val="22"/>
              </w:rPr>
            </w:pPr>
            <w:ins w:id="5473" w:author="Nate Bachmeier [AWS-SA]" w:date="2023-02-25T11:26:00Z">
              <w:r w:rsidRPr="00E16572">
                <w:rPr>
                  <w:rFonts w:ascii="Calibri" w:eastAsia="Times New Roman" w:hAnsi="Calibri" w:cs="Calibri"/>
                  <w:color w:val="000000"/>
                  <w:sz w:val="22"/>
                </w:rPr>
                <w:t>492</w:t>
              </w:r>
            </w:ins>
          </w:p>
        </w:tc>
      </w:tr>
      <w:tr w:rsidR="00E16572" w:rsidRPr="00E16572" w14:paraId="7B77F629" w14:textId="77777777" w:rsidTr="005D1D3E">
        <w:trPr>
          <w:trHeight w:val="300"/>
          <w:ins w:id="5474" w:author="Nate Bachmeier [AWS-SA]" w:date="2023-02-25T11:26:00Z"/>
          <w:trPrChange w:id="5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76" w:author="Nate Bachmeier [AWS-SA]" w:date="2023-02-26T11:07:00Z">
              <w:tcPr>
                <w:tcW w:w="4740" w:type="dxa"/>
                <w:tcBorders>
                  <w:top w:val="nil"/>
                  <w:left w:val="nil"/>
                  <w:bottom w:val="nil"/>
                  <w:right w:val="nil"/>
                </w:tcBorders>
                <w:shd w:val="clear" w:color="auto" w:fill="auto"/>
                <w:noWrap/>
                <w:vAlign w:val="bottom"/>
                <w:hideMark/>
              </w:tcPr>
            </w:tcPrChange>
          </w:tcPr>
          <w:p w14:paraId="44ED90BB" w14:textId="77777777" w:rsidR="00E16572" w:rsidRPr="00E16572" w:rsidRDefault="00E16572" w:rsidP="00E16572">
            <w:pPr>
              <w:spacing w:line="240" w:lineRule="auto"/>
              <w:ind w:firstLine="0"/>
              <w:rPr>
                <w:ins w:id="5477" w:author="Nate Bachmeier [AWS-SA]" w:date="2023-02-25T11:26:00Z"/>
                <w:rFonts w:ascii="Calibri" w:eastAsia="Times New Roman" w:hAnsi="Calibri" w:cs="Calibri"/>
                <w:b w:val="0"/>
                <w:bCs w:val="0"/>
                <w:color w:val="000000"/>
                <w:sz w:val="22"/>
                <w:rPrChange w:id="5478" w:author="Nate Bachmeier [AWS-SA]" w:date="2023-02-25T11:29:00Z">
                  <w:rPr>
                    <w:ins w:id="5479" w:author="Nate Bachmeier [AWS-SA]" w:date="2023-02-25T11:26:00Z"/>
                    <w:rFonts w:ascii="Calibri" w:eastAsia="Times New Roman" w:hAnsi="Calibri" w:cs="Calibri"/>
                    <w:color w:val="000000"/>
                    <w:sz w:val="22"/>
                  </w:rPr>
                </w:rPrChange>
              </w:rPr>
            </w:pPr>
            <w:ins w:id="5480" w:author="Nate Bachmeier [AWS-SA]" w:date="2023-02-25T11:26:00Z">
              <w:r w:rsidRPr="00E16572">
                <w:rPr>
                  <w:rFonts w:ascii="Calibri" w:eastAsia="Times New Roman" w:hAnsi="Calibri" w:cs="Calibri"/>
                  <w:color w:val="000000"/>
                  <w:sz w:val="22"/>
                </w:rPr>
                <w:t>photocopying</w:t>
              </w:r>
            </w:ins>
          </w:p>
        </w:tc>
        <w:tc>
          <w:tcPr>
            <w:tcW w:w="5348" w:type="dxa"/>
            <w:noWrap/>
            <w:hideMark/>
            <w:tcPrChange w:id="5481" w:author="Nate Bachmeier [AWS-SA]" w:date="2023-02-26T11:07:00Z">
              <w:tcPr>
                <w:tcW w:w="960" w:type="dxa"/>
                <w:tcBorders>
                  <w:top w:val="nil"/>
                  <w:left w:val="nil"/>
                  <w:bottom w:val="nil"/>
                  <w:right w:val="nil"/>
                </w:tcBorders>
                <w:shd w:val="clear" w:color="auto" w:fill="auto"/>
                <w:noWrap/>
                <w:vAlign w:val="bottom"/>
                <w:hideMark/>
              </w:tcPr>
            </w:tcPrChange>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82" w:author="Nate Bachmeier [AWS-SA]" w:date="2023-02-25T11:26:00Z"/>
                <w:rFonts w:ascii="Calibri" w:eastAsia="Times New Roman" w:hAnsi="Calibri" w:cs="Calibri"/>
                <w:color w:val="000000"/>
                <w:sz w:val="22"/>
              </w:rPr>
            </w:pPr>
            <w:ins w:id="5483" w:author="Nate Bachmeier [AWS-SA]" w:date="2023-02-25T11:26:00Z">
              <w:r w:rsidRPr="00E16572">
                <w:rPr>
                  <w:rFonts w:ascii="Calibri" w:eastAsia="Times New Roman" w:hAnsi="Calibri" w:cs="Calibri"/>
                  <w:color w:val="000000"/>
                  <w:sz w:val="22"/>
                </w:rPr>
                <w:t>561</w:t>
              </w:r>
            </w:ins>
          </w:p>
        </w:tc>
      </w:tr>
      <w:tr w:rsidR="00E16572" w:rsidRPr="00E16572" w14:paraId="332B8C39" w14:textId="77777777" w:rsidTr="005D1D3E">
        <w:trPr>
          <w:cnfStyle w:val="000000100000" w:firstRow="0" w:lastRow="0" w:firstColumn="0" w:lastColumn="0" w:oddVBand="0" w:evenVBand="0" w:oddHBand="1" w:evenHBand="0" w:firstRowFirstColumn="0" w:firstRowLastColumn="0" w:lastRowFirstColumn="0" w:lastRowLastColumn="0"/>
          <w:trHeight w:val="300"/>
          <w:ins w:id="5484" w:author="Nate Bachmeier [AWS-SA]" w:date="2023-02-25T11:26:00Z"/>
          <w:trPrChange w:id="5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86" w:author="Nate Bachmeier [AWS-SA]" w:date="2023-02-26T11:07:00Z">
              <w:tcPr>
                <w:tcW w:w="4740" w:type="dxa"/>
                <w:tcBorders>
                  <w:top w:val="nil"/>
                  <w:left w:val="nil"/>
                  <w:bottom w:val="nil"/>
                  <w:right w:val="nil"/>
                </w:tcBorders>
                <w:shd w:val="clear" w:color="auto" w:fill="auto"/>
                <w:noWrap/>
                <w:vAlign w:val="bottom"/>
                <w:hideMark/>
              </w:tcPr>
            </w:tcPrChange>
          </w:tcPr>
          <w:p w14:paraId="442B740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87" w:author="Nate Bachmeier [AWS-SA]" w:date="2023-02-25T11:26:00Z"/>
                <w:rFonts w:ascii="Calibri" w:eastAsia="Times New Roman" w:hAnsi="Calibri" w:cs="Calibri"/>
                <w:b w:val="0"/>
                <w:bCs w:val="0"/>
                <w:color w:val="000000"/>
                <w:sz w:val="22"/>
                <w:rPrChange w:id="5488" w:author="Nate Bachmeier [AWS-SA]" w:date="2023-02-25T11:29:00Z">
                  <w:rPr>
                    <w:ins w:id="5489" w:author="Nate Bachmeier [AWS-SA]" w:date="2023-02-25T11:26:00Z"/>
                    <w:rFonts w:ascii="Calibri" w:eastAsia="Times New Roman" w:hAnsi="Calibri" w:cs="Calibri"/>
                    <w:color w:val="000000"/>
                    <w:sz w:val="22"/>
                  </w:rPr>
                </w:rPrChange>
              </w:rPr>
            </w:pPr>
            <w:ins w:id="5490" w:author="Nate Bachmeier [AWS-SA]" w:date="2023-02-25T11:26:00Z">
              <w:r w:rsidRPr="00E16572">
                <w:rPr>
                  <w:rFonts w:ascii="Calibri" w:eastAsia="Times New Roman" w:hAnsi="Calibri" w:cs="Calibri"/>
                  <w:color w:val="000000"/>
                  <w:sz w:val="22"/>
                </w:rPr>
                <w:t>picking apples</w:t>
              </w:r>
            </w:ins>
          </w:p>
        </w:tc>
        <w:tc>
          <w:tcPr>
            <w:tcW w:w="5348" w:type="dxa"/>
            <w:noWrap/>
            <w:hideMark/>
            <w:tcPrChange w:id="5491" w:author="Nate Bachmeier [AWS-SA]" w:date="2023-02-26T11:07:00Z">
              <w:tcPr>
                <w:tcW w:w="960" w:type="dxa"/>
                <w:tcBorders>
                  <w:top w:val="nil"/>
                  <w:left w:val="nil"/>
                  <w:bottom w:val="nil"/>
                  <w:right w:val="nil"/>
                </w:tcBorders>
                <w:shd w:val="clear" w:color="auto" w:fill="auto"/>
                <w:noWrap/>
                <w:vAlign w:val="bottom"/>
                <w:hideMark/>
              </w:tcPr>
            </w:tcPrChange>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92" w:author="Nate Bachmeier [AWS-SA]" w:date="2023-02-25T11:26:00Z"/>
                <w:rFonts w:ascii="Calibri" w:eastAsia="Times New Roman" w:hAnsi="Calibri" w:cs="Calibri"/>
                <w:color w:val="000000"/>
                <w:sz w:val="22"/>
              </w:rPr>
            </w:pPr>
            <w:ins w:id="5493" w:author="Nate Bachmeier [AWS-SA]" w:date="2023-02-25T11:26:00Z">
              <w:r w:rsidRPr="00E16572">
                <w:rPr>
                  <w:rFonts w:ascii="Calibri" w:eastAsia="Times New Roman" w:hAnsi="Calibri" w:cs="Calibri"/>
                  <w:color w:val="000000"/>
                  <w:sz w:val="22"/>
                </w:rPr>
                <w:t>501</w:t>
              </w:r>
            </w:ins>
          </w:p>
        </w:tc>
      </w:tr>
      <w:tr w:rsidR="00E16572" w:rsidRPr="00E16572" w14:paraId="16DFD5B2" w14:textId="77777777" w:rsidTr="005D1D3E">
        <w:trPr>
          <w:trHeight w:val="300"/>
          <w:ins w:id="5494" w:author="Nate Bachmeier [AWS-SA]" w:date="2023-02-25T11:26:00Z"/>
          <w:trPrChange w:id="5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96" w:author="Nate Bachmeier [AWS-SA]" w:date="2023-02-26T11:07:00Z">
              <w:tcPr>
                <w:tcW w:w="4740" w:type="dxa"/>
                <w:tcBorders>
                  <w:top w:val="nil"/>
                  <w:left w:val="nil"/>
                  <w:bottom w:val="nil"/>
                  <w:right w:val="nil"/>
                </w:tcBorders>
                <w:shd w:val="clear" w:color="auto" w:fill="auto"/>
                <w:noWrap/>
                <w:vAlign w:val="bottom"/>
                <w:hideMark/>
              </w:tcPr>
            </w:tcPrChange>
          </w:tcPr>
          <w:p w14:paraId="28AF2E1E" w14:textId="77777777" w:rsidR="00E16572" w:rsidRPr="00E16572" w:rsidRDefault="00E16572" w:rsidP="00E16572">
            <w:pPr>
              <w:spacing w:line="240" w:lineRule="auto"/>
              <w:ind w:firstLine="0"/>
              <w:rPr>
                <w:ins w:id="5497" w:author="Nate Bachmeier [AWS-SA]" w:date="2023-02-25T11:26:00Z"/>
                <w:rFonts w:ascii="Calibri" w:eastAsia="Times New Roman" w:hAnsi="Calibri" w:cs="Calibri"/>
                <w:b w:val="0"/>
                <w:bCs w:val="0"/>
                <w:color w:val="000000"/>
                <w:sz w:val="22"/>
                <w:rPrChange w:id="5498" w:author="Nate Bachmeier [AWS-SA]" w:date="2023-02-25T11:29:00Z">
                  <w:rPr>
                    <w:ins w:id="5499" w:author="Nate Bachmeier [AWS-SA]" w:date="2023-02-25T11:26:00Z"/>
                    <w:rFonts w:ascii="Calibri" w:eastAsia="Times New Roman" w:hAnsi="Calibri" w:cs="Calibri"/>
                    <w:color w:val="000000"/>
                    <w:sz w:val="22"/>
                  </w:rPr>
                </w:rPrChange>
              </w:rPr>
            </w:pPr>
            <w:ins w:id="5500" w:author="Nate Bachmeier [AWS-SA]" w:date="2023-02-25T11:26:00Z">
              <w:r w:rsidRPr="00E16572">
                <w:rPr>
                  <w:rFonts w:ascii="Calibri" w:eastAsia="Times New Roman" w:hAnsi="Calibri" w:cs="Calibri"/>
                  <w:color w:val="000000"/>
                  <w:sz w:val="22"/>
                </w:rPr>
                <w:t>picking blueberries</w:t>
              </w:r>
            </w:ins>
          </w:p>
        </w:tc>
        <w:tc>
          <w:tcPr>
            <w:tcW w:w="5348" w:type="dxa"/>
            <w:noWrap/>
            <w:hideMark/>
            <w:tcPrChange w:id="5501" w:author="Nate Bachmeier [AWS-SA]" w:date="2023-02-26T11:07:00Z">
              <w:tcPr>
                <w:tcW w:w="960" w:type="dxa"/>
                <w:tcBorders>
                  <w:top w:val="nil"/>
                  <w:left w:val="nil"/>
                  <w:bottom w:val="nil"/>
                  <w:right w:val="nil"/>
                </w:tcBorders>
                <w:shd w:val="clear" w:color="auto" w:fill="auto"/>
                <w:noWrap/>
                <w:vAlign w:val="bottom"/>
                <w:hideMark/>
              </w:tcPr>
            </w:tcPrChange>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02" w:author="Nate Bachmeier [AWS-SA]" w:date="2023-02-25T11:26:00Z"/>
                <w:rFonts w:ascii="Calibri" w:eastAsia="Times New Roman" w:hAnsi="Calibri" w:cs="Calibri"/>
                <w:color w:val="000000"/>
                <w:sz w:val="22"/>
              </w:rPr>
            </w:pPr>
            <w:ins w:id="5503" w:author="Nate Bachmeier [AWS-SA]" w:date="2023-02-25T11:26:00Z">
              <w:r w:rsidRPr="00E16572">
                <w:rPr>
                  <w:rFonts w:ascii="Calibri" w:eastAsia="Times New Roman" w:hAnsi="Calibri" w:cs="Calibri"/>
                  <w:color w:val="000000"/>
                  <w:sz w:val="22"/>
                </w:rPr>
                <w:t>511</w:t>
              </w:r>
            </w:ins>
          </w:p>
        </w:tc>
      </w:tr>
      <w:tr w:rsidR="00E16572" w:rsidRPr="00E16572" w14:paraId="13E53BA2" w14:textId="77777777" w:rsidTr="005D1D3E">
        <w:trPr>
          <w:cnfStyle w:val="000000100000" w:firstRow="0" w:lastRow="0" w:firstColumn="0" w:lastColumn="0" w:oddVBand="0" w:evenVBand="0" w:oddHBand="1" w:evenHBand="0" w:firstRowFirstColumn="0" w:firstRowLastColumn="0" w:lastRowFirstColumn="0" w:lastRowLastColumn="0"/>
          <w:trHeight w:val="300"/>
          <w:ins w:id="5504" w:author="Nate Bachmeier [AWS-SA]" w:date="2023-02-25T11:26:00Z"/>
          <w:trPrChange w:id="5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06" w:author="Nate Bachmeier [AWS-SA]" w:date="2023-02-26T11:07:00Z">
              <w:tcPr>
                <w:tcW w:w="4740" w:type="dxa"/>
                <w:tcBorders>
                  <w:top w:val="nil"/>
                  <w:left w:val="nil"/>
                  <w:bottom w:val="nil"/>
                  <w:right w:val="nil"/>
                </w:tcBorders>
                <w:shd w:val="clear" w:color="auto" w:fill="auto"/>
                <w:noWrap/>
                <w:vAlign w:val="bottom"/>
                <w:hideMark/>
              </w:tcPr>
            </w:tcPrChange>
          </w:tcPr>
          <w:p w14:paraId="2415CC7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07" w:author="Nate Bachmeier [AWS-SA]" w:date="2023-02-25T11:26:00Z"/>
                <w:rFonts w:ascii="Calibri" w:eastAsia="Times New Roman" w:hAnsi="Calibri" w:cs="Calibri"/>
                <w:b w:val="0"/>
                <w:bCs w:val="0"/>
                <w:color w:val="000000"/>
                <w:sz w:val="22"/>
                <w:rPrChange w:id="5508" w:author="Nate Bachmeier [AWS-SA]" w:date="2023-02-25T11:29:00Z">
                  <w:rPr>
                    <w:ins w:id="5509" w:author="Nate Bachmeier [AWS-SA]" w:date="2023-02-25T11:26:00Z"/>
                    <w:rFonts w:ascii="Calibri" w:eastAsia="Times New Roman" w:hAnsi="Calibri" w:cs="Calibri"/>
                    <w:color w:val="000000"/>
                    <w:sz w:val="22"/>
                  </w:rPr>
                </w:rPrChange>
              </w:rPr>
            </w:pPr>
            <w:ins w:id="5510" w:author="Nate Bachmeier [AWS-SA]" w:date="2023-02-25T11:26:00Z">
              <w:r w:rsidRPr="00E16572">
                <w:rPr>
                  <w:rFonts w:ascii="Calibri" w:eastAsia="Times New Roman" w:hAnsi="Calibri" w:cs="Calibri"/>
                  <w:color w:val="000000"/>
                  <w:sz w:val="22"/>
                </w:rPr>
                <w:t>pillow fight</w:t>
              </w:r>
            </w:ins>
          </w:p>
        </w:tc>
        <w:tc>
          <w:tcPr>
            <w:tcW w:w="5348" w:type="dxa"/>
            <w:noWrap/>
            <w:hideMark/>
            <w:tcPrChange w:id="5511" w:author="Nate Bachmeier [AWS-SA]" w:date="2023-02-26T11:07:00Z">
              <w:tcPr>
                <w:tcW w:w="960" w:type="dxa"/>
                <w:tcBorders>
                  <w:top w:val="nil"/>
                  <w:left w:val="nil"/>
                  <w:bottom w:val="nil"/>
                  <w:right w:val="nil"/>
                </w:tcBorders>
                <w:shd w:val="clear" w:color="auto" w:fill="auto"/>
                <w:noWrap/>
                <w:vAlign w:val="bottom"/>
                <w:hideMark/>
              </w:tcPr>
            </w:tcPrChange>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12" w:author="Nate Bachmeier [AWS-SA]" w:date="2023-02-25T11:26:00Z"/>
                <w:rFonts w:ascii="Calibri" w:eastAsia="Times New Roman" w:hAnsi="Calibri" w:cs="Calibri"/>
                <w:color w:val="000000"/>
                <w:sz w:val="22"/>
              </w:rPr>
            </w:pPr>
            <w:ins w:id="5513" w:author="Nate Bachmeier [AWS-SA]" w:date="2023-02-25T11:26:00Z">
              <w:r w:rsidRPr="00E16572">
                <w:rPr>
                  <w:rFonts w:ascii="Calibri" w:eastAsia="Times New Roman" w:hAnsi="Calibri" w:cs="Calibri"/>
                  <w:color w:val="000000"/>
                  <w:sz w:val="22"/>
                </w:rPr>
                <w:t>829</w:t>
              </w:r>
            </w:ins>
          </w:p>
        </w:tc>
      </w:tr>
      <w:tr w:rsidR="00E16572" w:rsidRPr="00E16572" w14:paraId="5E1FAA34" w14:textId="77777777" w:rsidTr="005D1D3E">
        <w:trPr>
          <w:trHeight w:val="300"/>
          <w:ins w:id="5514" w:author="Nate Bachmeier [AWS-SA]" w:date="2023-02-25T11:26:00Z"/>
          <w:trPrChange w:id="5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16" w:author="Nate Bachmeier [AWS-SA]" w:date="2023-02-26T11:07:00Z">
              <w:tcPr>
                <w:tcW w:w="4740" w:type="dxa"/>
                <w:tcBorders>
                  <w:top w:val="nil"/>
                  <w:left w:val="nil"/>
                  <w:bottom w:val="nil"/>
                  <w:right w:val="nil"/>
                </w:tcBorders>
                <w:shd w:val="clear" w:color="auto" w:fill="auto"/>
                <w:noWrap/>
                <w:vAlign w:val="bottom"/>
                <w:hideMark/>
              </w:tcPr>
            </w:tcPrChange>
          </w:tcPr>
          <w:p w14:paraId="5C2D6FEB" w14:textId="77777777" w:rsidR="00E16572" w:rsidRPr="00E16572" w:rsidRDefault="00E16572" w:rsidP="00E16572">
            <w:pPr>
              <w:spacing w:line="240" w:lineRule="auto"/>
              <w:ind w:firstLine="0"/>
              <w:rPr>
                <w:ins w:id="5517" w:author="Nate Bachmeier [AWS-SA]" w:date="2023-02-25T11:26:00Z"/>
                <w:rFonts w:ascii="Calibri" w:eastAsia="Times New Roman" w:hAnsi="Calibri" w:cs="Calibri"/>
                <w:b w:val="0"/>
                <w:bCs w:val="0"/>
                <w:color w:val="000000"/>
                <w:sz w:val="22"/>
                <w:rPrChange w:id="5518" w:author="Nate Bachmeier [AWS-SA]" w:date="2023-02-25T11:29:00Z">
                  <w:rPr>
                    <w:ins w:id="5519" w:author="Nate Bachmeier [AWS-SA]" w:date="2023-02-25T11:26:00Z"/>
                    <w:rFonts w:ascii="Calibri" w:eastAsia="Times New Roman" w:hAnsi="Calibri" w:cs="Calibri"/>
                    <w:color w:val="000000"/>
                    <w:sz w:val="22"/>
                  </w:rPr>
                </w:rPrChange>
              </w:rPr>
            </w:pPr>
            <w:ins w:id="5520" w:author="Nate Bachmeier [AWS-SA]" w:date="2023-02-25T11:26:00Z">
              <w:r w:rsidRPr="00E16572">
                <w:rPr>
                  <w:rFonts w:ascii="Calibri" w:eastAsia="Times New Roman" w:hAnsi="Calibri" w:cs="Calibri"/>
                  <w:color w:val="000000"/>
                  <w:sz w:val="22"/>
                </w:rPr>
                <w:t>pinching</w:t>
              </w:r>
            </w:ins>
          </w:p>
        </w:tc>
        <w:tc>
          <w:tcPr>
            <w:tcW w:w="5348" w:type="dxa"/>
            <w:noWrap/>
            <w:hideMark/>
            <w:tcPrChange w:id="5521" w:author="Nate Bachmeier [AWS-SA]" w:date="2023-02-26T11:07:00Z">
              <w:tcPr>
                <w:tcW w:w="960" w:type="dxa"/>
                <w:tcBorders>
                  <w:top w:val="nil"/>
                  <w:left w:val="nil"/>
                  <w:bottom w:val="nil"/>
                  <w:right w:val="nil"/>
                </w:tcBorders>
                <w:shd w:val="clear" w:color="auto" w:fill="auto"/>
                <w:noWrap/>
                <w:vAlign w:val="bottom"/>
                <w:hideMark/>
              </w:tcPr>
            </w:tcPrChange>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22" w:author="Nate Bachmeier [AWS-SA]" w:date="2023-02-25T11:26:00Z"/>
                <w:rFonts w:ascii="Calibri" w:eastAsia="Times New Roman" w:hAnsi="Calibri" w:cs="Calibri"/>
                <w:color w:val="000000"/>
                <w:sz w:val="22"/>
              </w:rPr>
            </w:pPr>
            <w:ins w:id="5523" w:author="Nate Bachmeier [AWS-SA]" w:date="2023-02-25T11:26:00Z">
              <w:r w:rsidRPr="00E16572">
                <w:rPr>
                  <w:rFonts w:ascii="Calibri" w:eastAsia="Times New Roman" w:hAnsi="Calibri" w:cs="Calibri"/>
                  <w:color w:val="000000"/>
                  <w:sz w:val="22"/>
                </w:rPr>
                <w:t>484</w:t>
              </w:r>
            </w:ins>
          </w:p>
        </w:tc>
      </w:tr>
      <w:tr w:rsidR="00E16572" w:rsidRPr="00E16572" w14:paraId="5AFF279C" w14:textId="77777777" w:rsidTr="005D1D3E">
        <w:trPr>
          <w:cnfStyle w:val="000000100000" w:firstRow="0" w:lastRow="0" w:firstColumn="0" w:lastColumn="0" w:oddVBand="0" w:evenVBand="0" w:oddHBand="1" w:evenHBand="0" w:firstRowFirstColumn="0" w:firstRowLastColumn="0" w:lastRowFirstColumn="0" w:lastRowLastColumn="0"/>
          <w:trHeight w:val="300"/>
          <w:ins w:id="5524" w:author="Nate Bachmeier [AWS-SA]" w:date="2023-02-25T11:26:00Z"/>
          <w:trPrChange w:id="5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26" w:author="Nate Bachmeier [AWS-SA]" w:date="2023-02-26T11:07:00Z">
              <w:tcPr>
                <w:tcW w:w="4740" w:type="dxa"/>
                <w:tcBorders>
                  <w:top w:val="nil"/>
                  <w:left w:val="nil"/>
                  <w:bottom w:val="nil"/>
                  <w:right w:val="nil"/>
                </w:tcBorders>
                <w:shd w:val="clear" w:color="auto" w:fill="auto"/>
                <w:noWrap/>
                <w:vAlign w:val="bottom"/>
                <w:hideMark/>
              </w:tcPr>
            </w:tcPrChange>
          </w:tcPr>
          <w:p w14:paraId="7FD17C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27" w:author="Nate Bachmeier [AWS-SA]" w:date="2023-02-25T11:26:00Z"/>
                <w:rFonts w:ascii="Calibri" w:eastAsia="Times New Roman" w:hAnsi="Calibri" w:cs="Calibri"/>
                <w:b w:val="0"/>
                <w:bCs w:val="0"/>
                <w:color w:val="000000"/>
                <w:sz w:val="22"/>
                <w:rPrChange w:id="5528" w:author="Nate Bachmeier [AWS-SA]" w:date="2023-02-25T11:29:00Z">
                  <w:rPr>
                    <w:ins w:id="5529" w:author="Nate Bachmeier [AWS-SA]" w:date="2023-02-25T11:26:00Z"/>
                    <w:rFonts w:ascii="Calibri" w:eastAsia="Times New Roman" w:hAnsi="Calibri" w:cs="Calibri"/>
                    <w:color w:val="000000"/>
                    <w:sz w:val="22"/>
                  </w:rPr>
                </w:rPrChange>
              </w:rPr>
            </w:pPr>
            <w:ins w:id="5530" w:author="Nate Bachmeier [AWS-SA]" w:date="2023-02-25T11:26:00Z">
              <w:r w:rsidRPr="00E16572">
                <w:rPr>
                  <w:rFonts w:ascii="Calibri" w:eastAsia="Times New Roman" w:hAnsi="Calibri" w:cs="Calibri"/>
                  <w:color w:val="000000"/>
                  <w:sz w:val="22"/>
                </w:rPr>
                <w:t>pirouetting</w:t>
              </w:r>
            </w:ins>
          </w:p>
        </w:tc>
        <w:tc>
          <w:tcPr>
            <w:tcW w:w="5348" w:type="dxa"/>
            <w:noWrap/>
            <w:hideMark/>
            <w:tcPrChange w:id="5531" w:author="Nate Bachmeier [AWS-SA]" w:date="2023-02-26T11:07:00Z">
              <w:tcPr>
                <w:tcW w:w="960" w:type="dxa"/>
                <w:tcBorders>
                  <w:top w:val="nil"/>
                  <w:left w:val="nil"/>
                  <w:bottom w:val="nil"/>
                  <w:right w:val="nil"/>
                </w:tcBorders>
                <w:shd w:val="clear" w:color="auto" w:fill="auto"/>
                <w:noWrap/>
                <w:vAlign w:val="bottom"/>
                <w:hideMark/>
              </w:tcPr>
            </w:tcPrChange>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32" w:author="Nate Bachmeier [AWS-SA]" w:date="2023-02-25T11:26:00Z"/>
                <w:rFonts w:ascii="Calibri" w:eastAsia="Times New Roman" w:hAnsi="Calibri" w:cs="Calibri"/>
                <w:color w:val="000000"/>
                <w:sz w:val="22"/>
              </w:rPr>
            </w:pPr>
            <w:ins w:id="5533" w:author="Nate Bachmeier [AWS-SA]" w:date="2023-02-25T11:26:00Z">
              <w:r w:rsidRPr="00E16572">
                <w:rPr>
                  <w:rFonts w:ascii="Calibri" w:eastAsia="Times New Roman" w:hAnsi="Calibri" w:cs="Calibri"/>
                  <w:color w:val="000000"/>
                  <w:sz w:val="22"/>
                </w:rPr>
                <w:t>692</w:t>
              </w:r>
            </w:ins>
          </w:p>
        </w:tc>
      </w:tr>
      <w:tr w:rsidR="00E16572" w:rsidRPr="00E16572" w14:paraId="64E830AA" w14:textId="77777777" w:rsidTr="005D1D3E">
        <w:trPr>
          <w:trHeight w:val="300"/>
          <w:ins w:id="5534" w:author="Nate Bachmeier [AWS-SA]" w:date="2023-02-25T11:26:00Z"/>
          <w:trPrChange w:id="5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36" w:author="Nate Bachmeier [AWS-SA]" w:date="2023-02-26T11:07:00Z">
              <w:tcPr>
                <w:tcW w:w="4740" w:type="dxa"/>
                <w:tcBorders>
                  <w:top w:val="nil"/>
                  <w:left w:val="nil"/>
                  <w:bottom w:val="nil"/>
                  <w:right w:val="nil"/>
                </w:tcBorders>
                <w:shd w:val="clear" w:color="auto" w:fill="auto"/>
                <w:noWrap/>
                <w:vAlign w:val="bottom"/>
                <w:hideMark/>
              </w:tcPr>
            </w:tcPrChange>
          </w:tcPr>
          <w:p w14:paraId="099F7EEA" w14:textId="77777777" w:rsidR="00E16572" w:rsidRPr="00E16572" w:rsidRDefault="00E16572" w:rsidP="00E16572">
            <w:pPr>
              <w:spacing w:line="240" w:lineRule="auto"/>
              <w:ind w:firstLine="0"/>
              <w:rPr>
                <w:ins w:id="5537" w:author="Nate Bachmeier [AWS-SA]" w:date="2023-02-25T11:26:00Z"/>
                <w:rFonts w:ascii="Calibri" w:eastAsia="Times New Roman" w:hAnsi="Calibri" w:cs="Calibri"/>
                <w:b w:val="0"/>
                <w:bCs w:val="0"/>
                <w:color w:val="000000"/>
                <w:sz w:val="22"/>
                <w:rPrChange w:id="5538" w:author="Nate Bachmeier [AWS-SA]" w:date="2023-02-25T11:29:00Z">
                  <w:rPr>
                    <w:ins w:id="5539" w:author="Nate Bachmeier [AWS-SA]" w:date="2023-02-25T11:26:00Z"/>
                    <w:rFonts w:ascii="Calibri" w:eastAsia="Times New Roman" w:hAnsi="Calibri" w:cs="Calibri"/>
                    <w:color w:val="000000"/>
                    <w:sz w:val="22"/>
                  </w:rPr>
                </w:rPrChange>
              </w:rPr>
            </w:pPr>
            <w:ins w:id="5540" w:author="Nate Bachmeier [AWS-SA]" w:date="2023-02-25T11:26:00Z">
              <w:r w:rsidRPr="00E16572">
                <w:rPr>
                  <w:rFonts w:ascii="Calibri" w:eastAsia="Times New Roman" w:hAnsi="Calibri" w:cs="Calibri"/>
                  <w:color w:val="000000"/>
                  <w:sz w:val="22"/>
                </w:rPr>
                <w:t>planing wood</w:t>
              </w:r>
            </w:ins>
          </w:p>
        </w:tc>
        <w:tc>
          <w:tcPr>
            <w:tcW w:w="5348" w:type="dxa"/>
            <w:noWrap/>
            <w:hideMark/>
            <w:tcPrChange w:id="5541" w:author="Nate Bachmeier [AWS-SA]" w:date="2023-02-26T11:07:00Z">
              <w:tcPr>
                <w:tcW w:w="960" w:type="dxa"/>
                <w:tcBorders>
                  <w:top w:val="nil"/>
                  <w:left w:val="nil"/>
                  <w:bottom w:val="nil"/>
                  <w:right w:val="nil"/>
                </w:tcBorders>
                <w:shd w:val="clear" w:color="auto" w:fill="auto"/>
                <w:noWrap/>
                <w:vAlign w:val="bottom"/>
                <w:hideMark/>
              </w:tcPr>
            </w:tcPrChange>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42" w:author="Nate Bachmeier [AWS-SA]" w:date="2023-02-25T11:26:00Z"/>
                <w:rFonts w:ascii="Calibri" w:eastAsia="Times New Roman" w:hAnsi="Calibri" w:cs="Calibri"/>
                <w:color w:val="000000"/>
                <w:sz w:val="22"/>
              </w:rPr>
            </w:pPr>
            <w:ins w:id="5543" w:author="Nate Bachmeier [AWS-SA]" w:date="2023-02-25T11:26:00Z">
              <w:r w:rsidRPr="00E16572">
                <w:rPr>
                  <w:rFonts w:ascii="Calibri" w:eastAsia="Times New Roman" w:hAnsi="Calibri" w:cs="Calibri"/>
                  <w:color w:val="000000"/>
                  <w:sz w:val="22"/>
                </w:rPr>
                <w:t>604</w:t>
              </w:r>
            </w:ins>
          </w:p>
        </w:tc>
      </w:tr>
      <w:tr w:rsidR="00E16572" w:rsidRPr="00E16572" w14:paraId="75EDBC90" w14:textId="77777777" w:rsidTr="005D1D3E">
        <w:trPr>
          <w:cnfStyle w:val="000000100000" w:firstRow="0" w:lastRow="0" w:firstColumn="0" w:lastColumn="0" w:oddVBand="0" w:evenVBand="0" w:oddHBand="1" w:evenHBand="0" w:firstRowFirstColumn="0" w:firstRowLastColumn="0" w:lastRowFirstColumn="0" w:lastRowLastColumn="0"/>
          <w:trHeight w:val="300"/>
          <w:ins w:id="5544" w:author="Nate Bachmeier [AWS-SA]" w:date="2023-02-25T11:26:00Z"/>
          <w:trPrChange w:id="5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46" w:author="Nate Bachmeier [AWS-SA]" w:date="2023-02-26T11:07:00Z">
              <w:tcPr>
                <w:tcW w:w="4740" w:type="dxa"/>
                <w:tcBorders>
                  <w:top w:val="nil"/>
                  <w:left w:val="nil"/>
                  <w:bottom w:val="nil"/>
                  <w:right w:val="nil"/>
                </w:tcBorders>
                <w:shd w:val="clear" w:color="auto" w:fill="auto"/>
                <w:noWrap/>
                <w:vAlign w:val="bottom"/>
                <w:hideMark/>
              </w:tcPr>
            </w:tcPrChange>
          </w:tcPr>
          <w:p w14:paraId="3A9FC3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47" w:author="Nate Bachmeier [AWS-SA]" w:date="2023-02-25T11:26:00Z"/>
                <w:rFonts w:ascii="Calibri" w:eastAsia="Times New Roman" w:hAnsi="Calibri" w:cs="Calibri"/>
                <w:b w:val="0"/>
                <w:bCs w:val="0"/>
                <w:color w:val="000000"/>
                <w:sz w:val="22"/>
                <w:rPrChange w:id="5548" w:author="Nate Bachmeier [AWS-SA]" w:date="2023-02-25T11:29:00Z">
                  <w:rPr>
                    <w:ins w:id="5549" w:author="Nate Bachmeier [AWS-SA]" w:date="2023-02-25T11:26:00Z"/>
                    <w:rFonts w:ascii="Calibri" w:eastAsia="Times New Roman" w:hAnsi="Calibri" w:cs="Calibri"/>
                    <w:color w:val="000000"/>
                    <w:sz w:val="22"/>
                  </w:rPr>
                </w:rPrChange>
              </w:rPr>
            </w:pPr>
            <w:ins w:id="5550" w:author="Nate Bachmeier [AWS-SA]" w:date="2023-02-25T11:26:00Z">
              <w:r w:rsidRPr="00E16572">
                <w:rPr>
                  <w:rFonts w:ascii="Calibri" w:eastAsia="Times New Roman" w:hAnsi="Calibri" w:cs="Calibri"/>
                  <w:color w:val="000000"/>
                  <w:sz w:val="22"/>
                </w:rPr>
                <w:t>planting trees</w:t>
              </w:r>
            </w:ins>
          </w:p>
        </w:tc>
        <w:tc>
          <w:tcPr>
            <w:tcW w:w="5348" w:type="dxa"/>
            <w:noWrap/>
            <w:hideMark/>
            <w:tcPrChange w:id="5551" w:author="Nate Bachmeier [AWS-SA]" w:date="2023-02-26T11:07:00Z">
              <w:tcPr>
                <w:tcW w:w="960" w:type="dxa"/>
                <w:tcBorders>
                  <w:top w:val="nil"/>
                  <w:left w:val="nil"/>
                  <w:bottom w:val="nil"/>
                  <w:right w:val="nil"/>
                </w:tcBorders>
                <w:shd w:val="clear" w:color="auto" w:fill="auto"/>
                <w:noWrap/>
                <w:vAlign w:val="bottom"/>
                <w:hideMark/>
              </w:tcPr>
            </w:tcPrChange>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52" w:author="Nate Bachmeier [AWS-SA]" w:date="2023-02-25T11:26:00Z"/>
                <w:rFonts w:ascii="Calibri" w:eastAsia="Times New Roman" w:hAnsi="Calibri" w:cs="Calibri"/>
                <w:color w:val="000000"/>
                <w:sz w:val="22"/>
              </w:rPr>
            </w:pPr>
            <w:ins w:id="5553" w:author="Nate Bachmeier [AWS-SA]" w:date="2023-02-25T11:26:00Z">
              <w:r w:rsidRPr="00E16572">
                <w:rPr>
                  <w:rFonts w:ascii="Calibri" w:eastAsia="Times New Roman" w:hAnsi="Calibri" w:cs="Calibri"/>
                  <w:color w:val="000000"/>
                  <w:sz w:val="22"/>
                </w:rPr>
                <w:t>686</w:t>
              </w:r>
            </w:ins>
          </w:p>
        </w:tc>
      </w:tr>
      <w:tr w:rsidR="00E16572" w:rsidRPr="00E16572" w14:paraId="637F7146" w14:textId="77777777" w:rsidTr="005D1D3E">
        <w:trPr>
          <w:trHeight w:val="300"/>
          <w:ins w:id="5554" w:author="Nate Bachmeier [AWS-SA]" w:date="2023-02-25T11:26:00Z"/>
          <w:trPrChange w:id="5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56" w:author="Nate Bachmeier [AWS-SA]" w:date="2023-02-26T11:07:00Z">
              <w:tcPr>
                <w:tcW w:w="4740" w:type="dxa"/>
                <w:tcBorders>
                  <w:top w:val="nil"/>
                  <w:left w:val="nil"/>
                  <w:bottom w:val="nil"/>
                  <w:right w:val="nil"/>
                </w:tcBorders>
                <w:shd w:val="clear" w:color="auto" w:fill="auto"/>
                <w:noWrap/>
                <w:vAlign w:val="bottom"/>
                <w:hideMark/>
              </w:tcPr>
            </w:tcPrChange>
          </w:tcPr>
          <w:p w14:paraId="3C67D666" w14:textId="77777777" w:rsidR="00E16572" w:rsidRPr="00E16572" w:rsidRDefault="00E16572" w:rsidP="00E16572">
            <w:pPr>
              <w:spacing w:line="240" w:lineRule="auto"/>
              <w:ind w:firstLine="0"/>
              <w:rPr>
                <w:ins w:id="5557" w:author="Nate Bachmeier [AWS-SA]" w:date="2023-02-25T11:26:00Z"/>
                <w:rFonts w:ascii="Calibri" w:eastAsia="Times New Roman" w:hAnsi="Calibri" w:cs="Calibri"/>
                <w:b w:val="0"/>
                <w:bCs w:val="0"/>
                <w:color w:val="000000"/>
                <w:sz w:val="22"/>
                <w:rPrChange w:id="5558" w:author="Nate Bachmeier [AWS-SA]" w:date="2023-02-25T11:29:00Z">
                  <w:rPr>
                    <w:ins w:id="5559" w:author="Nate Bachmeier [AWS-SA]" w:date="2023-02-25T11:26:00Z"/>
                    <w:rFonts w:ascii="Calibri" w:eastAsia="Times New Roman" w:hAnsi="Calibri" w:cs="Calibri"/>
                    <w:color w:val="000000"/>
                    <w:sz w:val="22"/>
                  </w:rPr>
                </w:rPrChange>
              </w:rPr>
            </w:pPr>
            <w:ins w:id="5560" w:author="Nate Bachmeier [AWS-SA]" w:date="2023-02-25T11:26:00Z">
              <w:r w:rsidRPr="00E16572">
                <w:rPr>
                  <w:rFonts w:ascii="Calibri" w:eastAsia="Times New Roman" w:hAnsi="Calibri" w:cs="Calibri"/>
                  <w:color w:val="000000"/>
                  <w:sz w:val="22"/>
                </w:rPr>
                <w:t>plastering</w:t>
              </w:r>
            </w:ins>
          </w:p>
        </w:tc>
        <w:tc>
          <w:tcPr>
            <w:tcW w:w="5348" w:type="dxa"/>
            <w:noWrap/>
            <w:hideMark/>
            <w:tcPrChange w:id="5561" w:author="Nate Bachmeier [AWS-SA]" w:date="2023-02-26T11:07:00Z">
              <w:tcPr>
                <w:tcW w:w="960" w:type="dxa"/>
                <w:tcBorders>
                  <w:top w:val="nil"/>
                  <w:left w:val="nil"/>
                  <w:bottom w:val="nil"/>
                  <w:right w:val="nil"/>
                </w:tcBorders>
                <w:shd w:val="clear" w:color="auto" w:fill="auto"/>
                <w:noWrap/>
                <w:vAlign w:val="bottom"/>
                <w:hideMark/>
              </w:tcPr>
            </w:tcPrChange>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62" w:author="Nate Bachmeier [AWS-SA]" w:date="2023-02-25T11:26:00Z"/>
                <w:rFonts w:ascii="Calibri" w:eastAsia="Times New Roman" w:hAnsi="Calibri" w:cs="Calibri"/>
                <w:color w:val="000000"/>
                <w:sz w:val="22"/>
              </w:rPr>
            </w:pPr>
            <w:ins w:id="5563" w:author="Nate Bachmeier [AWS-SA]" w:date="2023-02-25T11:26:00Z">
              <w:r w:rsidRPr="00E16572">
                <w:rPr>
                  <w:rFonts w:ascii="Calibri" w:eastAsia="Times New Roman" w:hAnsi="Calibri" w:cs="Calibri"/>
                  <w:color w:val="000000"/>
                  <w:sz w:val="22"/>
                </w:rPr>
                <w:t>830</w:t>
              </w:r>
            </w:ins>
          </w:p>
        </w:tc>
      </w:tr>
      <w:tr w:rsidR="00E16572" w:rsidRPr="00E16572" w14:paraId="5EBF4A9E" w14:textId="77777777" w:rsidTr="005D1D3E">
        <w:trPr>
          <w:cnfStyle w:val="000000100000" w:firstRow="0" w:lastRow="0" w:firstColumn="0" w:lastColumn="0" w:oddVBand="0" w:evenVBand="0" w:oddHBand="1" w:evenHBand="0" w:firstRowFirstColumn="0" w:firstRowLastColumn="0" w:lastRowFirstColumn="0" w:lastRowLastColumn="0"/>
          <w:trHeight w:val="300"/>
          <w:ins w:id="5564" w:author="Nate Bachmeier [AWS-SA]" w:date="2023-02-25T11:26:00Z"/>
          <w:trPrChange w:id="5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66" w:author="Nate Bachmeier [AWS-SA]" w:date="2023-02-26T11:07:00Z">
              <w:tcPr>
                <w:tcW w:w="4740" w:type="dxa"/>
                <w:tcBorders>
                  <w:top w:val="nil"/>
                  <w:left w:val="nil"/>
                  <w:bottom w:val="nil"/>
                  <w:right w:val="nil"/>
                </w:tcBorders>
                <w:shd w:val="clear" w:color="auto" w:fill="auto"/>
                <w:noWrap/>
                <w:vAlign w:val="bottom"/>
                <w:hideMark/>
              </w:tcPr>
            </w:tcPrChange>
          </w:tcPr>
          <w:p w14:paraId="2B2972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67" w:author="Nate Bachmeier [AWS-SA]" w:date="2023-02-25T11:26:00Z"/>
                <w:rFonts w:ascii="Calibri" w:eastAsia="Times New Roman" w:hAnsi="Calibri" w:cs="Calibri"/>
                <w:b w:val="0"/>
                <w:bCs w:val="0"/>
                <w:color w:val="000000"/>
                <w:sz w:val="22"/>
                <w:rPrChange w:id="5568" w:author="Nate Bachmeier [AWS-SA]" w:date="2023-02-25T11:29:00Z">
                  <w:rPr>
                    <w:ins w:id="5569" w:author="Nate Bachmeier [AWS-SA]" w:date="2023-02-25T11:26:00Z"/>
                    <w:rFonts w:ascii="Calibri" w:eastAsia="Times New Roman" w:hAnsi="Calibri" w:cs="Calibri"/>
                    <w:color w:val="000000"/>
                    <w:sz w:val="22"/>
                  </w:rPr>
                </w:rPrChange>
              </w:rPr>
            </w:pPr>
            <w:ins w:id="5570" w:author="Nate Bachmeier [AWS-SA]" w:date="2023-02-25T11:26:00Z">
              <w:r w:rsidRPr="00E16572">
                <w:rPr>
                  <w:rFonts w:ascii="Calibri" w:eastAsia="Times New Roman" w:hAnsi="Calibri" w:cs="Calibri"/>
                  <w:color w:val="000000"/>
                  <w:sz w:val="22"/>
                </w:rPr>
                <w:t>playing accordion</w:t>
              </w:r>
            </w:ins>
          </w:p>
        </w:tc>
        <w:tc>
          <w:tcPr>
            <w:tcW w:w="5348" w:type="dxa"/>
            <w:noWrap/>
            <w:hideMark/>
            <w:tcPrChange w:id="5571" w:author="Nate Bachmeier [AWS-SA]" w:date="2023-02-26T11:07:00Z">
              <w:tcPr>
                <w:tcW w:w="960" w:type="dxa"/>
                <w:tcBorders>
                  <w:top w:val="nil"/>
                  <w:left w:val="nil"/>
                  <w:bottom w:val="nil"/>
                  <w:right w:val="nil"/>
                </w:tcBorders>
                <w:shd w:val="clear" w:color="auto" w:fill="auto"/>
                <w:noWrap/>
                <w:vAlign w:val="bottom"/>
                <w:hideMark/>
              </w:tcPr>
            </w:tcPrChange>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72" w:author="Nate Bachmeier [AWS-SA]" w:date="2023-02-25T11:26:00Z"/>
                <w:rFonts w:ascii="Calibri" w:eastAsia="Times New Roman" w:hAnsi="Calibri" w:cs="Calibri"/>
                <w:color w:val="000000"/>
                <w:sz w:val="22"/>
              </w:rPr>
            </w:pPr>
            <w:ins w:id="5573" w:author="Nate Bachmeier [AWS-SA]" w:date="2023-02-25T11:26:00Z">
              <w:r w:rsidRPr="00E16572">
                <w:rPr>
                  <w:rFonts w:ascii="Calibri" w:eastAsia="Times New Roman" w:hAnsi="Calibri" w:cs="Calibri"/>
                  <w:color w:val="000000"/>
                  <w:sz w:val="22"/>
                </w:rPr>
                <w:t>867</w:t>
              </w:r>
            </w:ins>
          </w:p>
        </w:tc>
      </w:tr>
      <w:tr w:rsidR="00E16572" w:rsidRPr="00E16572" w14:paraId="40C81870" w14:textId="77777777" w:rsidTr="005D1D3E">
        <w:trPr>
          <w:trHeight w:val="300"/>
          <w:ins w:id="5574" w:author="Nate Bachmeier [AWS-SA]" w:date="2023-02-25T11:26:00Z"/>
          <w:trPrChange w:id="5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76" w:author="Nate Bachmeier [AWS-SA]" w:date="2023-02-26T11:07:00Z">
              <w:tcPr>
                <w:tcW w:w="4740" w:type="dxa"/>
                <w:tcBorders>
                  <w:top w:val="nil"/>
                  <w:left w:val="nil"/>
                  <w:bottom w:val="nil"/>
                  <w:right w:val="nil"/>
                </w:tcBorders>
                <w:shd w:val="clear" w:color="auto" w:fill="auto"/>
                <w:noWrap/>
                <w:vAlign w:val="bottom"/>
                <w:hideMark/>
              </w:tcPr>
            </w:tcPrChange>
          </w:tcPr>
          <w:p w14:paraId="6B9E80C3" w14:textId="77777777" w:rsidR="00E16572" w:rsidRPr="00E16572" w:rsidRDefault="00E16572" w:rsidP="00E16572">
            <w:pPr>
              <w:spacing w:line="240" w:lineRule="auto"/>
              <w:ind w:firstLine="0"/>
              <w:rPr>
                <w:ins w:id="5577" w:author="Nate Bachmeier [AWS-SA]" w:date="2023-02-25T11:26:00Z"/>
                <w:rFonts w:ascii="Calibri" w:eastAsia="Times New Roman" w:hAnsi="Calibri" w:cs="Calibri"/>
                <w:b w:val="0"/>
                <w:bCs w:val="0"/>
                <w:color w:val="000000"/>
                <w:sz w:val="22"/>
                <w:rPrChange w:id="5578" w:author="Nate Bachmeier [AWS-SA]" w:date="2023-02-25T11:29:00Z">
                  <w:rPr>
                    <w:ins w:id="5579" w:author="Nate Bachmeier [AWS-SA]" w:date="2023-02-25T11:26:00Z"/>
                    <w:rFonts w:ascii="Calibri" w:eastAsia="Times New Roman" w:hAnsi="Calibri" w:cs="Calibri"/>
                    <w:color w:val="000000"/>
                    <w:sz w:val="22"/>
                  </w:rPr>
                </w:rPrChange>
              </w:rPr>
            </w:pPr>
            <w:ins w:id="5580" w:author="Nate Bachmeier [AWS-SA]" w:date="2023-02-25T11:26:00Z">
              <w:r w:rsidRPr="00E16572">
                <w:rPr>
                  <w:rFonts w:ascii="Calibri" w:eastAsia="Times New Roman" w:hAnsi="Calibri" w:cs="Calibri"/>
                  <w:color w:val="000000"/>
                  <w:sz w:val="22"/>
                </w:rPr>
                <w:t>playing american football</w:t>
              </w:r>
            </w:ins>
          </w:p>
        </w:tc>
        <w:tc>
          <w:tcPr>
            <w:tcW w:w="5348" w:type="dxa"/>
            <w:noWrap/>
            <w:hideMark/>
            <w:tcPrChange w:id="5581" w:author="Nate Bachmeier [AWS-SA]" w:date="2023-02-26T11:07:00Z">
              <w:tcPr>
                <w:tcW w:w="960" w:type="dxa"/>
                <w:tcBorders>
                  <w:top w:val="nil"/>
                  <w:left w:val="nil"/>
                  <w:bottom w:val="nil"/>
                  <w:right w:val="nil"/>
                </w:tcBorders>
                <w:shd w:val="clear" w:color="auto" w:fill="auto"/>
                <w:noWrap/>
                <w:vAlign w:val="bottom"/>
                <w:hideMark/>
              </w:tcPr>
            </w:tcPrChange>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82" w:author="Nate Bachmeier [AWS-SA]" w:date="2023-02-25T11:26:00Z"/>
                <w:rFonts w:ascii="Calibri" w:eastAsia="Times New Roman" w:hAnsi="Calibri" w:cs="Calibri"/>
                <w:color w:val="000000"/>
                <w:sz w:val="22"/>
              </w:rPr>
            </w:pPr>
            <w:ins w:id="5583" w:author="Nate Bachmeier [AWS-SA]" w:date="2023-02-25T11:26:00Z">
              <w:r w:rsidRPr="00E16572">
                <w:rPr>
                  <w:rFonts w:ascii="Calibri" w:eastAsia="Times New Roman" w:hAnsi="Calibri" w:cs="Calibri"/>
                  <w:color w:val="000000"/>
                  <w:sz w:val="22"/>
                </w:rPr>
                <w:t>506</w:t>
              </w:r>
            </w:ins>
          </w:p>
        </w:tc>
      </w:tr>
      <w:tr w:rsidR="00E16572" w:rsidRPr="00E16572" w14:paraId="26303F1A" w14:textId="77777777" w:rsidTr="005D1D3E">
        <w:trPr>
          <w:cnfStyle w:val="000000100000" w:firstRow="0" w:lastRow="0" w:firstColumn="0" w:lastColumn="0" w:oddVBand="0" w:evenVBand="0" w:oddHBand="1" w:evenHBand="0" w:firstRowFirstColumn="0" w:firstRowLastColumn="0" w:lastRowFirstColumn="0" w:lastRowLastColumn="0"/>
          <w:trHeight w:val="300"/>
          <w:ins w:id="5584" w:author="Nate Bachmeier [AWS-SA]" w:date="2023-02-25T11:26:00Z"/>
          <w:trPrChange w:id="5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86" w:author="Nate Bachmeier [AWS-SA]" w:date="2023-02-26T11:07:00Z">
              <w:tcPr>
                <w:tcW w:w="4740" w:type="dxa"/>
                <w:tcBorders>
                  <w:top w:val="nil"/>
                  <w:left w:val="nil"/>
                  <w:bottom w:val="nil"/>
                  <w:right w:val="nil"/>
                </w:tcBorders>
                <w:shd w:val="clear" w:color="auto" w:fill="auto"/>
                <w:noWrap/>
                <w:vAlign w:val="bottom"/>
                <w:hideMark/>
              </w:tcPr>
            </w:tcPrChange>
          </w:tcPr>
          <w:p w14:paraId="575E51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87" w:author="Nate Bachmeier [AWS-SA]" w:date="2023-02-25T11:26:00Z"/>
                <w:rFonts w:ascii="Calibri" w:eastAsia="Times New Roman" w:hAnsi="Calibri" w:cs="Calibri"/>
                <w:b w:val="0"/>
                <w:bCs w:val="0"/>
                <w:color w:val="000000"/>
                <w:sz w:val="22"/>
                <w:rPrChange w:id="5588" w:author="Nate Bachmeier [AWS-SA]" w:date="2023-02-25T11:29:00Z">
                  <w:rPr>
                    <w:ins w:id="5589" w:author="Nate Bachmeier [AWS-SA]" w:date="2023-02-25T11:26:00Z"/>
                    <w:rFonts w:ascii="Calibri" w:eastAsia="Times New Roman" w:hAnsi="Calibri" w:cs="Calibri"/>
                    <w:color w:val="000000"/>
                    <w:sz w:val="22"/>
                  </w:rPr>
                </w:rPrChange>
              </w:rPr>
            </w:pPr>
            <w:ins w:id="5590" w:author="Nate Bachmeier [AWS-SA]" w:date="2023-02-25T11:26:00Z">
              <w:r w:rsidRPr="00E16572">
                <w:rPr>
                  <w:rFonts w:ascii="Calibri" w:eastAsia="Times New Roman" w:hAnsi="Calibri" w:cs="Calibri"/>
                  <w:color w:val="000000"/>
                  <w:sz w:val="22"/>
                </w:rPr>
                <w:t>playing badminton</w:t>
              </w:r>
            </w:ins>
          </w:p>
        </w:tc>
        <w:tc>
          <w:tcPr>
            <w:tcW w:w="5348" w:type="dxa"/>
            <w:noWrap/>
            <w:hideMark/>
            <w:tcPrChange w:id="5591" w:author="Nate Bachmeier [AWS-SA]" w:date="2023-02-26T11:07:00Z">
              <w:tcPr>
                <w:tcW w:w="960" w:type="dxa"/>
                <w:tcBorders>
                  <w:top w:val="nil"/>
                  <w:left w:val="nil"/>
                  <w:bottom w:val="nil"/>
                  <w:right w:val="nil"/>
                </w:tcBorders>
                <w:shd w:val="clear" w:color="auto" w:fill="auto"/>
                <w:noWrap/>
                <w:vAlign w:val="bottom"/>
                <w:hideMark/>
              </w:tcPr>
            </w:tcPrChange>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92" w:author="Nate Bachmeier [AWS-SA]" w:date="2023-02-25T11:26:00Z"/>
                <w:rFonts w:ascii="Calibri" w:eastAsia="Times New Roman" w:hAnsi="Calibri" w:cs="Calibri"/>
                <w:color w:val="000000"/>
                <w:sz w:val="22"/>
              </w:rPr>
            </w:pPr>
            <w:ins w:id="5593" w:author="Nate Bachmeier [AWS-SA]" w:date="2023-02-25T11:26:00Z">
              <w:r w:rsidRPr="00E16572">
                <w:rPr>
                  <w:rFonts w:ascii="Calibri" w:eastAsia="Times New Roman" w:hAnsi="Calibri" w:cs="Calibri"/>
                  <w:color w:val="000000"/>
                  <w:sz w:val="22"/>
                </w:rPr>
                <w:t>818</w:t>
              </w:r>
            </w:ins>
          </w:p>
        </w:tc>
      </w:tr>
      <w:tr w:rsidR="00E16572" w:rsidRPr="00E16572" w14:paraId="209D484F" w14:textId="77777777" w:rsidTr="005D1D3E">
        <w:trPr>
          <w:trHeight w:val="300"/>
          <w:ins w:id="5594" w:author="Nate Bachmeier [AWS-SA]" w:date="2023-02-25T11:26:00Z"/>
          <w:trPrChange w:id="5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96" w:author="Nate Bachmeier [AWS-SA]" w:date="2023-02-26T11:07:00Z">
              <w:tcPr>
                <w:tcW w:w="4740" w:type="dxa"/>
                <w:tcBorders>
                  <w:top w:val="nil"/>
                  <w:left w:val="nil"/>
                  <w:bottom w:val="nil"/>
                  <w:right w:val="nil"/>
                </w:tcBorders>
                <w:shd w:val="clear" w:color="auto" w:fill="auto"/>
                <w:noWrap/>
                <w:vAlign w:val="bottom"/>
                <w:hideMark/>
              </w:tcPr>
            </w:tcPrChange>
          </w:tcPr>
          <w:p w14:paraId="23F18FB4" w14:textId="77777777" w:rsidR="00E16572" w:rsidRPr="00E16572" w:rsidRDefault="00E16572" w:rsidP="00E16572">
            <w:pPr>
              <w:spacing w:line="240" w:lineRule="auto"/>
              <w:ind w:firstLine="0"/>
              <w:rPr>
                <w:ins w:id="5597" w:author="Nate Bachmeier [AWS-SA]" w:date="2023-02-25T11:26:00Z"/>
                <w:rFonts w:ascii="Calibri" w:eastAsia="Times New Roman" w:hAnsi="Calibri" w:cs="Calibri"/>
                <w:b w:val="0"/>
                <w:bCs w:val="0"/>
                <w:color w:val="000000"/>
                <w:sz w:val="22"/>
                <w:rPrChange w:id="5598" w:author="Nate Bachmeier [AWS-SA]" w:date="2023-02-25T11:29:00Z">
                  <w:rPr>
                    <w:ins w:id="5599" w:author="Nate Bachmeier [AWS-SA]" w:date="2023-02-25T11:26:00Z"/>
                    <w:rFonts w:ascii="Calibri" w:eastAsia="Times New Roman" w:hAnsi="Calibri" w:cs="Calibri"/>
                    <w:color w:val="000000"/>
                    <w:sz w:val="22"/>
                  </w:rPr>
                </w:rPrChange>
              </w:rPr>
            </w:pPr>
            <w:ins w:id="5600" w:author="Nate Bachmeier [AWS-SA]" w:date="2023-02-25T11:26:00Z">
              <w:r w:rsidRPr="00E16572">
                <w:rPr>
                  <w:rFonts w:ascii="Calibri" w:eastAsia="Times New Roman" w:hAnsi="Calibri" w:cs="Calibri"/>
                  <w:color w:val="000000"/>
                  <w:sz w:val="22"/>
                </w:rPr>
                <w:t>playing bagpipes</w:t>
              </w:r>
            </w:ins>
          </w:p>
        </w:tc>
        <w:tc>
          <w:tcPr>
            <w:tcW w:w="5348" w:type="dxa"/>
            <w:noWrap/>
            <w:hideMark/>
            <w:tcPrChange w:id="5601" w:author="Nate Bachmeier [AWS-SA]" w:date="2023-02-26T11:07:00Z">
              <w:tcPr>
                <w:tcW w:w="960" w:type="dxa"/>
                <w:tcBorders>
                  <w:top w:val="nil"/>
                  <w:left w:val="nil"/>
                  <w:bottom w:val="nil"/>
                  <w:right w:val="nil"/>
                </w:tcBorders>
                <w:shd w:val="clear" w:color="auto" w:fill="auto"/>
                <w:noWrap/>
                <w:vAlign w:val="bottom"/>
                <w:hideMark/>
              </w:tcPr>
            </w:tcPrChange>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02" w:author="Nate Bachmeier [AWS-SA]" w:date="2023-02-25T11:26:00Z"/>
                <w:rFonts w:ascii="Calibri" w:eastAsia="Times New Roman" w:hAnsi="Calibri" w:cs="Calibri"/>
                <w:color w:val="000000"/>
                <w:sz w:val="22"/>
              </w:rPr>
            </w:pPr>
            <w:ins w:id="5603" w:author="Nate Bachmeier [AWS-SA]" w:date="2023-02-25T11:26:00Z">
              <w:r w:rsidRPr="00E16572">
                <w:rPr>
                  <w:rFonts w:ascii="Calibri" w:eastAsia="Times New Roman" w:hAnsi="Calibri" w:cs="Calibri"/>
                  <w:color w:val="000000"/>
                  <w:sz w:val="22"/>
                </w:rPr>
                <w:t>866</w:t>
              </w:r>
            </w:ins>
          </w:p>
        </w:tc>
      </w:tr>
      <w:tr w:rsidR="00E16572" w:rsidRPr="00E16572" w14:paraId="4AC9FDCA" w14:textId="77777777" w:rsidTr="005D1D3E">
        <w:trPr>
          <w:cnfStyle w:val="000000100000" w:firstRow="0" w:lastRow="0" w:firstColumn="0" w:lastColumn="0" w:oddVBand="0" w:evenVBand="0" w:oddHBand="1" w:evenHBand="0" w:firstRowFirstColumn="0" w:firstRowLastColumn="0" w:lastRowFirstColumn="0" w:lastRowLastColumn="0"/>
          <w:trHeight w:val="300"/>
          <w:ins w:id="5604" w:author="Nate Bachmeier [AWS-SA]" w:date="2023-02-25T11:26:00Z"/>
          <w:trPrChange w:id="5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06" w:author="Nate Bachmeier [AWS-SA]" w:date="2023-02-26T11:07:00Z">
              <w:tcPr>
                <w:tcW w:w="4740" w:type="dxa"/>
                <w:tcBorders>
                  <w:top w:val="nil"/>
                  <w:left w:val="nil"/>
                  <w:bottom w:val="nil"/>
                  <w:right w:val="nil"/>
                </w:tcBorders>
                <w:shd w:val="clear" w:color="auto" w:fill="auto"/>
                <w:noWrap/>
                <w:vAlign w:val="bottom"/>
                <w:hideMark/>
              </w:tcPr>
            </w:tcPrChange>
          </w:tcPr>
          <w:p w14:paraId="4CEBBC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07" w:author="Nate Bachmeier [AWS-SA]" w:date="2023-02-25T11:26:00Z"/>
                <w:rFonts w:ascii="Calibri" w:eastAsia="Times New Roman" w:hAnsi="Calibri" w:cs="Calibri"/>
                <w:b w:val="0"/>
                <w:bCs w:val="0"/>
                <w:color w:val="000000"/>
                <w:sz w:val="22"/>
                <w:rPrChange w:id="5608" w:author="Nate Bachmeier [AWS-SA]" w:date="2023-02-25T11:29:00Z">
                  <w:rPr>
                    <w:ins w:id="5609" w:author="Nate Bachmeier [AWS-SA]" w:date="2023-02-25T11:26:00Z"/>
                    <w:rFonts w:ascii="Calibri" w:eastAsia="Times New Roman" w:hAnsi="Calibri" w:cs="Calibri"/>
                    <w:color w:val="000000"/>
                    <w:sz w:val="22"/>
                  </w:rPr>
                </w:rPrChange>
              </w:rPr>
            </w:pPr>
            <w:ins w:id="5610" w:author="Nate Bachmeier [AWS-SA]" w:date="2023-02-25T11:26:00Z">
              <w:r w:rsidRPr="00E16572">
                <w:rPr>
                  <w:rFonts w:ascii="Calibri" w:eastAsia="Times New Roman" w:hAnsi="Calibri" w:cs="Calibri"/>
                  <w:color w:val="000000"/>
                  <w:sz w:val="22"/>
                </w:rPr>
                <w:t>playing basketball</w:t>
              </w:r>
            </w:ins>
          </w:p>
        </w:tc>
        <w:tc>
          <w:tcPr>
            <w:tcW w:w="5348" w:type="dxa"/>
            <w:noWrap/>
            <w:hideMark/>
            <w:tcPrChange w:id="5611" w:author="Nate Bachmeier [AWS-SA]" w:date="2023-02-26T11:07:00Z">
              <w:tcPr>
                <w:tcW w:w="960" w:type="dxa"/>
                <w:tcBorders>
                  <w:top w:val="nil"/>
                  <w:left w:val="nil"/>
                  <w:bottom w:val="nil"/>
                  <w:right w:val="nil"/>
                </w:tcBorders>
                <w:shd w:val="clear" w:color="auto" w:fill="auto"/>
                <w:noWrap/>
                <w:vAlign w:val="bottom"/>
                <w:hideMark/>
              </w:tcPr>
            </w:tcPrChange>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12" w:author="Nate Bachmeier [AWS-SA]" w:date="2023-02-25T11:26:00Z"/>
                <w:rFonts w:ascii="Calibri" w:eastAsia="Times New Roman" w:hAnsi="Calibri" w:cs="Calibri"/>
                <w:color w:val="000000"/>
                <w:sz w:val="22"/>
              </w:rPr>
            </w:pPr>
            <w:ins w:id="5613" w:author="Nate Bachmeier [AWS-SA]" w:date="2023-02-25T11:26:00Z">
              <w:r w:rsidRPr="00E16572">
                <w:rPr>
                  <w:rFonts w:ascii="Calibri" w:eastAsia="Times New Roman" w:hAnsi="Calibri" w:cs="Calibri"/>
                  <w:color w:val="000000"/>
                  <w:sz w:val="22"/>
                </w:rPr>
                <w:t>652</w:t>
              </w:r>
            </w:ins>
          </w:p>
        </w:tc>
      </w:tr>
      <w:tr w:rsidR="00E16572" w:rsidRPr="00E16572" w14:paraId="1251CE7A" w14:textId="77777777" w:rsidTr="005D1D3E">
        <w:trPr>
          <w:trHeight w:val="300"/>
          <w:ins w:id="5614" w:author="Nate Bachmeier [AWS-SA]" w:date="2023-02-25T11:26:00Z"/>
          <w:trPrChange w:id="5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16" w:author="Nate Bachmeier [AWS-SA]" w:date="2023-02-26T11:07:00Z">
              <w:tcPr>
                <w:tcW w:w="4740" w:type="dxa"/>
                <w:tcBorders>
                  <w:top w:val="nil"/>
                  <w:left w:val="nil"/>
                  <w:bottom w:val="nil"/>
                  <w:right w:val="nil"/>
                </w:tcBorders>
                <w:shd w:val="clear" w:color="auto" w:fill="auto"/>
                <w:noWrap/>
                <w:vAlign w:val="bottom"/>
                <w:hideMark/>
              </w:tcPr>
            </w:tcPrChange>
          </w:tcPr>
          <w:p w14:paraId="421A0B12" w14:textId="77777777" w:rsidR="00E16572" w:rsidRPr="00E16572" w:rsidRDefault="00E16572" w:rsidP="00E16572">
            <w:pPr>
              <w:spacing w:line="240" w:lineRule="auto"/>
              <w:ind w:firstLine="0"/>
              <w:rPr>
                <w:ins w:id="5617" w:author="Nate Bachmeier [AWS-SA]" w:date="2023-02-25T11:26:00Z"/>
                <w:rFonts w:ascii="Calibri" w:eastAsia="Times New Roman" w:hAnsi="Calibri" w:cs="Calibri"/>
                <w:b w:val="0"/>
                <w:bCs w:val="0"/>
                <w:color w:val="000000"/>
                <w:sz w:val="22"/>
                <w:rPrChange w:id="5618" w:author="Nate Bachmeier [AWS-SA]" w:date="2023-02-25T11:29:00Z">
                  <w:rPr>
                    <w:ins w:id="5619" w:author="Nate Bachmeier [AWS-SA]" w:date="2023-02-25T11:26:00Z"/>
                    <w:rFonts w:ascii="Calibri" w:eastAsia="Times New Roman" w:hAnsi="Calibri" w:cs="Calibri"/>
                    <w:color w:val="000000"/>
                    <w:sz w:val="22"/>
                  </w:rPr>
                </w:rPrChange>
              </w:rPr>
            </w:pPr>
            <w:ins w:id="5620" w:author="Nate Bachmeier [AWS-SA]" w:date="2023-02-25T11:26:00Z">
              <w:r w:rsidRPr="00E16572">
                <w:rPr>
                  <w:rFonts w:ascii="Calibri" w:eastAsia="Times New Roman" w:hAnsi="Calibri" w:cs="Calibri"/>
                  <w:color w:val="000000"/>
                  <w:sz w:val="22"/>
                </w:rPr>
                <w:t>playing bass guitar</w:t>
              </w:r>
            </w:ins>
          </w:p>
        </w:tc>
        <w:tc>
          <w:tcPr>
            <w:tcW w:w="5348" w:type="dxa"/>
            <w:noWrap/>
            <w:hideMark/>
            <w:tcPrChange w:id="5621" w:author="Nate Bachmeier [AWS-SA]" w:date="2023-02-26T11:07:00Z">
              <w:tcPr>
                <w:tcW w:w="960" w:type="dxa"/>
                <w:tcBorders>
                  <w:top w:val="nil"/>
                  <w:left w:val="nil"/>
                  <w:bottom w:val="nil"/>
                  <w:right w:val="nil"/>
                </w:tcBorders>
                <w:shd w:val="clear" w:color="auto" w:fill="auto"/>
                <w:noWrap/>
                <w:vAlign w:val="bottom"/>
                <w:hideMark/>
              </w:tcPr>
            </w:tcPrChange>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22" w:author="Nate Bachmeier [AWS-SA]" w:date="2023-02-25T11:26:00Z"/>
                <w:rFonts w:ascii="Calibri" w:eastAsia="Times New Roman" w:hAnsi="Calibri" w:cs="Calibri"/>
                <w:color w:val="000000"/>
                <w:sz w:val="22"/>
              </w:rPr>
            </w:pPr>
            <w:ins w:id="5623" w:author="Nate Bachmeier [AWS-SA]" w:date="2023-02-25T11:26:00Z">
              <w:r w:rsidRPr="00E16572">
                <w:rPr>
                  <w:rFonts w:ascii="Calibri" w:eastAsia="Times New Roman" w:hAnsi="Calibri" w:cs="Calibri"/>
                  <w:color w:val="000000"/>
                  <w:sz w:val="22"/>
                </w:rPr>
                <w:t>394</w:t>
              </w:r>
            </w:ins>
          </w:p>
        </w:tc>
      </w:tr>
      <w:tr w:rsidR="00E16572" w:rsidRPr="00E16572" w14:paraId="6AB1C61B" w14:textId="77777777" w:rsidTr="005D1D3E">
        <w:trPr>
          <w:cnfStyle w:val="000000100000" w:firstRow="0" w:lastRow="0" w:firstColumn="0" w:lastColumn="0" w:oddVBand="0" w:evenVBand="0" w:oddHBand="1" w:evenHBand="0" w:firstRowFirstColumn="0" w:firstRowLastColumn="0" w:lastRowFirstColumn="0" w:lastRowLastColumn="0"/>
          <w:trHeight w:val="300"/>
          <w:ins w:id="5624" w:author="Nate Bachmeier [AWS-SA]" w:date="2023-02-25T11:26:00Z"/>
          <w:trPrChange w:id="5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26" w:author="Nate Bachmeier [AWS-SA]" w:date="2023-02-26T11:07:00Z">
              <w:tcPr>
                <w:tcW w:w="4740" w:type="dxa"/>
                <w:tcBorders>
                  <w:top w:val="nil"/>
                  <w:left w:val="nil"/>
                  <w:bottom w:val="nil"/>
                  <w:right w:val="nil"/>
                </w:tcBorders>
                <w:shd w:val="clear" w:color="auto" w:fill="auto"/>
                <w:noWrap/>
                <w:vAlign w:val="bottom"/>
                <w:hideMark/>
              </w:tcPr>
            </w:tcPrChange>
          </w:tcPr>
          <w:p w14:paraId="676AD4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27" w:author="Nate Bachmeier [AWS-SA]" w:date="2023-02-25T11:26:00Z"/>
                <w:rFonts w:ascii="Calibri" w:eastAsia="Times New Roman" w:hAnsi="Calibri" w:cs="Calibri"/>
                <w:b w:val="0"/>
                <w:bCs w:val="0"/>
                <w:color w:val="000000"/>
                <w:sz w:val="22"/>
                <w:rPrChange w:id="5628" w:author="Nate Bachmeier [AWS-SA]" w:date="2023-02-25T11:29:00Z">
                  <w:rPr>
                    <w:ins w:id="5629" w:author="Nate Bachmeier [AWS-SA]" w:date="2023-02-25T11:26:00Z"/>
                    <w:rFonts w:ascii="Calibri" w:eastAsia="Times New Roman" w:hAnsi="Calibri" w:cs="Calibri"/>
                    <w:color w:val="000000"/>
                    <w:sz w:val="22"/>
                  </w:rPr>
                </w:rPrChange>
              </w:rPr>
            </w:pPr>
            <w:ins w:id="5630" w:author="Nate Bachmeier [AWS-SA]" w:date="2023-02-25T11:26:00Z">
              <w:r w:rsidRPr="00E16572">
                <w:rPr>
                  <w:rFonts w:ascii="Calibri" w:eastAsia="Times New Roman" w:hAnsi="Calibri" w:cs="Calibri"/>
                  <w:color w:val="000000"/>
                  <w:sz w:val="22"/>
                </w:rPr>
                <w:t>playing beer pong</w:t>
              </w:r>
            </w:ins>
          </w:p>
        </w:tc>
        <w:tc>
          <w:tcPr>
            <w:tcW w:w="5348" w:type="dxa"/>
            <w:noWrap/>
            <w:hideMark/>
            <w:tcPrChange w:id="5631" w:author="Nate Bachmeier [AWS-SA]" w:date="2023-02-26T11:07:00Z">
              <w:tcPr>
                <w:tcW w:w="960" w:type="dxa"/>
                <w:tcBorders>
                  <w:top w:val="nil"/>
                  <w:left w:val="nil"/>
                  <w:bottom w:val="nil"/>
                  <w:right w:val="nil"/>
                </w:tcBorders>
                <w:shd w:val="clear" w:color="auto" w:fill="auto"/>
                <w:noWrap/>
                <w:vAlign w:val="bottom"/>
                <w:hideMark/>
              </w:tcPr>
            </w:tcPrChange>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32" w:author="Nate Bachmeier [AWS-SA]" w:date="2023-02-25T11:26:00Z"/>
                <w:rFonts w:ascii="Calibri" w:eastAsia="Times New Roman" w:hAnsi="Calibri" w:cs="Calibri"/>
                <w:color w:val="000000"/>
                <w:sz w:val="22"/>
              </w:rPr>
            </w:pPr>
            <w:ins w:id="5633" w:author="Nate Bachmeier [AWS-SA]" w:date="2023-02-25T11:26:00Z">
              <w:r w:rsidRPr="00E16572">
                <w:rPr>
                  <w:rFonts w:ascii="Calibri" w:eastAsia="Times New Roman" w:hAnsi="Calibri" w:cs="Calibri"/>
                  <w:color w:val="000000"/>
                  <w:sz w:val="22"/>
                </w:rPr>
                <w:t>674</w:t>
              </w:r>
            </w:ins>
          </w:p>
        </w:tc>
      </w:tr>
      <w:tr w:rsidR="00E16572" w:rsidRPr="00E16572" w14:paraId="205B6780" w14:textId="77777777" w:rsidTr="005D1D3E">
        <w:trPr>
          <w:trHeight w:val="300"/>
          <w:ins w:id="5634" w:author="Nate Bachmeier [AWS-SA]" w:date="2023-02-25T11:26:00Z"/>
          <w:trPrChange w:id="5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36" w:author="Nate Bachmeier [AWS-SA]" w:date="2023-02-26T11:07:00Z">
              <w:tcPr>
                <w:tcW w:w="4740" w:type="dxa"/>
                <w:tcBorders>
                  <w:top w:val="nil"/>
                  <w:left w:val="nil"/>
                  <w:bottom w:val="nil"/>
                  <w:right w:val="nil"/>
                </w:tcBorders>
                <w:shd w:val="clear" w:color="auto" w:fill="auto"/>
                <w:noWrap/>
                <w:vAlign w:val="bottom"/>
                <w:hideMark/>
              </w:tcPr>
            </w:tcPrChange>
          </w:tcPr>
          <w:p w14:paraId="4109FBE2" w14:textId="77777777" w:rsidR="00E16572" w:rsidRPr="00E16572" w:rsidRDefault="00E16572" w:rsidP="00E16572">
            <w:pPr>
              <w:spacing w:line="240" w:lineRule="auto"/>
              <w:ind w:firstLine="0"/>
              <w:rPr>
                <w:ins w:id="5637" w:author="Nate Bachmeier [AWS-SA]" w:date="2023-02-25T11:26:00Z"/>
                <w:rFonts w:ascii="Calibri" w:eastAsia="Times New Roman" w:hAnsi="Calibri" w:cs="Calibri"/>
                <w:b w:val="0"/>
                <w:bCs w:val="0"/>
                <w:color w:val="000000"/>
                <w:sz w:val="22"/>
                <w:rPrChange w:id="5638" w:author="Nate Bachmeier [AWS-SA]" w:date="2023-02-25T11:29:00Z">
                  <w:rPr>
                    <w:ins w:id="5639" w:author="Nate Bachmeier [AWS-SA]" w:date="2023-02-25T11:26:00Z"/>
                    <w:rFonts w:ascii="Calibri" w:eastAsia="Times New Roman" w:hAnsi="Calibri" w:cs="Calibri"/>
                    <w:color w:val="000000"/>
                    <w:sz w:val="22"/>
                  </w:rPr>
                </w:rPrChange>
              </w:rPr>
            </w:pPr>
            <w:ins w:id="5640" w:author="Nate Bachmeier [AWS-SA]" w:date="2023-02-25T11:26:00Z">
              <w:r w:rsidRPr="00E16572">
                <w:rPr>
                  <w:rFonts w:ascii="Calibri" w:eastAsia="Times New Roman" w:hAnsi="Calibri" w:cs="Calibri"/>
                  <w:color w:val="000000"/>
                  <w:sz w:val="22"/>
                </w:rPr>
                <w:t>playing billiards</w:t>
              </w:r>
            </w:ins>
          </w:p>
        </w:tc>
        <w:tc>
          <w:tcPr>
            <w:tcW w:w="5348" w:type="dxa"/>
            <w:noWrap/>
            <w:hideMark/>
            <w:tcPrChange w:id="5641" w:author="Nate Bachmeier [AWS-SA]" w:date="2023-02-26T11:07:00Z">
              <w:tcPr>
                <w:tcW w:w="960" w:type="dxa"/>
                <w:tcBorders>
                  <w:top w:val="nil"/>
                  <w:left w:val="nil"/>
                  <w:bottom w:val="nil"/>
                  <w:right w:val="nil"/>
                </w:tcBorders>
                <w:shd w:val="clear" w:color="auto" w:fill="auto"/>
                <w:noWrap/>
                <w:vAlign w:val="bottom"/>
                <w:hideMark/>
              </w:tcPr>
            </w:tcPrChange>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42" w:author="Nate Bachmeier [AWS-SA]" w:date="2023-02-25T11:26:00Z"/>
                <w:rFonts w:ascii="Calibri" w:eastAsia="Times New Roman" w:hAnsi="Calibri" w:cs="Calibri"/>
                <w:color w:val="000000"/>
                <w:sz w:val="22"/>
              </w:rPr>
            </w:pPr>
            <w:ins w:id="5643" w:author="Nate Bachmeier [AWS-SA]" w:date="2023-02-25T11:26:00Z">
              <w:r w:rsidRPr="00E16572">
                <w:rPr>
                  <w:rFonts w:ascii="Calibri" w:eastAsia="Times New Roman" w:hAnsi="Calibri" w:cs="Calibri"/>
                  <w:color w:val="000000"/>
                  <w:sz w:val="22"/>
                </w:rPr>
                <w:t>486</w:t>
              </w:r>
            </w:ins>
          </w:p>
        </w:tc>
      </w:tr>
      <w:tr w:rsidR="00E16572" w:rsidRPr="00E16572" w14:paraId="2A392672" w14:textId="77777777" w:rsidTr="005D1D3E">
        <w:trPr>
          <w:cnfStyle w:val="000000100000" w:firstRow="0" w:lastRow="0" w:firstColumn="0" w:lastColumn="0" w:oddVBand="0" w:evenVBand="0" w:oddHBand="1" w:evenHBand="0" w:firstRowFirstColumn="0" w:firstRowLastColumn="0" w:lastRowFirstColumn="0" w:lastRowLastColumn="0"/>
          <w:trHeight w:val="300"/>
          <w:ins w:id="5644" w:author="Nate Bachmeier [AWS-SA]" w:date="2023-02-25T11:26:00Z"/>
          <w:trPrChange w:id="5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46" w:author="Nate Bachmeier [AWS-SA]" w:date="2023-02-26T11:07:00Z">
              <w:tcPr>
                <w:tcW w:w="4740" w:type="dxa"/>
                <w:tcBorders>
                  <w:top w:val="nil"/>
                  <w:left w:val="nil"/>
                  <w:bottom w:val="nil"/>
                  <w:right w:val="nil"/>
                </w:tcBorders>
                <w:shd w:val="clear" w:color="auto" w:fill="auto"/>
                <w:noWrap/>
                <w:vAlign w:val="bottom"/>
                <w:hideMark/>
              </w:tcPr>
            </w:tcPrChange>
          </w:tcPr>
          <w:p w14:paraId="6D9E4A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47" w:author="Nate Bachmeier [AWS-SA]" w:date="2023-02-25T11:26:00Z"/>
                <w:rFonts w:ascii="Calibri" w:eastAsia="Times New Roman" w:hAnsi="Calibri" w:cs="Calibri"/>
                <w:b w:val="0"/>
                <w:bCs w:val="0"/>
                <w:color w:val="000000"/>
                <w:sz w:val="22"/>
                <w:rPrChange w:id="5648" w:author="Nate Bachmeier [AWS-SA]" w:date="2023-02-25T11:29:00Z">
                  <w:rPr>
                    <w:ins w:id="5649" w:author="Nate Bachmeier [AWS-SA]" w:date="2023-02-25T11:26:00Z"/>
                    <w:rFonts w:ascii="Calibri" w:eastAsia="Times New Roman" w:hAnsi="Calibri" w:cs="Calibri"/>
                    <w:color w:val="000000"/>
                    <w:sz w:val="22"/>
                  </w:rPr>
                </w:rPrChange>
              </w:rPr>
            </w:pPr>
            <w:ins w:id="5650" w:author="Nate Bachmeier [AWS-SA]" w:date="2023-02-25T11:26:00Z">
              <w:r w:rsidRPr="00E16572">
                <w:rPr>
                  <w:rFonts w:ascii="Calibri" w:eastAsia="Times New Roman" w:hAnsi="Calibri" w:cs="Calibri"/>
                  <w:color w:val="000000"/>
                  <w:sz w:val="22"/>
                </w:rPr>
                <w:t>playing blackjack</w:t>
              </w:r>
            </w:ins>
          </w:p>
        </w:tc>
        <w:tc>
          <w:tcPr>
            <w:tcW w:w="5348" w:type="dxa"/>
            <w:noWrap/>
            <w:hideMark/>
            <w:tcPrChange w:id="5651" w:author="Nate Bachmeier [AWS-SA]" w:date="2023-02-26T11:07:00Z">
              <w:tcPr>
                <w:tcW w:w="960" w:type="dxa"/>
                <w:tcBorders>
                  <w:top w:val="nil"/>
                  <w:left w:val="nil"/>
                  <w:bottom w:val="nil"/>
                  <w:right w:val="nil"/>
                </w:tcBorders>
                <w:shd w:val="clear" w:color="auto" w:fill="auto"/>
                <w:noWrap/>
                <w:vAlign w:val="bottom"/>
                <w:hideMark/>
              </w:tcPr>
            </w:tcPrChange>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52" w:author="Nate Bachmeier [AWS-SA]" w:date="2023-02-25T11:26:00Z"/>
                <w:rFonts w:ascii="Calibri" w:eastAsia="Times New Roman" w:hAnsi="Calibri" w:cs="Calibri"/>
                <w:color w:val="000000"/>
                <w:sz w:val="22"/>
              </w:rPr>
            </w:pPr>
            <w:ins w:id="5653" w:author="Nate Bachmeier [AWS-SA]" w:date="2023-02-25T11:26:00Z">
              <w:r w:rsidRPr="00E16572">
                <w:rPr>
                  <w:rFonts w:ascii="Calibri" w:eastAsia="Times New Roman" w:hAnsi="Calibri" w:cs="Calibri"/>
                  <w:color w:val="000000"/>
                  <w:sz w:val="22"/>
                </w:rPr>
                <w:t>459</w:t>
              </w:r>
            </w:ins>
          </w:p>
        </w:tc>
      </w:tr>
      <w:tr w:rsidR="00E16572" w:rsidRPr="00E16572" w14:paraId="57A7634C" w14:textId="77777777" w:rsidTr="005D1D3E">
        <w:trPr>
          <w:trHeight w:val="300"/>
          <w:ins w:id="5654" w:author="Nate Bachmeier [AWS-SA]" w:date="2023-02-25T11:26:00Z"/>
          <w:trPrChange w:id="5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56" w:author="Nate Bachmeier [AWS-SA]" w:date="2023-02-26T11:07:00Z">
              <w:tcPr>
                <w:tcW w:w="4740" w:type="dxa"/>
                <w:tcBorders>
                  <w:top w:val="nil"/>
                  <w:left w:val="nil"/>
                  <w:bottom w:val="nil"/>
                  <w:right w:val="nil"/>
                </w:tcBorders>
                <w:shd w:val="clear" w:color="auto" w:fill="auto"/>
                <w:noWrap/>
                <w:vAlign w:val="bottom"/>
                <w:hideMark/>
              </w:tcPr>
            </w:tcPrChange>
          </w:tcPr>
          <w:p w14:paraId="6D84A679" w14:textId="77777777" w:rsidR="00E16572" w:rsidRPr="00E16572" w:rsidRDefault="00E16572" w:rsidP="00E16572">
            <w:pPr>
              <w:spacing w:line="240" w:lineRule="auto"/>
              <w:ind w:firstLine="0"/>
              <w:rPr>
                <w:ins w:id="5657" w:author="Nate Bachmeier [AWS-SA]" w:date="2023-02-25T11:26:00Z"/>
                <w:rFonts w:ascii="Calibri" w:eastAsia="Times New Roman" w:hAnsi="Calibri" w:cs="Calibri"/>
                <w:b w:val="0"/>
                <w:bCs w:val="0"/>
                <w:color w:val="000000"/>
                <w:sz w:val="22"/>
                <w:rPrChange w:id="5658" w:author="Nate Bachmeier [AWS-SA]" w:date="2023-02-25T11:29:00Z">
                  <w:rPr>
                    <w:ins w:id="5659" w:author="Nate Bachmeier [AWS-SA]" w:date="2023-02-25T11:26:00Z"/>
                    <w:rFonts w:ascii="Calibri" w:eastAsia="Times New Roman" w:hAnsi="Calibri" w:cs="Calibri"/>
                    <w:color w:val="000000"/>
                    <w:sz w:val="22"/>
                  </w:rPr>
                </w:rPrChange>
              </w:rPr>
            </w:pPr>
            <w:ins w:id="5660" w:author="Nate Bachmeier [AWS-SA]" w:date="2023-02-25T11:26:00Z">
              <w:r w:rsidRPr="00E16572">
                <w:rPr>
                  <w:rFonts w:ascii="Calibri" w:eastAsia="Times New Roman" w:hAnsi="Calibri" w:cs="Calibri"/>
                  <w:color w:val="000000"/>
                  <w:sz w:val="22"/>
                </w:rPr>
                <w:t>playing cards</w:t>
              </w:r>
            </w:ins>
          </w:p>
        </w:tc>
        <w:tc>
          <w:tcPr>
            <w:tcW w:w="5348" w:type="dxa"/>
            <w:noWrap/>
            <w:hideMark/>
            <w:tcPrChange w:id="5661" w:author="Nate Bachmeier [AWS-SA]" w:date="2023-02-26T11:07:00Z">
              <w:tcPr>
                <w:tcW w:w="960" w:type="dxa"/>
                <w:tcBorders>
                  <w:top w:val="nil"/>
                  <w:left w:val="nil"/>
                  <w:bottom w:val="nil"/>
                  <w:right w:val="nil"/>
                </w:tcBorders>
                <w:shd w:val="clear" w:color="auto" w:fill="auto"/>
                <w:noWrap/>
                <w:vAlign w:val="bottom"/>
                <w:hideMark/>
              </w:tcPr>
            </w:tcPrChange>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62" w:author="Nate Bachmeier [AWS-SA]" w:date="2023-02-25T11:26:00Z"/>
                <w:rFonts w:ascii="Calibri" w:eastAsia="Times New Roman" w:hAnsi="Calibri" w:cs="Calibri"/>
                <w:color w:val="000000"/>
                <w:sz w:val="22"/>
              </w:rPr>
            </w:pPr>
            <w:ins w:id="5663" w:author="Nate Bachmeier [AWS-SA]" w:date="2023-02-25T11:26:00Z">
              <w:r w:rsidRPr="00E16572">
                <w:rPr>
                  <w:rFonts w:ascii="Calibri" w:eastAsia="Times New Roman" w:hAnsi="Calibri" w:cs="Calibri"/>
                  <w:color w:val="000000"/>
                  <w:sz w:val="22"/>
                </w:rPr>
                <w:t>469</w:t>
              </w:r>
            </w:ins>
          </w:p>
        </w:tc>
      </w:tr>
      <w:tr w:rsidR="00E16572" w:rsidRPr="00E16572" w14:paraId="6C921307" w14:textId="77777777" w:rsidTr="005D1D3E">
        <w:trPr>
          <w:cnfStyle w:val="000000100000" w:firstRow="0" w:lastRow="0" w:firstColumn="0" w:lastColumn="0" w:oddVBand="0" w:evenVBand="0" w:oddHBand="1" w:evenHBand="0" w:firstRowFirstColumn="0" w:firstRowLastColumn="0" w:lastRowFirstColumn="0" w:lastRowLastColumn="0"/>
          <w:trHeight w:val="300"/>
          <w:ins w:id="5664" w:author="Nate Bachmeier [AWS-SA]" w:date="2023-02-25T11:26:00Z"/>
          <w:trPrChange w:id="5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66" w:author="Nate Bachmeier [AWS-SA]" w:date="2023-02-26T11:07:00Z">
              <w:tcPr>
                <w:tcW w:w="4740" w:type="dxa"/>
                <w:tcBorders>
                  <w:top w:val="nil"/>
                  <w:left w:val="nil"/>
                  <w:bottom w:val="nil"/>
                  <w:right w:val="nil"/>
                </w:tcBorders>
                <w:shd w:val="clear" w:color="auto" w:fill="auto"/>
                <w:noWrap/>
                <w:vAlign w:val="bottom"/>
                <w:hideMark/>
              </w:tcPr>
            </w:tcPrChange>
          </w:tcPr>
          <w:p w14:paraId="4B9937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67" w:author="Nate Bachmeier [AWS-SA]" w:date="2023-02-25T11:26:00Z"/>
                <w:rFonts w:ascii="Calibri" w:eastAsia="Times New Roman" w:hAnsi="Calibri" w:cs="Calibri"/>
                <w:b w:val="0"/>
                <w:bCs w:val="0"/>
                <w:color w:val="000000"/>
                <w:sz w:val="22"/>
                <w:rPrChange w:id="5668" w:author="Nate Bachmeier [AWS-SA]" w:date="2023-02-25T11:29:00Z">
                  <w:rPr>
                    <w:ins w:id="5669" w:author="Nate Bachmeier [AWS-SA]" w:date="2023-02-25T11:26:00Z"/>
                    <w:rFonts w:ascii="Calibri" w:eastAsia="Times New Roman" w:hAnsi="Calibri" w:cs="Calibri"/>
                    <w:color w:val="000000"/>
                    <w:sz w:val="22"/>
                  </w:rPr>
                </w:rPrChange>
              </w:rPr>
            </w:pPr>
            <w:ins w:id="5670" w:author="Nate Bachmeier [AWS-SA]" w:date="2023-02-25T11:26:00Z">
              <w:r w:rsidRPr="00E16572">
                <w:rPr>
                  <w:rFonts w:ascii="Calibri" w:eastAsia="Times New Roman" w:hAnsi="Calibri" w:cs="Calibri"/>
                  <w:color w:val="000000"/>
                  <w:sz w:val="22"/>
                </w:rPr>
                <w:t>playing cello</w:t>
              </w:r>
            </w:ins>
          </w:p>
        </w:tc>
        <w:tc>
          <w:tcPr>
            <w:tcW w:w="5348" w:type="dxa"/>
            <w:noWrap/>
            <w:hideMark/>
            <w:tcPrChange w:id="5671" w:author="Nate Bachmeier [AWS-SA]" w:date="2023-02-26T11:07:00Z">
              <w:tcPr>
                <w:tcW w:w="960" w:type="dxa"/>
                <w:tcBorders>
                  <w:top w:val="nil"/>
                  <w:left w:val="nil"/>
                  <w:bottom w:val="nil"/>
                  <w:right w:val="nil"/>
                </w:tcBorders>
                <w:shd w:val="clear" w:color="auto" w:fill="auto"/>
                <w:noWrap/>
                <w:vAlign w:val="bottom"/>
                <w:hideMark/>
              </w:tcPr>
            </w:tcPrChange>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72" w:author="Nate Bachmeier [AWS-SA]" w:date="2023-02-25T11:26:00Z"/>
                <w:rFonts w:ascii="Calibri" w:eastAsia="Times New Roman" w:hAnsi="Calibri" w:cs="Calibri"/>
                <w:color w:val="000000"/>
                <w:sz w:val="22"/>
              </w:rPr>
            </w:pPr>
            <w:ins w:id="5673" w:author="Nate Bachmeier [AWS-SA]" w:date="2023-02-25T11:26:00Z">
              <w:r w:rsidRPr="00E16572">
                <w:rPr>
                  <w:rFonts w:ascii="Calibri" w:eastAsia="Times New Roman" w:hAnsi="Calibri" w:cs="Calibri"/>
                  <w:color w:val="000000"/>
                  <w:sz w:val="22"/>
                </w:rPr>
                <w:t>670</w:t>
              </w:r>
            </w:ins>
          </w:p>
        </w:tc>
      </w:tr>
      <w:tr w:rsidR="00E16572" w:rsidRPr="00E16572" w14:paraId="00A91FF2" w14:textId="77777777" w:rsidTr="005D1D3E">
        <w:trPr>
          <w:trHeight w:val="300"/>
          <w:ins w:id="5674" w:author="Nate Bachmeier [AWS-SA]" w:date="2023-02-25T11:26:00Z"/>
          <w:trPrChange w:id="5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76" w:author="Nate Bachmeier [AWS-SA]" w:date="2023-02-26T11:07:00Z">
              <w:tcPr>
                <w:tcW w:w="4740" w:type="dxa"/>
                <w:tcBorders>
                  <w:top w:val="nil"/>
                  <w:left w:val="nil"/>
                  <w:bottom w:val="nil"/>
                  <w:right w:val="nil"/>
                </w:tcBorders>
                <w:shd w:val="clear" w:color="auto" w:fill="auto"/>
                <w:noWrap/>
                <w:vAlign w:val="bottom"/>
                <w:hideMark/>
              </w:tcPr>
            </w:tcPrChange>
          </w:tcPr>
          <w:p w14:paraId="3AF0D360" w14:textId="77777777" w:rsidR="00E16572" w:rsidRPr="00E16572" w:rsidRDefault="00E16572" w:rsidP="00E16572">
            <w:pPr>
              <w:spacing w:line="240" w:lineRule="auto"/>
              <w:ind w:firstLine="0"/>
              <w:rPr>
                <w:ins w:id="5677" w:author="Nate Bachmeier [AWS-SA]" w:date="2023-02-25T11:26:00Z"/>
                <w:rFonts w:ascii="Calibri" w:eastAsia="Times New Roman" w:hAnsi="Calibri" w:cs="Calibri"/>
                <w:b w:val="0"/>
                <w:bCs w:val="0"/>
                <w:color w:val="000000"/>
                <w:sz w:val="22"/>
                <w:rPrChange w:id="5678" w:author="Nate Bachmeier [AWS-SA]" w:date="2023-02-25T11:29:00Z">
                  <w:rPr>
                    <w:ins w:id="5679" w:author="Nate Bachmeier [AWS-SA]" w:date="2023-02-25T11:26:00Z"/>
                    <w:rFonts w:ascii="Calibri" w:eastAsia="Times New Roman" w:hAnsi="Calibri" w:cs="Calibri"/>
                    <w:color w:val="000000"/>
                    <w:sz w:val="22"/>
                  </w:rPr>
                </w:rPrChange>
              </w:rPr>
            </w:pPr>
            <w:ins w:id="5680" w:author="Nate Bachmeier [AWS-SA]" w:date="2023-02-25T11:26:00Z">
              <w:r w:rsidRPr="00E16572">
                <w:rPr>
                  <w:rFonts w:ascii="Calibri" w:eastAsia="Times New Roman" w:hAnsi="Calibri" w:cs="Calibri"/>
                  <w:color w:val="000000"/>
                  <w:sz w:val="22"/>
                </w:rPr>
                <w:t>playing checkers</w:t>
              </w:r>
            </w:ins>
          </w:p>
        </w:tc>
        <w:tc>
          <w:tcPr>
            <w:tcW w:w="5348" w:type="dxa"/>
            <w:noWrap/>
            <w:hideMark/>
            <w:tcPrChange w:id="5681" w:author="Nate Bachmeier [AWS-SA]" w:date="2023-02-26T11:07:00Z">
              <w:tcPr>
                <w:tcW w:w="960" w:type="dxa"/>
                <w:tcBorders>
                  <w:top w:val="nil"/>
                  <w:left w:val="nil"/>
                  <w:bottom w:val="nil"/>
                  <w:right w:val="nil"/>
                </w:tcBorders>
                <w:shd w:val="clear" w:color="auto" w:fill="auto"/>
                <w:noWrap/>
                <w:vAlign w:val="bottom"/>
                <w:hideMark/>
              </w:tcPr>
            </w:tcPrChange>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82" w:author="Nate Bachmeier [AWS-SA]" w:date="2023-02-25T11:26:00Z"/>
                <w:rFonts w:ascii="Calibri" w:eastAsia="Times New Roman" w:hAnsi="Calibri" w:cs="Calibri"/>
                <w:color w:val="000000"/>
                <w:sz w:val="22"/>
              </w:rPr>
            </w:pPr>
            <w:ins w:id="5683" w:author="Nate Bachmeier [AWS-SA]" w:date="2023-02-25T11:26:00Z">
              <w:r w:rsidRPr="00E16572">
                <w:rPr>
                  <w:rFonts w:ascii="Calibri" w:eastAsia="Times New Roman" w:hAnsi="Calibri" w:cs="Calibri"/>
                  <w:color w:val="000000"/>
                  <w:sz w:val="22"/>
                </w:rPr>
                <w:t>503</w:t>
              </w:r>
            </w:ins>
          </w:p>
        </w:tc>
      </w:tr>
      <w:tr w:rsidR="00E16572" w:rsidRPr="00E16572" w14:paraId="664FDC27" w14:textId="77777777" w:rsidTr="005D1D3E">
        <w:trPr>
          <w:cnfStyle w:val="000000100000" w:firstRow="0" w:lastRow="0" w:firstColumn="0" w:lastColumn="0" w:oddVBand="0" w:evenVBand="0" w:oddHBand="1" w:evenHBand="0" w:firstRowFirstColumn="0" w:firstRowLastColumn="0" w:lastRowFirstColumn="0" w:lastRowLastColumn="0"/>
          <w:trHeight w:val="300"/>
          <w:ins w:id="5684" w:author="Nate Bachmeier [AWS-SA]" w:date="2023-02-25T11:26:00Z"/>
          <w:trPrChange w:id="5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86" w:author="Nate Bachmeier [AWS-SA]" w:date="2023-02-26T11:07:00Z">
              <w:tcPr>
                <w:tcW w:w="4740" w:type="dxa"/>
                <w:tcBorders>
                  <w:top w:val="nil"/>
                  <w:left w:val="nil"/>
                  <w:bottom w:val="nil"/>
                  <w:right w:val="nil"/>
                </w:tcBorders>
                <w:shd w:val="clear" w:color="auto" w:fill="auto"/>
                <w:noWrap/>
                <w:vAlign w:val="bottom"/>
                <w:hideMark/>
              </w:tcPr>
            </w:tcPrChange>
          </w:tcPr>
          <w:p w14:paraId="733B48A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87" w:author="Nate Bachmeier [AWS-SA]" w:date="2023-02-25T11:26:00Z"/>
                <w:rFonts w:ascii="Calibri" w:eastAsia="Times New Roman" w:hAnsi="Calibri" w:cs="Calibri"/>
                <w:b w:val="0"/>
                <w:bCs w:val="0"/>
                <w:color w:val="000000"/>
                <w:sz w:val="22"/>
                <w:rPrChange w:id="5688" w:author="Nate Bachmeier [AWS-SA]" w:date="2023-02-25T11:29:00Z">
                  <w:rPr>
                    <w:ins w:id="5689" w:author="Nate Bachmeier [AWS-SA]" w:date="2023-02-25T11:26:00Z"/>
                    <w:rFonts w:ascii="Calibri" w:eastAsia="Times New Roman" w:hAnsi="Calibri" w:cs="Calibri"/>
                    <w:color w:val="000000"/>
                    <w:sz w:val="22"/>
                  </w:rPr>
                </w:rPrChange>
              </w:rPr>
            </w:pPr>
            <w:ins w:id="5690" w:author="Nate Bachmeier [AWS-SA]" w:date="2023-02-25T11:26:00Z">
              <w:r w:rsidRPr="00E16572">
                <w:rPr>
                  <w:rFonts w:ascii="Calibri" w:eastAsia="Times New Roman" w:hAnsi="Calibri" w:cs="Calibri"/>
                  <w:color w:val="000000"/>
                  <w:sz w:val="22"/>
                </w:rPr>
                <w:t>playing chess</w:t>
              </w:r>
            </w:ins>
          </w:p>
        </w:tc>
        <w:tc>
          <w:tcPr>
            <w:tcW w:w="5348" w:type="dxa"/>
            <w:noWrap/>
            <w:hideMark/>
            <w:tcPrChange w:id="5691" w:author="Nate Bachmeier [AWS-SA]" w:date="2023-02-26T11:07:00Z">
              <w:tcPr>
                <w:tcW w:w="960" w:type="dxa"/>
                <w:tcBorders>
                  <w:top w:val="nil"/>
                  <w:left w:val="nil"/>
                  <w:bottom w:val="nil"/>
                  <w:right w:val="nil"/>
                </w:tcBorders>
                <w:shd w:val="clear" w:color="auto" w:fill="auto"/>
                <w:noWrap/>
                <w:vAlign w:val="bottom"/>
                <w:hideMark/>
              </w:tcPr>
            </w:tcPrChange>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92" w:author="Nate Bachmeier [AWS-SA]" w:date="2023-02-25T11:26:00Z"/>
                <w:rFonts w:ascii="Calibri" w:eastAsia="Times New Roman" w:hAnsi="Calibri" w:cs="Calibri"/>
                <w:color w:val="000000"/>
                <w:sz w:val="22"/>
              </w:rPr>
            </w:pPr>
            <w:ins w:id="5693" w:author="Nate Bachmeier [AWS-SA]" w:date="2023-02-25T11:26:00Z">
              <w:r w:rsidRPr="00E16572">
                <w:rPr>
                  <w:rFonts w:ascii="Calibri" w:eastAsia="Times New Roman" w:hAnsi="Calibri" w:cs="Calibri"/>
                  <w:color w:val="000000"/>
                  <w:sz w:val="22"/>
                </w:rPr>
                <w:t>748</w:t>
              </w:r>
            </w:ins>
          </w:p>
        </w:tc>
      </w:tr>
      <w:tr w:rsidR="00E16572" w:rsidRPr="00E16572" w14:paraId="55D85B08" w14:textId="77777777" w:rsidTr="005D1D3E">
        <w:trPr>
          <w:trHeight w:val="300"/>
          <w:ins w:id="5694" w:author="Nate Bachmeier [AWS-SA]" w:date="2023-02-25T11:26:00Z"/>
          <w:trPrChange w:id="5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96" w:author="Nate Bachmeier [AWS-SA]" w:date="2023-02-26T11:07:00Z">
              <w:tcPr>
                <w:tcW w:w="4740" w:type="dxa"/>
                <w:tcBorders>
                  <w:top w:val="nil"/>
                  <w:left w:val="nil"/>
                  <w:bottom w:val="nil"/>
                  <w:right w:val="nil"/>
                </w:tcBorders>
                <w:shd w:val="clear" w:color="auto" w:fill="auto"/>
                <w:noWrap/>
                <w:vAlign w:val="bottom"/>
                <w:hideMark/>
              </w:tcPr>
            </w:tcPrChange>
          </w:tcPr>
          <w:p w14:paraId="20BDB22A" w14:textId="77777777" w:rsidR="00E16572" w:rsidRPr="00E16572" w:rsidRDefault="00E16572" w:rsidP="00E16572">
            <w:pPr>
              <w:spacing w:line="240" w:lineRule="auto"/>
              <w:ind w:firstLine="0"/>
              <w:rPr>
                <w:ins w:id="5697" w:author="Nate Bachmeier [AWS-SA]" w:date="2023-02-25T11:26:00Z"/>
                <w:rFonts w:ascii="Calibri" w:eastAsia="Times New Roman" w:hAnsi="Calibri" w:cs="Calibri"/>
                <w:b w:val="0"/>
                <w:bCs w:val="0"/>
                <w:color w:val="000000"/>
                <w:sz w:val="22"/>
                <w:rPrChange w:id="5698" w:author="Nate Bachmeier [AWS-SA]" w:date="2023-02-25T11:29:00Z">
                  <w:rPr>
                    <w:ins w:id="5699" w:author="Nate Bachmeier [AWS-SA]" w:date="2023-02-25T11:26:00Z"/>
                    <w:rFonts w:ascii="Calibri" w:eastAsia="Times New Roman" w:hAnsi="Calibri" w:cs="Calibri"/>
                    <w:color w:val="000000"/>
                    <w:sz w:val="22"/>
                  </w:rPr>
                </w:rPrChange>
              </w:rPr>
            </w:pPr>
            <w:ins w:id="5700" w:author="Nate Bachmeier [AWS-SA]" w:date="2023-02-25T11:26:00Z">
              <w:r w:rsidRPr="00E16572">
                <w:rPr>
                  <w:rFonts w:ascii="Calibri" w:eastAsia="Times New Roman" w:hAnsi="Calibri" w:cs="Calibri"/>
                  <w:color w:val="000000"/>
                  <w:sz w:val="22"/>
                </w:rPr>
                <w:t>playing clarinet</w:t>
              </w:r>
            </w:ins>
          </w:p>
        </w:tc>
        <w:tc>
          <w:tcPr>
            <w:tcW w:w="5348" w:type="dxa"/>
            <w:noWrap/>
            <w:hideMark/>
            <w:tcPrChange w:id="5701" w:author="Nate Bachmeier [AWS-SA]" w:date="2023-02-26T11:07:00Z">
              <w:tcPr>
                <w:tcW w:w="960" w:type="dxa"/>
                <w:tcBorders>
                  <w:top w:val="nil"/>
                  <w:left w:val="nil"/>
                  <w:bottom w:val="nil"/>
                  <w:right w:val="nil"/>
                </w:tcBorders>
                <w:shd w:val="clear" w:color="auto" w:fill="auto"/>
                <w:noWrap/>
                <w:vAlign w:val="bottom"/>
                <w:hideMark/>
              </w:tcPr>
            </w:tcPrChange>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02" w:author="Nate Bachmeier [AWS-SA]" w:date="2023-02-25T11:26:00Z"/>
                <w:rFonts w:ascii="Calibri" w:eastAsia="Times New Roman" w:hAnsi="Calibri" w:cs="Calibri"/>
                <w:color w:val="000000"/>
                <w:sz w:val="22"/>
              </w:rPr>
            </w:pPr>
            <w:ins w:id="5703" w:author="Nate Bachmeier [AWS-SA]" w:date="2023-02-25T11:26:00Z">
              <w:r w:rsidRPr="00E16572">
                <w:rPr>
                  <w:rFonts w:ascii="Calibri" w:eastAsia="Times New Roman" w:hAnsi="Calibri" w:cs="Calibri"/>
                  <w:color w:val="000000"/>
                  <w:sz w:val="22"/>
                </w:rPr>
                <w:t>653</w:t>
              </w:r>
            </w:ins>
          </w:p>
        </w:tc>
      </w:tr>
      <w:tr w:rsidR="00E16572" w:rsidRPr="00E16572" w14:paraId="67C102B0" w14:textId="77777777" w:rsidTr="005D1D3E">
        <w:trPr>
          <w:cnfStyle w:val="000000100000" w:firstRow="0" w:lastRow="0" w:firstColumn="0" w:lastColumn="0" w:oddVBand="0" w:evenVBand="0" w:oddHBand="1" w:evenHBand="0" w:firstRowFirstColumn="0" w:firstRowLastColumn="0" w:lastRowFirstColumn="0" w:lastRowLastColumn="0"/>
          <w:trHeight w:val="300"/>
          <w:ins w:id="5704" w:author="Nate Bachmeier [AWS-SA]" w:date="2023-02-25T11:26:00Z"/>
          <w:trPrChange w:id="5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06" w:author="Nate Bachmeier [AWS-SA]" w:date="2023-02-26T11:07:00Z">
              <w:tcPr>
                <w:tcW w:w="4740" w:type="dxa"/>
                <w:tcBorders>
                  <w:top w:val="nil"/>
                  <w:left w:val="nil"/>
                  <w:bottom w:val="nil"/>
                  <w:right w:val="nil"/>
                </w:tcBorders>
                <w:shd w:val="clear" w:color="auto" w:fill="auto"/>
                <w:noWrap/>
                <w:vAlign w:val="bottom"/>
                <w:hideMark/>
              </w:tcPr>
            </w:tcPrChange>
          </w:tcPr>
          <w:p w14:paraId="682928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07" w:author="Nate Bachmeier [AWS-SA]" w:date="2023-02-25T11:26:00Z"/>
                <w:rFonts w:ascii="Calibri" w:eastAsia="Times New Roman" w:hAnsi="Calibri" w:cs="Calibri"/>
                <w:b w:val="0"/>
                <w:bCs w:val="0"/>
                <w:color w:val="000000"/>
                <w:sz w:val="22"/>
                <w:rPrChange w:id="5708" w:author="Nate Bachmeier [AWS-SA]" w:date="2023-02-25T11:29:00Z">
                  <w:rPr>
                    <w:ins w:id="5709" w:author="Nate Bachmeier [AWS-SA]" w:date="2023-02-25T11:26:00Z"/>
                    <w:rFonts w:ascii="Calibri" w:eastAsia="Times New Roman" w:hAnsi="Calibri" w:cs="Calibri"/>
                    <w:color w:val="000000"/>
                    <w:sz w:val="22"/>
                  </w:rPr>
                </w:rPrChange>
              </w:rPr>
            </w:pPr>
            <w:ins w:id="5710" w:author="Nate Bachmeier [AWS-SA]" w:date="2023-02-25T11:26:00Z">
              <w:r w:rsidRPr="00E16572">
                <w:rPr>
                  <w:rFonts w:ascii="Calibri" w:eastAsia="Times New Roman" w:hAnsi="Calibri" w:cs="Calibri"/>
                  <w:color w:val="000000"/>
                  <w:sz w:val="22"/>
                </w:rPr>
                <w:t>playing controller</w:t>
              </w:r>
            </w:ins>
          </w:p>
        </w:tc>
        <w:tc>
          <w:tcPr>
            <w:tcW w:w="5348" w:type="dxa"/>
            <w:noWrap/>
            <w:hideMark/>
            <w:tcPrChange w:id="5711" w:author="Nate Bachmeier [AWS-SA]" w:date="2023-02-26T11:07:00Z">
              <w:tcPr>
                <w:tcW w:w="960" w:type="dxa"/>
                <w:tcBorders>
                  <w:top w:val="nil"/>
                  <w:left w:val="nil"/>
                  <w:bottom w:val="nil"/>
                  <w:right w:val="nil"/>
                </w:tcBorders>
                <w:shd w:val="clear" w:color="auto" w:fill="auto"/>
                <w:noWrap/>
                <w:vAlign w:val="bottom"/>
                <w:hideMark/>
              </w:tcPr>
            </w:tcPrChange>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12" w:author="Nate Bachmeier [AWS-SA]" w:date="2023-02-25T11:26:00Z"/>
                <w:rFonts w:ascii="Calibri" w:eastAsia="Times New Roman" w:hAnsi="Calibri" w:cs="Calibri"/>
                <w:color w:val="000000"/>
                <w:sz w:val="22"/>
              </w:rPr>
            </w:pPr>
            <w:ins w:id="5713" w:author="Nate Bachmeier [AWS-SA]" w:date="2023-02-25T11:26:00Z">
              <w:r w:rsidRPr="00E16572">
                <w:rPr>
                  <w:rFonts w:ascii="Calibri" w:eastAsia="Times New Roman" w:hAnsi="Calibri" w:cs="Calibri"/>
                  <w:color w:val="000000"/>
                  <w:sz w:val="22"/>
                </w:rPr>
                <w:t>600</w:t>
              </w:r>
            </w:ins>
          </w:p>
        </w:tc>
      </w:tr>
      <w:tr w:rsidR="00E16572" w:rsidRPr="00E16572" w14:paraId="48EC4B5F" w14:textId="77777777" w:rsidTr="005D1D3E">
        <w:trPr>
          <w:trHeight w:val="300"/>
          <w:ins w:id="5714" w:author="Nate Bachmeier [AWS-SA]" w:date="2023-02-25T11:26:00Z"/>
          <w:trPrChange w:id="5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16" w:author="Nate Bachmeier [AWS-SA]" w:date="2023-02-26T11:07:00Z">
              <w:tcPr>
                <w:tcW w:w="4740" w:type="dxa"/>
                <w:tcBorders>
                  <w:top w:val="nil"/>
                  <w:left w:val="nil"/>
                  <w:bottom w:val="nil"/>
                  <w:right w:val="nil"/>
                </w:tcBorders>
                <w:shd w:val="clear" w:color="auto" w:fill="auto"/>
                <w:noWrap/>
                <w:vAlign w:val="bottom"/>
                <w:hideMark/>
              </w:tcPr>
            </w:tcPrChange>
          </w:tcPr>
          <w:p w14:paraId="7290FFFD" w14:textId="77777777" w:rsidR="00E16572" w:rsidRPr="00E16572" w:rsidRDefault="00E16572" w:rsidP="00E16572">
            <w:pPr>
              <w:spacing w:line="240" w:lineRule="auto"/>
              <w:ind w:firstLine="0"/>
              <w:rPr>
                <w:ins w:id="5717" w:author="Nate Bachmeier [AWS-SA]" w:date="2023-02-25T11:26:00Z"/>
                <w:rFonts w:ascii="Calibri" w:eastAsia="Times New Roman" w:hAnsi="Calibri" w:cs="Calibri"/>
                <w:b w:val="0"/>
                <w:bCs w:val="0"/>
                <w:color w:val="000000"/>
                <w:sz w:val="22"/>
                <w:rPrChange w:id="5718" w:author="Nate Bachmeier [AWS-SA]" w:date="2023-02-25T11:29:00Z">
                  <w:rPr>
                    <w:ins w:id="5719" w:author="Nate Bachmeier [AWS-SA]" w:date="2023-02-25T11:26:00Z"/>
                    <w:rFonts w:ascii="Calibri" w:eastAsia="Times New Roman" w:hAnsi="Calibri" w:cs="Calibri"/>
                    <w:color w:val="000000"/>
                    <w:sz w:val="22"/>
                  </w:rPr>
                </w:rPrChange>
              </w:rPr>
            </w:pPr>
            <w:ins w:id="5720" w:author="Nate Bachmeier [AWS-SA]" w:date="2023-02-25T11:26:00Z">
              <w:r w:rsidRPr="00E16572">
                <w:rPr>
                  <w:rFonts w:ascii="Calibri" w:eastAsia="Times New Roman" w:hAnsi="Calibri" w:cs="Calibri"/>
                  <w:color w:val="000000"/>
                  <w:sz w:val="22"/>
                </w:rPr>
                <w:t>playing cricket</w:t>
              </w:r>
            </w:ins>
          </w:p>
        </w:tc>
        <w:tc>
          <w:tcPr>
            <w:tcW w:w="5348" w:type="dxa"/>
            <w:noWrap/>
            <w:hideMark/>
            <w:tcPrChange w:id="5721" w:author="Nate Bachmeier [AWS-SA]" w:date="2023-02-26T11:07:00Z">
              <w:tcPr>
                <w:tcW w:w="960" w:type="dxa"/>
                <w:tcBorders>
                  <w:top w:val="nil"/>
                  <w:left w:val="nil"/>
                  <w:bottom w:val="nil"/>
                  <w:right w:val="nil"/>
                </w:tcBorders>
                <w:shd w:val="clear" w:color="auto" w:fill="auto"/>
                <w:noWrap/>
                <w:vAlign w:val="bottom"/>
                <w:hideMark/>
              </w:tcPr>
            </w:tcPrChange>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22" w:author="Nate Bachmeier [AWS-SA]" w:date="2023-02-25T11:26:00Z"/>
                <w:rFonts w:ascii="Calibri" w:eastAsia="Times New Roman" w:hAnsi="Calibri" w:cs="Calibri"/>
                <w:color w:val="000000"/>
                <w:sz w:val="22"/>
              </w:rPr>
            </w:pPr>
            <w:ins w:id="5723" w:author="Nate Bachmeier [AWS-SA]" w:date="2023-02-25T11:26:00Z">
              <w:r w:rsidRPr="00E16572">
                <w:rPr>
                  <w:rFonts w:ascii="Calibri" w:eastAsia="Times New Roman" w:hAnsi="Calibri" w:cs="Calibri"/>
                  <w:color w:val="000000"/>
                  <w:sz w:val="22"/>
                </w:rPr>
                <w:t>715</w:t>
              </w:r>
            </w:ins>
          </w:p>
        </w:tc>
      </w:tr>
      <w:tr w:rsidR="00E16572" w:rsidRPr="00E16572" w14:paraId="353EB230" w14:textId="77777777" w:rsidTr="005D1D3E">
        <w:trPr>
          <w:cnfStyle w:val="000000100000" w:firstRow="0" w:lastRow="0" w:firstColumn="0" w:lastColumn="0" w:oddVBand="0" w:evenVBand="0" w:oddHBand="1" w:evenHBand="0" w:firstRowFirstColumn="0" w:firstRowLastColumn="0" w:lastRowFirstColumn="0" w:lastRowLastColumn="0"/>
          <w:trHeight w:val="300"/>
          <w:ins w:id="5724" w:author="Nate Bachmeier [AWS-SA]" w:date="2023-02-25T11:26:00Z"/>
          <w:trPrChange w:id="5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26" w:author="Nate Bachmeier [AWS-SA]" w:date="2023-02-26T11:07:00Z">
              <w:tcPr>
                <w:tcW w:w="4740" w:type="dxa"/>
                <w:tcBorders>
                  <w:top w:val="nil"/>
                  <w:left w:val="nil"/>
                  <w:bottom w:val="nil"/>
                  <w:right w:val="nil"/>
                </w:tcBorders>
                <w:shd w:val="clear" w:color="auto" w:fill="auto"/>
                <w:noWrap/>
                <w:vAlign w:val="bottom"/>
                <w:hideMark/>
              </w:tcPr>
            </w:tcPrChange>
          </w:tcPr>
          <w:p w14:paraId="2C14676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27" w:author="Nate Bachmeier [AWS-SA]" w:date="2023-02-25T11:26:00Z"/>
                <w:rFonts w:ascii="Calibri" w:eastAsia="Times New Roman" w:hAnsi="Calibri" w:cs="Calibri"/>
                <w:b w:val="0"/>
                <w:bCs w:val="0"/>
                <w:color w:val="000000"/>
                <w:sz w:val="22"/>
                <w:rPrChange w:id="5728" w:author="Nate Bachmeier [AWS-SA]" w:date="2023-02-25T11:29:00Z">
                  <w:rPr>
                    <w:ins w:id="5729" w:author="Nate Bachmeier [AWS-SA]" w:date="2023-02-25T11:26:00Z"/>
                    <w:rFonts w:ascii="Calibri" w:eastAsia="Times New Roman" w:hAnsi="Calibri" w:cs="Calibri"/>
                    <w:color w:val="000000"/>
                    <w:sz w:val="22"/>
                  </w:rPr>
                </w:rPrChange>
              </w:rPr>
            </w:pPr>
            <w:ins w:id="5730" w:author="Nate Bachmeier [AWS-SA]" w:date="2023-02-25T11:26:00Z">
              <w:r w:rsidRPr="00E16572">
                <w:rPr>
                  <w:rFonts w:ascii="Calibri" w:eastAsia="Times New Roman" w:hAnsi="Calibri" w:cs="Calibri"/>
                  <w:color w:val="000000"/>
                  <w:sz w:val="22"/>
                </w:rPr>
                <w:t>playing cymbals</w:t>
              </w:r>
            </w:ins>
          </w:p>
        </w:tc>
        <w:tc>
          <w:tcPr>
            <w:tcW w:w="5348" w:type="dxa"/>
            <w:noWrap/>
            <w:hideMark/>
            <w:tcPrChange w:id="5731" w:author="Nate Bachmeier [AWS-SA]" w:date="2023-02-26T11:07:00Z">
              <w:tcPr>
                <w:tcW w:w="960" w:type="dxa"/>
                <w:tcBorders>
                  <w:top w:val="nil"/>
                  <w:left w:val="nil"/>
                  <w:bottom w:val="nil"/>
                  <w:right w:val="nil"/>
                </w:tcBorders>
                <w:shd w:val="clear" w:color="auto" w:fill="auto"/>
                <w:noWrap/>
                <w:vAlign w:val="bottom"/>
                <w:hideMark/>
              </w:tcPr>
            </w:tcPrChange>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32" w:author="Nate Bachmeier [AWS-SA]" w:date="2023-02-25T11:26:00Z"/>
                <w:rFonts w:ascii="Calibri" w:eastAsia="Times New Roman" w:hAnsi="Calibri" w:cs="Calibri"/>
                <w:color w:val="000000"/>
                <w:sz w:val="22"/>
              </w:rPr>
            </w:pPr>
            <w:ins w:id="5733" w:author="Nate Bachmeier [AWS-SA]" w:date="2023-02-25T11:26:00Z">
              <w:r w:rsidRPr="00E16572">
                <w:rPr>
                  <w:rFonts w:ascii="Calibri" w:eastAsia="Times New Roman" w:hAnsi="Calibri" w:cs="Calibri"/>
                  <w:color w:val="000000"/>
                  <w:sz w:val="22"/>
                </w:rPr>
                <w:t>735</w:t>
              </w:r>
            </w:ins>
          </w:p>
        </w:tc>
      </w:tr>
      <w:tr w:rsidR="00E16572" w:rsidRPr="00E16572" w14:paraId="204E0DC8" w14:textId="77777777" w:rsidTr="005D1D3E">
        <w:trPr>
          <w:trHeight w:val="300"/>
          <w:ins w:id="5734" w:author="Nate Bachmeier [AWS-SA]" w:date="2023-02-25T11:26:00Z"/>
          <w:trPrChange w:id="5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36" w:author="Nate Bachmeier [AWS-SA]" w:date="2023-02-26T11:07:00Z">
              <w:tcPr>
                <w:tcW w:w="4740" w:type="dxa"/>
                <w:tcBorders>
                  <w:top w:val="nil"/>
                  <w:left w:val="nil"/>
                  <w:bottom w:val="nil"/>
                  <w:right w:val="nil"/>
                </w:tcBorders>
                <w:shd w:val="clear" w:color="auto" w:fill="auto"/>
                <w:noWrap/>
                <w:vAlign w:val="bottom"/>
                <w:hideMark/>
              </w:tcPr>
            </w:tcPrChange>
          </w:tcPr>
          <w:p w14:paraId="4146B73A" w14:textId="77777777" w:rsidR="00E16572" w:rsidRPr="00E16572" w:rsidRDefault="00E16572" w:rsidP="00E16572">
            <w:pPr>
              <w:spacing w:line="240" w:lineRule="auto"/>
              <w:ind w:firstLine="0"/>
              <w:rPr>
                <w:ins w:id="5737" w:author="Nate Bachmeier [AWS-SA]" w:date="2023-02-25T11:26:00Z"/>
                <w:rFonts w:ascii="Calibri" w:eastAsia="Times New Roman" w:hAnsi="Calibri" w:cs="Calibri"/>
                <w:b w:val="0"/>
                <w:bCs w:val="0"/>
                <w:color w:val="000000"/>
                <w:sz w:val="22"/>
                <w:rPrChange w:id="5738" w:author="Nate Bachmeier [AWS-SA]" w:date="2023-02-25T11:29:00Z">
                  <w:rPr>
                    <w:ins w:id="5739" w:author="Nate Bachmeier [AWS-SA]" w:date="2023-02-25T11:26:00Z"/>
                    <w:rFonts w:ascii="Calibri" w:eastAsia="Times New Roman" w:hAnsi="Calibri" w:cs="Calibri"/>
                    <w:color w:val="000000"/>
                    <w:sz w:val="22"/>
                  </w:rPr>
                </w:rPrChange>
              </w:rPr>
            </w:pPr>
            <w:ins w:id="5740" w:author="Nate Bachmeier [AWS-SA]" w:date="2023-02-25T11:26:00Z">
              <w:r w:rsidRPr="00E16572">
                <w:rPr>
                  <w:rFonts w:ascii="Calibri" w:eastAsia="Times New Roman" w:hAnsi="Calibri" w:cs="Calibri"/>
                  <w:color w:val="000000"/>
                  <w:sz w:val="22"/>
                </w:rPr>
                <w:t>playing darts</w:t>
              </w:r>
            </w:ins>
          </w:p>
        </w:tc>
        <w:tc>
          <w:tcPr>
            <w:tcW w:w="5348" w:type="dxa"/>
            <w:noWrap/>
            <w:hideMark/>
            <w:tcPrChange w:id="5741" w:author="Nate Bachmeier [AWS-SA]" w:date="2023-02-26T11:07:00Z">
              <w:tcPr>
                <w:tcW w:w="960" w:type="dxa"/>
                <w:tcBorders>
                  <w:top w:val="nil"/>
                  <w:left w:val="nil"/>
                  <w:bottom w:val="nil"/>
                  <w:right w:val="nil"/>
                </w:tcBorders>
                <w:shd w:val="clear" w:color="auto" w:fill="auto"/>
                <w:noWrap/>
                <w:vAlign w:val="bottom"/>
                <w:hideMark/>
              </w:tcPr>
            </w:tcPrChange>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42" w:author="Nate Bachmeier [AWS-SA]" w:date="2023-02-25T11:26:00Z"/>
                <w:rFonts w:ascii="Calibri" w:eastAsia="Times New Roman" w:hAnsi="Calibri" w:cs="Calibri"/>
                <w:color w:val="000000"/>
                <w:sz w:val="22"/>
              </w:rPr>
            </w:pPr>
            <w:ins w:id="5743" w:author="Nate Bachmeier [AWS-SA]" w:date="2023-02-25T11:26:00Z">
              <w:r w:rsidRPr="00E16572">
                <w:rPr>
                  <w:rFonts w:ascii="Calibri" w:eastAsia="Times New Roman" w:hAnsi="Calibri" w:cs="Calibri"/>
                  <w:color w:val="000000"/>
                  <w:sz w:val="22"/>
                </w:rPr>
                <w:t>498</w:t>
              </w:r>
            </w:ins>
          </w:p>
        </w:tc>
      </w:tr>
      <w:tr w:rsidR="00E16572" w:rsidRPr="00E16572" w14:paraId="5096B760" w14:textId="77777777" w:rsidTr="005D1D3E">
        <w:trPr>
          <w:cnfStyle w:val="000000100000" w:firstRow="0" w:lastRow="0" w:firstColumn="0" w:lastColumn="0" w:oddVBand="0" w:evenVBand="0" w:oddHBand="1" w:evenHBand="0" w:firstRowFirstColumn="0" w:firstRowLastColumn="0" w:lastRowFirstColumn="0" w:lastRowLastColumn="0"/>
          <w:trHeight w:val="300"/>
          <w:ins w:id="5744" w:author="Nate Bachmeier [AWS-SA]" w:date="2023-02-25T11:26:00Z"/>
          <w:trPrChange w:id="5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46" w:author="Nate Bachmeier [AWS-SA]" w:date="2023-02-26T11:07:00Z">
              <w:tcPr>
                <w:tcW w:w="4740" w:type="dxa"/>
                <w:tcBorders>
                  <w:top w:val="nil"/>
                  <w:left w:val="nil"/>
                  <w:bottom w:val="nil"/>
                  <w:right w:val="nil"/>
                </w:tcBorders>
                <w:shd w:val="clear" w:color="auto" w:fill="auto"/>
                <w:noWrap/>
                <w:vAlign w:val="bottom"/>
                <w:hideMark/>
              </w:tcPr>
            </w:tcPrChange>
          </w:tcPr>
          <w:p w14:paraId="6D7363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47" w:author="Nate Bachmeier [AWS-SA]" w:date="2023-02-25T11:26:00Z"/>
                <w:rFonts w:ascii="Calibri" w:eastAsia="Times New Roman" w:hAnsi="Calibri" w:cs="Calibri"/>
                <w:b w:val="0"/>
                <w:bCs w:val="0"/>
                <w:color w:val="000000"/>
                <w:sz w:val="22"/>
                <w:rPrChange w:id="5748" w:author="Nate Bachmeier [AWS-SA]" w:date="2023-02-25T11:29:00Z">
                  <w:rPr>
                    <w:ins w:id="5749" w:author="Nate Bachmeier [AWS-SA]" w:date="2023-02-25T11:26:00Z"/>
                    <w:rFonts w:ascii="Calibri" w:eastAsia="Times New Roman" w:hAnsi="Calibri" w:cs="Calibri"/>
                    <w:color w:val="000000"/>
                    <w:sz w:val="22"/>
                  </w:rPr>
                </w:rPrChange>
              </w:rPr>
            </w:pPr>
            <w:ins w:id="5750" w:author="Nate Bachmeier [AWS-SA]" w:date="2023-02-25T11:26:00Z">
              <w:r w:rsidRPr="00E16572">
                <w:rPr>
                  <w:rFonts w:ascii="Calibri" w:eastAsia="Times New Roman" w:hAnsi="Calibri" w:cs="Calibri"/>
                  <w:color w:val="000000"/>
                  <w:sz w:val="22"/>
                </w:rPr>
                <w:t>playing didgeridoo</w:t>
              </w:r>
            </w:ins>
          </w:p>
        </w:tc>
        <w:tc>
          <w:tcPr>
            <w:tcW w:w="5348" w:type="dxa"/>
            <w:noWrap/>
            <w:hideMark/>
            <w:tcPrChange w:id="5751" w:author="Nate Bachmeier [AWS-SA]" w:date="2023-02-26T11:07:00Z">
              <w:tcPr>
                <w:tcW w:w="960" w:type="dxa"/>
                <w:tcBorders>
                  <w:top w:val="nil"/>
                  <w:left w:val="nil"/>
                  <w:bottom w:val="nil"/>
                  <w:right w:val="nil"/>
                </w:tcBorders>
                <w:shd w:val="clear" w:color="auto" w:fill="auto"/>
                <w:noWrap/>
                <w:vAlign w:val="bottom"/>
                <w:hideMark/>
              </w:tcPr>
            </w:tcPrChange>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52" w:author="Nate Bachmeier [AWS-SA]" w:date="2023-02-25T11:26:00Z"/>
                <w:rFonts w:ascii="Calibri" w:eastAsia="Times New Roman" w:hAnsi="Calibri" w:cs="Calibri"/>
                <w:color w:val="000000"/>
                <w:sz w:val="22"/>
              </w:rPr>
            </w:pPr>
            <w:ins w:id="5753" w:author="Nate Bachmeier [AWS-SA]" w:date="2023-02-25T11:26:00Z">
              <w:r w:rsidRPr="00E16572">
                <w:rPr>
                  <w:rFonts w:ascii="Calibri" w:eastAsia="Times New Roman" w:hAnsi="Calibri" w:cs="Calibri"/>
                  <w:color w:val="000000"/>
                  <w:sz w:val="22"/>
                </w:rPr>
                <w:t>879</w:t>
              </w:r>
            </w:ins>
          </w:p>
        </w:tc>
      </w:tr>
      <w:tr w:rsidR="00E16572" w:rsidRPr="00E16572" w14:paraId="2E27BEEA" w14:textId="77777777" w:rsidTr="005D1D3E">
        <w:trPr>
          <w:trHeight w:val="300"/>
          <w:ins w:id="5754" w:author="Nate Bachmeier [AWS-SA]" w:date="2023-02-25T11:26:00Z"/>
          <w:trPrChange w:id="5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56" w:author="Nate Bachmeier [AWS-SA]" w:date="2023-02-26T11:07:00Z">
              <w:tcPr>
                <w:tcW w:w="4740" w:type="dxa"/>
                <w:tcBorders>
                  <w:top w:val="nil"/>
                  <w:left w:val="nil"/>
                  <w:bottom w:val="nil"/>
                  <w:right w:val="nil"/>
                </w:tcBorders>
                <w:shd w:val="clear" w:color="auto" w:fill="auto"/>
                <w:noWrap/>
                <w:vAlign w:val="bottom"/>
                <w:hideMark/>
              </w:tcPr>
            </w:tcPrChange>
          </w:tcPr>
          <w:p w14:paraId="4105D024" w14:textId="77777777" w:rsidR="00E16572" w:rsidRPr="00E16572" w:rsidRDefault="00E16572" w:rsidP="00E16572">
            <w:pPr>
              <w:spacing w:line="240" w:lineRule="auto"/>
              <w:ind w:firstLine="0"/>
              <w:rPr>
                <w:ins w:id="5757" w:author="Nate Bachmeier [AWS-SA]" w:date="2023-02-25T11:26:00Z"/>
                <w:rFonts w:ascii="Calibri" w:eastAsia="Times New Roman" w:hAnsi="Calibri" w:cs="Calibri"/>
                <w:b w:val="0"/>
                <w:bCs w:val="0"/>
                <w:color w:val="000000"/>
                <w:sz w:val="22"/>
                <w:rPrChange w:id="5758" w:author="Nate Bachmeier [AWS-SA]" w:date="2023-02-25T11:29:00Z">
                  <w:rPr>
                    <w:ins w:id="5759" w:author="Nate Bachmeier [AWS-SA]" w:date="2023-02-25T11:26:00Z"/>
                    <w:rFonts w:ascii="Calibri" w:eastAsia="Times New Roman" w:hAnsi="Calibri" w:cs="Calibri"/>
                    <w:color w:val="000000"/>
                    <w:sz w:val="22"/>
                  </w:rPr>
                </w:rPrChange>
              </w:rPr>
            </w:pPr>
            <w:ins w:id="5760" w:author="Nate Bachmeier [AWS-SA]" w:date="2023-02-25T11:26:00Z">
              <w:r w:rsidRPr="00E16572">
                <w:rPr>
                  <w:rFonts w:ascii="Calibri" w:eastAsia="Times New Roman" w:hAnsi="Calibri" w:cs="Calibri"/>
                  <w:color w:val="000000"/>
                  <w:sz w:val="22"/>
                </w:rPr>
                <w:t>playing dominoes</w:t>
              </w:r>
            </w:ins>
          </w:p>
        </w:tc>
        <w:tc>
          <w:tcPr>
            <w:tcW w:w="5348" w:type="dxa"/>
            <w:noWrap/>
            <w:hideMark/>
            <w:tcPrChange w:id="5761" w:author="Nate Bachmeier [AWS-SA]" w:date="2023-02-26T11:07:00Z">
              <w:tcPr>
                <w:tcW w:w="960" w:type="dxa"/>
                <w:tcBorders>
                  <w:top w:val="nil"/>
                  <w:left w:val="nil"/>
                  <w:bottom w:val="nil"/>
                  <w:right w:val="nil"/>
                </w:tcBorders>
                <w:shd w:val="clear" w:color="auto" w:fill="auto"/>
                <w:noWrap/>
                <w:vAlign w:val="bottom"/>
                <w:hideMark/>
              </w:tcPr>
            </w:tcPrChange>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62" w:author="Nate Bachmeier [AWS-SA]" w:date="2023-02-25T11:26:00Z"/>
                <w:rFonts w:ascii="Calibri" w:eastAsia="Times New Roman" w:hAnsi="Calibri" w:cs="Calibri"/>
                <w:color w:val="000000"/>
                <w:sz w:val="22"/>
              </w:rPr>
            </w:pPr>
            <w:ins w:id="5763" w:author="Nate Bachmeier [AWS-SA]" w:date="2023-02-25T11:26:00Z">
              <w:r w:rsidRPr="00E16572">
                <w:rPr>
                  <w:rFonts w:ascii="Calibri" w:eastAsia="Times New Roman" w:hAnsi="Calibri" w:cs="Calibri"/>
                  <w:color w:val="000000"/>
                  <w:sz w:val="22"/>
                </w:rPr>
                <w:t>496</w:t>
              </w:r>
            </w:ins>
          </w:p>
        </w:tc>
      </w:tr>
      <w:tr w:rsidR="00E16572" w:rsidRPr="00E16572" w14:paraId="4A2CA0EC" w14:textId="77777777" w:rsidTr="005D1D3E">
        <w:trPr>
          <w:cnfStyle w:val="000000100000" w:firstRow="0" w:lastRow="0" w:firstColumn="0" w:lastColumn="0" w:oddVBand="0" w:evenVBand="0" w:oddHBand="1" w:evenHBand="0" w:firstRowFirstColumn="0" w:firstRowLastColumn="0" w:lastRowFirstColumn="0" w:lastRowLastColumn="0"/>
          <w:trHeight w:val="300"/>
          <w:ins w:id="5764" w:author="Nate Bachmeier [AWS-SA]" w:date="2023-02-25T11:26:00Z"/>
          <w:trPrChange w:id="5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66" w:author="Nate Bachmeier [AWS-SA]" w:date="2023-02-26T11:07:00Z">
              <w:tcPr>
                <w:tcW w:w="4740" w:type="dxa"/>
                <w:tcBorders>
                  <w:top w:val="nil"/>
                  <w:left w:val="nil"/>
                  <w:bottom w:val="nil"/>
                  <w:right w:val="nil"/>
                </w:tcBorders>
                <w:shd w:val="clear" w:color="auto" w:fill="auto"/>
                <w:noWrap/>
                <w:vAlign w:val="bottom"/>
                <w:hideMark/>
              </w:tcPr>
            </w:tcPrChange>
          </w:tcPr>
          <w:p w14:paraId="45D3EC4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67" w:author="Nate Bachmeier [AWS-SA]" w:date="2023-02-25T11:26:00Z"/>
                <w:rFonts w:ascii="Calibri" w:eastAsia="Times New Roman" w:hAnsi="Calibri" w:cs="Calibri"/>
                <w:b w:val="0"/>
                <w:bCs w:val="0"/>
                <w:color w:val="000000"/>
                <w:sz w:val="22"/>
                <w:rPrChange w:id="5768" w:author="Nate Bachmeier [AWS-SA]" w:date="2023-02-25T11:29:00Z">
                  <w:rPr>
                    <w:ins w:id="5769" w:author="Nate Bachmeier [AWS-SA]" w:date="2023-02-25T11:26:00Z"/>
                    <w:rFonts w:ascii="Calibri" w:eastAsia="Times New Roman" w:hAnsi="Calibri" w:cs="Calibri"/>
                    <w:color w:val="000000"/>
                    <w:sz w:val="22"/>
                  </w:rPr>
                </w:rPrChange>
              </w:rPr>
            </w:pPr>
            <w:ins w:id="5770" w:author="Nate Bachmeier [AWS-SA]" w:date="2023-02-25T11:26:00Z">
              <w:r w:rsidRPr="00E16572">
                <w:rPr>
                  <w:rFonts w:ascii="Calibri" w:eastAsia="Times New Roman" w:hAnsi="Calibri" w:cs="Calibri"/>
                  <w:color w:val="000000"/>
                  <w:sz w:val="22"/>
                </w:rPr>
                <w:t>playing drums</w:t>
              </w:r>
            </w:ins>
          </w:p>
        </w:tc>
        <w:tc>
          <w:tcPr>
            <w:tcW w:w="5348" w:type="dxa"/>
            <w:noWrap/>
            <w:hideMark/>
            <w:tcPrChange w:id="5771" w:author="Nate Bachmeier [AWS-SA]" w:date="2023-02-26T11:07:00Z">
              <w:tcPr>
                <w:tcW w:w="960" w:type="dxa"/>
                <w:tcBorders>
                  <w:top w:val="nil"/>
                  <w:left w:val="nil"/>
                  <w:bottom w:val="nil"/>
                  <w:right w:val="nil"/>
                </w:tcBorders>
                <w:shd w:val="clear" w:color="auto" w:fill="auto"/>
                <w:noWrap/>
                <w:vAlign w:val="bottom"/>
                <w:hideMark/>
              </w:tcPr>
            </w:tcPrChange>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72" w:author="Nate Bachmeier [AWS-SA]" w:date="2023-02-25T11:26:00Z"/>
                <w:rFonts w:ascii="Calibri" w:eastAsia="Times New Roman" w:hAnsi="Calibri" w:cs="Calibri"/>
                <w:color w:val="000000"/>
                <w:sz w:val="22"/>
              </w:rPr>
            </w:pPr>
            <w:ins w:id="5773" w:author="Nate Bachmeier [AWS-SA]" w:date="2023-02-25T11:26:00Z">
              <w:r w:rsidRPr="00E16572">
                <w:rPr>
                  <w:rFonts w:ascii="Calibri" w:eastAsia="Times New Roman" w:hAnsi="Calibri" w:cs="Calibri"/>
                  <w:color w:val="000000"/>
                  <w:sz w:val="22"/>
                </w:rPr>
                <w:t>814</w:t>
              </w:r>
            </w:ins>
          </w:p>
        </w:tc>
      </w:tr>
      <w:tr w:rsidR="00E16572" w:rsidRPr="00E16572" w14:paraId="3391589B" w14:textId="77777777" w:rsidTr="005D1D3E">
        <w:trPr>
          <w:trHeight w:val="300"/>
          <w:ins w:id="5774" w:author="Nate Bachmeier [AWS-SA]" w:date="2023-02-25T11:26:00Z"/>
          <w:trPrChange w:id="5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76" w:author="Nate Bachmeier [AWS-SA]" w:date="2023-02-26T11:07:00Z">
              <w:tcPr>
                <w:tcW w:w="4740" w:type="dxa"/>
                <w:tcBorders>
                  <w:top w:val="nil"/>
                  <w:left w:val="nil"/>
                  <w:bottom w:val="nil"/>
                  <w:right w:val="nil"/>
                </w:tcBorders>
                <w:shd w:val="clear" w:color="auto" w:fill="auto"/>
                <w:noWrap/>
                <w:vAlign w:val="bottom"/>
                <w:hideMark/>
              </w:tcPr>
            </w:tcPrChange>
          </w:tcPr>
          <w:p w14:paraId="2D265B79" w14:textId="77777777" w:rsidR="00E16572" w:rsidRPr="00E16572" w:rsidRDefault="00E16572" w:rsidP="00E16572">
            <w:pPr>
              <w:spacing w:line="240" w:lineRule="auto"/>
              <w:ind w:firstLine="0"/>
              <w:rPr>
                <w:ins w:id="5777" w:author="Nate Bachmeier [AWS-SA]" w:date="2023-02-25T11:26:00Z"/>
                <w:rFonts w:ascii="Calibri" w:eastAsia="Times New Roman" w:hAnsi="Calibri" w:cs="Calibri"/>
                <w:b w:val="0"/>
                <w:bCs w:val="0"/>
                <w:color w:val="000000"/>
                <w:sz w:val="22"/>
                <w:rPrChange w:id="5778" w:author="Nate Bachmeier [AWS-SA]" w:date="2023-02-25T11:29:00Z">
                  <w:rPr>
                    <w:ins w:id="5779" w:author="Nate Bachmeier [AWS-SA]" w:date="2023-02-25T11:26:00Z"/>
                    <w:rFonts w:ascii="Calibri" w:eastAsia="Times New Roman" w:hAnsi="Calibri" w:cs="Calibri"/>
                    <w:color w:val="000000"/>
                    <w:sz w:val="22"/>
                  </w:rPr>
                </w:rPrChange>
              </w:rPr>
            </w:pPr>
            <w:ins w:id="5780" w:author="Nate Bachmeier [AWS-SA]" w:date="2023-02-25T11:26:00Z">
              <w:r w:rsidRPr="00E16572">
                <w:rPr>
                  <w:rFonts w:ascii="Calibri" w:eastAsia="Times New Roman" w:hAnsi="Calibri" w:cs="Calibri"/>
                  <w:color w:val="000000"/>
                  <w:sz w:val="22"/>
                </w:rPr>
                <w:t>playing field hockey</w:t>
              </w:r>
            </w:ins>
          </w:p>
        </w:tc>
        <w:tc>
          <w:tcPr>
            <w:tcW w:w="5348" w:type="dxa"/>
            <w:noWrap/>
            <w:hideMark/>
            <w:tcPrChange w:id="5781" w:author="Nate Bachmeier [AWS-SA]" w:date="2023-02-26T11:07:00Z">
              <w:tcPr>
                <w:tcW w:w="960" w:type="dxa"/>
                <w:tcBorders>
                  <w:top w:val="nil"/>
                  <w:left w:val="nil"/>
                  <w:bottom w:val="nil"/>
                  <w:right w:val="nil"/>
                </w:tcBorders>
                <w:shd w:val="clear" w:color="auto" w:fill="auto"/>
                <w:noWrap/>
                <w:vAlign w:val="bottom"/>
                <w:hideMark/>
              </w:tcPr>
            </w:tcPrChange>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82" w:author="Nate Bachmeier [AWS-SA]" w:date="2023-02-25T11:26:00Z"/>
                <w:rFonts w:ascii="Calibri" w:eastAsia="Times New Roman" w:hAnsi="Calibri" w:cs="Calibri"/>
                <w:color w:val="000000"/>
                <w:sz w:val="22"/>
              </w:rPr>
            </w:pPr>
            <w:ins w:id="5783" w:author="Nate Bachmeier [AWS-SA]" w:date="2023-02-25T11:26:00Z">
              <w:r w:rsidRPr="00E16572">
                <w:rPr>
                  <w:rFonts w:ascii="Calibri" w:eastAsia="Times New Roman" w:hAnsi="Calibri" w:cs="Calibri"/>
                  <w:color w:val="000000"/>
                  <w:sz w:val="22"/>
                </w:rPr>
                <w:t>498</w:t>
              </w:r>
            </w:ins>
          </w:p>
        </w:tc>
      </w:tr>
      <w:tr w:rsidR="00E16572" w:rsidRPr="00E16572" w14:paraId="5FDA933A" w14:textId="77777777" w:rsidTr="005D1D3E">
        <w:trPr>
          <w:cnfStyle w:val="000000100000" w:firstRow="0" w:lastRow="0" w:firstColumn="0" w:lastColumn="0" w:oddVBand="0" w:evenVBand="0" w:oddHBand="1" w:evenHBand="0" w:firstRowFirstColumn="0" w:firstRowLastColumn="0" w:lastRowFirstColumn="0" w:lastRowLastColumn="0"/>
          <w:trHeight w:val="300"/>
          <w:ins w:id="5784" w:author="Nate Bachmeier [AWS-SA]" w:date="2023-02-25T11:26:00Z"/>
          <w:trPrChange w:id="5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86" w:author="Nate Bachmeier [AWS-SA]" w:date="2023-02-26T11:07:00Z">
              <w:tcPr>
                <w:tcW w:w="4740" w:type="dxa"/>
                <w:tcBorders>
                  <w:top w:val="nil"/>
                  <w:left w:val="nil"/>
                  <w:bottom w:val="nil"/>
                  <w:right w:val="nil"/>
                </w:tcBorders>
                <w:shd w:val="clear" w:color="auto" w:fill="auto"/>
                <w:noWrap/>
                <w:vAlign w:val="bottom"/>
                <w:hideMark/>
              </w:tcPr>
            </w:tcPrChange>
          </w:tcPr>
          <w:p w14:paraId="6A0114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87" w:author="Nate Bachmeier [AWS-SA]" w:date="2023-02-25T11:26:00Z"/>
                <w:rFonts w:ascii="Calibri" w:eastAsia="Times New Roman" w:hAnsi="Calibri" w:cs="Calibri"/>
                <w:b w:val="0"/>
                <w:bCs w:val="0"/>
                <w:color w:val="000000"/>
                <w:sz w:val="22"/>
                <w:rPrChange w:id="5788" w:author="Nate Bachmeier [AWS-SA]" w:date="2023-02-25T11:29:00Z">
                  <w:rPr>
                    <w:ins w:id="5789" w:author="Nate Bachmeier [AWS-SA]" w:date="2023-02-25T11:26:00Z"/>
                    <w:rFonts w:ascii="Calibri" w:eastAsia="Times New Roman" w:hAnsi="Calibri" w:cs="Calibri"/>
                    <w:color w:val="000000"/>
                    <w:sz w:val="22"/>
                  </w:rPr>
                </w:rPrChange>
              </w:rPr>
            </w:pPr>
            <w:ins w:id="5790" w:author="Nate Bachmeier [AWS-SA]" w:date="2023-02-25T11:26:00Z">
              <w:r w:rsidRPr="00E16572">
                <w:rPr>
                  <w:rFonts w:ascii="Calibri" w:eastAsia="Times New Roman" w:hAnsi="Calibri" w:cs="Calibri"/>
                  <w:color w:val="000000"/>
                  <w:sz w:val="22"/>
                </w:rPr>
                <w:t>playing flute</w:t>
              </w:r>
            </w:ins>
          </w:p>
        </w:tc>
        <w:tc>
          <w:tcPr>
            <w:tcW w:w="5348" w:type="dxa"/>
            <w:noWrap/>
            <w:hideMark/>
            <w:tcPrChange w:id="5791" w:author="Nate Bachmeier [AWS-SA]" w:date="2023-02-26T11:07:00Z">
              <w:tcPr>
                <w:tcW w:w="960" w:type="dxa"/>
                <w:tcBorders>
                  <w:top w:val="nil"/>
                  <w:left w:val="nil"/>
                  <w:bottom w:val="nil"/>
                  <w:right w:val="nil"/>
                </w:tcBorders>
                <w:shd w:val="clear" w:color="auto" w:fill="auto"/>
                <w:noWrap/>
                <w:vAlign w:val="bottom"/>
                <w:hideMark/>
              </w:tcPr>
            </w:tcPrChange>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92" w:author="Nate Bachmeier [AWS-SA]" w:date="2023-02-25T11:26:00Z"/>
                <w:rFonts w:ascii="Calibri" w:eastAsia="Times New Roman" w:hAnsi="Calibri" w:cs="Calibri"/>
                <w:color w:val="000000"/>
                <w:sz w:val="22"/>
              </w:rPr>
            </w:pPr>
            <w:ins w:id="5793" w:author="Nate Bachmeier [AWS-SA]" w:date="2023-02-25T11:26:00Z">
              <w:r w:rsidRPr="00E16572">
                <w:rPr>
                  <w:rFonts w:ascii="Calibri" w:eastAsia="Times New Roman" w:hAnsi="Calibri" w:cs="Calibri"/>
                  <w:color w:val="000000"/>
                  <w:sz w:val="22"/>
                </w:rPr>
                <w:t>709</w:t>
              </w:r>
            </w:ins>
          </w:p>
        </w:tc>
      </w:tr>
      <w:tr w:rsidR="00E16572" w:rsidRPr="00E16572" w14:paraId="5F058D5C" w14:textId="77777777" w:rsidTr="005D1D3E">
        <w:trPr>
          <w:trHeight w:val="300"/>
          <w:ins w:id="5794" w:author="Nate Bachmeier [AWS-SA]" w:date="2023-02-25T11:26:00Z"/>
          <w:trPrChange w:id="5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96" w:author="Nate Bachmeier [AWS-SA]" w:date="2023-02-26T11:07:00Z">
              <w:tcPr>
                <w:tcW w:w="4740" w:type="dxa"/>
                <w:tcBorders>
                  <w:top w:val="nil"/>
                  <w:left w:val="nil"/>
                  <w:bottom w:val="nil"/>
                  <w:right w:val="nil"/>
                </w:tcBorders>
                <w:shd w:val="clear" w:color="auto" w:fill="auto"/>
                <w:noWrap/>
                <w:vAlign w:val="bottom"/>
                <w:hideMark/>
              </w:tcPr>
            </w:tcPrChange>
          </w:tcPr>
          <w:p w14:paraId="5F4F0DA2" w14:textId="77777777" w:rsidR="00E16572" w:rsidRPr="00E16572" w:rsidRDefault="00E16572" w:rsidP="00E16572">
            <w:pPr>
              <w:spacing w:line="240" w:lineRule="auto"/>
              <w:ind w:firstLine="0"/>
              <w:rPr>
                <w:ins w:id="5797" w:author="Nate Bachmeier [AWS-SA]" w:date="2023-02-25T11:26:00Z"/>
                <w:rFonts w:ascii="Calibri" w:eastAsia="Times New Roman" w:hAnsi="Calibri" w:cs="Calibri"/>
                <w:b w:val="0"/>
                <w:bCs w:val="0"/>
                <w:color w:val="000000"/>
                <w:sz w:val="22"/>
                <w:rPrChange w:id="5798" w:author="Nate Bachmeier [AWS-SA]" w:date="2023-02-25T11:29:00Z">
                  <w:rPr>
                    <w:ins w:id="5799" w:author="Nate Bachmeier [AWS-SA]" w:date="2023-02-25T11:26:00Z"/>
                    <w:rFonts w:ascii="Calibri" w:eastAsia="Times New Roman" w:hAnsi="Calibri" w:cs="Calibri"/>
                    <w:color w:val="000000"/>
                    <w:sz w:val="22"/>
                  </w:rPr>
                </w:rPrChange>
              </w:rPr>
            </w:pPr>
            <w:ins w:id="5800" w:author="Nate Bachmeier [AWS-SA]" w:date="2023-02-25T11:26:00Z">
              <w:r w:rsidRPr="00E16572">
                <w:rPr>
                  <w:rFonts w:ascii="Calibri" w:eastAsia="Times New Roman" w:hAnsi="Calibri" w:cs="Calibri"/>
                  <w:color w:val="000000"/>
                  <w:sz w:val="22"/>
                </w:rPr>
                <w:t>playing gong</w:t>
              </w:r>
            </w:ins>
          </w:p>
        </w:tc>
        <w:tc>
          <w:tcPr>
            <w:tcW w:w="5348" w:type="dxa"/>
            <w:noWrap/>
            <w:hideMark/>
            <w:tcPrChange w:id="5801" w:author="Nate Bachmeier [AWS-SA]" w:date="2023-02-26T11:07:00Z">
              <w:tcPr>
                <w:tcW w:w="960" w:type="dxa"/>
                <w:tcBorders>
                  <w:top w:val="nil"/>
                  <w:left w:val="nil"/>
                  <w:bottom w:val="nil"/>
                  <w:right w:val="nil"/>
                </w:tcBorders>
                <w:shd w:val="clear" w:color="auto" w:fill="auto"/>
                <w:noWrap/>
                <w:vAlign w:val="bottom"/>
                <w:hideMark/>
              </w:tcPr>
            </w:tcPrChange>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02" w:author="Nate Bachmeier [AWS-SA]" w:date="2023-02-25T11:26:00Z"/>
                <w:rFonts w:ascii="Calibri" w:eastAsia="Times New Roman" w:hAnsi="Calibri" w:cs="Calibri"/>
                <w:color w:val="000000"/>
                <w:sz w:val="22"/>
              </w:rPr>
            </w:pPr>
            <w:ins w:id="5803" w:author="Nate Bachmeier [AWS-SA]" w:date="2023-02-25T11:26:00Z">
              <w:r w:rsidRPr="00E16572">
                <w:rPr>
                  <w:rFonts w:ascii="Calibri" w:eastAsia="Times New Roman" w:hAnsi="Calibri" w:cs="Calibri"/>
                  <w:color w:val="000000"/>
                  <w:sz w:val="22"/>
                </w:rPr>
                <w:t>608</w:t>
              </w:r>
            </w:ins>
          </w:p>
        </w:tc>
      </w:tr>
      <w:tr w:rsidR="00E16572" w:rsidRPr="00E16572" w14:paraId="3A8A2323" w14:textId="77777777" w:rsidTr="005D1D3E">
        <w:trPr>
          <w:cnfStyle w:val="000000100000" w:firstRow="0" w:lastRow="0" w:firstColumn="0" w:lastColumn="0" w:oddVBand="0" w:evenVBand="0" w:oddHBand="1" w:evenHBand="0" w:firstRowFirstColumn="0" w:firstRowLastColumn="0" w:lastRowFirstColumn="0" w:lastRowLastColumn="0"/>
          <w:trHeight w:val="300"/>
          <w:ins w:id="5804" w:author="Nate Bachmeier [AWS-SA]" w:date="2023-02-25T11:26:00Z"/>
          <w:trPrChange w:id="5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06" w:author="Nate Bachmeier [AWS-SA]" w:date="2023-02-26T11:07:00Z">
              <w:tcPr>
                <w:tcW w:w="4740" w:type="dxa"/>
                <w:tcBorders>
                  <w:top w:val="nil"/>
                  <w:left w:val="nil"/>
                  <w:bottom w:val="nil"/>
                  <w:right w:val="nil"/>
                </w:tcBorders>
                <w:shd w:val="clear" w:color="auto" w:fill="auto"/>
                <w:noWrap/>
                <w:vAlign w:val="bottom"/>
                <w:hideMark/>
              </w:tcPr>
            </w:tcPrChange>
          </w:tcPr>
          <w:p w14:paraId="730CE8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07" w:author="Nate Bachmeier [AWS-SA]" w:date="2023-02-25T11:26:00Z"/>
                <w:rFonts w:ascii="Calibri" w:eastAsia="Times New Roman" w:hAnsi="Calibri" w:cs="Calibri"/>
                <w:b w:val="0"/>
                <w:bCs w:val="0"/>
                <w:color w:val="000000"/>
                <w:sz w:val="22"/>
                <w:rPrChange w:id="5808" w:author="Nate Bachmeier [AWS-SA]" w:date="2023-02-25T11:29:00Z">
                  <w:rPr>
                    <w:ins w:id="5809" w:author="Nate Bachmeier [AWS-SA]" w:date="2023-02-25T11:26:00Z"/>
                    <w:rFonts w:ascii="Calibri" w:eastAsia="Times New Roman" w:hAnsi="Calibri" w:cs="Calibri"/>
                    <w:color w:val="000000"/>
                    <w:sz w:val="22"/>
                  </w:rPr>
                </w:rPrChange>
              </w:rPr>
            </w:pPr>
            <w:ins w:id="5810" w:author="Nate Bachmeier [AWS-SA]" w:date="2023-02-25T11:26:00Z">
              <w:r w:rsidRPr="00E16572">
                <w:rPr>
                  <w:rFonts w:ascii="Calibri" w:eastAsia="Times New Roman" w:hAnsi="Calibri" w:cs="Calibri"/>
                  <w:color w:val="000000"/>
                  <w:sz w:val="22"/>
                </w:rPr>
                <w:t>playing guitar</w:t>
              </w:r>
            </w:ins>
          </w:p>
        </w:tc>
        <w:tc>
          <w:tcPr>
            <w:tcW w:w="5348" w:type="dxa"/>
            <w:noWrap/>
            <w:hideMark/>
            <w:tcPrChange w:id="5811" w:author="Nate Bachmeier [AWS-SA]" w:date="2023-02-26T11:07:00Z">
              <w:tcPr>
                <w:tcW w:w="960" w:type="dxa"/>
                <w:tcBorders>
                  <w:top w:val="nil"/>
                  <w:left w:val="nil"/>
                  <w:bottom w:val="nil"/>
                  <w:right w:val="nil"/>
                </w:tcBorders>
                <w:shd w:val="clear" w:color="auto" w:fill="auto"/>
                <w:noWrap/>
                <w:vAlign w:val="bottom"/>
                <w:hideMark/>
              </w:tcPr>
            </w:tcPrChange>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12" w:author="Nate Bachmeier [AWS-SA]" w:date="2023-02-25T11:26:00Z"/>
                <w:rFonts w:ascii="Calibri" w:eastAsia="Times New Roman" w:hAnsi="Calibri" w:cs="Calibri"/>
                <w:color w:val="000000"/>
                <w:sz w:val="22"/>
              </w:rPr>
            </w:pPr>
            <w:ins w:id="5813" w:author="Nate Bachmeier [AWS-SA]" w:date="2023-02-25T11:26:00Z">
              <w:r w:rsidRPr="00E16572">
                <w:rPr>
                  <w:rFonts w:ascii="Calibri" w:eastAsia="Times New Roman" w:hAnsi="Calibri" w:cs="Calibri"/>
                  <w:color w:val="000000"/>
                  <w:sz w:val="22"/>
                </w:rPr>
                <w:t>677</w:t>
              </w:r>
            </w:ins>
          </w:p>
        </w:tc>
      </w:tr>
      <w:tr w:rsidR="00E16572" w:rsidRPr="00E16572" w14:paraId="51118478" w14:textId="77777777" w:rsidTr="005D1D3E">
        <w:trPr>
          <w:trHeight w:val="300"/>
          <w:ins w:id="5814" w:author="Nate Bachmeier [AWS-SA]" w:date="2023-02-25T11:26:00Z"/>
          <w:trPrChange w:id="5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16" w:author="Nate Bachmeier [AWS-SA]" w:date="2023-02-26T11:07:00Z">
              <w:tcPr>
                <w:tcW w:w="4740" w:type="dxa"/>
                <w:tcBorders>
                  <w:top w:val="nil"/>
                  <w:left w:val="nil"/>
                  <w:bottom w:val="nil"/>
                  <w:right w:val="nil"/>
                </w:tcBorders>
                <w:shd w:val="clear" w:color="auto" w:fill="auto"/>
                <w:noWrap/>
                <w:vAlign w:val="bottom"/>
                <w:hideMark/>
              </w:tcPr>
            </w:tcPrChange>
          </w:tcPr>
          <w:p w14:paraId="6072C117" w14:textId="77777777" w:rsidR="00E16572" w:rsidRPr="00E16572" w:rsidRDefault="00E16572" w:rsidP="00E16572">
            <w:pPr>
              <w:spacing w:line="240" w:lineRule="auto"/>
              <w:ind w:firstLine="0"/>
              <w:rPr>
                <w:ins w:id="5817" w:author="Nate Bachmeier [AWS-SA]" w:date="2023-02-25T11:26:00Z"/>
                <w:rFonts w:ascii="Calibri" w:eastAsia="Times New Roman" w:hAnsi="Calibri" w:cs="Calibri"/>
                <w:b w:val="0"/>
                <w:bCs w:val="0"/>
                <w:color w:val="000000"/>
                <w:sz w:val="22"/>
                <w:rPrChange w:id="5818" w:author="Nate Bachmeier [AWS-SA]" w:date="2023-02-25T11:29:00Z">
                  <w:rPr>
                    <w:ins w:id="5819" w:author="Nate Bachmeier [AWS-SA]" w:date="2023-02-25T11:26:00Z"/>
                    <w:rFonts w:ascii="Calibri" w:eastAsia="Times New Roman" w:hAnsi="Calibri" w:cs="Calibri"/>
                    <w:color w:val="000000"/>
                    <w:sz w:val="22"/>
                  </w:rPr>
                </w:rPrChange>
              </w:rPr>
            </w:pPr>
            <w:ins w:id="5820" w:author="Nate Bachmeier [AWS-SA]" w:date="2023-02-25T11:26:00Z">
              <w:r w:rsidRPr="00E16572">
                <w:rPr>
                  <w:rFonts w:ascii="Calibri" w:eastAsia="Times New Roman" w:hAnsi="Calibri" w:cs="Calibri"/>
                  <w:color w:val="000000"/>
                  <w:sz w:val="22"/>
                </w:rPr>
                <w:t>playing hand clapping games</w:t>
              </w:r>
            </w:ins>
          </w:p>
        </w:tc>
        <w:tc>
          <w:tcPr>
            <w:tcW w:w="5348" w:type="dxa"/>
            <w:noWrap/>
            <w:hideMark/>
            <w:tcPrChange w:id="5821" w:author="Nate Bachmeier [AWS-SA]" w:date="2023-02-26T11:07:00Z">
              <w:tcPr>
                <w:tcW w:w="960" w:type="dxa"/>
                <w:tcBorders>
                  <w:top w:val="nil"/>
                  <w:left w:val="nil"/>
                  <w:bottom w:val="nil"/>
                  <w:right w:val="nil"/>
                </w:tcBorders>
                <w:shd w:val="clear" w:color="auto" w:fill="auto"/>
                <w:noWrap/>
                <w:vAlign w:val="bottom"/>
                <w:hideMark/>
              </w:tcPr>
            </w:tcPrChange>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22" w:author="Nate Bachmeier [AWS-SA]" w:date="2023-02-25T11:26:00Z"/>
                <w:rFonts w:ascii="Calibri" w:eastAsia="Times New Roman" w:hAnsi="Calibri" w:cs="Calibri"/>
                <w:color w:val="000000"/>
                <w:sz w:val="22"/>
              </w:rPr>
            </w:pPr>
            <w:ins w:id="5823" w:author="Nate Bachmeier [AWS-SA]" w:date="2023-02-25T11:26:00Z">
              <w:r w:rsidRPr="00E16572">
                <w:rPr>
                  <w:rFonts w:ascii="Calibri" w:eastAsia="Times New Roman" w:hAnsi="Calibri" w:cs="Calibri"/>
                  <w:color w:val="000000"/>
                  <w:sz w:val="22"/>
                </w:rPr>
                <w:t>534</w:t>
              </w:r>
            </w:ins>
          </w:p>
        </w:tc>
      </w:tr>
      <w:tr w:rsidR="00E16572" w:rsidRPr="00E16572" w14:paraId="037DF287" w14:textId="77777777" w:rsidTr="005D1D3E">
        <w:trPr>
          <w:cnfStyle w:val="000000100000" w:firstRow="0" w:lastRow="0" w:firstColumn="0" w:lastColumn="0" w:oddVBand="0" w:evenVBand="0" w:oddHBand="1" w:evenHBand="0" w:firstRowFirstColumn="0" w:firstRowLastColumn="0" w:lastRowFirstColumn="0" w:lastRowLastColumn="0"/>
          <w:trHeight w:val="300"/>
          <w:ins w:id="5824" w:author="Nate Bachmeier [AWS-SA]" w:date="2023-02-25T11:26:00Z"/>
          <w:trPrChange w:id="5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26" w:author="Nate Bachmeier [AWS-SA]" w:date="2023-02-26T11:07:00Z">
              <w:tcPr>
                <w:tcW w:w="4740" w:type="dxa"/>
                <w:tcBorders>
                  <w:top w:val="nil"/>
                  <w:left w:val="nil"/>
                  <w:bottom w:val="nil"/>
                  <w:right w:val="nil"/>
                </w:tcBorders>
                <w:shd w:val="clear" w:color="auto" w:fill="auto"/>
                <w:noWrap/>
                <w:vAlign w:val="bottom"/>
                <w:hideMark/>
              </w:tcPr>
            </w:tcPrChange>
          </w:tcPr>
          <w:p w14:paraId="2813C2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27" w:author="Nate Bachmeier [AWS-SA]" w:date="2023-02-25T11:26:00Z"/>
                <w:rFonts w:ascii="Calibri" w:eastAsia="Times New Roman" w:hAnsi="Calibri" w:cs="Calibri"/>
                <w:b w:val="0"/>
                <w:bCs w:val="0"/>
                <w:color w:val="000000"/>
                <w:sz w:val="22"/>
                <w:rPrChange w:id="5828" w:author="Nate Bachmeier [AWS-SA]" w:date="2023-02-25T11:29:00Z">
                  <w:rPr>
                    <w:ins w:id="5829" w:author="Nate Bachmeier [AWS-SA]" w:date="2023-02-25T11:26:00Z"/>
                    <w:rFonts w:ascii="Calibri" w:eastAsia="Times New Roman" w:hAnsi="Calibri" w:cs="Calibri"/>
                    <w:color w:val="000000"/>
                    <w:sz w:val="22"/>
                  </w:rPr>
                </w:rPrChange>
              </w:rPr>
            </w:pPr>
            <w:ins w:id="5830" w:author="Nate Bachmeier [AWS-SA]" w:date="2023-02-25T11:26:00Z">
              <w:r w:rsidRPr="00E16572">
                <w:rPr>
                  <w:rFonts w:ascii="Calibri" w:eastAsia="Times New Roman" w:hAnsi="Calibri" w:cs="Calibri"/>
                  <w:color w:val="000000"/>
                  <w:sz w:val="22"/>
                </w:rPr>
                <w:t>playing harmonica</w:t>
              </w:r>
            </w:ins>
          </w:p>
        </w:tc>
        <w:tc>
          <w:tcPr>
            <w:tcW w:w="5348" w:type="dxa"/>
            <w:noWrap/>
            <w:hideMark/>
            <w:tcPrChange w:id="5831" w:author="Nate Bachmeier [AWS-SA]" w:date="2023-02-26T11:07:00Z">
              <w:tcPr>
                <w:tcW w:w="960" w:type="dxa"/>
                <w:tcBorders>
                  <w:top w:val="nil"/>
                  <w:left w:val="nil"/>
                  <w:bottom w:val="nil"/>
                  <w:right w:val="nil"/>
                </w:tcBorders>
                <w:shd w:val="clear" w:color="auto" w:fill="auto"/>
                <w:noWrap/>
                <w:vAlign w:val="bottom"/>
                <w:hideMark/>
              </w:tcPr>
            </w:tcPrChange>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32" w:author="Nate Bachmeier [AWS-SA]" w:date="2023-02-25T11:26:00Z"/>
                <w:rFonts w:ascii="Calibri" w:eastAsia="Times New Roman" w:hAnsi="Calibri" w:cs="Calibri"/>
                <w:color w:val="000000"/>
                <w:sz w:val="22"/>
              </w:rPr>
            </w:pPr>
            <w:ins w:id="5833" w:author="Nate Bachmeier [AWS-SA]" w:date="2023-02-25T11:26:00Z">
              <w:r w:rsidRPr="00E16572">
                <w:rPr>
                  <w:rFonts w:ascii="Calibri" w:eastAsia="Times New Roman" w:hAnsi="Calibri" w:cs="Calibri"/>
                  <w:color w:val="000000"/>
                  <w:sz w:val="22"/>
                </w:rPr>
                <w:t>714</w:t>
              </w:r>
            </w:ins>
          </w:p>
        </w:tc>
      </w:tr>
      <w:tr w:rsidR="00E16572" w:rsidRPr="00E16572" w14:paraId="71B3DDBF" w14:textId="77777777" w:rsidTr="005D1D3E">
        <w:trPr>
          <w:trHeight w:val="300"/>
          <w:ins w:id="5834" w:author="Nate Bachmeier [AWS-SA]" w:date="2023-02-25T11:26:00Z"/>
          <w:trPrChange w:id="5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36" w:author="Nate Bachmeier [AWS-SA]" w:date="2023-02-26T11:07:00Z">
              <w:tcPr>
                <w:tcW w:w="4740" w:type="dxa"/>
                <w:tcBorders>
                  <w:top w:val="nil"/>
                  <w:left w:val="nil"/>
                  <w:bottom w:val="nil"/>
                  <w:right w:val="nil"/>
                </w:tcBorders>
                <w:shd w:val="clear" w:color="auto" w:fill="auto"/>
                <w:noWrap/>
                <w:vAlign w:val="bottom"/>
                <w:hideMark/>
              </w:tcPr>
            </w:tcPrChange>
          </w:tcPr>
          <w:p w14:paraId="11CDCF4E" w14:textId="77777777" w:rsidR="00E16572" w:rsidRPr="00E16572" w:rsidRDefault="00E16572" w:rsidP="00E16572">
            <w:pPr>
              <w:spacing w:line="240" w:lineRule="auto"/>
              <w:ind w:firstLine="0"/>
              <w:rPr>
                <w:ins w:id="5837" w:author="Nate Bachmeier [AWS-SA]" w:date="2023-02-25T11:26:00Z"/>
                <w:rFonts w:ascii="Calibri" w:eastAsia="Times New Roman" w:hAnsi="Calibri" w:cs="Calibri"/>
                <w:b w:val="0"/>
                <w:bCs w:val="0"/>
                <w:color w:val="000000"/>
                <w:sz w:val="22"/>
                <w:rPrChange w:id="5838" w:author="Nate Bachmeier [AWS-SA]" w:date="2023-02-25T11:29:00Z">
                  <w:rPr>
                    <w:ins w:id="5839" w:author="Nate Bachmeier [AWS-SA]" w:date="2023-02-25T11:26:00Z"/>
                    <w:rFonts w:ascii="Calibri" w:eastAsia="Times New Roman" w:hAnsi="Calibri" w:cs="Calibri"/>
                    <w:color w:val="000000"/>
                    <w:sz w:val="22"/>
                  </w:rPr>
                </w:rPrChange>
              </w:rPr>
            </w:pPr>
            <w:ins w:id="5840" w:author="Nate Bachmeier [AWS-SA]" w:date="2023-02-25T11:26:00Z">
              <w:r w:rsidRPr="00E16572">
                <w:rPr>
                  <w:rFonts w:ascii="Calibri" w:eastAsia="Times New Roman" w:hAnsi="Calibri" w:cs="Calibri"/>
                  <w:color w:val="000000"/>
                  <w:sz w:val="22"/>
                </w:rPr>
                <w:t>playing harp</w:t>
              </w:r>
            </w:ins>
          </w:p>
        </w:tc>
        <w:tc>
          <w:tcPr>
            <w:tcW w:w="5348" w:type="dxa"/>
            <w:noWrap/>
            <w:hideMark/>
            <w:tcPrChange w:id="5841" w:author="Nate Bachmeier [AWS-SA]" w:date="2023-02-26T11:07:00Z">
              <w:tcPr>
                <w:tcW w:w="960" w:type="dxa"/>
                <w:tcBorders>
                  <w:top w:val="nil"/>
                  <w:left w:val="nil"/>
                  <w:bottom w:val="nil"/>
                  <w:right w:val="nil"/>
                </w:tcBorders>
                <w:shd w:val="clear" w:color="auto" w:fill="auto"/>
                <w:noWrap/>
                <w:vAlign w:val="bottom"/>
                <w:hideMark/>
              </w:tcPr>
            </w:tcPrChange>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42" w:author="Nate Bachmeier [AWS-SA]" w:date="2023-02-25T11:26:00Z"/>
                <w:rFonts w:ascii="Calibri" w:eastAsia="Times New Roman" w:hAnsi="Calibri" w:cs="Calibri"/>
                <w:color w:val="000000"/>
                <w:sz w:val="22"/>
              </w:rPr>
            </w:pPr>
            <w:ins w:id="5843" w:author="Nate Bachmeier [AWS-SA]" w:date="2023-02-25T11:26:00Z">
              <w:r w:rsidRPr="00E16572">
                <w:rPr>
                  <w:rFonts w:ascii="Calibri" w:eastAsia="Times New Roman" w:hAnsi="Calibri" w:cs="Calibri"/>
                  <w:color w:val="000000"/>
                  <w:sz w:val="22"/>
                </w:rPr>
                <w:t>816</w:t>
              </w:r>
            </w:ins>
          </w:p>
        </w:tc>
      </w:tr>
      <w:tr w:rsidR="00E16572" w:rsidRPr="00E16572" w14:paraId="2A35CE83" w14:textId="77777777" w:rsidTr="005D1D3E">
        <w:trPr>
          <w:cnfStyle w:val="000000100000" w:firstRow="0" w:lastRow="0" w:firstColumn="0" w:lastColumn="0" w:oddVBand="0" w:evenVBand="0" w:oddHBand="1" w:evenHBand="0" w:firstRowFirstColumn="0" w:firstRowLastColumn="0" w:lastRowFirstColumn="0" w:lastRowLastColumn="0"/>
          <w:trHeight w:val="300"/>
          <w:ins w:id="5844" w:author="Nate Bachmeier [AWS-SA]" w:date="2023-02-25T11:26:00Z"/>
          <w:trPrChange w:id="5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46" w:author="Nate Bachmeier [AWS-SA]" w:date="2023-02-26T11:07:00Z">
              <w:tcPr>
                <w:tcW w:w="4740" w:type="dxa"/>
                <w:tcBorders>
                  <w:top w:val="nil"/>
                  <w:left w:val="nil"/>
                  <w:bottom w:val="nil"/>
                  <w:right w:val="nil"/>
                </w:tcBorders>
                <w:shd w:val="clear" w:color="auto" w:fill="auto"/>
                <w:noWrap/>
                <w:vAlign w:val="bottom"/>
                <w:hideMark/>
              </w:tcPr>
            </w:tcPrChange>
          </w:tcPr>
          <w:p w14:paraId="1C4ED5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47" w:author="Nate Bachmeier [AWS-SA]" w:date="2023-02-25T11:26:00Z"/>
                <w:rFonts w:ascii="Calibri" w:eastAsia="Times New Roman" w:hAnsi="Calibri" w:cs="Calibri"/>
                <w:b w:val="0"/>
                <w:bCs w:val="0"/>
                <w:color w:val="000000"/>
                <w:sz w:val="22"/>
                <w:rPrChange w:id="5848" w:author="Nate Bachmeier [AWS-SA]" w:date="2023-02-25T11:29:00Z">
                  <w:rPr>
                    <w:ins w:id="5849" w:author="Nate Bachmeier [AWS-SA]" w:date="2023-02-25T11:26:00Z"/>
                    <w:rFonts w:ascii="Calibri" w:eastAsia="Times New Roman" w:hAnsi="Calibri" w:cs="Calibri"/>
                    <w:color w:val="000000"/>
                    <w:sz w:val="22"/>
                  </w:rPr>
                </w:rPrChange>
              </w:rPr>
            </w:pPr>
            <w:ins w:id="5850" w:author="Nate Bachmeier [AWS-SA]" w:date="2023-02-25T11:26:00Z">
              <w:r w:rsidRPr="00E16572">
                <w:rPr>
                  <w:rFonts w:ascii="Calibri" w:eastAsia="Times New Roman" w:hAnsi="Calibri" w:cs="Calibri"/>
                  <w:color w:val="000000"/>
                  <w:sz w:val="22"/>
                </w:rPr>
                <w:lastRenderedPageBreak/>
                <w:t>playing ice hockey</w:t>
              </w:r>
            </w:ins>
          </w:p>
        </w:tc>
        <w:tc>
          <w:tcPr>
            <w:tcW w:w="5348" w:type="dxa"/>
            <w:noWrap/>
            <w:hideMark/>
            <w:tcPrChange w:id="5851" w:author="Nate Bachmeier [AWS-SA]" w:date="2023-02-26T11:07:00Z">
              <w:tcPr>
                <w:tcW w:w="960" w:type="dxa"/>
                <w:tcBorders>
                  <w:top w:val="nil"/>
                  <w:left w:val="nil"/>
                  <w:bottom w:val="nil"/>
                  <w:right w:val="nil"/>
                </w:tcBorders>
                <w:shd w:val="clear" w:color="auto" w:fill="auto"/>
                <w:noWrap/>
                <w:vAlign w:val="bottom"/>
                <w:hideMark/>
              </w:tcPr>
            </w:tcPrChange>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52" w:author="Nate Bachmeier [AWS-SA]" w:date="2023-02-25T11:26:00Z"/>
                <w:rFonts w:ascii="Calibri" w:eastAsia="Times New Roman" w:hAnsi="Calibri" w:cs="Calibri"/>
                <w:color w:val="000000"/>
                <w:sz w:val="22"/>
              </w:rPr>
            </w:pPr>
            <w:ins w:id="5853" w:author="Nate Bachmeier [AWS-SA]" w:date="2023-02-25T11:26:00Z">
              <w:r w:rsidRPr="00E16572">
                <w:rPr>
                  <w:rFonts w:ascii="Calibri" w:eastAsia="Times New Roman" w:hAnsi="Calibri" w:cs="Calibri"/>
                  <w:color w:val="000000"/>
                  <w:sz w:val="22"/>
                </w:rPr>
                <w:t>792</w:t>
              </w:r>
            </w:ins>
          </w:p>
        </w:tc>
      </w:tr>
      <w:tr w:rsidR="00E16572" w:rsidRPr="00E16572" w14:paraId="026B9675" w14:textId="77777777" w:rsidTr="005D1D3E">
        <w:trPr>
          <w:trHeight w:val="300"/>
          <w:ins w:id="5854" w:author="Nate Bachmeier [AWS-SA]" w:date="2023-02-25T11:26:00Z"/>
          <w:trPrChange w:id="5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56" w:author="Nate Bachmeier [AWS-SA]" w:date="2023-02-26T11:07:00Z">
              <w:tcPr>
                <w:tcW w:w="4740" w:type="dxa"/>
                <w:tcBorders>
                  <w:top w:val="nil"/>
                  <w:left w:val="nil"/>
                  <w:bottom w:val="nil"/>
                  <w:right w:val="nil"/>
                </w:tcBorders>
                <w:shd w:val="clear" w:color="auto" w:fill="auto"/>
                <w:noWrap/>
                <w:vAlign w:val="bottom"/>
                <w:hideMark/>
              </w:tcPr>
            </w:tcPrChange>
          </w:tcPr>
          <w:p w14:paraId="6D405420" w14:textId="77777777" w:rsidR="00E16572" w:rsidRPr="00E16572" w:rsidRDefault="00E16572" w:rsidP="00E16572">
            <w:pPr>
              <w:spacing w:line="240" w:lineRule="auto"/>
              <w:ind w:firstLine="0"/>
              <w:rPr>
                <w:ins w:id="5857" w:author="Nate Bachmeier [AWS-SA]" w:date="2023-02-25T11:26:00Z"/>
                <w:rFonts w:ascii="Calibri" w:eastAsia="Times New Roman" w:hAnsi="Calibri" w:cs="Calibri"/>
                <w:b w:val="0"/>
                <w:bCs w:val="0"/>
                <w:color w:val="000000"/>
                <w:sz w:val="22"/>
                <w:rPrChange w:id="5858" w:author="Nate Bachmeier [AWS-SA]" w:date="2023-02-25T11:29:00Z">
                  <w:rPr>
                    <w:ins w:id="5859" w:author="Nate Bachmeier [AWS-SA]" w:date="2023-02-25T11:26:00Z"/>
                    <w:rFonts w:ascii="Calibri" w:eastAsia="Times New Roman" w:hAnsi="Calibri" w:cs="Calibri"/>
                    <w:color w:val="000000"/>
                    <w:sz w:val="22"/>
                  </w:rPr>
                </w:rPrChange>
              </w:rPr>
            </w:pPr>
            <w:ins w:id="5860" w:author="Nate Bachmeier [AWS-SA]" w:date="2023-02-25T11:26:00Z">
              <w:r w:rsidRPr="00E16572">
                <w:rPr>
                  <w:rFonts w:ascii="Calibri" w:eastAsia="Times New Roman" w:hAnsi="Calibri" w:cs="Calibri"/>
                  <w:color w:val="000000"/>
                  <w:sz w:val="22"/>
                </w:rPr>
                <w:t>playing keyboard</w:t>
              </w:r>
            </w:ins>
          </w:p>
        </w:tc>
        <w:tc>
          <w:tcPr>
            <w:tcW w:w="5348" w:type="dxa"/>
            <w:noWrap/>
            <w:hideMark/>
            <w:tcPrChange w:id="5861" w:author="Nate Bachmeier [AWS-SA]" w:date="2023-02-26T11:07:00Z">
              <w:tcPr>
                <w:tcW w:w="960" w:type="dxa"/>
                <w:tcBorders>
                  <w:top w:val="nil"/>
                  <w:left w:val="nil"/>
                  <w:bottom w:val="nil"/>
                  <w:right w:val="nil"/>
                </w:tcBorders>
                <w:shd w:val="clear" w:color="auto" w:fill="auto"/>
                <w:noWrap/>
                <w:vAlign w:val="bottom"/>
                <w:hideMark/>
              </w:tcPr>
            </w:tcPrChange>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62" w:author="Nate Bachmeier [AWS-SA]" w:date="2023-02-25T11:26:00Z"/>
                <w:rFonts w:ascii="Calibri" w:eastAsia="Times New Roman" w:hAnsi="Calibri" w:cs="Calibri"/>
                <w:color w:val="000000"/>
                <w:sz w:val="22"/>
              </w:rPr>
            </w:pPr>
            <w:ins w:id="5863" w:author="Nate Bachmeier [AWS-SA]" w:date="2023-02-25T11:26:00Z">
              <w:r w:rsidRPr="00E16572">
                <w:rPr>
                  <w:rFonts w:ascii="Calibri" w:eastAsia="Times New Roman" w:hAnsi="Calibri" w:cs="Calibri"/>
                  <w:color w:val="000000"/>
                  <w:sz w:val="22"/>
                </w:rPr>
                <w:t>802</w:t>
              </w:r>
            </w:ins>
          </w:p>
        </w:tc>
      </w:tr>
      <w:tr w:rsidR="00E16572" w:rsidRPr="00E16572" w14:paraId="39723FE2" w14:textId="77777777" w:rsidTr="005D1D3E">
        <w:trPr>
          <w:cnfStyle w:val="000000100000" w:firstRow="0" w:lastRow="0" w:firstColumn="0" w:lastColumn="0" w:oddVBand="0" w:evenVBand="0" w:oddHBand="1" w:evenHBand="0" w:firstRowFirstColumn="0" w:firstRowLastColumn="0" w:lastRowFirstColumn="0" w:lastRowLastColumn="0"/>
          <w:trHeight w:val="300"/>
          <w:ins w:id="5864" w:author="Nate Bachmeier [AWS-SA]" w:date="2023-02-25T11:26:00Z"/>
          <w:trPrChange w:id="5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66" w:author="Nate Bachmeier [AWS-SA]" w:date="2023-02-26T11:07:00Z">
              <w:tcPr>
                <w:tcW w:w="4740" w:type="dxa"/>
                <w:tcBorders>
                  <w:top w:val="nil"/>
                  <w:left w:val="nil"/>
                  <w:bottom w:val="nil"/>
                  <w:right w:val="nil"/>
                </w:tcBorders>
                <w:shd w:val="clear" w:color="auto" w:fill="auto"/>
                <w:noWrap/>
                <w:vAlign w:val="bottom"/>
                <w:hideMark/>
              </w:tcPr>
            </w:tcPrChange>
          </w:tcPr>
          <w:p w14:paraId="7477C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67" w:author="Nate Bachmeier [AWS-SA]" w:date="2023-02-25T11:26:00Z"/>
                <w:rFonts w:ascii="Calibri" w:eastAsia="Times New Roman" w:hAnsi="Calibri" w:cs="Calibri"/>
                <w:b w:val="0"/>
                <w:bCs w:val="0"/>
                <w:color w:val="000000"/>
                <w:sz w:val="22"/>
                <w:rPrChange w:id="5868" w:author="Nate Bachmeier [AWS-SA]" w:date="2023-02-25T11:29:00Z">
                  <w:rPr>
                    <w:ins w:id="5869" w:author="Nate Bachmeier [AWS-SA]" w:date="2023-02-25T11:26:00Z"/>
                    <w:rFonts w:ascii="Calibri" w:eastAsia="Times New Roman" w:hAnsi="Calibri" w:cs="Calibri"/>
                    <w:color w:val="000000"/>
                    <w:sz w:val="22"/>
                  </w:rPr>
                </w:rPrChange>
              </w:rPr>
            </w:pPr>
            <w:ins w:id="5870" w:author="Nate Bachmeier [AWS-SA]" w:date="2023-02-25T11:26:00Z">
              <w:r w:rsidRPr="00E16572">
                <w:rPr>
                  <w:rFonts w:ascii="Calibri" w:eastAsia="Times New Roman" w:hAnsi="Calibri" w:cs="Calibri"/>
                  <w:color w:val="000000"/>
                  <w:sz w:val="22"/>
                </w:rPr>
                <w:t>playing kickball</w:t>
              </w:r>
            </w:ins>
          </w:p>
        </w:tc>
        <w:tc>
          <w:tcPr>
            <w:tcW w:w="5348" w:type="dxa"/>
            <w:noWrap/>
            <w:hideMark/>
            <w:tcPrChange w:id="5871" w:author="Nate Bachmeier [AWS-SA]" w:date="2023-02-26T11:07:00Z">
              <w:tcPr>
                <w:tcW w:w="960" w:type="dxa"/>
                <w:tcBorders>
                  <w:top w:val="nil"/>
                  <w:left w:val="nil"/>
                  <w:bottom w:val="nil"/>
                  <w:right w:val="nil"/>
                </w:tcBorders>
                <w:shd w:val="clear" w:color="auto" w:fill="auto"/>
                <w:noWrap/>
                <w:vAlign w:val="bottom"/>
                <w:hideMark/>
              </w:tcPr>
            </w:tcPrChange>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72" w:author="Nate Bachmeier [AWS-SA]" w:date="2023-02-25T11:26:00Z"/>
                <w:rFonts w:ascii="Calibri" w:eastAsia="Times New Roman" w:hAnsi="Calibri" w:cs="Calibri"/>
                <w:color w:val="000000"/>
                <w:sz w:val="22"/>
              </w:rPr>
            </w:pPr>
            <w:ins w:id="5873" w:author="Nate Bachmeier [AWS-SA]" w:date="2023-02-25T11:26:00Z">
              <w:r w:rsidRPr="00E16572">
                <w:rPr>
                  <w:rFonts w:ascii="Calibri" w:eastAsia="Times New Roman" w:hAnsi="Calibri" w:cs="Calibri"/>
                  <w:color w:val="000000"/>
                  <w:sz w:val="22"/>
                </w:rPr>
                <w:t>509</w:t>
              </w:r>
            </w:ins>
          </w:p>
        </w:tc>
      </w:tr>
      <w:tr w:rsidR="00E16572" w:rsidRPr="00E16572" w14:paraId="612EC9F5" w14:textId="77777777" w:rsidTr="005D1D3E">
        <w:trPr>
          <w:trHeight w:val="300"/>
          <w:ins w:id="5874" w:author="Nate Bachmeier [AWS-SA]" w:date="2023-02-25T11:26:00Z"/>
          <w:trPrChange w:id="5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76" w:author="Nate Bachmeier [AWS-SA]" w:date="2023-02-26T11:07:00Z">
              <w:tcPr>
                <w:tcW w:w="4740" w:type="dxa"/>
                <w:tcBorders>
                  <w:top w:val="nil"/>
                  <w:left w:val="nil"/>
                  <w:bottom w:val="nil"/>
                  <w:right w:val="nil"/>
                </w:tcBorders>
                <w:shd w:val="clear" w:color="auto" w:fill="auto"/>
                <w:noWrap/>
                <w:vAlign w:val="bottom"/>
                <w:hideMark/>
              </w:tcPr>
            </w:tcPrChange>
          </w:tcPr>
          <w:p w14:paraId="6F098895" w14:textId="77777777" w:rsidR="00E16572" w:rsidRPr="00E16572" w:rsidRDefault="00E16572" w:rsidP="00E16572">
            <w:pPr>
              <w:spacing w:line="240" w:lineRule="auto"/>
              <w:ind w:firstLine="0"/>
              <w:rPr>
                <w:ins w:id="5877" w:author="Nate Bachmeier [AWS-SA]" w:date="2023-02-25T11:26:00Z"/>
                <w:rFonts w:ascii="Calibri" w:eastAsia="Times New Roman" w:hAnsi="Calibri" w:cs="Calibri"/>
                <w:b w:val="0"/>
                <w:bCs w:val="0"/>
                <w:color w:val="000000"/>
                <w:sz w:val="22"/>
                <w:rPrChange w:id="5878" w:author="Nate Bachmeier [AWS-SA]" w:date="2023-02-25T11:29:00Z">
                  <w:rPr>
                    <w:ins w:id="5879" w:author="Nate Bachmeier [AWS-SA]" w:date="2023-02-25T11:26:00Z"/>
                    <w:rFonts w:ascii="Calibri" w:eastAsia="Times New Roman" w:hAnsi="Calibri" w:cs="Calibri"/>
                    <w:color w:val="000000"/>
                    <w:sz w:val="22"/>
                  </w:rPr>
                </w:rPrChange>
              </w:rPr>
            </w:pPr>
            <w:ins w:id="5880" w:author="Nate Bachmeier [AWS-SA]" w:date="2023-02-25T11:26:00Z">
              <w:r w:rsidRPr="00E16572">
                <w:rPr>
                  <w:rFonts w:ascii="Calibri" w:eastAsia="Times New Roman" w:hAnsi="Calibri" w:cs="Calibri"/>
                  <w:color w:val="000000"/>
                  <w:sz w:val="22"/>
                </w:rPr>
                <w:t>playing laser tag</w:t>
              </w:r>
            </w:ins>
          </w:p>
        </w:tc>
        <w:tc>
          <w:tcPr>
            <w:tcW w:w="5348" w:type="dxa"/>
            <w:noWrap/>
            <w:hideMark/>
            <w:tcPrChange w:id="5881" w:author="Nate Bachmeier [AWS-SA]" w:date="2023-02-26T11:07:00Z">
              <w:tcPr>
                <w:tcW w:w="960" w:type="dxa"/>
                <w:tcBorders>
                  <w:top w:val="nil"/>
                  <w:left w:val="nil"/>
                  <w:bottom w:val="nil"/>
                  <w:right w:val="nil"/>
                </w:tcBorders>
                <w:shd w:val="clear" w:color="auto" w:fill="auto"/>
                <w:noWrap/>
                <w:vAlign w:val="bottom"/>
                <w:hideMark/>
              </w:tcPr>
            </w:tcPrChange>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82" w:author="Nate Bachmeier [AWS-SA]" w:date="2023-02-25T11:26:00Z"/>
                <w:rFonts w:ascii="Calibri" w:eastAsia="Times New Roman" w:hAnsi="Calibri" w:cs="Calibri"/>
                <w:color w:val="000000"/>
                <w:sz w:val="22"/>
              </w:rPr>
            </w:pPr>
            <w:ins w:id="5883" w:author="Nate Bachmeier [AWS-SA]" w:date="2023-02-25T11:26:00Z">
              <w:r w:rsidRPr="00E16572">
                <w:rPr>
                  <w:rFonts w:ascii="Calibri" w:eastAsia="Times New Roman" w:hAnsi="Calibri" w:cs="Calibri"/>
                  <w:color w:val="000000"/>
                  <w:sz w:val="22"/>
                </w:rPr>
                <w:t>586</w:t>
              </w:r>
            </w:ins>
          </w:p>
        </w:tc>
      </w:tr>
      <w:tr w:rsidR="00E16572" w:rsidRPr="00E16572" w14:paraId="7145AA3D" w14:textId="77777777" w:rsidTr="005D1D3E">
        <w:trPr>
          <w:cnfStyle w:val="000000100000" w:firstRow="0" w:lastRow="0" w:firstColumn="0" w:lastColumn="0" w:oddVBand="0" w:evenVBand="0" w:oddHBand="1" w:evenHBand="0" w:firstRowFirstColumn="0" w:firstRowLastColumn="0" w:lastRowFirstColumn="0" w:lastRowLastColumn="0"/>
          <w:trHeight w:val="300"/>
          <w:ins w:id="5884" w:author="Nate Bachmeier [AWS-SA]" w:date="2023-02-25T11:26:00Z"/>
          <w:trPrChange w:id="5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86" w:author="Nate Bachmeier [AWS-SA]" w:date="2023-02-26T11:07:00Z">
              <w:tcPr>
                <w:tcW w:w="4740" w:type="dxa"/>
                <w:tcBorders>
                  <w:top w:val="nil"/>
                  <w:left w:val="nil"/>
                  <w:bottom w:val="nil"/>
                  <w:right w:val="nil"/>
                </w:tcBorders>
                <w:shd w:val="clear" w:color="auto" w:fill="auto"/>
                <w:noWrap/>
                <w:vAlign w:val="bottom"/>
                <w:hideMark/>
              </w:tcPr>
            </w:tcPrChange>
          </w:tcPr>
          <w:p w14:paraId="5B06A88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87" w:author="Nate Bachmeier [AWS-SA]" w:date="2023-02-25T11:26:00Z"/>
                <w:rFonts w:ascii="Calibri" w:eastAsia="Times New Roman" w:hAnsi="Calibri" w:cs="Calibri"/>
                <w:b w:val="0"/>
                <w:bCs w:val="0"/>
                <w:color w:val="000000"/>
                <w:sz w:val="22"/>
                <w:rPrChange w:id="5888" w:author="Nate Bachmeier [AWS-SA]" w:date="2023-02-25T11:29:00Z">
                  <w:rPr>
                    <w:ins w:id="5889" w:author="Nate Bachmeier [AWS-SA]" w:date="2023-02-25T11:26:00Z"/>
                    <w:rFonts w:ascii="Calibri" w:eastAsia="Times New Roman" w:hAnsi="Calibri" w:cs="Calibri"/>
                    <w:color w:val="000000"/>
                    <w:sz w:val="22"/>
                  </w:rPr>
                </w:rPrChange>
              </w:rPr>
            </w:pPr>
            <w:ins w:id="5890" w:author="Nate Bachmeier [AWS-SA]" w:date="2023-02-25T11:26:00Z">
              <w:r w:rsidRPr="00E16572">
                <w:rPr>
                  <w:rFonts w:ascii="Calibri" w:eastAsia="Times New Roman" w:hAnsi="Calibri" w:cs="Calibri"/>
                  <w:color w:val="000000"/>
                  <w:sz w:val="22"/>
                </w:rPr>
                <w:t>playing lute</w:t>
              </w:r>
            </w:ins>
          </w:p>
        </w:tc>
        <w:tc>
          <w:tcPr>
            <w:tcW w:w="5348" w:type="dxa"/>
            <w:noWrap/>
            <w:hideMark/>
            <w:tcPrChange w:id="5891" w:author="Nate Bachmeier [AWS-SA]" w:date="2023-02-26T11:07:00Z">
              <w:tcPr>
                <w:tcW w:w="960" w:type="dxa"/>
                <w:tcBorders>
                  <w:top w:val="nil"/>
                  <w:left w:val="nil"/>
                  <w:bottom w:val="nil"/>
                  <w:right w:val="nil"/>
                </w:tcBorders>
                <w:shd w:val="clear" w:color="auto" w:fill="auto"/>
                <w:noWrap/>
                <w:vAlign w:val="bottom"/>
                <w:hideMark/>
              </w:tcPr>
            </w:tcPrChange>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92" w:author="Nate Bachmeier [AWS-SA]" w:date="2023-02-25T11:26:00Z"/>
                <w:rFonts w:ascii="Calibri" w:eastAsia="Times New Roman" w:hAnsi="Calibri" w:cs="Calibri"/>
                <w:color w:val="000000"/>
                <w:sz w:val="22"/>
              </w:rPr>
            </w:pPr>
            <w:ins w:id="5893" w:author="Nate Bachmeier [AWS-SA]" w:date="2023-02-25T11:26:00Z">
              <w:r w:rsidRPr="00E16572">
                <w:rPr>
                  <w:rFonts w:ascii="Calibri" w:eastAsia="Times New Roman" w:hAnsi="Calibri" w:cs="Calibri"/>
                  <w:color w:val="000000"/>
                  <w:sz w:val="22"/>
                </w:rPr>
                <w:t>543</w:t>
              </w:r>
            </w:ins>
          </w:p>
        </w:tc>
      </w:tr>
      <w:tr w:rsidR="00E16572" w:rsidRPr="00E16572" w14:paraId="14C9418D" w14:textId="77777777" w:rsidTr="005D1D3E">
        <w:trPr>
          <w:trHeight w:val="300"/>
          <w:ins w:id="5894" w:author="Nate Bachmeier [AWS-SA]" w:date="2023-02-25T11:26:00Z"/>
          <w:trPrChange w:id="5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96" w:author="Nate Bachmeier [AWS-SA]" w:date="2023-02-26T11:07:00Z">
              <w:tcPr>
                <w:tcW w:w="4740" w:type="dxa"/>
                <w:tcBorders>
                  <w:top w:val="nil"/>
                  <w:left w:val="nil"/>
                  <w:bottom w:val="nil"/>
                  <w:right w:val="nil"/>
                </w:tcBorders>
                <w:shd w:val="clear" w:color="auto" w:fill="auto"/>
                <w:noWrap/>
                <w:vAlign w:val="bottom"/>
                <w:hideMark/>
              </w:tcPr>
            </w:tcPrChange>
          </w:tcPr>
          <w:p w14:paraId="18A0EB4F" w14:textId="77777777" w:rsidR="00E16572" w:rsidRPr="00E16572" w:rsidRDefault="00E16572" w:rsidP="00E16572">
            <w:pPr>
              <w:spacing w:line="240" w:lineRule="auto"/>
              <w:ind w:firstLine="0"/>
              <w:rPr>
                <w:ins w:id="5897" w:author="Nate Bachmeier [AWS-SA]" w:date="2023-02-25T11:26:00Z"/>
                <w:rFonts w:ascii="Calibri" w:eastAsia="Times New Roman" w:hAnsi="Calibri" w:cs="Calibri"/>
                <w:b w:val="0"/>
                <w:bCs w:val="0"/>
                <w:color w:val="000000"/>
                <w:sz w:val="22"/>
                <w:rPrChange w:id="5898" w:author="Nate Bachmeier [AWS-SA]" w:date="2023-02-25T11:29:00Z">
                  <w:rPr>
                    <w:ins w:id="5899" w:author="Nate Bachmeier [AWS-SA]" w:date="2023-02-25T11:26:00Z"/>
                    <w:rFonts w:ascii="Calibri" w:eastAsia="Times New Roman" w:hAnsi="Calibri" w:cs="Calibri"/>
                    <w:color w:val="000000"/>
                    <w:sz w:val="22"/>
                  </w:rPr>
                </w:rPrChange>
              </w:rPr>
            </w:pPr>
            <w:ins w:id="5900" w:author="Nate Bachmeier [AWS-SA]" w:date="2023-02-25T11:26:00Z">
              <w:r w:rsidRPr="00E16572">
                <w:rPr>
                  <w:rFonts w:ascii="Calibri" w:eastAsia="Times New Roman" w:hAnsi="Calibri" w:cs="Calibri"/>
                  <w:color w:val="000000"/>
                  <w:sz w:val="22"/>
                </w:rPr>
                <w:t>playing mahjong</w:t>
              </w:r>
            </w:ins>
          </w:p>
        </w:tc>
        <w:tc>
          <w:tcPr>
            <w:tcW w:w="5348" w:type="dxa"/>
            <w:noWrap/>
            <w:hideMark/>
            <w:tcPrChange w:id="5901" w:author="Nate Bachmeier [AWS-SA]" w:date="2023-02-26T11:07:00Z">
              <w:tcPr>
                <w:tcW w:w="960" w:type="dxa"/>
                <w:tcBorders>
                  <w:top w:val="nil"/>
                  <w:left w:val="nil"/>
                  <w:bottom w:val="nil"/>
                  <w:right w:val="nil"/>
                </w:tcBorders>
                <w:shd w:val="clear" w:color="auto" w:fill="auto"/>
                <w:noWrap/>
                <w:vAlign w:val="bottom"/>
                <w:hideMark/>
              </w:tcPr>
            </w:tcPrChange>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02" w:author="Nate Bachmeier [AWS-SA]" w:date="2023-02-25T11:26:00Z"/>
                <w:rFonts w:ascii="Calibri" w:eastAsia="Times New Roman" w:hAnsi="Calibri" w:cs="Calibri"/>
                <w:color w:val="000000"/>
                <w:sz w:val="22"/>
              </w:rPr>
            </w:pPr>
            <w:ins w:id="5903" w:author="Nate Bachmeier [AWS-SA]" w:date="2023-02-25T11:26:00Z">
              <w:r w:rsidRPr="00E16572">
                <w:rPr>
                  <w:rFonts w:ascii="Calibri" w:eastAsia="Times New Roman" w:hAnsi="Calibri" w:cs="Calibri"/>
                  <w:color w:val="000000"/>
                  <w:sz w:val="22"/>
                </w:rPr>
                <w:t>434</w:t>
              </w:r>
            </w:ins>
          </w:p>
        </w:tc>
      </w:tr>
      <w:tr w:rsidR="00E16572" w:rsidRPr="00E16572" w14:paraId="34B19C4C" w14:textId="77777777" w:rsidTr="005D1D3E">
        <w:trPr>
          <w:cnfStyle w:val="000000100000" w:firstRow="0" w:lastRow="0" w:firstColumn="0" w:lastColumn="0" w:oddVBand="0" w:evenVBand="0" w:oddHBand="1" w:evenHBand="0" w:firstRowFirstColumn="0" w:firstRowLastColumn="0" w:lastRowFirstColumn="0" w:lastRowLastColumn="0"/>
          <w:trHeight w:val="300"/>
          <w:ins w:id="5904" w:author="Nate Bachmeier [AWS-SA]" w:date="2023-02-25T11:26:00Z"/>
          <w:trPrChange w:id="5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06" w:author="Nate Bachmeier [AWS-SA]" w:date="2023-02-26T11:07:00Z">
              <w:tcPr>
                <w:tcW w:w="4740" w:type="dxa"/>
                <w:tcBorders>
                  <w:top w:val="nil"/>
                  <w:left w:val="nil"/>
                  <w:bottom w:val="nil"/>
                  <w:right w:val="nil"/>
                </w:tcBorders>
                <w:shd w:val="clear" w:color="auto" w:fill="auto"/>
                <w:noWrap/>
                <w:vAlign w:val="bottom"/>
                <w:hideMark/>
              </w:tcPr>
            </w:tcPrChange>
          </w:tcPr>
          <w:p w14:paraId="07E47A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07" w:author="Nate Bachmeier [AWS-SA]" w:date="2023-02-25T11:26:00Z"/>
                <w:rFonts w:ascii="Calibri" w:eastAsia="Times New Roman" w:hAnsi="Calibri" w:cs="Calibri"/>
                <w:b w:val="0"/>
                <w:bCs w:val="0"/>
                <w:color w:val="000000"/>
                <w:sz w:val="22"/>
                <w:rPrChange w:id="5908" w:author="Nate Bachmeier [AWS-SA]" w:date="2023-02-25T11:29:00Z">
                  <w:rPr>
                    <w:ins w:id="5909" w:author="Nate Bachmeier [AWS-SA]" w:date="2023-02-25T11:26:00Z"/>
                    <w:rFonts w:ascii="Calibri" w:eastAsia="Times New Roman" w:hAnsi="Calibri" w:cs="Calibri"/>
                    <w:color w:val="000000"/>
                    <w:sz w:val="22"/>
                  </w:rPr>
                </w:rPrChange>
              </w:rPr>
            </w:pPr>
            <w:ins w:id="5910" w:author="Nate Bachmeier [AWS-SA]" w:date="2023-02-25T11:26:00Z">
              <w:r w:rsidRPr="00E16572">
                <w:rPr>
                  <w:rFonts w:ascii="Calibri" w:eastAsia="Times New Roman" w:hAnsi="Calibri" w:cs="Calibri"/>
                  <w:color w:val="000000"/>
                  <w:sz w:val="22"/>
                </w:rPr>
                <w:t>playing maracas</w:t>
              </w:r>
            </w:ins>
          </w:p>
        </w:tc>
        <w:tc>
          <w:tcPr>
            <w:tcW w:w="5348" w:type="dxa"/>
            <w:noWrap/>
            <w:hideMark/>
            <w:tcPrChange w:id="5911" w:author="Nate Bachmeier [AWS-SA]" w:date="2023-02-26T11:07:00Z">
              <w:tcPr>
                <w:tcW w:w="960" w:type="dxa"/>
                <w:tcBorders>
                  <w:top w:val="nil"/>
                  <w:left w:val="nil"/>
                  <w:bottom w:val="nil"/>
                  <w:right w:val="nil"/>
                </w:tcBorders>
                <w:shd w:val="clear" w:color="auto" w:fill="auto"/>
                <w:noWrap/>
                <w:vAlign w:val="bottom"/>
                <w:hideMark/>
              </w:tcPr>
            </w:tcPrChange>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12" w:author="Nate Bachmeier [AWS-SA]" w:date="2023-02-25T11:26:00Z"/>
                <w:rFonts w:ascii="Calibri" w:eastAsia="Times New Roman" w:hAnsi="Calibri" w:cs="Calibri"/>
                <w:color w:val="000000"/>
                <w:sz w:val="22"/>
              </w:rPr>
            </w:pPr>
            <w:ins w:id="5913" w:author="Nate Bachmeier [AWS-SA]" w:date="2023-02-25T11:26:00Z">
              <w:r w:rsidRPr="00E16572">
                <w:rPr>
                  <w:rFonts w:ascii="Calibri" w:eastAsia="Times New Roman" w:hAnsi="Calibri" w:cs="Calibri"/>
                  <w:color w:val="000000"/>
                  <w:sz w:val="22"/>
                </w:rPr>
                <w:t>686</w:t>
              </w:r>
            </w:ins>
          </w:p>
        </w:tc>
      </w:tr>
      <w:tr w:rsidR="00E16572" w:rsidRPr="00E16572" w14:paraId="19F2087F" w14:textId="77777777" w:rsidTr="005D1D3E">
        <w:trPr>
          <w:trHeight w:val="300"/>
          <w:ins w:id="5914" w:author="Nate Bachmeier [AWS-SA]" w:date="2023-02-25T11:26:00Z"/>
          <w:trPrChange w:id="5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16" w:author="Nate Bachmeier [AWS-SA]" w:date="2023-02-26T11:07:00Z">
              <w:tcPr>
                <w:tcW w:w="4740" w:type="dxa"/>
                <w:tcBorders>
                  <w:top w:val="nil"/>
                  <w:left w:val="nil"/>
                  <w:bottom w:val="nil"/>
                  <w:right w:val="nil"/>
                </w:tcBorders>
                <w:shd w:val="clear" w:color="auto" w:fill="auto"/>
                <w:noWrap/>
                <w:vAlign w:val="bottom"/>
                <w:hideMark/>
              </w:tcPr>
            </w:tcPrChange>
          </w:tcPr>
          <w:p w14:paraId="1CC5E46E" w14:textId="77777777" w:rsidR="00E16572" w:rsidRPr="00E16572" w:rsidRDefault="00E16572" w:rsidP="00E16572">
            <w:pPr>
              <w:spacing w:line="240" w:lineRule="auto"/>
              <w:ind w:firstLine="0"/>
              <w:rPr>
                <w:ins w:id="5917" w:author="Nate Bachmeier [AWS-SA]" w:date="2023-02-25T11:26:00Z"/>
                <w:rFonts w:ascii="Calibri" w:eastAsia="Times New Roman" w:hAnsi="Calibri" w:cs="Calibri"/>
                <w:b w:val="0"/>
                <w:bCs w:val="0"/>
                <w:color w:val="000000"/>
                <w:sz w:val="22"/>
                <w:rPrChange w:id="5918" w:author="Nate Bachmeier [AWS-SA]" w:date="2023-02-25T11:29:00Z">
                  <w:rPr>
                    <w:ins w:id="5919" w:author="Nate Bachmeier [AWS-SA]" w:date="2023-02-25T11:26:00Z"/>
                    <w:rFonts w:ascii="Calibri" w:eastAsia="Times New Roman" w:hAnsi="Calibri" w:cs="Calibri"/>
                    <w:color w:val="000000"/>
                    <w:sz w:val="22"/>
                  </w:rPr>
                </w:rPrChange>
              </w:rPr>
            </w:pPr>
            <w:ins w:id="5920" w:author="Nate Bachmeier [AWS-SA]" w:date="2023-02-25T11:26:00Z">
              <w:r w:rsidRPr="00E16572">
                <w:rPr>
                  <w:rFonts w:ascii="Calibri" w:eastAsia="Times New Roman" w:hAnsi="Calibri" w:cs="Calibri"/>
                  <w:color w:val="000000"/>
                  <w:sz w:val="22"/>
                </w:rPr>
                <w:t>playing marbles</w:t>
              </w:r>
            </w:ins>
          </w:p>
        </w:tc>
        <w:tc>
          <w:tcPr>
            <w:tcW w:w="5348" w:type="dxa"/>
            <w:noWrap/>
            <w:hideMark/>
            <w:tcPrChange w:id="5921" w:author="Nate Bachmeier [AWS-SA]" w:date="2023-02-26T11:07:00Z">
              <w:tcPr>
                <w:tcW w:w="960" w:type="dxa"/>
                <w:tcBorders>
                  <w:top w:val="nil"/>
                  <w:left w:val="nil"/>
                  <w:bottom w:val="nil"/>
                  <w:right w:val="nil"/>
                </w:tcBorders>
                <w:shd w:val="clear" w:color="auto" w:fill="auto"/>
                <w:noWrap/>
                <w:vAlign w:val="bottom"/>
                <w:hideMark/>
              </w:tcPr>
            </w:tcPrChange>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22" w:author="Nate Bachmeier [AWS-SA]" w:date="2023-02-25T11:26:00Z"/>
                <w:rFonts w:ascii="Calibri" w:eastAsia="Times New Roman" w:hAnsi="Calibri" w:cs="Calibri"/>
                <w:color w:val="000000"/>
                <w:sz w:val="22"/>
              </w:rPr>
            </w:pPr>
            <w:ins w:id="5923" w:author="Nate Bachmeier [AWS-SA]" w:date="2023-02-25T11:26:00Z">
              <w:r w:rsidRPr="00E16572">
                <w:rPr>
                  <w:rFonts w:ascii="Calibri" w:eastAsia="Times New Roman" w:hAnsi="Calibri" w:cs="Calibri"/>
                  <w:color w:val="000000"/>
                  <w:sz w:val="22"/>
                </w:rPr>
                <w:t>528</w:t>
              </w:r>
            </w:ins>
          </w:p>
        </w:tc>
      </w:tr>
      <w:tr w:rsidR="00E16572" w:rsidRPr="00E16572" w14:paraId="20F8D9AC" w14:textId="77777777" w:rsidTr="005D1D3E">
        <w:trPr>
          <w:cnfStyle w:val="000000100000" w:firstRow="0" w:lastRow="0" w:firstColumn="0" w:lastColumn="0" w:oddVBand="0" w:evenVBand="0" w:oddHBand="1" w:evenHBand="0" w:firstRowFirstColumn="0" w:firstRowLastColumn="0" w:lastRowFirstColumn="0" w:lastRowLastColumn="0"/>
          <w:trHeight w:val="300"/>
          <w:ins w:id="5924" w:author="Nate Bachmeier [AWS-SA]" w:date="2023-02-25T11:26:00Z"/>
          <w:trPrChange w:id="5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26" w:author="Nate Bachmeier [AWS-SA]" w:date="2023-02-26T11:07:00Z">
              <w:tcPr>
                <w:tcW w:w="4740" w:type="dxa"/>
                <w:tcBorders>
                  <w:top w:val="nil"/>
                  <w:left w:val="nil"/>
                  <w:bottom w:val="nil"/>
                  <w:right w:val="nil"/>
                </w:tcBorders>
                <w:shd w:val="clear" w:color="auto" w:fill="auto"/>
                <w:noWrap/>
                <w:vAlign w:val="bottom"/>
                <w:hideMark/>
              </w:tcPr>
            </w:tcPrChange>
          </w:tcPr>
          <w:p w14:paraId="753CA56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27" w:author="Nate Bachmeier [AWS-SA]" w:date="2023-02-25T11:26:00Z"/>
                <w:rFonts w:ascii="Calibri" w:eastAsia="Times New Roman" w:hAnsi="Calibri" w:cs="Calibri"/>
                <w:b w:val="0"/>
                <w:bCs w:val="0"/>
                <w:color w:val="000000"/>
                <w:sz w:val="22"/>
                <w:rPrChange w:id="5928" w:author="Nate Bachmeier [AWS-SA]" w:date="2023-02-25T11:29:00Z">
                  <w:rPr>
                    <w:ins w:id="5929" w:author="Nate Bachmeier [AWS-SA]" w:date="2023-02-25T11:26:00Z"/>
                    <w:rFonts w:ascii="Calibri" w:eastAsia="Times New Roman" w:hAnsi="Calibri" w:cs="Calibri"/>
                    <w:color w:val="000000"/>
                    <w:sz w:val="22"/>
                  </w:rPr>
                </w:rPrChange>
              </w:rPr>
            </w:pPr>
            <w:ins w:id="5930" w:author="Nate Bachmeier [AWS-SA]" w:date="2023-02-25T11:26:00Z">
              <w:r w:rsidRPr="00E16572">
                <w:rPr>
                  <w:rFonts w:ascii="Calibri" w:eastAsia="Times New Roman" w:hAnsi="Calibri" w:cs="Calibri"/>
                  <w:color w:val="000000"/>
                  <w:sz w:val="22"/>
                </w:rPr>
                <w:t>playing monopoly</w:t>
              </w:r>
            </w:ins>
          </w:p>
        </w:tc>
        <w:tc>
          <w:tcPr>
            <w:tcW w:w="5348" w:type="dxa"/>
            <w:noWrap/>
            <w:hideMark/>
            <w:tcPrChange w:id="5931" w:author="Nate Bachmeier [AWS-SA]" w:date="2023-02-26T11:07:00Z">
              <w:tcPr>
                <w:tcW w:w="960" w:type="dxa"/>
                <w:tcBorders>
                  <w:top w:val="nil"/>
                  <w:left w:val="nil"/>
                  <w:bottom w:val="nil"/>
                  <w:right w:val="nil"/>
                </w:tcBorders>
                <w:shd w:val="clear" w:color="auto" w:fill="auto"/>
                <w:noWrap/>
                <w:vAlign w:val="bottom"/>
                <w:hideMark/>
              </w:tcPr>
            </w:tcPrChange>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32" w:author="Nate Bachmeier [AWS-SA]" w:date="2023-02-25T11:26:00Z"/>
                <w:rFonts w:ascii="Calibri" w:eastAsia="Times New Roman" w:hAnsi="Calibri" w:cs="Calibri"/>
                <w:color w:val="000000"/>
                <w:sz w:val="22"/>
              </w:rPr>
            </w:pPr>
            <w:ins w:id="5933" w:author="Nate Bachmeier [AWS-SA]" w:date="2023-02-25T11:26:00Z">
              <w:r w:rsidRPr="00E16572">
                <w:rPr>
                  <w:rFonts w:ascii="Calibri" w:eastAsia="Times New Roman" w:hAnsi="Calibri" w:cs="Calibri"/>
                  <w:color w:val="000000"/>
                  <w:sz w:val="22"/>
                </w:rPr>
                <w:t>624</w:t>
              </w:r>
            </w:ins>
          </w:p>
        </w:tc>
      </w:tr>
      <w:tr w:rsidR="00E16572" w:rsidRPr="00E16572" w14:paraId="508B9F83" w14:textId="77777777" w:rsidTr="005D1D3E">
        <w:trPr>
          <w:trHeight w:val="300"/>
          <w:ins w:id="5934" w:author="Nate Bachmeier [AWS-SA]" w:date="2023-02-25T11:26:00Z"/>
          <w:trPrChange w:id="5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36" w:author="Nate Bachmeier [AWS-SA]" w:date="2023-02-26T11:07:00Z">
              <w:tcPr>
                <w:tcW w:w="4740" w:type="dxa"/>
                <w:tcBorders>
                  <w:top w:val="nil"/>
                  <w:left w:val="nil"/>
                  <w:bottom w:val="nil"/>
                  <w:right w:val="nil"/>
                </w:tcBorders>
                <w:shd w:val="clear" w:color="auto" w:fill="auto"/>
                <w:noWrap/>
                <w:vAlign w:val="bottom"/>
                <w:hideMark/>
              </w:tcPr>
            </w:tcPrChange>
          </w:tcPr>
          <w:p w14:paraId="05C35A47" w14:textId="77777777" w:rsidR="00E16572" w:rsidRPr="00E16572" w:rsidRDefault="00E16572" w:rsidP="00E16572">
            <w:pPr>
              <w:spacing w:line="240" w:lineRule="auto"/>
              <w:ind w:firstLine="0"/>
              <w:rPr>
                <w:ins w:id="5937" w:author="Nate Bachmeier [AWS-SA]" w:date="2023-02-25T11:26:00Z"/>
                <w:rFonts w:ascii="Calibri" w:eastAsia="Times New Roman" w:hAnsi="Calibri" w:cs="Calibri"/>
                <w:b w:val="0"/>
                <w:bCs w:val="0"/>
                <w:color w:val="000000"/>
                <w:sz w:val="22"/>
                <w:rPrChange w:id="5938" w:author="Nate Bachmeier [AWS-SA]" w:date="2023-02-25T11:29:00Z">
                  <w:rPr>
                    <w:ins w:id="5939" w:author="Nate Bachmeier [AWS-SA]" w:date="2023-02-25T11:26:00Z"/>
                    <w:rFonts w:ascii="Calibri" w:eastAsia="Times New Roman" w:hAnsi="Calibri" w:cs="Calibri"/>
                    <w:color w:val="000000"/>
                    <w:sz w:val="22"/>
                  </w:rPr>
                </w:rPrChange>
              </w:rPr>
            </w:pPr>
            <w:ins w:id="5940" w:author="Nate Bachmeier [AWS-SA]" w:date="2023-02-25T11:26:00Z">
              <w:r w:rsidRPr="00E16572">
                <w:rPr>
                  <w:rFonts w:ascii="Calibri" w:eastAsia="Times New Roman" w:hAnsi="Calibri" w:cs="Calibri"/>
                  <w:color w:val="000000"/>
                  <w:sz w:val="22"/>
                </w:rPr>
                <w:t>playing netball</w:t>
              </w:r>
            </w:ins>
          </w:p>
        </w:tc>
        <w:tc>
          <w:tcPr>
            <w:tcW w:w="5348" w:type="dxa"/>
            <w:noWrap/>
            <w:hideMark/>
            <w:tcPrChange w:id="5941" w:author="Nate Bachmeier [AWS-SA]" w:date="2023-02-26T11:07:00Z">
              <w:tcPr>
                <w:tcW w:w="960" w:type="dxa"/>
                <w:tcBorders>
                  <w:top w:val="nil"/>
                  <w:left w:val="nil"/>
                  <w:bottom w:val="nil"/>
                  <w:right w:val="nil"/>
                </w:tcBorders>
                <w:shd w:val="clear" w:color="auto" w:fill="auto"/>
                <w:noWrap/>
                <w:vAlign w:val="bottom"/>
                <w:hideMark/>
              </w:tcPr>
            </w:tcPrChange>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42" w:author="Nate Bachmeier [AWS-SA]" w:date="2023-02-25T11:26:00Z"/>
                <w:rFonts w:ascii="Calibri" w:eastAsia="Times New Roman" w:hAnsi="Calibri" w:cs="Calibri"/>
                <w:color w:val="000000"/>
                <w:sz w:val="22"/>
              </w:rPr>
            </w:pPr>
            <w:ins w:id="5943" w:author="Nate Bachmeier [AWS-SA]" w:date="2023-02-25T11:26:00Z">
              <w:r w:rsidRPr="00E16572">
                <w:rPr>
                  <w:rFonts w:ascii="Calibri" w:eastAsia="Times New Roman" w:hAnsi="Calibri" w:cs="Calibri"/>
                  <w:color w:val="000000"/>
                  <w:sz w:val="22"/>
                </w:rPr>
                <w:t>652</w:t>
              </w:r>
            </w:ins>
          </w:p>
        </w:tc>
      </w:tr>
      <w:tr w:rsidR="00E16572" w:rsidRPr="00E16572" w14:paraId="76AE2D9E" w14:textId="77777777" w:rsidTr="005D1D3E">
        <w:trPr>
          <w:cnfStyle w:val="000000100000" w:firstRow="0" w:lastRow="0" w:firstColumn="0" w:lastColumn="0" w:oddVBand="0" w:evenVBand="0" w:oddHBand="1" w:evenHBand="0" w:firstRowFirstColumn="0" w:firstRowLastColumn="0" w:lastRowFirstColumn="0" w:lastRowLastColumn="0"/>
          <w:trHeight w:val="300"/>
          <w:ins w:id="5944" w:author="Nate Bachmeier [AWS-SA]" w:date="2023-02-25T11:26:00Z"/>
          <w:trPrChange w:id="5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46" w:author="Nate Bachmeier [AWS-SA]" w:date="2023-02-26T11:07:00Z">
              <w:tcPr>
                <w:tcW w:w="4740" w:type="dxa"/>
                <w:tcBorders>
                  <w:top w:val="nil"/>
                  <w:left w:val="nil"/>
                  <w:bottom w:val="nil"/>
                  <w:right w:val="nil"/>
                </w:tcBorders>
                <w:shd w:val="clear" w:color="auto" w:fill="auto"/>
                <w:noWrap/>
                <w:vAlign w:val="bottom"/>
                <w:hideMark/>
              </w:tcPr>
            </w:tcPrChange>
          </w:tcPr>
          <w:p w14:paraId="177345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47" w:author="Nate Bachmeier [AWS-SA]" w:date="2023-02-25T11:26:00Z"/>
                <w:rFonts w:ascii="Calibri" w:eastAsia="Times New Roman" w:hAnsi="Calibri" w:cs="Calibri"/>
                <w:b w:val="0"/>
                <w:bCs w:val="0"/>
                <w:color w:val="000000"/>
                <w:sz w:val="22"/>
                <w:rPrChange w:id="5948" w:author="Nate Bachmeier [AWS-SA]" w:date="2023-02-25T11:29:00Z">
                  <w:rPr>
                    <w:ins w:id="5949" w:author="Nate Bachmeier [AWS-SA]" w:date="2023-02-25T11:26:00Z"/>
                    <w:rFonts w:ascii="Calibri" w:eastAsia="Times New Roman" w:hAnsi="Calibri" w:cs="Calibri"/>
                    <w:color w:val="000000"/>
                    <w:sz w:val="22"/>
                  </w:rPr>
                </w:rPrChange>
              </w:rPr>
            </w:pPr>
            <w:ins w:id="5950" w:author="Nate Bachmeier [AWS-SA]" w:date="2023-02-25T11:26:00Z">
              <w:r w:rsidRPr="00E16572">
                <w:rPr>
                  <w:rFonts w:ascii="Calibri" w:eastAsia="Times New Roman" w:hAnsi="Calibri" w:cs="Calibri"/>
                  <w:color w:val="000000"/>
                  <w:sz w:val="22"/>
                </w:rPr>
                <w:t>playing nose flute</w:t>
              </w:r>
            </w:ins>
          </w:p>
        </w:tc>
        <w:tc>
          <w:tcPr>
            <w:tcW w:w="5348" w:type="dxa"/>
            <w:noWrap/>
            <w:hideMark/>
            <w:tcPrChange w:id="5951" w:author="Nate Bachmeier [AWS-SA]" w:date="2023-02-26T11:07:00Z">
              <w:tcPr>
                <w:tcW w:w="960" w:type="dxa"/>
                <w:tcBorders>
                  <w:top w:val="nil"/>
                  <w:left w:val="nil"/>
                  <w:bottom w:val="nil"/>
                  <w:right w:val="nil"/>
                </w:tcBorders>
                <w:shd w:val="clear" w:color="auto" w:fill="auto"/>
                <w:noWrap/>
                <w:vAlign w:val="bottom"/>
                <w:hideMark/>
              </w:tcPr>
            </w:tcPrChange>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52" w:author="Nate Bachmeier [AWS-SA]" w:date="2023-02-25T11:26:00Z"/>
                <w:rFonts w:ascii="Calibri" w:eastAsia="Times New Roman" w:hAnsi="Calibri" w:cs="Calibri"/>
                <w:color w:val="000000"/>
                <w:sz w:val="22"/>
              </w:rPr>
            </w:pPr>
            <w:ins w:id="5953" w:author="Nate Bachmeier [AWS-SA]" w:date="2023-02-25T11:26:00Z">
              <w:r w:rsidRPr="00E16572">
                <w:rPr>
                  <w:rFonts w:ascii="Calibri" w:eastAsia="Times New Roman" w:hAnsi="Calibri" w:cs="Calibri"/>
                  <w:color w:val="000000"/>
                  <w:sz w:val="22"/>
                </w:rPr>
                <w:t>485</w:t>
              </w:r>
            </w:ins>
          </w:p>
        </w:tc>
      </w:tr>
      <w:tr w:rsidR="00E16572" w:rsidRPr="00E16572" w14:paraId="74D0889B" w14:textId="77777777" w:rsidTr="005D1D3E">
        <w:trPr>
          <w:trHeight w:val="300"/>
          <w:ins w:id="5954" w:author="Nate Bachmeier [AWS-SA]" w:date="2023-02-25T11:26:00Z"/>
          <w:trPrChange w:id="5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56" w:author="Nate Bachmeier [AWS-SA]" w:date="2023-02-26T11:07:00Z">
              <w:tcPr>
                <w:tcW w:w="4740" w:type="dxa"/>
                <w:tcBorders>
                  <w:top w:val="nil"/>
                  <w:left w:val="nil"/>
                  <w:bottom w:val="nil"/>
                  <w:right w:val="nil"/>
                </w:tcBorders>
                <w:shd w:val="clear" w:color="auto" w:fill="auto"/>
                <w:noWrap/>
                <w:vAlign w:val="bottom"/>
                <w:hideMark/>
              </w:tcPr>
            </w:tcPrChange>
          </w:tcPr>
          <w:p w14:paraId="1318F598" w14:textId="77777777" w:rsidR="00E16572" w:rsidRPr="00E16572" w:rsidRDefault="00E16572" w:rsidP="00E16572">
            <w:pPr>
              <w:spacing w:line="240" w:lineRule="auto"/>
              <w:ind w:firstLine="0"/>
              <w:rPr>
                <w:ins w:id="5957" w:author="Nate Bachmeier [AWS-SA]" w:date="2023-02-25T11:26:00Z"/>
                <w:rFonts w:ascii="Calibri" w:eastAsia="Times New Roman" w:hAnsi="Calibri" w:cs="Calibri"/>
                <w:b w:val="0"/>
                <w:bCs w:val="0"/>
                <w:color w:val="000000"/>
                <w:sz w:val="22"/>
                <w:rPrChange w:id="5958" w:author="Nate Bachmeier [AWS-SA]" w:date="2023-02-25T11:29:00Z">
                  <w:rPr>
                    <w:ins w:id="5959" w:author="Nate Bachmeier [AWS-SA]" w:date="2023-02-25T11:26:00Z"/>
                    <w:rFonts w:ascii="Calibri" w:eastAsia="Times New Roman" w:hAnsi="Calibri" w:cs="Calibri"/>
                    <w:color w:val="000000"/>
                    <w:sz w:val="22"/>
                  </w:rPr>
                </w:rPrChange>
              </w:rPr>
            </w:pPr>
            <w:ins w:id="5960" w:author="Nate Bachmeier [AWS-SA]" w:date="2023-02-25T11:26:00Z">
              <w:r w:rsidRPr="00E16572">
                <w:rPr>
                  <w:rFonts w:ascii="Calibri" w:eastAsia="Times New Roman" w:hAnsi="Calibri" w:cs="Calibri"/>
                  <w:color w:val="000000"/>
                  <w:sz w:val="22"/>
                </w:rPr>
                <w:t>playing oboe</w:t>
              </w:r>
            </w:ins>
          </w:p>
        </w:tc>
        <w:tc>
          <w:tcPr>
            <w:tcW w:w="5348" w:type="dxa"/>
            <w:noWrap/>
            <w:hideMark/>
            <w:tcPrChange w:id="5961" w:author="Nate Bachmeier [AWS-SA]" w:date="2023-02-26T11:07:00Z">
              <w:tcPr>
                <w:tcW w:w="960" w:type="dxa"/>
                <w:tcBorders>
                  <w:top w:val="nil"/>
                  <w:left w:val="nil"/>
                  <w:bottom w:val="nil"/>
                  <w:right w:val="nil"/>
                </w:tcBorders>
                <w:shd w:val="clear" w:color="auto" w:fill="auto"/>
                <w:noWrap/>
                <w:vAlign w:val="bottom"/>
                <w:hideMark/>
              </w:tcPr>
            </w:tcPrChange>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62" w:author="Nate Bachmeier [AWS-SA]" w:date="2023-02-25T11:26:00Z"/>
                <w:rFonts w:ascii="Calibri" w:eastAsia="Times New Roman" w:hAnsi="Calibri" w:cs="Calibri"/>
                <w:color w:val="000000"/>
                <w:sz w:val="22"/>
              </w:rPr>
            </w:pPr>
            <w:ins w:id="5963" w:author="Nate Bachmeier [AWS-SA]" w:date="2023-02-25T11:26:00Z">
              <w:r w:rsidRPr="00E16572">
                <w:rPr>
                  <w:rFonts w:ascii="Calibri" w:eastAsia="Times New Roman" w:hAnsi="Calibri" w:cs="Calibri"/>
                  <w:color w:val="000000"/>
                  <w:sz w:val="22"/>
                </w:rPr>
                <w:t>535</w:t>
              </w:r>
            </w:ins>
          </w:p>
        </w:tc>
      </w:tr>
      <w:tr w:rsidR="00E16572" w:rsidRPr="00E16572" w14:paraId="5061B5C2" w14:textId="77777777" w:rsidTr="005D1D3E">
        <w:trPr>
          <w:cnfStyle w:val="000000100000" w:firstRow="0" w:lastRow="0" w:firstColumn="0" w:lastColumn="0" w:oddVBand="0" w:evenVBand="0" w:oddHBand="1" w:evenHBand="0" w:firstRowFirstColumn="0" w:firstRowLastColumn="0" w:lastRowFirstColumn="0" w:lastRowLastColumn="0"/>
          <w:trHeight w:val="300"/>
          <w:ins w:id="5964" w:author="Nate Bachmeier [AWS-SA]" w:date="2023-02-25T11:26:00Z"/>
          <w:trPrChange w:id="5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66" w:author="Nate Bachmeier [AWS-SA]" w:date="2023-02-26T11:07:00Z">
              <w:tcPr>
                <w:tcW w:w="4740" w:type="dxa"/>
                <w:tcBorders>
                  <w:top w:val="nil"/>
                  <w:left w:val="nil"/>
                  <w:bottom w:val="nil"/>
                  <w:right w:val="nil"/>
                </w:tcBorders>
                <w:shd w:val="clear" w:color="auto" w:fill="auto"/>
                <w:noWrap/>
                <w:vAlign w:val="bottom"/>
                <w:hideMark/>
              </w:tcPr>
            </w:tcPrChange>
          </w:tcPr>
          <w:p w14:paraId="7F158E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67" w:author="Nate Bachmeier [AWS-SA]" w:date="2023-02-25T11:26:00Z"/>
                <w:rFonts w:ascii="Calibri" w:eastAsia="Times New Roman" w:hAnsi="Calibri" w:cs="Calibri"/>
                <w:b w:val="0"/>
                <w:bCs w:val="0"/>
                <w:color w:val="000000"/>
                <w:sz w:val="22"/>
                <w:rPrChange w:id="5968" w:author="Nate Bachmeier [AWS-SA]" w:date="2023-02-25T11:29:00Z">
                  <w:rPr>
                    <w:ins w:id="5969" w:author="Nate Bachmeier [AWS-SA]" w:date="2023-02-25T11:26:00Z"/>
                    <w:rFonts w:ascii="Calibri" w:eastAsia="Times New Roman" w:hAnsi="Calibri" w:cs="Calibri"/>
                    <w:color w:val="000000"/>
                    <w:sz w:val="22"/>
                  </w:rPr>
                </w:rPrChange>
              </w:rPr>
            </w:pPr>
            <w:ins w:id="5970" w:author="Nate Bachmeier [AWS-SA]" w:date="2023-02-25T11:26:00Z">
              <w:r w:rsidRPr="00E16572">
                <w:rPr>
                  <w:rFonts w:ascii="Calibri" w:eastAsia="Times New Roman" w:hAnsi="Calibri" w:cs="Calibri"/>
                  <w:color w:val="000000"/>
                  <w:sz w:val="22"/>
                </w:rPr>
                <w:t>playing ocarina</w:t>
              </w:r>
            </w:ins>
          </w:p>
        </w:tc>
        <w:tc>
          <w:tcPr>
            <w:tcW w:w="5348" w:type="dxa"/>
            <w:noWrap/>
            <w:hideMark/>
            <w:tcPrChange w:id="5971" w:author="Nate Bachmeier [AWS-SA]" w:date="2023-02-26T11:07:00Z">
              <w:tcPr>
                <w:tcW w:w="960" w:type="dxa"/>
                <w:tcBorders>
                  <w:top w:val="nil"/>
                  <w:left w:val="nil"/>
                  <w:bottom w:val="nil"/>
                  <w:right w:val="nil"/>
                </w:tcBorders>
                <w:shd w:val="clear" w:color="auto" w:fill="auto"/>
                <w:noWrap/>
                <w:vAlign w:val="bottom"/>
                <w:hideMark/>
              </w:tcPr>
            </w:tcPrChange>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72" w:author="Nate Bachmeier [AWS-SA]" w:date="2023-02-25T11:26:00Z"/>
                <w:rFonts w:ascii="Calibri" w:eastAsia="Times New Roman" w:hAnsi="Calibri" w:cs="Calibri"/>
                <w:color w:val="000000"/>
                <w:sz w:val="22"/>
              </w:rPr>
            </w:pPr>
            <w:ins w:id="5973" w:author="Nate Bachmeier [AWS-SA]" w:date="2023-02-25T11:26:00Z">
              <w:r w:rsidRPr="00E16572">
                <w:rPr>
                  <w:rFonts w:ascii="Calibri" w:eastAsia="Times New Roman" w:hAnsi="Calibri" w:cs="Calibri"/>
                  <w:color w:val="000000"/>
                  <w:sz w:val="22"/>
                </w:rPr>
                <w:t>739</w:t>
              </w:r>
            </w:ins>
          </w:p>
        </w:tc>
      </w:tr>
      <w:tr w:rsidR="00E16572" w:rsidRPr="00E16572" w14:paraId="5DB7A8A1" w14:textId="77777777" w:rsidTr="005D1D3E">
        <w:trPr>
          <w:trHeight w:val="300"/>
          <w:ins w:id="5974" w:author="Nate Bachmeier [AWS-SA]" w:date="2023-02-25T11:26:00Z"/>
          <w:trPrChange w:id="5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76" w:author="Nate Bachmeier [AWS-SA]" w:date="2023-02-26T11:07:00Z">
              <w:tcPr>
                <w:tcW w:w="4740" w:type="dxa"/>
                <w:tcBorders>
                  <w:top w:val="nil"/>
                  <w:left w:val="nil"/>
                  <w:bottom w:val="nil"/>
                  <w:right w:val="nil"/>
                </w:tcBorders>
                <w:shd w:val="clear" w:color="auto" w:fill="auto"/>
                <w:noWrap/>
                <w:vAlign w:val="bottom"/>
                <w:hideMark/>
              </w:tcPr>
            </w:tcPrChange>
          </w:tcPr>
          <w:p w14:paraId="4F86B40F" w14:textId="77777777" w:rsidR="00E16572" w:rsidRPr="00E16572" w:rsidRDefault="00E16572" w:rsidP="00E16572">
            <w:pPr>
              <w:spacing w:line="240" w:lineRule="auto"/>
              <w:ind w:firstLine="0"/>
              <w:rPr>
                <w:ins w:id="5977" w:author="Nate Bachmeier [AWS-SA]" w:date="2023-02-25T11:26:00Z"/>
                <w:rFonts w:ascii="Calibri" w:eastAsia="Times New Roman" w:hAnsi="Calibri" w:cs="Calibri"/>
                <w:b w:val="0"/>
                <w:bCs w:val="0"/>
                <w:color w:val="000000"/>
                <w:sz w:val="22"/>
                <w:rPrChange w:id="5978" w:author="Nate Bachmeier [AWS-SA]" w:date="2023-02-25T11:29:00Z">
                  <w:rPr>
                    <w:ins w:id="5979" w:author="Nate Bachmeier [AWS-SA]" w:date="2023-02-25T11:26:00Z"/>
                    <w:rFonts w:ascii="Calibri" w:eastAsia="Times New Roman" w:hAnsi="Calibri" w:cs="Calibri"/>
                    <w:color w:val="000000"/>
                    <w:sz w:val="22"/>
                  </w:rPr>
                </w:rPrChange>
              </w:rPr>
            </w:pPr>
            <w:ins w:id="5980" w:author="Nate Bachmeier [AWS-SA]" w:date="2023-02-25T11:26:00Z">
              <w:r w:rsidRPr="00E16572">
                <w:rPr>
                  <w:rFonts w:ascii="Calibri" w:eastAsia="Times New Roman" w:hAnsi="Calibri" w:cs="Calibri"/>
                  <w:color w:val="000000"/>
                  <w:sz w:val="22"/>
                </w:rPr>
                <w:t>playing organ</w:t>
              </w:r>
            </w:ins>
          </w:p>
        </w:tc>
        <w:tc>
          <w:tcPr>
            <w:tcW w:w="5348" w:type="dxa"/>
            <w:noWrap/>
            <w:hideMark/>
            <w:tcPrChange w:id="5981" w:author="Nate Bachmeier [AWS-SA]" w:date="2023-02-26T11:07:00Z">
              <w:tcPr>
                <w:tcW w:w="960" w:type="dxa"/>
                <w:tcBorders>
                  <w:top w:val="nil"/>
                  <w:left w:val="nil"/>
                  <w:bottom w:val="nil"/>
                  <w:right w:val="nil"/>
                </w:tcBorders>
                <w:shd w:val="clear" w:color="auto" w:fill="auto"/>
                <w:noWrap/>
                <w:vAlign w:val="bottom"/>
                <w:hideMark/>
              </w:tcPr>
            </w:tcPrChange>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82" w:author="Nate Bachmeier [AWS-SA]" w:date="2023-02-25T11:26:00Z"/>
                <w:rFonts w:ascii="Calibri" w:eastAsia="Times New Roman" w:hAnsi="Calibri" w:cs="Calibri"/>
                <w:color w:val="000000"/>
                <w:sz w:val="22"/>
              </w:rPr>
            </w:pPr>
            <w:ins w:id="5983" w:author="Nate Bachmeier [AWS-SA]" w:date="2023-02-25T11:26:00Z">
              <w:r w:rsidRPr="00E16572">
                <w:rPr>
                  <w:rFonts w:ascii="Calibri" w:eastAsia="Times New Roman" w:hAnsi="Calibri" w:cs="Calibri"/>
                  <w:color w:val="000000"/>
                  <w:sz w:val="22"/>
                </w:rPr>
                <w:t>860</w:t>
              </w:r>
            </w:ins>
          </w:p>
        </w:tc>
      </w:tr>
      <w:tr w:rsidR="00E16572" w:rsidRPr="00E16572" w14:paraId="2499D477" w14:textId="77777777" w:rsidTr="005D1D3E">
        <w:trPr>
          <w:cnfStyle w:val="000000100000" w:firstRow="0" w:lastRow="0" w:firstColumn="0" w:lastColumn="0" w:oddVBand="0" w:evenVBand="0" w:oddHBand="1" w:evenHBand="0" w:firstRowFirstColumn="0" w:firstRowLastColumn="0" w:lastRowFirstColumn="0" w:lastRowLastColumn="0"/>
          <w:trHeight w:val="300"/>
          <w:ins w:id="5984" w:author="Nate Bachmeier [AWS-SA]" w:date="2023-02-25T11:26:00Z"/>
          <w:trPrChange w:id="5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86" w:author="Nate Bachmeier [AWS-SA]" w:date="2023-02-26T11:07:00Z">
              <w:tcPr>
                <w:tcW w:w="4740" w:type="dxa"/>
                <w:tcBorders>
                  <w:top w:val="nil"/>
                  <w:left w:val="nil"/>
                  <w:bottom w:val="nil"/>
                  <w:right w:val="nil"/>
                </w:tcBorders>
                <w:shd w:val="clear" w:color="auto" w:fill="auto"/>
                <w:noWrap/>
                <w:vAlign w:val="bottom"/>
                <w:hideMark/>
              </w:tcPr>
            </w:tcPrChange>
          </w:tcPr>
          <w:p w14:paraId="69CD188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87" w:author="Nate Bachmeier [AWS-SA]" w:date="2023-02-25T11:26:00Z"/>
                <w:rFonts w:ascii="Calibri" w:eastAsia="Times New Roman" w:hAnsi="Calibri" w:cs="Calibri"/>
                <w:b w:val="0"/>
                <w:bCs w:val="0"/>
                <w:color w:val="000000"/>
                <w:sz w:val="22"/>
                <w:rPrChange w:id="5988" w:author="Nate Bachmeier [AWS-SA]" w:date="2023-02-25T11:29:00Z">
                  <w:rPr>
                    <w:ins w:id="5989" w:author="Nate Bachmeier [AWS-SA]" w:date="2023-02-25T11:26:00Z"/>
                    <w:rFonts w:ascii="Calibri" w:eastAsia="Times New Roman" w:hAnsi="Calibri" w:cs="Calibri"/>
                    <w:color w:val="000000"/>
                    <w:sz w:val="22"/>
                  </w:rPr>
                </w:rPrChange>
              </w:rPr>
            </w:pPr>
            <w:ins w:id="5990" w:author="Nate Bachmeier [AWS-SA]" w:date="2023-02-25T11:26:00Z">
              <w:r w:rsidRPr="00E16572">
                <w:rPr>
                  <w:rFonts w:ascii="Calibri" w:eastAsia="Times New Roman" w:hAnsi="Calibri" w:cs="Calibri"/>
                  <w:color w:val="000000"/>
                  <w:sz w:val="22"/>
                </w:rPr>
                <w:t>playing paintball</w:t>
              </w:r>
            </w:ins>
          </w:p>
        </w:tc>
        <w:tc>
          <w:tcPr>
            <w:tcW w:w="5348" w:type="dxa"/>
            <w:noWrap/>
            <w:hideMark/>
            <w:tcPrChange w:id="5991" w:author="Nate Bachmeier [AWS-SA]" w:date="2023-02-26T11:07:00Z">
              <w:tcPr>
                <w:tcW w:w="960" w:type="dxa"/>
                <w:tcBorders>
                  <w:top w:val="nil"/>
                  <w:left w:val="nil"/>
                  <w:bottom w:val="nil"/>
                  <w:right w:val="nil"/>
                </w:tcBorders>
                <w:shd w:val="clear" w:color="auto" w:fill="auto"/>
                <w:noWrap/>
                <w:vAlign w:val="bottom"/>
                <w:hideMark/>
              </w:tcPr>
            </w:tcPrChange>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92" w:author="Nate Bachmeier [AWS-SA]" w:date="2023-02-25T11:26:00Z"/>
                <w:rFonts w:ascii="Calibri" w:eastAsia="Times New Roman" w:hAnsi="Calibri" w:cs="Calibri"/>
                <w:color w:val="000000"/>
                <w:sz w:val="22"/>
              </w:rPr>
            </w:pPr>
            <w:ins w:id="5993" w:author="Nate Bachmeier [AWS-SA]" w:date="2023-02-25T11:26:00Z">
              <w:r w:rsidRPr="00E16572">
                <w:rPr>
                  <w:rFonts w:ascii="Calibri" w:eastAsia="Times New Roman" w:hAnsi="Calibri" w:cs="Calibri"/>
                  <w:color w:val="000000"/>
                  <w:sz w:val="22"/>
                </w:rPr>
                <w:t>711</w:t>
              </w:r>
            </w:ins>
          </w:p>
        </w:tc>
      </w:tr>
      <w:tr w:rsidR="00E16572" w:rsidRPr="00E16572" w14:paraId="6B7892F7" w14:textId="77777777" w:rsidTr="005D1D3E">
        <w:trPr>
          <w:trHeight w:val="300"/>
          <w:ins w:id="5994" w:author="Nate Bachmeier [AWS-SA]" w:date="2023-02-25T11:26:00Z"/>
          <w:trPrChange w:id="5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96" w:author="Nate Bachmeier [AWS-SA]" w:date="2023-02-26T11:07:00Z">
              <w:tcPr>
                <w:tcW w:w="4740" w:type="dxa"/>
                <w:tcBorders>
                  <w:top w:val="nil"/>
                  <w:left w:val="nil"/>
                  <w:bottom w:val="nil"/>
                  <w:right w:val="nil"/>
                </w:tcBorders>
                <w:shd w:val="clear" w:color="auto" w:fill="auto"/>
                <w:noWrap/>
                <w:vAlign w:val="bottom"/>
                <w:hideMark/>
              </w:tcPr>
            </w:tcPrChange>
          </w:tcPr>
          <w:p w14:paraId="3C78A356" w14:textId="77777777" w:rsidR="00E16572" w:rsidRPr="00E16572" w:rsidRDefault="00E16572" w:rsidP="00E16572">
            <w:pPr>
              <w:spacing w:line="240" w:lineRule="auto"/>
              <w:ind w:firstLine="0"/>
              <w:rPr>
                <w:ins w:id="5997" w:author="Nate Bachmeier [AWS-SA]" w:date="2023-02-25T11:26:00Z"/>
                <w:rFonts w:ascii="Calibri" w:eastAsia="Times New Roman" w:hAnsi="Calibri" w:cs="Calibri"/>
                <w:b w:val="0"/>
                <w:bCs w:val="0"/>
                <w:color w:val="000000"/>
                <w:sz w:val="22"/>
                <w:rPrChange w:id="5998" w:author="Nate Bachmeier [AWS-SA]" w:date="2023-02-25T11:29:00Z">
                  <w:rPr>
                    <w:ins w:id="5999" w:author="Nate Bachmeier [AWS-SA]" w:date="2023-02-25T11:26:00Z"/>
                    <w:rFonts w:ascii="Calibri" w:eastAsia="Times New Roman" w:hAnsi="Calibri" w:cs="Calibri"/>
                    <w:color w:val="000000"/>
                    <w:sz w:val="22"/>
                  </w:rPr>
                </w:rPrChange>
              </w:rPr>
            </w:pPr>
            <w:ins w:id="6000" w:author="Nate Bachmeier [AWS-SA]" w:date="2023-02-25T11:26:00Z">
              <w:r w:rsidRPr="00E16572">
                <w:rPr>
                  <w:rFonts w:ascii="Calibri" w:eastAsia="Times New Roman" w:hAnsi="Calibri" w:cs="Calibri"/>
                  <w:color w:val="000000"/>
                  <w:sz w:val="22"/>
                </w:rPr>
                <w:t>playing pan pipes</w:t>
              </w:r>
            </w:ins>
          </w:p>
        </w:tc>
        <w:tc>
          <w:tcPr>
            <w:tcW w:w="5348" w:type="dxa"/>
            <w:noWrap/>
            <w:hideMark/>
            <w:tcPrChange w:id="6001" w:author="Nate Bachmeier [AWS-SA]" w:date="2023-02-26T11:07:00Z">
              <w:tcPr>
                <w:tcW w:w="960" w:type="dxa"/>
                <w:tcBorders>
                  <w:top w:val="nil"/>
                  <w:left w:val="nil"/>
                  <w:bottom w:val="nil"/>
                  <w:right w:val="nil"/>
                </w:tcBorders>
                <w:shd w:val="clear" w:color="auto" w:fill="auto"/>
                <w:noWrap/>
                <w:vAlign w:val="bottom"/>
                <w:hideMark/>
              </w:tcPr>
            </w:tcPrChange>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02" w:author="Nate Bachmeier [AWS-SA]" w:date="2023-02-25T11:26:00Z"/>
                <w:rFonts w:ascii="Calibri" w:eastAsia="Times New Roman" w:hAnsi="Calibri" w:cs="Calibri"/>
                <w:color w:val="000000"/>
                <w:sz w:val="22"/>
              </w:rPr>
            </w:pPr>
            <w:ins w:id="6003" w:author="Nate Bachmeier [AWS-SA]" w:date="2023-02-25T11:26:00Z">
              <w:r w:rsidRPr="00E16572">
                <w:rPr>
                  <w:rFonts w:ascii="Calibri" w:eastAsia="Times New Roman" w:hAnsi="Calibri" w:cs="Calibri"/>
                  <w:color w:val="000000"/>
                  <w:sz w:val="22"/>
                </w:rPr>
                <w:t>586</w:t>
              </w:r>
            </w:ins>
          </w:p>
        </w:tc>
      </w:tr>
      <w:tr w:rsidR="00E16572" w:rsidRPr="00E16572" w14:paraId="4F3D5C14" w14:textId="77777777" w:rsidTr="005D1D3E">
        <w:trPr>
          <w:cnfStyle w:val="000000100000" w:firstRow="0" w:lastRow="0" w:firstColumn="0" w:lastColumn="0" w:oddVBand="0" w:evenVBand="0" w:oddHBand="1" w:evenHBand="0" w:firstRowFirstColumn="0" w:firstRowLastColumn="0" w:lastRowFirstColumn="0" w:lastRowLastColumn="0"/>
          <w:trHeight w:val="300"/>
          <w:ins w:id="6004" w:author="Nate Bachmeier [AWS-SA]" w:date="2023-02-25T11:26:00Z"/>
          <w:trPrChange w:id="6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06" w:author="Nate Bachmeier [AWS-SA]" w:date="2023-02-26T11:07:00Z">
              <w:tcPr>
                <w:tcW w:w="4740" w:type="dxa"/>
                <w:tcBorders>
                  <w:top w:val="nil"/>
                  <w:left w:val="nil"/>
                  <w:bottom w:val="nil"/>
                  <w:right w:val="nil"/>
                </w:tcBorders>
                <w:shd w:val="clear" w:color="auto" w:fill="auto"/>
                <w:noWrap/>
                <w:vAlign w:val="bottom"/>
                <w:hideMark/>
              </w:tcPr>
            </w:tcPrChange>
          </w:tcPr>
          <w:p w14:paraId="0BAB00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07" w:author="Nate Bachmeier [AWS-SA]" w:date="2023-02-25T11:26:00Z"/>
                <w:rFonts w:ascii="Calibri" w:eastAsia="Times New Roman" w:hAnsi="Calibri" w:cs="Calibri"/>
                <w:b w:val="0"/>
                <w:bCs w:val="0"/>
                <w:color w:val="000000"/>
                <w:sz w:val="22"/>
                <w:rPrChange w:id="6008" w:author="Nate Bachmeier [AWS-SA]" w:date="2023-02-25T11:29:00Z">
                  <w:rPr>
                    <w:ins w:id="6009" w:author="Nate Bachmeier [AWS-SA]" w:date="2023-02-25T11:26:00Z"/>
                    <w:rFonts w:ascii="Calibri" w:eastAsia="Times New Roman" w:hAnsi="Calibri" w:cs="Calibri"/>
                    <w:color w:val="000000"/>
                    <w:sz w:val="22"/>
                  </w:rPr>
                </w:rPrChange>
              </w:rPr>
            </w:pPr>
            <w:ins w:id="6010" w:author="Nate Bachmeier [AWS-SA]" w:date="2023-02-25T11:26:00Z">
              <w:r w:rsidRPr="00E16572">
                <w:rPr>
                  <w:rFonts w:ascii="Calibri" w:eastAsia="Times New Roman" w:hAnsi="Calibri" w:cs="Calibri"/>
                  <w:color w:val="000000"/>
                  <w:sz w:val="22"/>
                </w:rPr>
                <w:t>playing piano</w:t>
              </w:r>
            </w:ins>
          </w:p>
        </w:tc>
        <w:tc>
          <w:tcPr>
            <w:tcW w:w="5348" w:type="dxa"/>
            <w:noWrap/>
            <w:hideMark/>
            <w:tcPrChange w:id="6011" w:author="Nate Bachmeier [AWS-SA]" w:date="2023-02-26T11:07:00Z">
              <w:tcPr>
                <w:tcW w:w="960" w:type="dxa"/>
                <w:tcBorders>
                  <w:top w:val="nil"/>
                  <w:left w:val="nil"/>
                  <w:bottom w:val="nil"/>
                  <w:right w:val="nil"/>
                </w:tcBorders>
                <w:shd w:val="clear" w:color="auto" w:fill="auto"/>
                <w:noWrap/>
                <w:vAlign w:val="bottom"/>
                <w:hideMark/>
              </w:tcPr>
            </w:tcPrChange>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12" w:author="Nate Bachmeier [AWS-SA]" w:date="2023-02-25T11:26:00Z"/>
                <w:rFonts w:ascii="Calibri" w:eastAsia="Times New Roman" w:hAnsi="Calibri" w:cs="Calibri"/>
                <w:color w:val="000000"/>
                <w:sz w:val="22"/>
              </w:rPr>
            </w:pPr>
            <w:ins w:id="6013" w:author="Nate Bachmeier [AWS-SA]" w:date="2023-02-25T11:26:00Z">
              <w:r w:rsidRPr="00E16572">
                <w:rPr>
                  <w:rFonts w:ascii="Calibri" w:eastAsia="Times New Roman" w:hAnsi="Calibri" w:cs="Calibri"/>
                  <w:color w:val="000000"/>
                  <w:sz w:val="22"/>
                </w:rPr>
                <w:t>814</w:t>
              </w:r>
            </w:ins>
          </w:p>
        </w:tc>
      </w:tr>
      <w:tr w:rsidR="00E16572" w:rsidRPr="00E16572" w14:paraId="0F1F2B7B" w14:textId="77777777" w:rsidTr="005D1D3E">
        <w:trPr>
          <w:trHeight w:val="300"/>
          <w:ins w:id="6014" w:author="Nate Bachmeier [AWS-SA]" w:date="2023-02-25T11:26:00Z"/>
          <w:trPrChange w:id="6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16" w:author="Nate Bachmeier [AWS-SA]" w:date="2023-02-26T11:07:00Z">
              <w:tcPr>
                <w:tcW w:w="4740" w:type="dxa"/>
                <w:tcBorders>
                  <w:top w:val="nil"/>
                  <w:left w:val="nil"/>
                  <w:bottom w:val="nil"/>
                  <w:right w:val="nil"/>
                </w:tcBorders>
                <w:shd w:val="clear" w:color="auto" w:fill="auto"/>
                <w:noWrap/>
                <w:vAlign w:val="bottom"/>
                <w:hideMark/>
              </w:tcPr>
            </w:tcPrChange>
          </w:tcPr>
          <w:p w14:paraId="00023EAA" w14:textId="77777777" w:rsidR="00E16572" w:rsidRPr="00E16572" w:rsidRDefault="00E16572" w:rsidP="00E16572">
            <w:pPr>
              <w:spacing w:line="240" w:lineRule="auto"/>
              <w:ind w:firstLine="0"/>
              <w:rPr>
                <w:ins w:id="6017" w:author="Nate Bachmeier [AWS-SA]" w:date="2023-02-25T11:26:00Z"/>
                <w:rFonts w:ascii="Calibri" w:eastAsia="Times New Roman" w:hAnsi="Calibri" w:cs="Calibri"/>
                <w:b w:val="0"/>
                <w:bCs w:val="0"/>
                <w:color w:val="000000"/>
                <w:sz w:val="22"/>
                <w:rPrChange w:id="6018" w:author="Nate Bachmeier [AWS-SA]" w:date="2023-02-25T11:29:00Z">
                  <w:rPr>
                    <w:ins w:id="6019" w:author="Nate Bachmeier [AWS-SA]" w:date="2023-02-25T11:26:00Z"/>
                    <w:rFonts w:ascii="Calibri" w:eastAsia="Times New Roman" w:hAnsi="Calibri" w:cs="Calibri"/>
                    <w:color w:val="000000"/>
                    <w:sz w:val="22"/>
                  </w:rPr>
                </w:rPrChange>
              </w:rPr>
            </w:pPr>
            <w:ins w:id="6020" w:author="Nate Bachmeier [AWS-SA]" w:date="2023-02-25T11:26:00Z">
              <w:r w:rsidRPr="00E16572">
                <w:rPr>
                  <w:rFonts w:ascii="Calibri" w:eastAsia="Times New Roman" w:hAnsi="Calibri" w:cs="Calibri"/>
                  <w:color w:val="000000"/>
                  <w:sz w:val="22"/>
                </w:rPr>
                <w:t>playing piccolo</w:t>
              </w:r>
            </w:ins>
          </w:p>
        </w:tc>
        <w:tc>
          <w:tcPr>
            <w:tcW w:w="5348" w:type="dxa"/>
            <w:noWrap/>
            <w:hideMark/>
            <w:tcPrChange w:id="6021" w:author="Nate Bachmeier [AWS-SA]" w:date="2023-02-26T11:07:00Z">
              <w:tcPr>
                <w:tcW w:w="960" w:type="dxa"/>
                <w:tcBorders>
                  <w:top w:val="nil"/>
                  <w:left w:val="nil"/>
                  <w:bottom w:val="nil"/>
                  <w:right w:val="nil"/>
                </w:tcBorders>
                <w:shd w:val="clear" w:color="auto" w:fill="auto"/>
                <w:noWrap/>
                <w:vAlign w:val="bottom"/>
                <w:hideMark/>
              </w:tcPr>
            </w:tcPrChange>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22" w:author="Nate Bachmeier [AWS-SA]" w:date="2023-02-25T11:26:00Z"/>
                <w:rFonts w:ascii="Calibri" w:eastAsia="Times New Roman" w:hAnsi="Calibri" w:cs="Calibri"/>
                <w:color w:val="000000"/>
                <w:sz w:val="22"/>
              </w:rPr>
            </w:pPr>
            <w:ins w:id="6023" w:author="Nate Bachmeier [AWS-SA]" w:date="2023-02-25T11:26:00Z">
              <w:r w:rsidRPr="00E16572">
                <w:rPr>
                  <w:rFonts w:ascii="Calibri" w:eastAsia="Times New Roman" w:hAnsi="Calibri" w:cs="Calibri"/>
                  <w:color w:val="000000"/>
                  <w:sz w:val="22"/>
                </w:rPr>
                <w:t>467</w:t>
              </w:r>
            </w:ins>
          </w:p>
        </w:tc>
      </w:tr>
      <w:tr w:rsidR="00E16572" w:rsidRPr="00E16572" w14:paraId="3C17CED2" w14:textId="77777777" w:rsidTr="005D1D3E">
        <w:trPr>
          <w:cnfStyle w:val="000000100000" w:firstRow="0" w:lastRow="0" w:firstColumn="0" w:lastColumn="0" w:oddVBand="0" w:evenVBand="0" w:oddHBand="1" w:evenHBand="0" w:firstRowFirstColumn="0" w:firstRowLastColumn="0" w:lastRowFirstColumn="0" w:lastRowLastColumn="0"/>
          <w:trHeight w:val="300"/>
          <w:ins w:id="6024" w:author="Nate Bachmeier [AWS-SA]" w:date="2023-02-25T11:26:00Z"/>
          <w:trPrChange w:id="6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26" w:author="Nate Bachmeier [AWS-SA]" w:date="2023-02-26T11:07:00Z">
              <w:tcPr>
                <w:tcW w:w="4740" w:type="dxa"/>
                <w:tcBorders>
                  <w:top w:val="nil"/>
                  <w:left w:val="nil"/>
                  <w:bottom w:val="nil"/>
                  <w:right w:val="nil"/>
                </w:tcBorders>
                <w:shd w:val="clear" w:color="auto" w:fill="auto"/>
                <w:noWrap/>
                <w:vAlign w:val="bottom"/>
                <w:hideMark/>
              </w:tcPr>
            </w:tcPrChange>
          </w:tcPr>
          <w:p w14:paraId="39D3C98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27" w:author="Nate Bachmeier [AWS-SA]" w:date="2023-02-25T11:26:00Z"/>
                <w:rFonts w:ascii="Calibri" w:eastAsia="Times New Roman" w:hAnsi="Calibri" w:cs="Calibri"/>
                <w:b w:val="0"/>
                <w:bCs w:val="0"/>
                <w:color w:val="000000"/>
                <w:sz w:val="22"/>
                <w:rPrChange w:id="6028" w:author="Nate Bachmeier [AWS-SA]" w:date="2023-02-25T11:29:00Z">
                  <w:rPr>
                    <w:ins w:id="6029" w:author="Nate Bachmeier [AWS-SA]" w:date="2023-02-25T11:26:00Z"/>
                    <w:rFonts w:ascii="Calibri" w:eastAsia="Times New Roman" w:hAnsi="Calibri" w:cs="Calibri"/>
                    <w:color w:val="000000"/>
                    <w:sz w:val="22"/>
                  </w:rPr>
                </w:rPrChange>
              </w:rPr>
            </w:pPr>
            <w:ins w:id="6030" w:author="Nate Bachmeier [AWS-SA]" w:date="2023-02-25T11:26:00Z">
              <w:r w:rsidRPr="00E16572">
                <w:rPr>
                  <w:rFonts w:ascii="Calibri" w:eastAsia="Times New Roman" w:hAnsi="Calibri" w:cs="Calibri"/>
                  <w:color w:val="000000"/>
                  <w:sz w:val="22"/>
                </w:rPr>
                <w:t>playing pinball</w:t>
              </w:r>
            </w:ins>
          </w:p>
        </w:tc>
        <w:tc>
          <w:tcPr>
            <w:tcW w:w="5348" w:type="dxa"/>
            <w:noWrap/>
            <w:hideMark/>
            <w:tcPrChange w:id="6031" w:author="Nate Bachmeier [AWS-SA]" w:date="2023-02-26T11:07:00Z">
              <w:tcPr>
                <w:tcW w:w="960" w:type="dxa"/>
                <w:tcBorders>
                  <w:top w:val="nil"/>
                  <w:left w:val="nil"/>
                  <w:bottom w:val="nil"/>
                  <w:right w:val="nil"/>
                </w:tcBorders>
                <w:shd w:val="clear" w:color="auto" w:fill="auto"/>
                <w:noWrap/>
                <w:vAlign w:val="bottom"/>
                <w:hideMark/>
              </w:tcPr>
            </w:tcPrChange>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32" w:author="Nate Bachmeier [AWS-SA]" w:date="2023-02-25T11:26:00Z"/>
                <w:rFonts w:ascii="Calibri" w:eastAsia="Times New Roman" w:hAnsi="Calibri" w:cs="Calibri"/>
                <w:color w:val="000000"/>
                <w:sz w:val="22"/>
              </w:rPr>
            </w:pPr>
            <w:ins w:id="6033" w:author="Nate Bachmeier [AWS-SA]" w:date="2023-02-25T11:26:00Z">
              <w:r w:rsidRPr="00E16572">
                <w:rPr>
                  <w:rFonts w:ascii="Calibri" w:eastAsia="Times New Roman" w:hAnsi="Calibri" w:cs="Calibri"/>
                  <w:color w:val="000000"/>
                  <w:sz w:val="22"/>
                </w:rPr>
                <w:t>688</w:t>
              </w:r>
            </w:ins>
          </w:p>
        </w:tc>
      </w:tr>
      <w:tr w:rsidR="00E16572" w:rsidRPr="00E16572" w14:paraId="47DB298F" w14:textId="77777777" w:rsidTr="005D1D3E">
        <w:trPr>
          <w:trHeight w:val="300"/>
          <w:ins w:id="6034" w:author="Nate Bachmeier [AWS-SA]" w:date="2023-02-25T11:26:00Z"/>
          <w:trPrChange w:id="6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36" w:author="Nate Bachmeier [AWS-SA]" w:date="2023-02-26T11:07:00Z">
              <w:tcPr>
                <w:tcW w:w="4740" w:type="dxa"/>
                <w:tcBorders>
                  <w:top w:val="nil"/>
                  <w:left w:val="nil"/>
                  <w:bottom w:val="nil"/>
                  <w:right w:val="nil"/>
                </w:tcBorders>
                <w:shd w:val="clear" w:color="auto" w:fill="auto"/>
                <w:noWrap/>
                <w:vAlign w:val="bottom"/>
                <w:hideMark/>
              </w:tcPr>
            </w:tcPrChange>
          </w:tcPr>
          <w:p w14:paraId="7866201C" w14:textId="77777777" w:rsidR="00E16572" w:rsidRPr="00E16572" w:rsidRDefault="00E16572" w:rsidP="00E16572">
            <w:pPr>
              <w:spacing w:line="240" w:lineRule="auto"/>
              <w:ind w:firstLine="0"/>
              <w:rPr>
                <w:ins w:id="6037" w:author="Nate Bachmeier [AWS-SA]" w:date="2023-02-25T11:26:00Z"/>
                <w:rFonts w:ascii="Calibri" w:eastAsia="Times New Roman" w:hAnsi="Calibri" w:cs="Calibri"/>
                <w:b w:val="0"/>
                <w:bCs w:val="0"/>
                <w:color w:val="000000"/>
                <w:sz w:val="22"/>
                <w:rPrChange w:id="6038" w:author="Nate Bachmeier [AWS-SA]" w:date="2023-02-25T11:29:00Z">
                  <w:rPr>
                    <w:ins w:id="6039" w:author="Nate Bachmeier [AWS-SA]" w:date="2023-02-25T11:26:00Z"/>
                    <w:rFonts w:ascii="Calibri" w:eastAsia="Times New Roman" w:hAnsi="Calibri" w:cs="Calibri"/>
                    <w:color w:val="000000"/>
                    <w:sz w:val="22"/>
                  </w:rPr>
                </w:rPrChange>
              </w:rPr>
            </w:pPr>
            <w:ins w:id="6040" w:author="Nate Bachmeier [AWS-SA]" w:date="2023-02-25T11:26:00Z">
              <w:r w:rsidRPr="00E16572">
                <w:rPr>
                  <w:rFonts w:ascii="Calibri" w:eastAsia="Times New Roman" w:hAnsi="Calibri" w:cs="Calibri"/>
                  <w:color w:val="000000"/>
                  <w:sz w:val="22"/>
                </w:rPr>
                <w:t>playing ping pong</w:t>
              </w:r>
            </w:ins>
          </w:p>
        </w:tc>
        <w:tc>
          <w:tcPr>
            <w:tcW w:w="5348" w:type="dxa"/>
            <w:noWrap/>
            <w:hideMark/>
            <w:tcPrChange w:id="6041" w:author="Nate Bachmeier [AWS-SA]" w:date="2023-02-26T11:07:00Z">
              <w:tcPr>
                <w:tcW w:w="960" w:type="dxa"/>
                <w:tcBorders>
                  <w:top w:val="nil"/>
                  <w:left w:val="nil"/>
                  <w:bottom w:val="nil"/>
                  <w:right w:val="nil"/>
                </w:tcBorders>
                <w:shd w:val="clear" w:color="auto" w:fill="auto"/>
                <w:noWrap/>
                <w:vAlign w:val="bottom"/>
                <w:hideMark/>
              </w:tcPr>
            </w:tcPrChange>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42" w:author="Nate Bachmeier [AWS-SA]" w:date="2023-02-25T11:26:00Z"/>
                <w:rFonts w:ascii="Calibri" w:eastAsia="Times New Roman" w:hAnsi="Calibri" w:cs="Calibri"/>
                <w:color w:val="000000"/>
                <w:sz w:val="22"/>
              </w:rPr>
            </w:pPr>
            <w:ins w:id="6043" w:author="Nate Bachmeier [AWS-SA]" w:date="2023-02-25T11:26:00Z">
              <w:r w:rsidRPr="00E16572">
                <w:rPr>
                  <w:rFonts w:ascii="Calibri" w:eastAsia="Times New Roman" w:hAnsi="Calibri" w:cs="Calibri"/>
                  <w:color w:val="000000"/>
                  <w:sz w:val="22"/>
                </w:rPr>
                <w:t>700</w:t>
              </w:r>
            </w:ins>
          </w:p>
        </w:tc>
      </w:tr>
      <w:tr w:rsidR="00E16572" w:rsidRPr="00E16572" w14:paraId="431B7CFB" w14:textId="77777777" w:rsidTr="005D1D3E">
        <w:trPr>
          <w:cnfStyle w:val="000000100000" w:firstRow="0" w:lastRow="0" w:firstColumn="0" w:lastColumn="0" w:oddVBand="0" w:evenVBand="0" w:oddHBand="1" w:evenHBand="0" w:firstRowFirstColumn="0" w:firstRowLastColumn="0" w:lastRowFirstColumn="0" w:lastRowLastColumn="0"/>
          <w:trHeight w:val="300"/>
          <w:ins w:id="6044" w:author="Nate Bachmeier [AWS-SA]" w:date="2023-02-25T11:26:00Z"/>
          <w:trPrChange w:id="6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46" w:author="Nate Bachmeier [AWS-SA]" w:date="2023-02-26T11:07:00Z">
              <w:tcPr>
                <w:tcW w:w="4740" w:type="dxa"/>
                <w:tcBorders>
                  <w:top w:val="nil"/>
                  <w:left w:val="nil"/>
                  <w:bottom w:val="nil"/>
                  <w:right w:val="nil"/>
                </w:tcBorders>
                <w:shd w:val="clear" w:color="auto" w:fill="auto"/>
                <w:noWrap/>
                <w:vAlign w:val="bottom"/>
                <w:hideMark/>
              </w:tcPr>
            </w:tcPrChange>
          </w:tcPr>
          <w:p w14:paraId="3DD6266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47" w:author="Nate Bachmeier [AWS-SA]" w:date="2023-02-25T11:26:00Z"/>
                <w:rFonts w:ascii="Calibri" w:eastAsia="Times New Roman" w:hAnsi="Calibri" w:cs="Calibri"/>
                <w:b w:val="0"/>
                <w:bCs w:val="0"/>
                <w:color w:val="000000"/>
                <w:sz w:val="22"/>
                <w:rPrChange w:id="6048" w:author="Nate Bachmeier [AWS-SA]" w:date="2023-02-25T11:29:00Z">
                  <w:rPr>
                    <w:ins w:id="6049" w:author="Nate Bachmeier [AWS-SA]" w:date="2023-02-25T11:26:00Z"/>
                    <w:rFonts w:ascii="Calibri" w:eastAsia="Times New Roman" w:hAnsi="Calibri" w:cs="Calibri"/>
                    <w:color w:val="000000"/>
                    <w:sz w:val="22"/>
                  </w:rPr>
                </w:rPrChange>
              </w:rPr>
            </w:pPr>
            <w:ins w:id="6050" w:author="Nate Bachmeier [AWS-SA]" w:date="2023-02-25T11:26:00Z">
              <w:r w:rsidRPr="00E16572">
                <w:rPr>
                  <w:rFonts w:ascii="Calibri" w:eastAsia="Times New Roman" w:hAnsi="Calibri" w:cs="Calibri"/>
                  <w:color w:val="000000"/>
                  <w:sz w:val="22"/>
                </w:rPr>
                <w:t>playing poker</w:t>
              </w:r>
            </w:ins>
          </w:p>
        </w:tc>
        <w:tc>
          <w:tcPr>
            <w:tcW w:w="5348" w:type="dxa"/>
            <w:noWrap/>
            <w:hideMark/>
            <w:tcPrChange w:id="6051" w:author="Nate Bachmeier [AWS-SA]" w:date="2023-02-26T11:07:00Z">
              <w:tcPr>
                <w:tcW w:w="960" w:type="dxa"/>
                <w:tcBorders>
                  <w:top w:val="nil"/>
                  <w:left w:val="nil"/>
                  <w:bottom w:val="nil"/>
                  <w:right w:val="nil"/>
                </w:tcBorders>
                <w:shd w:val="clear" w:color="auto" w:fill="auto"/>
                <w:noWrap/>
                <w:vAlign w:val="bottom"/>
                <w:hideMark/>
              </w:tcPr>
            </w:tcPrChange>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52" w:author="Nate Bachmeier [AWS-SA]" w:date="2023-02-25T11:26:00Z"/>
                <w:rFonts w:ascii="Calibri" w:eastAsia="Times New Roman" w:hAnsi="Calibri" w:cs="Calibri"/>
                <w:color w:val="000000"/>
                <w:sz w:val="22"/>
              </w:rPr>
            </w:pPr>
            <w:ins w:id="6053" w:author="Nate Bachmeier [AWS-SA]" w:date="2023-02-25T11:26:00Z">
              <w:r w:rsidRPr="00E16572">
                <w:rPr>
                  <w:rFonts w:ascii="Calibri" w:eastAsia="Times New Roman" w:hAnsi="Calibri" w:cs="Calibri"/>
                  <w:color w:val="000000"/>
                  <w:sz w:val="22"/>
                </w:rPr>
                <w:t>589</w:t>
              </w:r>
            </w:ins>
          </w:p>
        </w:tc>
      </w:tr>
      <w:tr w:rsidR="00E16572" w:rsidRPr="00E16572" w14:paraId="0D00446D" w14:textId="77777777" w:rsidTr="005D1D3E">
        <w:trPr>
          <w:trHeight w:val="300"/>
          <w:ins w:id="6054" w:author="Nate Bachmeier [AWS-SA]" w:date="2023-02-25T11:26:00Z"/>
          <w:trPrChange w:id="6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56" w:author="Nate Bachmeier [AWS-SA]" w:date="2023-02-26T11:07:00Z">
              <w:tcPr>
                <w:tcW w:w="4740" w:type="dxa"/>
                <w:tcBorders>
                  <w:top w:val="nil"/>
                  <w:left w:val="nil"/>
                  <w:bottom w:val="nil"/>
                  <w:right w:val="nil"/>
                </w:tcBorders>
                <w:shd w:val="clear" w:color="auto" w:fill="auto"/>
                <w:noWrap/>
                <w:vAlign w:val="bottom"/>
                <w:hideMark/>
              </w:tcPr>
            </w:tcPrChange>
          </w:tcPr>
          <w:p w14:paraId="10969396" w14:textId="77777777" w:rsidR="00E16572" w:rsidRPr="00E16572" w:rsidRDefault="00E16572" w:rsidP="00E16572">
            <w:pPr>
              <w:spacing w:line="240" w:lineRule="auto"/>
              <w:ind w:firstLine="0"/>
              <w:rPr>
                <w:ins w:id="6057" w:author="Nate Bachmeier [AWS-SA]" w:date="2023-02-25T11:26:00Z"/>
                <w:rFonts w:ascii="Calibri" w:eastAsia="Times New Roman" w:hAnsi="Calibri" w:cs="Calibri"/>
                <w:b w:val="0"/>
                <w:bCs w:val="0"/>
                <w:color w:val="000000"/>
                <w:sz w:val="22"/>
                <w:rPrChange w:id="6058" w:author="Nate Bachmeier [AWS-SA]" w:date="2023-02-25T11:29:00Z">
                  <w:rPr>
                    <w:ins w:id="6059" w:author="Nate Bachmeier [AWS-SA]" w:date="2023-02-25T11:26:00Z"/>
                    <w:rFonts w:ascii="Calibri" w:eastAsia="Times New Roman" w:hAnsi="Calibri" w:cs="Calibri"/>
                    <w:color w:val="000000"/>
                    <w:sz w:val="22"/>
                  </w:rPr>
                </w:rPrChange>
              </w:rPr>
            </w:pPr>
            <w:ins w:id="6060" w:author="Nate Bachmeier [AWS-SA]" w:date="2023-02-25T11:26:00Z">
              <w:r w:rsidRPr="00E16572">
                <w:rPr>
                  <w:rFonts w:ascii="Calibri" w:eastAsia="Times New Roman" w:hAnsi="Calibri" w:cs="Calibri"/>
                  <w:color w:val="000000"/>
                  <w:sz w:val="22"/>
                </w:rPr>
                <w:t>playing polo</w:t>
              </w:r>
            </w:ins>
          </w:p>
        </w:tc>
        <w:tc>
          <w:tcPr>
            <w:tcW w:w="5348" w:type="dxa"/>
            <w:noWrap/>
            <w:hideMark/>
            <w:tcPrChange w:id="6061" w:author="Nate Bachmeier [AWS-SA]" w:date="2023-02-26T11:07:00Z">
              <w:tcPr>
                <w:tcW w:w="960" w:type="dxa"/>
                <w:tcBorders>
                  <w:top w:val="nil"/>
                  <w:left w:val="nil"/>
                  <w:bottom w:val="nil"/>
                  <w:right w:val="nil"/>
                </w:tcBorders>
                <w:shd w:val="clear" w:color="auto" w:fill="auto"/>
                <w:noWrap/>
                <w:vAlign w:val="bottom"/>
                <w:hideMark/>
              </w:tcPr>
            </w:tcPrChange>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62" w:author="Nate Bachmeier [AWS-SA]" w:date="2023-02-25T11:26:00Z"/>
                <w:rFonts w:ascii="Calibri" w:eastAsia="Times New Roman" w:hAnsi="Calibri" w:cs="Calibri"/>
                <w:color w:val="000000"/>
                <w:sz w:val="22"/>
              </w:rPr>
            </w:pPr>
            <w:ins w:id="6063" w:author="Nate Bachmeier [AWS-SA]" w:date="2023-02-25T11:26:00Z">
              <w:r w:rsidRPr="00E16572">
                <w:rPr>
                  <w:rFonts w:ascii="Calibri" w:eastAsia="Times New Roman" w:hAnsi="Calibri" w:cs="Calibri"/>
                  <w:color w:val="000000"/>
                  <w:sz w:val="22"/>
                </w:rPr>
                <w:t>603</w:t>
              </w:r>
            </w:ins>
          </w:p>
        </w:tc>
      </w:tr>
      <w:tr w:rsidR="00E16572" w:rsidRPr="00E16572" w14:paraId="31D43FAA" w14:textId="77777777" w:rsidTr="005D1D3E">
        <w:trPr>
          <w:cnfStyle w:val="000000100000" w:firstRow="0" w:lastRow="0" w:firstColumn="0" w:lastColumn="0" w:oddVBand="0" w:evenVBand="0" w:oddHBand="1" w:evenHBand="0" w:firstRowFirstColumn="0" w:firstRowLastColumn="0" w:lastRowFirstColumn="0" w:lastRowLastColumn="0"/>
          <w:trHeight w:val="300"/>
          <w:ins w:id="6064" w:author="Nate Bachmeier [AWS-SA]" w:date="2023-02-25T11:26:00Z"/>
          <w:trPrChange w:id="6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66" w:author="Nate Bachmeier [AWS-SA]" w:date="2023-02-26T11:07:00Z">
              <w:tcPr>
                <w:tcW w:w="4740" w:type="dxa"/>
                <w:tcBorders>
                  <w:top w:val="nil"/>
                  <w:left w:val="nil"/>
                  <w:bottom w:val="nil"/>
                  <w:right w:val="nil"/>
                </w:tcBorders>
                <w:shd w:val="clear" w:color="auto" w:fill="auto"/>
                <w:noWrap/>
                <w:vAlign w:val="bottom"/>
                <w:hideMark/>
              </w:tcPr>
            </w:tcPrChange>
          </w:tcPr>
          <w:p w14:paraId="5E4DB7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67" w:author="Nate Bachmeier [AWS-SA]" w:date="2023-02-25T11:26:00Z"/>
                <w:rFonts w:ascii="Calibri" w:eastAsia="Times New Roman" w:hAnsi="Calibri" w:cs="Calibri"/>
                <w:b w:val="0"/>
                <w:bCs w:val="0"/>
                <w:color w:val="000000"/>
                <w:sz w:val="22"/>
                <w:rPrChange w:id="6068" w:author="Nate Bachmeier [AWS-SA]" w:date="2023-02-25T11:29:00Z">
                  <w:rPr>
                    <w:ins w:id="6069" w:author="Nate Bachmeier [AWS-SA]" w:date="2023-02-25T11:26:00Z"/>
                    <w:rFonts w:ascii="Calibri" w:eastAsia="Times New Roman" w:hAnsi="Calibri" w:cs="Calibri"/>
                    <w:color w:val="000000"/>
                    <w:sz w:val="22"/>
                  </w:rPr>
                </w:rPrChange>
              </w:rPr>
            </w:pPr>
            <w:ins w:id="6070" w:author="Nate Bachmeier [AWS-SA]" w:date="2023-02-25T11:26:00Z">
              <w:r w:rsidRPr="00E16572">
                <w:rPr>
                  <w:rFonts w:ascii="Calibri" w:eastAsia="Times New Roman" w:hAnsi="Calibri" w:cs="Calibri"/>
                  <w:color w:val="000000"/>
                  <w:sz w:val="22"/>
                </w:rPr>
                <w:t>playing recorder</w:t>
              </w:r>
            </w:ins>
          </w:p>
        </w:tc>
        <w:tc>
          <w:tcPr>
            <w:tcW w:w="5348" w:type="dxa"/>
            <w:noWrap/>
            <w:hideMark/>
            <w:tcPrChange w:id="6071" w:author="Nate Bachmeier [AWS-SA]" w:date="2023-02-26T11:07:00Z">
              <w:tcPr>
                <w:tcW w:w="960" w:type="dxa"/>
                <w:tcBorders>
                  <w:top w:val="nil"/>
                  <w:left w:val="nil"/>
                  <w:bottom w:val="nil"/>
                  <w:right w:val="nil"/>
                </w:tcBorders>
                <w:shd w:val="clear" w:color="auto" w:fill="auto"/>
                <w:noWrap/>
                <w:vAlign w:val="bottom"/>
                <w:hideMark/>
              </w:tcPr>
            </w:tcPrChange>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72" w:author="Nate Bachmeier [AWS-SA]" w:date="2023-02-25T11:26:00Z"/>
                <w:rFonts w:ascii="Calibri" w:eastAsia="Times New Roman" w:hAnsi="Calibri" w:cs="Calibri"/>
                <w:color w:val="000000"/>
                <w:sz w:val="22"/>
              </w:rPr>
            </w:pPr>
            <w:ins w:id="6073" w:author="Nate Bachmeier [AWS-SA]" w:date="2023-02-25T11:26:00Z">
              <w:r w:rsidRPr="00E16572">
                <w:rPr>
                  <w:rFonts w:ascii="Calibri" w:eastAsia="Times New Roman" w:hAnsi="Calibri" w:cs="Calibri"/>
                  <w:color w:val="000000"/>
                  <w:sz w:val="22"/>
                </w:rPr>
                <w:t>750</w:t>
              </w:r>
            </w:ins>
          </w:p>
        </w:tc>
      </w:tr>
      <w:tr w:rsidR="00E16572" w:rsidRPr="00E16572" w14:paraId="3B552255" w14:textId="77777777" w:rsidTr="005D1D3E">
        <w:trPr>
          <w:trHeight w:val="300"/>
          <w:ins w:id="6074" w:author="Nate Bachmeier [AWS-SA]" w:date="2023-02-25T11:26:00Z"/>
          <w:trPrChange w:id="6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76" w:author="Nate Bachmeier [AWS-SA]" w:date="2023-02-26T11:07:00Z">
              <w:tcPr>
                <w:tcW w:w="4740" w:type="dxa"/>
                <w:tcBorders>
                  <w:top w:val="nil"/>
                  <w:left w:val="nil"/>
                  <w:bottom w:val="nil"/>
                  <w:right w:val="nil"/>
                </w:tcBorders>
                <w:shd w:val="clear" w:color="auto" w:fill="auto"/>
                <w:noWrap/>
                <w:vAlign w:val="bottom"/>
                <w:hideMark/>
              </w:tcPr>
            </w:tcPrChange>
          </w:tcPr>
          <w:p w14:paraId="369B365F" w14:textId="77777777" w:rsidR="00E16572" w:rsidRPr="00E16572" w:rsidRDefault="00E16572" w:rsidP="00E16572">
            <w:pPr>
              <w:spacing w:line="240" w:lineRule="auto"/>
              <w:ind w:firstLine="0"/>
              <w:rPr>
                <w:ins w:id="6077" w:author="Nate Bachmeier [AWS-SA]" w:date="2023-02-25T11:26:00Z"/>
                <w:rFonts w:ascii="Calibri" w:eastAsia="Times New Roman" w:hAnsi="Calibri" w:cs="Calibri"/>
                <w:b w:val="0"/>
                <w:bCs w:val="0"/>
                <w:color w:val="000000"/>
                <w:sz w:val="22"/>
                <w:rPrChange w:id="6078" w:author="Nate Bachmeier [AWS-SA]" w:date="2023-02-25T11:29:00Z">
                  <w:rPr>
                    <w:ins w:id="6079" w:author="Nate Bachmeier [AWS-SA]" w:date="2023-02-25T11:26:00Z"/>
                    <w:rFonts w:ascii="Calibri" w:eastAsia="Times New Roman" w:hAnsi="Calibri" w:cs="Calibri"/>
                    <w:color w:val="000000"/>
                    <w:sz w:val="22"/>
                  </w:rPr>
                </w:rPrChange>
              </w:rPr>
            </w:pPr>
            <w:ins w:id="6080" w:author="Nate Bachmeier [AWS-SA]" w:date="2023-02-25T11:26:00Z">
              <w:r w:rsidRPr="00E16572">
                <w:rPr>
                  <w:rFonts w:ascii="Calibri" w:eastAsia="Times New Roman" w:hAnsi="Calibri" w:cs="Calibri"/>
                  <w:color w:val="000000"/>
                  <w:sz w:val="22"/>
                </w:rPr>
                <w:t>playing road hockey</w:t>
              </w:r>
            </w:ins>
          </w:p>
        </w:tc>
        <w:tc>
          <w:tcPr>
            <w:tcW w:w="5348" w:type="dxa"/>
            <w:noWrap/>
            <w:hideMark/>
            <w:tcPrChange w:id="6081" w:author="Nate Bachmeier [AWS-SA]" w:date="2023-02-26T11:07:00Z">
              <w:tcPr>
                <w:tcW w:w="960" w:type="dxa"/>
                <w:tcBorders>
                  <w:top w:val="nil"/>
                  <w:left w:val="nil"/>
                  <w:bottom w:val="nil"/>
                  <w:right w:val="nil"/>
                </w:tcBorders>
                <w:shd w:val="clear" w:color="auto" w:fill="auto"/>
                <w:noWrap/>
                <w:vAlign w:val="bottom"/>
                <w:hideMark/>
              </w:tcPr>
            </w:tcPrChange>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82" w:author="Nate Bachmeier [AWS-SA]" w:date="2023-02-25T11:26:00Z"/>
                <w:rFonts w:ascii="Calibri" w:eastAsia="Times New Roman" w:hAnsi="Calibri" w:cs="Calibri"/>
                <w:color w:val="000000"/>
                <w:sz w:val="22"/>
              </w:rPr>
            </w:pPr>
            <w:ins w:id="6083" w:author="Nate Bachmeier [AWS-SA]" w:date="2023-02-25T11:26:00Z">
              <w:r w:rsidRPr="00E16572">
                <w:rPr>
                  <w:rFonts w:ascii="Calibri" w:eastAsia="Times New Roman" w:hAnsi="Calibri" w:cs="Calibri"/>
                  <w:color w:val="000000"/>
                  <w:sz w:val="22"/>
                </w:rPr>
                <w:t>447</w:t>
              </w:r>
            </w:ins>
          </w:p>
        </w:tc>
      </w:tr>
      <w:tr w:rsidR="00E16572" w:rsidRPr="00E16572" w14:paraId="5F7DE7B6" w14:textId="77777777" w:rsidTr="005D1D3E">
        <w:trPr>
          <w:cnfStyle w:val="000000100000" w:firstRow="0" w:lastRow="0" w:firstColumn="0" w:lastColumn="0" w:oddVBand="0" w:evenVBand="0" w:oddHBand="1" w:evenHBand="0" w:firstRowFirstColumn="0" w:firstRowLastColumn="0" w:lastRowFirstColumn="0" w:lastRowLastColumn="0"/>
          <w:trHeight w:val="300"/>
          <w:ins w:id="6084" w:author="Nate Bachmeier [AWS-SA]" w:date="2023-02-25T11:26:00Z"/>
          <w:trPrChange w:id="6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86" w:author="Nate Bachmeier [AWS-SA]" w:date="2023-02-26T11:07:00Z">
              <w:tcPr>
                <w:tcW w:w="4740" w:type="dxa"/>
                <w:tcBorders>
                  <w:top w:val="nil"/>
                  <w:left w:val="nil"/>
                  <w:bottom w:val="nil"/>
                  <w:right w:val="nil"/>
                </w:tcBorders>
                <w:shd w:val="clear" w:color="auto" w:fill="auto"/>
                <w:noWrap/>
                <w:vAlign w:val="bottom"/>
                <w:hideMark/>
              </w:tcPr>
            </w:tcPrChange>
          </w:tcPr>
          <w:p w14:paraId="4C12E4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87" w:author="Nate Bachmeier [AWS-SA]" w:date="2023-02-25T11:26:00Z"/>
                <w:rFonts w:ascii="Calibri" w:eastAsia="Times New Roman" w:hAnsi="Calibri" w:cs="Calibri"/>
                <w:b w:val="0"/>
                <w:bCs w:val="0"/>
                <w:color w:val="000000"/>
                <w:sz w:val="22"/>
                <w:rPrChange w:id="6088" w:author="Nate Bachmeier [AWS-SA]" w:date="2023-02-25T11:29:00Z">
                  <w:rPr>
                    <w:ins w:id="6089" w:author="Nate Bachmeier [AWS-SA]" w:date="2023-02-25T11:26:00Z"/>
                    <w:rFonts w:ascii="Calibri" w:eastAsia="Times New Roman" w:hAnsi="Calibri" w:cs="Calibri"/>
                    <w:color w:val="000000"/>
                    <w:sz w:val="22"/>
                  </w:rPr>
                </w:rPrChange>
              </w:rPr>
            </w:pPr>
            <w:ins w:id="6090" w:author="Nate Bachmeier [AWS-SA]" w:date="2023-02-25T11:26:00Z">
              <w:r w:rsidRPr="00E16572">
                <w:rPr>
                  <w:rFonts w:ascii="Calibri" w:eastAsia="Times New Roman" w:hAnsi="Calibri" w:cs="Calibri"/>
                  <w:color w:val="000000"/>
                  <w:sz w:val="22"/>
                </w:rPr>
                <w:t>playing rounders</w:t>
              </w:r>
            </w:ins>
          </w:p>
        </w:tc>
        <w:tc>
          <w:tcPr>
            <w:tcW w:w="5348" w:type="dxa"/>
            <w:noWrap/>
            <w:hideMark/>
            <w:tcPrChange w:id="6091" w:author="Nate Bachmeier [AWS-SA]" w:date="2023-02-26T11:07:00Z">
              <w:tcPr>
                <w:tcW w:w="960" w:type="dxa"/>
                <w:tcBorders>
                  <w:top w:val="nil"/>
                  <w:left w:val="nil"/>
                  <w:bottom w:val="nil"/>
                  <w:right w:val="nil"/>
                </w:tcBorders>
                <w:shd w:val="clear" w:color="auto" w:fill="auto"/>
                <w:noWrap/>
                <w:vAlign w:val="bottom"/>
                <w:hideMark/>
              </w:tcPr>
            </w:tcPrChange>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92" w:author="Nate Bachmeier [AWS-SA]" w:date="2023-02-25T11:26:00Z"/>
                <w:rFonts w:ascii="Calibri" w:eastAsia="Times New Roman" w:hAnsi="Calibri" w:cs="Calibri"/>
                <w:color w:val="000000"/>
                <w:sz w:val="22"/>
              </w:rPr>
            </w:pPr>
            <w:ins w:id="6093" w:author="Nate Bachmeier [AWS-SA]" w:date="2023-02-25T11:26:00Z">
              <w:r w:rsidRPr="00E16572">
                <w:rPr>
                  <w:rFonts w:ascii="Calibri" w:eastAsia="Times New Roman" w:hAnsi="Calibri" w:cs="Calibri"/>
                  <w:color w:val="000000"/>
                  <w:sz w:val="22"/>
                </w:rPr>
                <w:t>521</w:t>
              </w:r>
            </w:ins>
          </w:p>
        </w:tc>
      </w:tr>
      <w:tr w:rsidR="00E16572" w:rsidRPr="00E16572" w14:paraId="05A00725" w14:textId="77777777" w:rsidTr="005D1D3E">
        <w:trPr>
          <w:trHeight w:val="300"/>
          <w:ins w:id="6094" w:author="Nate Bachmeier [AWS-SA]" w:date="2023-02-25T11:26:00Z"/>
          <w:trPrChange w:id="6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96" w:author="Nate Bachmeier [AWS-SA]" w:date="2023-02-26T11:07:00Z">
              <w:tcPr>
                <w:tcW w:w="4740" w:type="dxa"/>
                <w:tcBorders>
                  <w:top w:val="nil"/>
                  <w:left w:val="nil"/>
                  <w:bottom w:val="nil"/>
                  <w:right w:val="nil"/>
                </w:tcBorders>
                <w:shd w:val="clear" w:color="auto" w:fill="auto"/>
                <w:noWrap/>
                <w:vAlign w:val="bottom"/>
                <w:hideMark/>
              </w:tcPr>
            </w:tcPrChange>
          </w:tcPr>
          <w:p w14:paraId="7C2F0D20" w14:textId="77777777" w:rsidR="00E16572" w:rsidRPr="00E16572" w:rsidRDefault="00E16572" w:rsidP="00E16572">
            <w:pPr>
              <w:spacing w:line="240" w:lineRule="auto"/>
              <w:ind w:firstLine="0"/>
              <w:rPr>
                <w:ins w:id="6097" w:author="Nate Bachmeier [AWS-SA]" w:date="2023-02-25T11:26:00Z"/>
                <w:rFonts w:ascii="Calibri" w:eastAsia="Times New Roman" w:hAnsi="Calibri" w:cs="Calibri"/>
                <w:b w:val="0"/>
                <w:bCs w:val="0"/>
                <w:color w:val="000000"/>
                <w:sz w:val="22"/>
                <w:rPrChange w:id="6098" w:author="Nate Bachmeier [AWS-SA]" w:date="2023-02-25T11:29:00Z">
                  <w:rPr>
                    <w:ins w:id="6099" w:author="Nate Bachmeier [AWS-SA]" w:date="2023-02-25T11:26:00Z"/>
                    <w:rFonts w:ascii="Calibri" w:eastAsia="Times New Roman" w:hAnsi="Calibri" w:cs="Calibri"/>
                    <w:color w:val="000000"/>
                    <w:sz w:val="22"/>
                  </w:rPr>
                </w:rPrChange>
              </w:rPr>
            </w:pPr>
            <w:ins w:id="6100" w:author="Nate Bachmeier [AWS-SA]" w:date="2023-02-25T11:26:00Z">
              <w:r w:rsidRPr="00E16572">
                <w:rPr>
                  <w:rFonts w:ascii="Calibri" w:eastAsia="Times New Roman" w:hAnsi="Calibri" w:cs="Calibri"/>
                  <w:color w:val="000000"/>
                  <w:sz w:val="22"/>
                </w:rPr>
                <w:t>playing rubiks cube</w:t>
              </w:r>
            </w:ins>
          </w:p>
        </w:tc>
        <w:tc>
          <w:tcPr>
            <w:tcW w:w="5348" w:type="dxa"/>
            <w:noWrap/>
            <w:hideMark/>
            <w:tcPrChange w:id="6101" w:author="Nate Bachmeier [AWS-SA]" w:date="2023-02-26T11:07:00Z">
              <w:tcPr>
                <w:tcW w:w="960" w:type="dxa"/>
                <w:tcBorders>
                  <w:top w:val="nil"/>
                  <w:left w:val="nil"/>
                  <w:bottom w:val="nil"/>
                  <w:right w:val="nil"/>
                </w:tcBorders>
                <w:shd w:val="clear" w:color="auto" w:fill="auto"/>
                <w:noWrap/>
                <w:vAlign w:val="bottom"/>
                <w:hideMark/>
              </w:tcPr>
            </w:tcPrChange>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02" w:author="Nate Bachmeier [AWS-SA]" w:date="2023-02-25T11:26:00Z"/>
                <w:rFonts w:ascii="Calibri" w:eastAsia="Times New Roman" w:hAnsi="Calibri" w:cs="Calibri"/>
                <w:color w:val="000000"/>
                <w:sz w:val="22"/>
              </w:rPr>
            </w:pPr>
            <w:ins w:id="6103" w:author="Nate Bachmeier [AWS-SA]" w:date="2023-02-25T11:26:00Z">
              <w:r w:rsidRPr="00E16572">
                <w:rPr>
                  <w:rFonts w:ascii="Calibri" w:eastAsia="Times New Roman" w:hAnsi="Calibri" w:cs="Calibri"/>
                  <w:color w:val="000000"/>
                  <w:sz w:val="22"/>
                </w:rPr>
                <w:t>567</w:t>
              </w:r>
            </w:ins>
          </w:p>
        </w:tc>
      </w:tr>
      <w:tr w:rsidR="00E16572" w:rsidRPr="00E16572" w14:paraId="3F5CEA50" w14:textId="77777777" w:rsidTr="005D1D3E">
        <w:trPr>
          <w:cnfStyle w:val="000000100000" w:firstRow="0" w:lastRow="0" w:firstColumn="0" w:lastColumn="0" w:oddVBand="0" w:evenVBand="0" w:oddHBand="1" w:evenHBand="0" w:firstRowFirstColumn="0" w:firstRowLastColumn="0" w:lastRowFirstColumn="0" w:lastRowLastColumn="0"/>
          <w:trHeight w:val="300"/>
          <w:ins w:id="6104" w:author="Nate Bachmeier [AWS-SA]" w:date="2023-02-25T11:26:00Z"/>
          <w:trPrChange w:id="6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06" w:author="Nate Bachmeier [AWS-SA]" w:date="2023-02-26T11:07:00Z">
              <w:tcPr>
                <w:tcW w:w="4740" w:type="dxa"/>
                <w:tcBorders>
                  <w:top w:val="nil"/>
                  <w:left w:val="nil"/>
                  <w:bottom w:val="nil"/>
                  <w:right w:val="nil"/>
                </w:tcBorders>
                <w:shd w:val="clear" w:color="auto" w:fill="auto"/>
                <w:noWrap/>
                <w:vAlign w:val="bottom"/>
                <w:hideMark/>
              </w:tcPr>
            </w:tcPrChange>
          </w:tcPr>
          <w:p w14:paraId="673ED0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07" w:author="Nate Bachmeier [AWS-SA]" w:date="2023-02-25T11:26:00Z"/>
                <w:rFonts w:ascii="Calibri" w:eastAsia="Times New Roman" w:hAnsi="Calibri" w:cs="Calibri"/>
                <w:b w:val="0"/>
                <w:bCs w:val="0"/>
                <w:color w:val="000000"/>
                <w:sz w:val="22"/>
                <w:rPrChange w:id="6108" w:author="Nate Bachmeier [AWS-SA]" w:date="2023-02-25T11:29:00Z">
                  <w:rPr>
                    <w:ins w:id="6109" w:author="Nate Bachmeier [AWS-SA]" w:date="2023-02-25T11:26:00Z"/>
                    <w:rFonts w:ascii="Calibri" w:eastAsia="Times New Roman" w:hAnsi="Calibri" w:cs="Calibri"/>
                    <w:color w:val="000000"/>
                    <w:sz w:val="22"/>
                  </w:rPr>
                </w:rPrChange>
              </w:rPr>
            </w:pPr>
            <w:ins w:id="6110" w:author="Nate Bachmeier [AWS-SA]" w:date="2023-02-25T11:26:00Z">
              <w:r w:rsidRPr="00E16572">
                <w:rPr>
                  <w:rFonts w:ascii="Calibri" w:eastAsia="Times New Roman" w:hAnsi="Calibri" w:cs="Calibri"/>
                  <w:color w:val="000000"/>
                  <w:sz w:val="22"/>
                </w:rPr>
                <w:t>playing saxophone</w:t>
              </w:r>
            </w:ins>
          </w:p>
        </w:tc>
        <w:tc>
          <w:tcPr>
            <w:tcW w:w="5348" w:type="dxa"/>
            <w:noWrap/>
            <w:hideMark/>
            <w:tcPrChange w:id="6111" w:author="Nate Bachmeier [AWS-SA]" w:date="2023-02-26T11:07:00Z">
              <w:tcPr>
                <w:tcW w:w="960" w:type="dxa"/>
                <w:tcBorders>
                  <w:top w:val="nil"/>
                  <w:left w:val="nil"/>
                  <w:bottom w:val="nil"/>
                  <w:right w:val="nil"/>
                </w:tcBorders>
                <w:shd w:val="clear" w:color="auto" w:fill="auto"/>
                <w:noWrap/>
                <w:vAlign w:val="bottom"/>
                <w:hideMark/>
              </w:tcPr>
            </w:tcPrChange>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12" w:author="Nate Bachmeier [AWS-SA]" w:date="2023-02-25T11:26:00Z"/>
                <w:rFonts w:ascii="Calibri" w:eastAsia="Times New Roman" w:hAnsi="Calibri" w:cs="Calibri"/>
                <w:color w:val="000000"/>
                <w:sz w:val="22"/>
              </w:rPr>
            </w:pPr>
            <w:ins w:id="6113" w:author="Nate Bachmeier [AWS-SA]" w:date="2023-02-25T11:26:00Z">
              <w:r w:rsidRPr="00E16572">
                <w:rPr>
                  <w:rFonts w:ascii="Calibri" w:eastAsia="Times New Roman" w:hAnsi="Calibri" w:cs="Calibri"/>
                  <w:color w:val="000000"/>
                  <w:sz w:val="22"/>
                </w:rPr>
                <w:t>793</w:t>
              </w:r>
            </w:ins>
          </w:p>
        </w:tc>
      </w:tr>
      <w:tr w:rsidR="00E16572" w:rsidRPr="00E16572" w14:paraId="70A728CC" w14:textId="77777777" w:rsidTr="005D1D3E">
        <w:trPr>
          <w:trHeight w:val="300"/>
          <w:ins w:id="6114" w:author="Nate Bachmeier [AWS-SA]" w:date="2023-02-25T11:26:00Z"/>
          <w:trPrChange w:id="6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16" w:author="Nate Bachmeier [AWS-SA]" w:date="2023-02-26T11:07:00Z">
              <w:tcPr>
                <w:tcW w:w="4740" w:type="dxa"/>
                <w:tcBorders>
                  <w:top w:val="nil"/>
                  <w:left w:val="nil"/>
                  <w:bottom w:val="nil"/>
                  <w:right w:val="nil"/>
                </w:tcBorders>
                <w:shd w:val="clear" w:color="auto" w:fill="auto"/>
                <w:noWrap/>
                <w:vAlign w:val="bottom"/>
                <w:hideMark/>
              </w:tcPr>
            </w:tcPrChange>
          </w:tcPr>
          <w:p w14:paraId="6A95C604" w14:textId="77777777" w:rsidR="00E16572" w:rsidRPr="00E16572" w:rsidRDefault="00E16572" w:rsidP="00E16572">
            <w:pPr>
              <w:spacing w:line="240" w:lineRule="auto"/>
              <w:ind w:firstLine="0"/>
              <w:rPr>
                <w:ins w:id="6117" w:author="Nate Bachmeier [AWS-SA]" w:date="2023-02-25T11:26:00Z"/>
                <w:rFonts w:ascii="Calibri" w:eastAsia="Times New Roman" w:hAnsi="Calibri" w:cs="Calibri"/>
                <w:b w:val="0"/>
                <w:bCs w:val="0"/>
                <w:color w:val="000000"/>
                <w:sz w:val="22"/>
                <w:rPrChange w:id="6118" w:author="Nate Bachmeier [AWS-SA]" w:date="2023-02-25T11:29:00Z">
                  <w:rPr>
                    <w:ins w:id="6119" w:author="Nate Bachmeier [AWS-SA]" w:date="2023-02-25T11:26:00Z"/>
                    <w:rFonts w:ascii="Calibri" w:eastAsia="Times New Roman" w:hAnsi="Calibri" w:cs="Calibri"/>
                    <w:color w:val="000000"/>
                    <w:sz w:val="22"/>
                  </w:rPr>
                </w:rPrChange>
              </w:rPr>
            </w:pPr>
            <w:ins w:id="6120" w:author="Nate Bachmeier [AWS-SA]" w:date="2023-02-25T11:26:00Z">
              <w:r w:rsidRPr="00E16572">
                <w:rPr>
                  <w:rFonts w:ascii="Calibri" w:eastAsia="Times New Roman" w:hAnsi="Calibri" w:cs="Calibri"/>
                  <w:color w:val="000000"/>
                  <w:sz w:val="22"/>
                </w:rPr>
                <w:t>playing scrabble</w:t>
              </w:r>
            </w:ins>
          </w:p>
        </w:tc>
        <w:tc>
          <w:tcPr>
            <w:tcW w:w="5348" w:type="dxa"/>
            <w:noWrap/>
            <w:hideMark/>
            <w:tcPrChange w:id="6121" w:author="Nate Bachmeier [AWS-SA]" w:date="2023-02-26T11:07:00Z">
              <w:tcPr>
                <w:tcW w:w="960" w:type="dxa"/>
                <w:tcBorders>
                  <w:top w:val="nil"/>
                  <w:left w:val="nil"/>
                  <w:bottom w:val="nil"/>
                  <w:right w:val="nil"/>
                </w:tcBorders>
                <w:shd w:val="clear" w:color="auto" w:fill="auto"/>
                <w:noWrap/>
                <w:vAlign w:val="bottom"/>
                <w:hideMark/>
              </w:tcPr>
            </w:tcPrChange>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22" w:author="Nate Bachmeier [AWS-SA]" w:date="2023-02-25T11:26:00Z"/>
                <w:rFonts w:ascii="Calibri" w:eastAsia="Times New Roman" w:hAnsi="Calibri" w:cs="Calibri"/>
                <w:color w:val="000000"/>
                <w:sz w:val="22"/>
              </w:rPr>
            </w:pPr>
            <w:ins w:id="6123" w:author="Nate Bachmeier [AWS-SA]" w:date="2023-02-25T11:26:00Z">
              <w:r w:rsidRPr="00E16572">
                <w:rPr>
                  <w:rFonts w:ascii="Calibri" w:eastAsia="Times New Roman" w:hAnsi="Calibri" w:cs="Calibri"/>
                  <w:color w:val="000000"/>
                  <w:sz w:val="22"/>
                </w:rPr>
                <w:t>500</w:t>
              </w:r>
            </w:ins>
          </w:p>
        </w:tc>
      </w:tr>
      <w:tr w:rsidR="00E16572" w:rsidRPr="00E16572" w14:paraId="64B78A6F" w14:textId="77777777" w:rsidTr="005D1D3E">
        <w:trPr>
          <w:cnfStyle w:val="000000100000" w:firstRow="0" w:lastRow="0" w:firstColumn="0" w:lastColumn="0" w:oddVBand="0" w:evenVBand="0" w:oddHBand="1" w:evenHBand="0" w:firstRowFirstColumn="0" w:firstRowLastColumn="0" w:lastRowFirstColumn="0" w:lastRowLastColumn="0"/>
          <w:trHeight w:val="300"/>
          <w:ins w:id="6124" w:author="Nate Bachmeier [AWS-SA]" w:date="2023-02-25T11:26:00Z"/>
          <w:trPrChange w:id="6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26" w:author="Nate Bachmeier [AWS-SA]" w:date="2023-02-26T11:07:00Z">
              <w:tcPr>
                <w:tcW w:w="4740" w:type="dxa"/>
                <w:tcBorders>
                  <w:top w:val="nil"/>
                  <w:left w:val="nil"/>
                  <w:bottom w:val="nil"/>
                  <w:right w:val="nil"/>
                </w:tcBorders>
                <w:shd w:val="clear" w:color="auto" w:fill="auto"/>
                <w:noWrap/>
                <w:vAlign w:val="bottom"/>
                <w:hideMark/>
              </w:tcPr>
            </w:tcPrChange>
          </w:tcPr>
          <w:p w14:paraId="57D4FD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27" w:author="Nate Bachmeier [AWS-SA]" w:date="2023-02-25T11:26:00Z"/>
                <w:rFonts w:ascii="Calibri" w:eastAsia="Times New Roman" w:hAnsi="Calibri" w:cs="Calibri"/>
                <w:b w:val="0"/>
                <w:bCs w:val="0"/>
                <w:color w:val="000000"/>
                <w:sz w:val="22"/>
                <w:rPrChange w:id="6128" w:author="Nate Bachmeier [AWS-SA]" w:date="2023-02-25T11:29:00Z">
                  <w:rPr>
                    <w:ins w:id="6129" w:author="Nate Bachmeier [AWS-SA]" w:date="2023-02-25T11:26:00Z"/>
                    <w:rFonts w:ascii="Calibri" w:eastAsia="Times New Roman" w:hAnsi="Calibri" w:cs="Calibri"/>
                    <w:color w:val="000000"/>
                    <w:sz w:val="22"/>
                  </w:rPr>
                </w:rPrChange>
              </w:rPr>
            </w:pPr>
            <w:ins w:id="6130" w:author="Nate Bachmeier [AWS-SA]" w:date="2023-02-25T11:26:00Z">
              <w:r w:rsidRPr="00E16572">
                <w:rPr>
                  <w:rFonts w:ascii="Calibri" w:eastAsia="Times New Roman" w:hAnsi="Calibri" w:cs="Calibri"/>
                  <w:color w:val="000000"/>
                  <w:sz w:val="22"/>
                </w:rPr>
                <w:t>playing shuffleboard</w:t>
              </w:r>
            </w:ins>
          </w:p>
        </w:tc>
        <w:tc>
          <w:tcPr>
            <w:tcW w:w="5348" w:type="dxa"/>
            <w:noWrap/>
            <w:hideMark/>
            <w:tcPrChange w:id="6131" w:author="Nate Bachmeier [AWS-SA]" w:date="2023-02-26T11:07:00Z">
              <w:tcPr>
                <w:tcW w:w="960" w:type="dxa"/>
                <w:tcBorders>
                  <w:top w:val="nil"/>
                  <w:left w:val="nil"/>
                  <w:bottom w:val="nil"/>
                  <w:right w:val="nil"/>
                </w:tcBorders>
                <w:shd w:val="clear" w:color="auto" w:fill="auto"/>
                <w:noWrap/>
                <w:vAlign w:val="bottom"/>
                <w:hideMark/>
              </w:tcPr>
            </w:tcPrChange>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32" w:author="Nate Bachmeier [AWS-SA]" w:date="2023-02-25T11:26:00Z"/>
                <w:rFonts w:ascii="Calibri" w:eastAsia="Times New Roman" w:hAnsi="Calibri" w:cs="Calibri"/>
                <w:color w:val="000000"/>
                <w:sz w:val="22"/>
              </w:rPr>
            </w:pPr>
            <w:ins w:id="6133" w:author="Nate Bachmeier [AWS-SA]" w:date="2023-02-25T11:26:00Z">
              <w:r w:rsidRPr="00E16572">
                <w:rPr>
                  <w:rFonts w:ascii="Calibri" w:eastAsia="Times New Roman" w:hAnsi="Calibri" w:cs="Calibri"/>
                  <w:color w:val="000000"/>
                  <w:sz w:val="22"/>
                </w:rPr>
                <w:t>533</w:t>
              </w:r>
            </w:ins>
          </w:p>
        </w:tc>
      </w:tr>
      <w:tr w:rsidR="00E16572" w:rsidRPr="00E16572" w14:paraId="4B27E0A6" w14:textId="77777777" w:rsidTr="005D1D3E">
        <w:trPr>
          <w:trHeight w:val="300"/>
          <w:ins w:id="6134" w:author="Nate Bachmeier [AWS-SA]" w:date="2023-02-25T11:26:00Z"/>
          <w:trPrChange w:id="6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36" w:author="Nate Bachmeier [AWS-SA]" w:date="2023-02-26T11:07:00Z">
              <w:tcPr>
                <w:tcW w:w="4740" w:type="dxa"/>
                <w:tcBorders>
                  <w:top w:val="nil"/>
                  <w:left w:val="nil"/>
                  <w:bottom w:val="nil"/>
                  <w:right w:val="nil"/>
                </w:tcBorders>
                <w:shd w:val="clear" w:color="auto" w:fill="auto"/>
                <w:noWrap/>
                <w:vAlign w:val="bottom"/>
                <w:hideMark/>
              </w:tcPr>
            </w:tcPrChange>
          </w:tcPr>
          <w:p w14:paraId="7046BFE1" w14:textId="77777777" w:rsidR="00E16572" w:rsidRPr="00E16572" w:rsidRDefault="00E16572" w:rsidP="00E16572">
            <w:pPr>
              <w:spacing w:line="240" w:lineRule="auto"/>
              <w:ind w:firstLine="0"/>
              <w:rPr>
                <w:ins w:id="6137" w:author="Nate Bachmeier [AWS-SA]" w:date="2023-02-25T11:26:00Z"/>
                <w:rFonts w:ascii="Calibri" w:eastAsia="Times New Roman" w:hAnsi="Calibri" w:cs="Calibri"/>
                <w:b w:val="0"/>
                <w:bCs w:val="0"/>
                <w:color w:val="000000"/>
                <w:sz w:val="22"/>
                <w:rPrChange w:id="6138" w:author="Nate Bachmeier [AWS-SA]" w:date="2023-02-25T11:29:00Z">
                  <w:rPr>
                    <w:ins w:id="6139" w:author="Nate Bachmeier [AWS-SA]" w:date="2023-02-25T11:26:00Z"/>
                    <w:rFonts w:ascii="Calibri" w:eastAsia="Times New Roman" w:hAnsi="Calibri" w:cs="Calibri"/>
                    <w:color w:val="000000"/>
                    <w:sz w:val="22"/>
                  </w:rPr>
                </w:rPrChange>
              </w:rPr>
            </w:pPr>
            <w:ins w:id="6140" w:author="Nate Bachmeier [AWS-SA]" w:date="2023-02-25T11:26:00Z">
              <w:r w:rsidRPr="00E16572">
                <w:rPr>
                  <w:rFonts w:ascii="Calibri" w:eastAsia="Times New Roman" w:hAnsi="Calibri" w:cs="Calibri"/>
                  <w:color w:val="000000"/>
                  <w:sz w:val="22"/>
                </w:rPr>
                <w:t>playing slot machine</w:t>
              </w:r>
            </w:ins>
          </w:p>
        </w:tc>
        <w:tc>
          <w:tcPr>
            <w:tcW w:w="5348" w:type="dxa"/>
            <w:noWrap/>
            <w:hideMark/>
            <w:tcPrChange w:id="6141" w:author="Nate Bachmeier [AWS-SA]" w:date="2023-02-26T11:07:00Z">
              <w:tcPr>
                <w:tcW w:w="960" w:type="dxa"/>
                <w:tcBorders>
                  <w:top w:val="nil"/>
                  <w:left w:val="nil"/>
                  <w:bottom w:val="nil"/>
                  <w:right w:val="nil"/>
                </w:tcBorders>
                <w:shd w:val="clear" w:color="auto" w:fill="auto"/>
                <w:noWrap/>
                <w:vAlign w:val="bottom"/>
                <w:hideMark/>
              </w:tcPr>
            </w:tcPrChange>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42" w:author="Nate Bachmeier [AWS-SA]" w:date="2023-02-25T11:26:00Z"/>
                <w:rFonts w:ascii="Calibri" w:eastAsia="Times New Roman" w:hAnsi="Calibri" w:cs="Calibri"/>
                <w:color w:val="000000"/>
                <w:sz w:val="22"/>
              </w:rPr>
            </w:pPr>
            <w:ins w:id="6143" w:author="Nate Bachmeier [AWS-SA]" w:date="2023-02-25T11:26:00Z">
              <w:r w:rsidRPr="00E16572">
                <w:rPr>
                  <w:rFonts w:ascii="Calibri" w:eastAsia="Times New Roman" w:hAnsi="Calibri" w:cs="Calibri"/>
                  <w:color w:val="000000"/>
                  <w:sz w:val="22"/>
                </w:rPr>
                <w:t>498</w:t>
              </w:r>
            </w:ins>
          </w:p>
        </w:tc>
      </w:tr>
      <w:tr w:rsidR="00E16572" w:rsidRPr="00E16572" w14:paraId="1930D5CA" w14:textId="77777777" w:rsidTr="005D1D3E">
        <w:trPr>
          <w:cnfStyle w:val="000000100000" w:firstRow="0" w:lastRow="0" w:firstColumn="0" w:lastColumn="0" w:oddVBand="0" w:evenVBand="0" w:oddHBand="1" w:evenHBand="0" w:firstRowFirstColumn="0" w:firstRowLastColumn="0" w:lastRowFirstColumn="0" w:lastRowLastColumn="0"/>
          <w:trHeight w:val="300"/>
          <w:ins w:id="6144" w:author="Nate Bachmeier [AWS-SA]" w:date="2023-02-25T11:26:00Z"/>
          <w:trPrChange w:id="6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46" w:author="Nate Bachmeier [AWS-SA]" w:date="2023-02-26T11:07:00Z">
              <w:tcPr>
                <w:tcW w:w="4740" w:type="dxa"/>
                <w:tcBorders>
                  <w:top w:val="nil"/>
                  <w:left w:val="nil"/>
                  <w:bottom w:val="nil"/>
                  <w:right w:val="nil"/>
                </w:tcBorders>
                <w:shd w:val="clear" w:color="auto" w:fill="auto"/>
                <w:noWrap/>
                <w:vAlign w:val="bottom"/>
                <w:hideMark/>
              </w:tcPr>
            </w:tcPrChange>
          </w:tcPr>
          <w:p w14:paraId="53E21D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47" w:author="Nate Bachmeier [AWS-SA]" w:date="2023-02-25T11:26:00Z"/>
                <w:rFonts w:ascii="Calibri" w:eastAsia="Times New Roman" w:hAnsi="Calibri" w:cs="Calibri"/>
                <w:b w:val="0"/>
                <w:bCs w:val="0"/>
                <w:color w:val="000000"/>
                <w:sz w:val="22"/>
                <w:rPrChange w:id="6148" w:author="Nate Bachmeier [AWS-SA]" w:date="2023-02-25T11:29:00Z">
                  <w:rPr>
                    <w:ins w:id="6149" w:author="Nate Bachmeier [AWS-SA]" w:date="2023-02-25T11:26:00Z"/>
                    <w:rFonts w:ascii="Calibri" w:eastAsia="Times New Roman" w:hAnsi="Calibri" w:cs="Calibri"/>
                    <w:color w:val="000000"/>
                    <w:sz w:val="22"/>
                  </w:rPr>
                </w:rPrChange>
              </w:rPr>
            </w:pPr>
            <w:ins w:id="6150" w:author="Nate Bachmeier [AWS-SA]" w:date="2023-02-25T11:26:00Z">
              <w:r w:rsidRPr="00E16572">
                <w:rPr>
                  <w:rFonts w:ascii="Calibri" w:eastAsia="Times New Roman" w:hAnsi="Calibri" w:cs="Calibri"/>
                  <w:color w:val="000000"/>
                  <w:sz w:val="22"/>
                </w:rPr>
                <w:t>playing squash or racquetball</w:t>
              </w:r>
            </w:ins>
          </w:p>
        </w:tc>
        <w:tc>
          <w:tcPr>
            <w:tcW w:w="5348" w:type="dxa"/>
            <w:noWrap/>
            <w:hideMark/>
            <w:tcPrChange w:id="6151" w:author="Nate Bachmeier [AWS-SA]" w:date="2023-02-26T11:07:00Z">
              <w:tcPr>
                <w:tcW w:w="960" w:type="dxa"/>
                <w:tcBorders>
                  <w:top w:val="nil"/>
                  <w:left w:val="nil"/>
                  <w:bottom w:val="nil"/>
                  <w:right w:val="nil"/>
                </w:tcBorders>
                <w:shd w:val="clear" w:color="auto" w:fill="auto"/>
                <w:noWrap/>
                <w:vAlign w:val="bottom"/>
                <w:hideMark/>
              </w:tcPr>
            </w:tcPrChange>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52" w:author="Nate Bachmeier [AWS-SA]" w:date="2023-02-25T11:26:00Z"/>
                <w:rFonts w:ascii="Calibri" w:eastAsia="Times New Roman" w:hAnsi="Calibri" w:cs="Calibri"/>
                <w:color w:val="000000"/>
                <w:sz w:val="22"/>
              </w:rPr>
            </w:pPr>
            <w:ins w:id="6153" w:author="Nate Bachmeier [AWS-SA]" w:date="2023-02-25T11:26:00Z">
              <w:r w:rsidRPr="00E16572">
                <w:rPr>
                  <w:rFonts w:ascii="Calibri" w:eastAsia="Times New Roman" w:hAnsi="Calibri" w:cs="Calibri"/>
                  <w:color w:val="000000"/>
                  <w:sz w:val="22"/>
                </w:rPr>
                <w:t>824</w:t>
              </w:r>
            </w:ins>
          </w:p>
        </w:tc>
      </w:tr>
      <w:tr w:rsidR="00E16572" w:rsidRPr="00E16572" w14:paraId="05CD9DDE" w14:textId="77777777" w:rsidTr="005D1D3E">
        <w:trPr>
          <w:trHeight w:val="300"/>
          <w:ins w:id="6154" w:author="Nate Bachmeier [AWS-SA]" w:date="2023-02-25T11:26:00Z"/>
          <w:trPrChange w:id="6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56" w:author="Nate Bachmeier [AWS-SA]" w:date="2023-02-26T11:07:00Z">
              <w:tcPr>
                <w:tcW w:w="4740" w:type="dxa"/>
                <w:tcBorders>
                  <w:top w:val="nil"/>
                  <w:left w:val="nil"/>
                  <w:bottom w:val="nil"/>
                  <w:right w:val="nil"/>
                </w:tcBorders>
                <w:shd w:val="clear" w:color="auto" w:fill="auto"/>
                <w:noWrap/>
                <w:vAlign w:val="bottom"/>
                <w:hideMark/>
              </w:tcPr>
            </w:tcPrChange>
          </w:tcPr>
          <w:p w14:paraId="01865FDB" w14:textId="77777777" w:rsidR="00E16572" w:rsidRPr="00E16572" w:rsidRDefault="00E16572" w:rsidP="00E16572">
            <w:pPr>
              <w:spacing w:line="240" w:lineRule="auto"/>
              <w:ind w:firstLine="0"/>
              <w:rPr>
                <w:ins w:id="6157" w:author="Nate Bachmeier [AWS-SA]" w:date="2023-02-25T11:26:00Z"/>
                <w:rFonts w:ascii="Calibri" w:eastAsia="Times New Roman" w:hAnsi="Calibri" w:cs="Calibri"/>
                <w:b w:val="0"/>
                <w:bCs w:val="0"/>
                <w:color w:val="000000"/>
                <w:sz w:val="22"/>
                <w:rPrChange w:id="6158" w:author="Nate Bachmeier [AWS-SA]" w:date="2023-02-25T11:29:00Z">
                  <w:rPr>
                    <w:ins w:id="6159" w:author="Nate Bachmeier [AWS-SA]" w:date="2023-02-25T11:26:00Z"/>
                    <w:rFonts w:ascii="Calibri" w:eastAsia="Times New Roman" w:hAnsi="Calibri" w:cs="Calibri"/>
                    <w:color w:val="000000"/>
                    <w:sz w:val="22"/>
                  </w:rPr>
                </w:rPrChange>
              </w:rPr>
            </w:pPr>
            <w:ins w:id="6160" w:author="Nate Bachmeier [AWS-SA]" w:date="2023-02-25T11:26:00Z">
              <w:r w:rsidRPr="00E16572">
                <w:rPr>
                  <w:rFonts w:ascii="Calibri" w:eastAsia="Times New Roman" w:hAnsi="Calibri" w:cs="Calibri"/>
                  <w:color w:val="000000"/>
                  <w:sz w:val="22"/>
                </w:rPr>
                <w:t>playing tennis</w:t>
              </w:r>
            </w:ins>
          </w:p>
        </w:tc>
        <w:tc>
          <w:tcPr>
            <w:tcW w:w="5348" w:type="dxa"/>
            <w:noWrap/>
            <w:hideMark/>
            <w:tcPrChange w:id="6161" w:author="Nate Bachmeier [AWS-SA]" w:date="2023-02-26T11:07:00Z">
              <w:tcPr>
                <w:tcW w:w="960" w:type="dxa"/>
                <w:tcBorders>
                  <w:top w:val="nil"/>
                  <w:left w:val="nil"/>
                  <w:bottom w:val="nil"/>
                  <w:right w:val="nil"/>
                </w:tcBorders>
                <w:shd w:val="clear" w:color="auto" w:fill="auto"/>
                <w:noWrap/>
                <w:vAlign w:val="bottom"/>
                <w:hideMark/>
              </w:tcPr>
            </w:tcPrChange>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62" w:author="Nate Bachmeier [AWS-SA]" w:date="2023-02-25T11:26:00Z"/>
                <w:rFonts w:ascii="Calibri" w:eastAsia="Times New Roman" w:hAnsi="Calibri" w:cs="Calibri"/>
                <w:color w:val="000000"/>
                <w:sz w:val="22"/>
              </w:rPr>
            </w:pPr>
            <w:ins w:id="6163" w:author="Nate Bachmeier [AWS-SA]" w:date="2023-02-25T11:26:00Z">
              <w:r w:rsidRPr="00E16572">
                <w:rPr>
                  <w:rFonts w:ascii="Calibri" w:eastAsia="Times New Roman" w:hAnsi="Calibri" w:cs="Calibri"/>
                  <w:color w:val="000000"/>
                  <w:sz w:val="22"/>
                </w:rPr>
                <w:t>777</w:t>
              </w:r>
            </w:ins>
          </w:p>
        </w:tc>
      </w:tr>
      <w:tr w:rsidR="00E16572" w:rsidRPr="00E16572" w14:paraId="1F701C73" w14:textId="77777777" w:rsidTr="005D1D3E">
        <w:trPr>
          <w:cnfStyle w:val="000000100000" w:firstRow="0" w:lastRow="0" w:firstColumn="0" w:lastColumn="0" w:oddVBand="0" w:evenVBand="0" w:oddHBand="1" w:evenHBand="0" w:firstRowFirstColumn="0" w:firstRowLastColumn="0" w:lastRowFirstColumn="0" w:lastRowLastColumn="0"/>
          <w:trHeight w:val="300"/>
          <w:ins w:id="6164" w:author="Nate Bachmeier [AWS-SA]" w:date="2023-02-25T11:26:00Z"/>
          <w:trPrChange w:id="6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66" w:author="Nate Bachmeier [AWS-SA]" w:date="2023-02-26T11:07:00Z">
              <w:tcPr>
                <w:tcW w:w="4740" w:type="dxa"/>
                <w:tcBorders>
                  <w:top w:val="nil"/>
                  <w:left w:val="nil"/>
                  <w:bottom w:val="nil"/>
                  <w:right w:val="nil"/>
                </w:tcBorders>
                <w:shd w:val="clear" w:color="auto" w:fill="auto"/>
                <w:noWrap/>
                <w:vAlign w:val="bottom"/>
                <w:hideMark/>
              </w:tcPr>
            </w:tcPrChange>
          </w:tcPr>
          <w:p w14:paraId="3C2DF89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67" w:author="Nate Bachmeier [AWS-SA]" w:date="2023-02-25T11:26:00Z"/>
                <w:rFonts w:ascii="Calibri" w:eastAsia="Times New Roman" w:hAnsi="Calibri" w:cs="Calibri"/>
                <w:b w:val="0"/>
                <w:bCs w:val="0"/>
                <w:color w:val="000000"/>
                <w:sz w:val="22"/>
                <w:rPrChange w:id="6168" w:author="Nate Bachmeier [AWS-SA]" w:date="2023-02-25T11:29:00Z">
                  <w:rPr>
                    <w:ins w:id="6169" w:author="Nate Bachmeier [AWS-SA]" w:date="2023-02-25T11:26:00Z"/>
                    <w:rFonts w:ascii="Calibri" w:eastAsia="Times New Roman" w:hAnsi="Calibri" w:cs="Calibri"/>
                    <w:color w:val="000000"/>
                    <w:sz w:val="22"/>
                  </w:rPr>
                </w:rPrChange>
              </w:rPr>
            </w:pPr>
            <w:ins w:id="6170" w:author="Nate Bachmeier [AWS-SA]" w:date="2023-02-25T11:26:00Z">
              <w:r w:rsidRPr="00E16572">
                <w:rPr>
                  <w:rFonts w:ascii="Calibri" w:eastAsia="Times New Roman" w:hAnsi="Calibri" w:cs="Calibri"/>
                  <w:color w:val="000000"/>
                  <w:sz w:val="22"/>
                </w:rPr>
                <w:t>playing trombone</w:t>
              </w:r>
            </w:ins>
          </w:p>
        </w:tc>
        <w:tc>
          <w:tcPr>
            <w:tcW w:w="5348" w:type="dxa"/>
            <w:noWrap/>
            <w:hideMark/>
            <w:tcPrChange w:id="6171" w:author="Nate Bachmeier [AWS-SA]" w:date="2023-02-26T11:07:00Z">
              <w:tcPr>
                <w:tcW w:w="960" w:type="dxa"/>
                <w:tcBorders>
                  <w:top w:val="nil"/>
                  <w:left w:val="nil"/>
                  <w:bottom w:val="nil"/>
                  <w:right w:val="nil"/>
                </w:tcBorders>
                <w:shd w:val="clear" w:color="auto" w:fill="auto"/>
                <w:noWrap/>
                <w:vAlign w:val="bottom"/>
                <w:hideMark/>
              </w:tcPr>
            </w:tcPrChange>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72" w:author="Nate Bachmeier [AWS-SA]" w:date="2023-02-25T11:26:00Z"/>
                <w:rFonts w:ascii="Calibri" w:eastAsia="Times New Roman" w:hAnsi="Calibri" w:cs="Calibri"/>
                <w:color w:val="000000"/>
                <w:sz w:val="22"/>
              </w:rPr>
            </w:pPr>
            <w:ins w:id="6173" w:author="Nate Bachmeier [AWS-SA]" w:date="2023-02-25T11:26:00Z">
              <w:r w:rsidRPr="00E16572">
                <w:rPr>
                  <w:rFonts w:ascii="Calibri" w:eastAsia="Times New Roman" w:hAnsi="Calibri" w:cs="Calibri"/>
                  <w:color w:val="000000"/>
                  <w:sz w:val="22"/>
                </w:rPr>
                <w:t>756</w:t>
              </w:r>
            </w:ins>
          </w:p>
        </w:tc>
      </w:tr>
      <w:tr w:rsidR="00E16572" w:rsidRPr="00E16572" w14:paraId="68D5FDD9" w14:textId="77777777" w:rsidTr="005D1D3E">
        <w:trPr>
          <w:trHeight w:val="300"/>
          <w:ins w:id="6174" w:author="Nate Bachmeier [AWS-SA]" w:date="2023-02-25T11:26:00Z"/>
          <w:trPrChange w:id="6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76" w:author="Nate Bachmeier [AWS-SA]" w:date="2023-02-26T11:07:00Z">
              <w:tcPr>
                <w:tcW w:w="4740" w:type="dxa"/>
                <w:tcBorders>
                  <w:top w:val="nil"/>
                  <w:left w:val="nil"/>
                  <w:bottom w:val="nil"/>
                  <w:right w:val="nil"/>
                </w:tcBorders>
                <w:shd w:val="clear" w:color="auto" w:fill="auto"/>
                <w:noWrap/>
                <w:vAlign w:val="bottom"/>
                <w:hideMark/>
              </w:tcPr>
            </w:tcPrChange>
          </w:tcPr>
          <w:p w14:paraId="2B002226" w14:textId="77777777" w:rsidR="00E16572" w:rsidRPr="00E16572" w:rsidRDefault="00E16572" w:rsidP="00E16572">
            <w:pPr>
              <w:spacing w:line="240" w:lineRule="auto"/>
              <w:ind w:firstLine="0"/>
              <w:rPr>
                <w:ins w:id="6177" w:author="Nate Bachmeier [AWS-SA]" w:date="2023-02-25T11:26:00Z"/>
                <w:rFonts w:ascii="Calibri" w:eastAsia="Times New Roman" w:hAnsi="Calibri" w:cs="Calibri"/>
                <w:b w:val="0"/>
                <w:bCs w:val="0"/>
                <w:color w:val="000000"/>
                <w:sz w:val="22"/>
                <w:rPrChange w:id="6178" w:author="Nate Bachmeier [AWS-SA]" w:date="2023-02-25T11:29:00Z">
                  <w:rPr>
                    <w:ins w:id="6179" w:author="Nate Bachmeier [AWS-SA]" w:date="2023-02-25T11:26:00Z"/>
                    <w:rFonts w:ascii="Calibri" w:eastAsia="Times New Roman" w:hAnsi="Calibri" w:cs="Calibri"/>
                    <w:color w:val="000000"/>
                    <w:sz w:val="22"/>
                  </w:rPr>
                </w:rPrChange>
              </w:rPr>
            </w:pPr>
            <w:ins w:id="6180" w:author="Nate Bachmeier [AWS-SA]" w:date="2023-02-25T11:26:00Z">
              <w:r w:rsidRPr="00E16572">
                <w:rPr>
                  <w:rFonts w:ascii="Calibri" w:eastAsia="Times New Roman" w:hAnsi="Calibri" w:cs="Calibri"/>
                  <w:color w:val="000000"/>
                  <w:sz w:val="22"/>
                </w:rPr>
                <w:t>playing trumpet</w:t>
              </w:r>
            </w:ins>
          </w:p>
        </w:tc>
        <w:tc>
          <w:tcPr>
            <w:tcW w:w="5348" w:type="dxa"/>
            <w:noWrap/>
            <w:hideMark/>
            <w:tcPrChange w:id="6181" w:author="Nate Bachmeier [AWS-SA]" w:date="2023-02-26T11:07:00Z">
              <w:tcPr>
                <w:tcW w:w="960" w:type="dxa"/>
                <w:tcBorders>
                  <w:top w:val="nil"/>
                  <w:left w:val="nil"/>
                  <w:bottom w:val="nil"/>
                  <w:right w:val="nil"/>
                </w:tcBorders>
                <w:shd w:val="clear" w:color="auto" w:fill="auto"/>
                <w:noWrap/>
                <w:vAlign w:val="bottom"/>
                <w:hideMark/>
              </w:tcPr>
            </w:tcPrChange>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82" w:author="Nate Bachmeier [AWS-SA]" w:date="2023-02-25T11:26:00Z"/>
                <w:rFonts w:ascii="Calibri" w:eastAsia="Times New Roman" w:hAnsi="Calibri" w:cs="Calibri"/>
                <w:color w:val="000000"/>
                <w:sz w:val="22"/>
              </w:rPr>
            </w:pPr>
            <w:ins w:id="6183" w:author="Nate Bachmeier [AWS-SA]" w:date="2023-02-25T11:26:00Z">
              <w:r w:rsidRPr="00E16572">
                <w:rPr>
                  <w:rFonts w:ascii="Calibri" w:eastAsia="Times New Roman" w:hAnsi="Calibri" w:cs="Calibri"/>
                  <w:color w:val="000000"/>
                  <w:sz w:val="22"/>
                </w:rPr>
                <w:t>817</w:t>
              </w:r>
            </w:ins>
          </w:p>
        </w:tc>
      </w:tr>
      <w:tr w:rsidR="00E16572" w:rsidRPr="00E16572" w14:paraId="4C66F7A6" w14:textId="77777777" w:rsidTr="005D1D3E">
        <w:trPr>
          <w:cnfStyle w:val="000000100000" w:firstRow="0" w:lastRow="0" w:firstColumn="0" w:lastColumn="0" w:oddVBand="0" w:evenVBand="0" w:oddHBand="1" w:evenHBand="0" w:firstRowFirstColumn="0" w:firstRowLastColumn="0" w:lastRowFirstColumn="0" w:lastRowLastColumn="0"/>
          <w:trHeight w:val="300"/>
          <w:ins w:id="6184" w:author="Nate Bachmeier [AWS-SA]" w:date="2023-02-25T11:26:00Z"/>
          <w:trPrChange w:id="6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86" w:author="Nate Bachmeier [AWS-SA]" w:date="2023-02-26T11:07:00Z">
              <w:tcPr>
                <w:tcW w:w="4740" w:type="dxa"/>
                <w:tcBorders>
                  <w:top w:val="nil"/>
                  <w:left w:val="nil"/>
                  <w:bottom w:val="nil"/>
                  <w:right w:val="nil"/>
                </w:tcBorders>
                <w:shd w:val="clear" w:color="auto" w:fill="auto"/>
                <w:noWrap/>
                <w:vAlign w:val="bottom"/>
                <w:hideMark/>
              </w:tcPr>
            </w:tcPrChange>
          </w:tcPr>
          <w:p w14:paraId="74785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87" w:author="Nate Bachmeier [AWS-SA]" w:date="2023-02-25T11:26:00Z"/>
                <w:rFonts w:ascii="Calibri" w:eastAsia="Times New Roman" w:hAnsi="Calibri" w:cs="Calibri"/>
                <w:b w:val="0"/>
                <w:bCs w:val="0"/>
                <w:color w:val="000000"/>
                <w:sz w:val="22"/>
                <w:rPrChange w:id="6188" w:author="Nate Bachmeier [AWS-SA]" w:date="2023-02-25T11:29:00Z">
                  <w:rPr>
                    <w:ins w:id="6189" w:author="Nate Bachmeier [AWS-SA]" w:date="2023-02-25T11:26:00Z"/>
                    <w:rFonts w:ascii="Calibri" w:eastAsia="Times New Roman" w:hAnsi="Calibri" w:cs="Calibri"/>
                    <w:color w:val="000000"/>
                    <w:sz w:val="22"/>
                  </w:rPr>
                </w:rPrChange>
              </w:rPr>
            </w:pPr>
            <w:ins w:id="6190" w:author="Nate Bachmeier [AWS-SA]" w:date="2023-02-25T11:26:00Z">
              <w:r w:rsidRPr="00E16572">
                <w:rPr>
                  <w:rFonts w:ascii="Calibri" w:eastAsia="Times New Roman" w:hAnsi="Calibri" w:cs="Calibri"/>
                  <w:color w:val="000000"/>
                  <w:sz w:val="22"/>
                </w:rPr>
                <w:t>playing ukulele</w:t>
              </w:r>
            </w:ins>
          </w:p>
        </w:tc>
        <w:tc>
          <w:tcPr>
            <w:tcW w:w="5348" w:type="dxa"/>
            <w:noWrap/>
            <w:hideMark/>
            <w:tcPrChange w:id="6191" w:author="Nate Bachmeier [AWS-SA]" w:date="2023-02-26T11:07:00Z">
              <w:tcPr>
                <w:tcW w:w="960" w:type="dxa"/>
                <w:tcBorders>
                  <w:top w:val="nil"/>
                  <w:left w:val="nil"/>
                  <w:bottom w:val="nil"/>
                  <w:right w:val="nil"/>
                </w:tcBorders>
                <w:shd w:val="clear" w:color="auto" w:fill="auto"/>
                <w:noWrap/>
                <w:vAlign w:val="bottom"/>
                <w:hideMark/>
              </w:tcPr>
            </w:tcPrChange>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92" w:author="Nate Bachmeier [AWS-SA]" w:date="2023-02-25T11:26:00Z"/>
                <w:rFonts w:ascii="Calibri" w:eastAsia="Times New Roman" w:hAnsi="Calibri" w:cs="Calibri"/>
                <w:color w:val="000000"/>
                <w:sz w:val="22"/>
              </w:rPr>
            </w:pPr>
            <w:ins w:id="6193" w:author="Nate Bachmeier [AWS-SA]" w:date="2023-02-25T11:26:00Z">
              <w:r w:rsidRPr="00E16572">
                <w:rPr>
                  <w:rFonts w:ascii="Calibri" w:eastAsia="Times New Roman" w:hAnsi="Calibri" w:cs="Calibri"/>
                  <w:color w:val="000000"/>
                  <w:sz w:val="22"/>
                </w:rPr>
                <w:t>751</w:t>
              </w:r>
            </w:ins>
          </w:p>
        </w:tc>
      </w:tr>
      <w:tr w:rsidR="00E16572" w:rsidRPr="00E16572" w14:paraId="2D62A5E8" w14:textId="77777777" w:rsidTr="005D1D3E">
        <w:trPr>
          <w:trHeight w:val="300"/>
          <w:ins w:id="6194" w:author="Nate Bachmeier [AWS-SA]" w:date="2023-02-25T11:26:00Z"/>
          <w:trPrChange w:id="6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96" w:author="Nate Bachmeier [AWS-SA]" w:date="2023-02-26T11:07:00Z">
              <w:tcPr>
                <w:tcW w:w="4740" w:type="dxa"/>
                <w:tcBorders>
                  <w:top w:val="nil"/>
                  <w:left w:val="nil"/>
                  <w:bottom w:val="nil"/>
                  <w:right w:val="nil"/>
                </w:tcBorders>
                <w:shd w:val="clear" w:color="auto" w:fill="auto"/>
                <w:noWrap/>
                <w:vAlign w:val="bottom"/>
                <w:hideMark/>
              </w:tcPr>
            </w:tcPrChange>
          </w:tcPr>
          <w:p w14:paraId="25376FAD" w14:textId="77777777" w:rsidR="00E16572" w:rsidRPr="00E16572" w:rsidRDefault="00E16572" w:rsidP="00E16572">
            <w:pPr>
              <w:spacing w:line="240" w:lineRule="auto"/>
              <w:ind w:firstLine="0"/>
              <w:rPr>
                <w:ins w:id="6197" w:author="Nate Bachmeier [AWS-SA]" w:date="2023-02-25T11:26:00Z"/>
                <w:rFonts w:ascii="Calibri" w:eastAsia="Times New Roman" w:hAnsi="Calibri" w:cs="Calibri"/>
                <w:b w:val="0"/>
                <w:bCs w:val="0"/>
                <w:color w:val="000000"/>
                <w:sz w:val="22"/>
                <w:rPrChange w:id="6198" w:author="Nate Bachmeier [AWS-SA]" w:date="2023-02-25T11:29:00Z">
                  <w:rPr>
                    <w:ins w:id="6199" w:author="Nate Bachmeier [AWS-SA]" w:date="2023-02-25T11:26:00Z"/>
                    <w:rFonts w:ascii="Calibri" w:eastAsia="Times New Roman" w:hAnsi="Calibri" w:cs="Calibri"/>
                    <w:color w:val="000000"/>
                    <w:sz w:val="22"/>
                  </w:rPr>
                </w:rPrChange>
              </w:rPr>
            </w:pPr>
            <w:ins w:id="6200" w:author="Nate Bachmeier [AWS-SA]" w:date="2023-02-25T11:26:00Z">
              <w:r w:rsidRPr="00E16572">
                <w:rPr>
                  <w:rFonts w:ascii="Calibri" w:eastAsia="Times New Roman" w:hAnsi="Calibri" w:cs="Calibri"/>
                  <w:color w:val="000000"/>
                  <w:sz w:val="22"/>
                </w:rPr>
                <w:t>playing violin</w:t>
              </w:r>
            </w:ins>
          </w:p>
        </w:tc>
        <w:tc>
          <w:tcPr>
            <w:tcW w:w="5348" w:type="dxa"/>
            <w:noWrap/>
            <w:hideMark/>
            <w:tcPrChange w:id="6201" w:author="Nate Bachmeier [AWS-SA]" w:date="2023-02-26T11:07:00Z">
              <w:tcPr>
                <w:tcW w:w="960" w:type="dxa"/>
                <w:tcBorders>
                  <w:top w:val="nil"/>
                  <w:left w:val="nil"/>
                  <w:bottom w:val="nil"/>
                  <w:right w:val="nil"/>
                </w:tcBorders>
                <w:shd w:val="clear" w:color="auto" w:fill="auto"/>
                <w:noWrap/>
                <w:vAlign w:val="bottom"/>
                <w:hideMark/>
              </w:tcPr>
            </w:tcPrChange>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02" w:author="Nate Bachmeier [AWS-SA]" w:date="2023-02-25T11:26:00Z"/>
                <w:rFonts w:ascii="Calibri" w:eastAsia="Times New Roman" w:hAnsi="Calibri" w:cs="Calibri"/>
                <w:color w:val="000000"/>
                <w:sz w:val="22"/>
              </w:rPr>
            </w:pPr>
            <w:ins w:id="6203" w:author="Nate Bachmeier [AWS-SA]" w:date="2023-02-25T11:26:00Z">
              <w:r w:rsidRPr="00E16572">
                <w:rPr>
                  <w:rFonts w:ascii="Calibri" w:eastAsia="Times New Roman" w:hAnsi="Calibri" w:cs="Calibri"/>
                  <w:color w:val="000000"/>
                  <w:sz w:val="22"/>
                </w:rPr>
                <w:t>716</w:t>
              </w:r>
            </w:ins>
          </w:p>
        </w:tc>
      </w:tr>
      <w:tr w:rsidR="00E16572" w:rsidRPr="00E16572" w14:paraId="6AB78016" w14:textId="77777777" w:rsidTr="005D1D3E">
        <w:trPr>
          <w:cnfStyle w:val="000000100000" w:firstRow="0" w:lastRow="0" w:firstColumn="0" w:lastColumn="0" w:oddVBand="0" w:evenVBand="0" w:oddHBand="1" w:evenHBand="0" w:firstRowFirstColumn="0" w:firstRowLastColumn="0" w:lastRowFirstColumn="0" w:lastRowLastColumn="0"/>
          <w:trHeight w:val="300"/>
          <w:ins w:id="6204" w:author="Nate Bachmeier [AWS-SA]" w:date="2023-02-25T11:26:00Z"/>
          <w:trPrChange w:id="6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06" w:author="Nate Bachmeier [AWS-SA]" w:date="2023-02-26T11:07:00Z">
              <w:tcPr>
                <w:tcW w:w="4740" w:type="dxa"/>
                <w:tcBorders>
                  <w:top w:val="nil"/>
                  <w:left w:val="nil"/>
                  <w:bottom w:val="nil"/>
                  <w:right w:val="nil"/>
                </w:tcBorders>
                <w:shd w:val="clear" w:color="auto" w:fill="auto"/>
                <w:noWrap/>
                <w:vAlign w:val="bottom"/>
                <w:hideMark/>
              </w:tcPr>
            </w:tcPrChange>
          </w:tcPr>
          <w:p w14:paraId="3C838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07" w:author="Nate Bachmeier [AWS-SA]" w:date="2023-02-25T11:26:00Z"/>
                <w:rFonts w:ascii="Calibri" w:eastAsia="Times New Roman" w:hAnsi="Calibri" w:cs="Calibri"/>
                <w:b w:val="0"/>
                <w:bCs w:val="0"/>
                <w:color w:val="000000"/>
                <w:sz w:val="22"/>
                <w:rPrChange w:id="6208" w:author="Nate Bachmeier [AWS-SA]" w:date="2023-02-25T11:29:00Z">
                  <w:rPr>
                    <w:ins w:id="6209" w:author="Nate Bachmeier [AWS-SA]" w:date="2023-02-25T11:26:00Z"/>
                    <w:rFonts w:ascii="Calibri" w:eastAsia="Times New Roman" w:hAnsi="Calibri" w:cs="Calibri"/>
                    <w:color w:val="000000"/>
                    <w:sz w:val="22"/>
                  </w:rPr>
                </w:rPrChange>
              </w:rPr>
            </w:pPr>
            <w:ins w:id="6210" w:author="Nate Bachmeier [AWS-SA]" w:date="2023-02-25T11:26:00Z">
              <w:r w:rsidRPr="00E16572">
                <w:rPr>
                  <w:rFonts w:ascii="Calibri" w:eastAsia="Times New Roman" w:hAnsi="Calibri" w:cs="Calibri"/>
                  <w:color w:val="000000"/>
                  <w:sz w:val="22"/>
                </w:rPr>
                <w:t>playing volleyball</w:t>
              </w:r>
            </w:ins>
          </w:p>
        </w:tc>
        <w:tc>
          <w:tcPr>
            <w:tcW w:w="5348" w:type="dxa"/>
            <w:noWrap/>
            <w:hideMark/>
            <w:tcPrChange w:id="6211" w:author="Nate Bachmeier [AWS-SA]" w:date="2023-02-26T11:07:00Z">
              <w:tcPr>
                <w:tcW w:w="960" w:type="dxa"/>
                <w:tcBorders>
                  <w:top w:val="nil"/>
                  <w:left w:val="nil"/>
                  <w:bottom w:val="nil"/>
                  <w:right w:val="nil"/>
                </w:tcBorders>
                <w:shd w:val="clear" w:color="auto" w:fill="auto"/>
                <w:noWrap/>
                <w:vAlign w:val="bottom"/>
                <w:hideMark/>
              </w:tcPr>
            </w:tcPrChange>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12" w:author="Nate Bachmeier [AWS-SA]" w:date="2023-02-25T11:26:00Z"/>
                <w:rFonts w:ascii="Calibri" w:eastAsia="Times New Roman" w:hAnsi="Calibri" w:cs="Calibri"/>
                <w:color w:val="000000"/>
                <w:sz w:val="22"/>
              </w:rPr>
            </w:pPr>
            <w:ins w:id="6213" w:author="Nate Bachmeier [AWS-SA]" w:date="2023-02-25T11:26:00Z">
              <w:r w:rsidRPr="00E16572">
                <w:rPr>
                  <w:rFonts w:ascii="Calibri" w:eastAsia="Times New Roman" w:hAnsi="Calibri" w:cs="Calibri"/>
                  <w:color w:val="000000"/>
                  <w:sz w:val="22"/>
                </w:rPr>
                <w:t>791</w:t>
              </w:r>
            </w:ins>
          </w:p>
        </w:tc>
      </w:tr>
      <w:tr w:rsidR="00E16572" w:rsidRPr="00E16572" w14:paraId="63222173" w14:textId="77777777" w:rsidTr="005D1D3E">
        <w:trPr>
          <w:trHeight w:val="300"/>
          <w:ins w:id="6214" w:author="Nate Bachmeier [AWS-SA]" w:date="2023-02-25T11:26:00Z"/>
          <w:trPrChange w:id="6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16" w:author="Nate Bachmeier [AWS-SA]" w:date="2023-02-26T11:07:00Z">
              <w:tcPr>
                <w:tcW w:w="4740" w:type="dxa"/>
                <w:tcBorders>
                  <w:top w:val="nil"/>
                  <w:left w:val="nil"/>
                  <w:bottom w:val="nil"/>
                  <w:right w:val="nil"/>
                </w:tcBorders>
                <w:shd w:val="clear" w:color="auto" w:fill="auto"/>
                <w:noWrap/>
                <w:vAlign w:val="bottom"/>
                <w:hideMark/>
              </w:tcPr>
            </w:tcPrChange>
          </w:tcPr>
          <w:p w14:paraId="1CB9BD96" w14:textId="77777777" w:rsidR="00E16572" w:rsidRPr="00E16572" w:rsidRDefault="00E16572" w:rsidP="00E16572">
            <w:pPr>
              <w:spacing w:line="240" w:lineRule="auto"/>
              <w:ind w:firstLine="0"/>
              <w:rPr>
                <w:ins w:id="6217" w:author="Nate Bachmeier [AWS-SA]" w:date="2023-02-25T11:26:00Z"/>
                <w:rFonts w:ascii="Calibri" w:eastAsia="Times New Roman" w:hAnsi="Calibri" w:cs="Calibri"/>
                <w:b w:val="0"/>
                <w:bCs w:val="0"/>
                <w:color w:val="000000"/>
                <w:sz w:val="22"/>
                <w:rPrChange w:id="6218" w:author="Nate Bachmeier [AWS-SA]" w:date="2023-02-25T11:29:00Z">
                  <w:rPr>
                    <w:ins w:id="6219" w:author="Nate Bachmeier [AWS-SA]" w:date="2023-02-25T11:26:00Z"/>
                    <w:rFonts w:ascii="Calibri" w:eastAsia="Times New Roman" w:hAnsi="Calibri" w:cs="Calibri"/>
                    <w:color w:val="000000"/>
                    <w:sz w:val="22"/>
                  </w:rPr>
                </w:rPrChange>
              </w:rPr>
            </w:pPr>
            <w:ins w:id="6220" w:author="Nate Bachmeier [AWS-SA]" w:date="2023-02-25T11:26:00Z">
              <w:r w:rsidRPr="00E16572">
                <w:rPr>
                  <w:rFonts w:ascii="Calibri" w:eastAsia="Times New Roman" w:hAnsi="Calibri" w:cs="Calibri"/>
                  <w:color w:val="000000"/>
                  <w:sz w:val="22"/>
                </w:rPr>
                <w:t>playing with trains</w:t>
              </w:r>
            </w:ins>
          </w:p>
        </w:tc>
        <w:tc>
          <w:tcPr>
            <w:tcW w:w="5348" w:type="dxa"/>
            <w:noWrap/>
            <w:hideMark/>
            <w:tcPrChange w:id="6221" w:author="Nate Bachmeier [AWS-SA]" w:date="2023-02-26T11:07:00Z">
              <w:tcPr>
                <w:tcW w:w="960" w:type="dxa"/>
                <w:tcBorders>
                  <w:top w:val="nil"/>
                  <w:left w:val="nil"/>
                  <w:bottom w:val="nil"/>
                  <w:right w:val="nil"/>
                </w:tcBorders>
                <w:shd w:val="clear" w:color="auto" w:fill="auto"/>
                <w:noWrap/>
                <w:vAlign w:val="bottom"/>
                <w:hideMark/>
              </w:tcPr>
            </w:tcPrChange>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22" w:author="Nate Bachmeier [AWS-SA]" w:date="2023-02-25T11:26:00Z"/>
                <w:rFonts w:ascii="Calibri" w:eastAsia="Times New Roman" w:hAnsi="Calibri" w:cs="Calibri"/>
                <w:color w:val="000000"/>
                <w:sz w:val="22"/>
              </w:rPr>
            </w:pPr>
            <w:ins w:id="6223" w:author="Nate Bachmeier [AWS-SA]" w:date="2023-02-25T11:26:00Z">
              <w:r w:rsidRPr="00E16572">
                <w:rPr>
                  <w:rFonts w:ascii="Calibri" w:eastAsia="Times New Roman" w:hAnsi="Calibri" w:cs="Calibri"/>
                  <w:color w:val="000000"/>
                  <w:sz w:val="22"/>
                </w:rPr>
                <w:t>446</w:t>
              </w:r>
            </w:ins>
          </w:p>
        </w:tc>
      </w:tr>
      <w:tr w:rsidR="00E16572" w:rsidRPr="00E16572" w14:paraId="3D69C08A" w14:textId="77777777" w:rsidTr="005D1D3E">
        <w:trPr>
          <w:cnfStyle w:val="000000100000" w:firstRow="0" w:lastRow="0" w:firstColumn="0" w:lastColumn="0" w:oddVBand="0" w:evenVBand="0" w:oddHBand="1" w:evenHBand="0" w:firstRowFirstColumn="0" w:firstRowLastColumn="0" w:lastRowFirstColumn="0" w:lastRowLastColumn="0"/>
          <w:trHeight w:val="300"/>
          <w:ins w:id="6224" w:author="Nate Bachmeier [AWS-SA]" w:date="2023-02-25T11:26:00Z"/>
          <w:trPrChange w:id="6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26" w:author="Nate Bachmeier [AWS-SA]" w:date="2023-02-26T11:07:00Z">
              <w:tcPr>
                <w:tcW w:w="4740" w:type="dxa"/>
                <w:tcBorders>
                  <w:top w:val="nil"/>
                  <w:left w:val="nil"/>
                  <w:bottom w:val="nil"/>
                  <w:right w:val="nil"/>
                </w:tcBorders>
                <w:shd w:val="clear" w:color="auto" w:fill="auto"/>
                <w:noWrap/>
                <w:vAlign w:val="bottom"/>
                <w:hideMark/>
              </w:tcPr>
            </w:tcPrChange>
          </w:tcPr>
          <w:p w14:paraId="2F6A31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27" w:author="Nate Bachmeier [AWS-SA]" w:date="2023-02-25T11:26:00Z"/>
                <w:rFonts w:ascii="Calibri" w:eastAsia="Times New Roman" w:hAnsi="Calibri" w:cs="Calibri"/>
                <w:b w:val="0"/>
                <w:bCs w:val="0"/>
                <w:color w:val="000000"/>
                <w:sz w:val="22"/>
                <w:rPrChange w:id="6228" w:author="Nate Bachmeier [AWS-SA]" w:date="2023-02-25T11:29:00Z">
                  <w:rPr>
                    <w:ins w:id="6229" w:author="Nate Bachmeier [AWS-SA]" w:date="2023-02-25T11:26:00Z"/>
                    <w:rFonts w:ascii="Calibri" w:eastAsia="Times New Roman" w:hAnsi="Calibri" w:cs="Calibri"/>
                    <w:color w:val="000000"/>
                    <w:sz w:val="22"/>
                  </w:rPr>
                </w:rPrChange>
              </w:rPr>
            </w:pPr>
            <w:ins w:id="6230" w:author="Nate Bachmeier [AWS-SA]" w:date="2023-02-25T11:26:00Z">
              <w:r w:rsidRPr="00E16572">
                <w:rPr>
                  <w:rFonts w:ascii="Calibri" w:eastAsia="Times New Roman" w:hAnsi="Calibri" w:cs="Calibri"/>
                  <w:color w:val="000000"/>
                  <w:sz w:val="22"/>
                </w:rPr>
                <w:t>playing xylophone</w:t>
              </w:r>
            </w:ins>
          </w:p>
        </w:tc>
        <w:tc>
          <w:tcPr>
            <w:tcW w:w="5348" w:type="dxa"/>
            <w:noWrap/>
            <w:hideMark/>
            <w:tcPrChange w:id="6231" w:author="Nate Bachmeier [AWS-SA]" w:date="2023-02-26T11:07:00Z">
              <w:tcPr>
                <w:tcW w:w="960" w:type="dxa"/>
                <w:tcBorders>
                  <w:top w:val="nil"/>
                  <w:left w:val="nil"/>
                  <w:bottom w:val="nil"/>
                  <w:right w:val="nil"/>
                </w:tcBorders>
                <w:shd w:val="clear" w:color="auto" w:fill="auto"/>
                <w:noWrap/>
                <w:vAlign w:val="bottom"/>
                <w:hideMark/>
              </w:tcPr>
            </w:tcPrChange>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32" w:author="Nate Bachmeier [AWS-SA]" w:date="2023-02-25T11:26:00Z"/>
                <w:rFonts w:ascii="Calibri" w:eastAsia="Times New Roman" w:hAnsi="Calibri" w:cs="Calibri"/>
                <w:color w:val="000000"/>
                <w:sz w:val="22"/>
              </w:rPr>
            </w:pPr>
            <w:ins w:id="6233" w:author="Nate Bachmeier [AWS-SA]" w:date="2023-02-25T11:26:00Z">
              <w:r w:rsidRPr="00E16572">
                <w:rPr>
                  <w:rFonts w:ascii="Calibri" w:eastAsia="Times New Roman" w:hAnsi="Calibri" w:cs="Calibri"/>
                  <w:color w:val="000000"/>
                  <w:sz w:val="22"/>
                </w:rPr>
                <w:t>838</w:t>
              </w:r>
            </w:ins>
          </w:p>
        </w:tc>
      </w:tr>
      <w:tr w:rsidR="00E16572" w:rsidRPr="00E16572" w14:paraId="3FCD554B" w14:textId="77777777" w:rsidTr="005D1D3E">
        <w:trPr>
          <w:trHeight w:val="300"/>
          <w:ins w:id="6234" w:author="Nate Bachmeier [AWS-SA]" w:date="2023-02-25T11:26:00Z"/>
          <w:trPrChange w:id="6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36" w:author="Nate Bachmeier [AWS-SA]" w:date="2023-02-26T11:07:00Z">
              <w:tcPr>
                <w:tcW w:w="4740" w:type="dxa"/>
                <w:tcBorders>
                  <w:top w:val="nil"/>
                  <w:left w:val="nil"/>
                  <w:bottom w:val="nil"/>
                  <w:right w:val="nil"/>
                </w:tcBorders>
                <w:shd w:val="clear" w:color="auto" w:fill="auto"/>
                <w:noWrap/>
                <w:vAlign w:val="bottom"/>
                <w:hideMark/>
              </w:tcPr>
            </w:tcPrChange>
          </w:tcPr>
          <w:p w14:paraId="1D0C3B03" w14:textId="77777777" w:rsidR="00E16572" w:rsidRPr="00E16572" w:rsidRDefault="00E16572" w:rsidP="00E16572">
            <w:pPr>
              <w:spacing w:line="240" w:lineRule="auto"/>
              <w:ind w:firstLine="0"/>
              <w:rPr>
                <w:ins w:id="6237" w:author="Nate Bachmeier [AWS-SA]" w:date="2023-02-25T11:26:00Z"/>
                <w:rFonts w:ascii="Calibri" w:eastAsia="Times New Roman" w:hAnsi="Calibri" w:cs="Calibri"/>
                <w:b w:val="0"/>
                <w:bCs w:val="0"/>
                <w:color w:val="000000"/>
                <w:sz w:val="22"/>
                <w:rPrChange w:id="6238" w:author="Nate Bachmeier [AWS-SA]" w:date="2023-02-25T11:29:00Z">
                  <w:rPr>
                    <w:ins w:id="6239" w:author="Nate Bachmeier [AWS-SA]" w:date="2023-02-25T11:26:00Z"/>
                    <w:rFonts w:ascii="Calibri" w:eastAsia="Times New Roman" w:hAnsi="Calibri" w:cs="Calibri"/>
                    <w:color w:val="000000"/>
                    <w:sz w:val="22"/>
                  </w:rPr>
                </w:rPrChange>
              </w:rPr>
            </w:pPr>
            <w:ins w:id="6240" w:author="Nate Bachmeier [AWS-SA]" w:date="2023-02-25T11:26:00Z">
              <w:r w:rsidRPr="00E16572">
                <w:rPr>
                  <w:rFonts w:ascii="Calibri" w:eastAsia="Times New Roman" w:hAnsi="Calibri" w:cs="Calibri"/>
                  <w:color w:val="000000"/>
                  <w:sz w:val="22"/>
                </w:rPr>
                <w:t>poaching eggs</w:t>
              </w:r>
            </w:ins>
          </w:p>
        </w:tc>
        <w:tc>
          <w:tcPr>
            <w:tcW w:w="5348" w:type="dxa"/>
            <w:noWrap/>
            <w:hideMark/>
            <w:tcPrChange w:id="6241" w:author="Nate Bachmeier [AWS-SA]" w:date="2023-02-26T11:07:00Z">
              <w:tcPr>
                <w:tcW w:w="960" w:type="dxa"/>
                <w:tcBorders>
                  <w:top w:val="nil"/>
                  <w:left w:val="nil"/>
                  <w:bottom w:val="nil"/>
                  <w:right w:val="nil"/>
                </w:tcBorders>
                <w:shd w:val="clear" w:color="auto" w:fill="auto"/>
                <w:noWrap/>
                <w:vAlign w:val="bottom"/>
                <w:hideMark/>
              </w:tcPr>
            </w:tcPrChange>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42" w:author="Nate Bachmeier [AWS-SA]" w:date="2023-02-25T11:26:00Z"/>
                <w:rFonts w:ascii="Calibri" w:eastAsia="Times New Roman" w:hAnsi="Calibri" w:cs="Calibri"/>
                <w:color w:val="000000"/>
                <w:sz w:val="22"/>
              </w:rPr>
            </w:pPr>
            <w:ins w:id="6243" w:author="Nate Bachmeier [AWS-SA]" w:date="2023-02-25T11:26:00Z">
              <w:r w:rsidRPr="00E16572">
                <w:rPr>
                  <w:rFonts w:ascii="Calibri" w:eastAsia="Times New Roman" w:hAnsi="Calibri" w:cs="Calibri"/>
                  <w:color w:val="000000"/>
                  <w:sz w:val="22"/>
                </w:rPr>
                <w:t>464</w:t>
              </w:r>
            </w:ins>
          </w:p>
        </w:tc>
      </w:tr>
      <w:tr w:rsidR="00E16572" w:rsidRPr="00E16572" w14:paraId="7DB83BB5" w14:textId="77777777" w:rsidTr="005D1D3E">
        <w:trPr>
          <w:cnfStyle w:val="000000100000" w:firstRow="0" w:lastRow="0" w:firstColumn="0" w:lastColumn="0" w:oddVBand="0" w:evenVBand="0" w:oddHBand="1" w:evenHBand="0" w:firstRowFirstColumn="0" w:firstRowLastColumn="0" w:lastRowFirstColumn="0" w:lastRowLastColumn="0"/>
          <w:trHeight w:val="300"/>
          <w:ins w:id="6244" w:author="Nate Bachmeier [AWS-SA]" w:date="2023-02-25T11:26:00Z"/>
          <w:trPrChange w:id="6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46" w:author="Nate Bachmeier [AWS-SA]" w:date="2023-02-26T11:07:00Z">
              <w:tcPr>
                <w:tcW w:w="4740" w:type="dxa"/>
                <w:tcBorders>
                  <w:top w:val="nil"/>
                  <w:left w:val="nil"/>
                  <w:bottom w:val="nil"/>
                  <w:right w:val="nil"/>
                </w:tcBorders>
                <w:shd w:val="clear" w:color="auto" w:fill="auto"/>
                <w:noWrap/>
                <w:vAlign w:val="bottom"/>
                <w:hideMark/>
              </w:tcPr>
            </w:tcPrChange>
          </w:tcPr>
          <w:p w14:paraId="434DF86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47" w:author="Nate Bachmeier [AWS-SA]" w:date="2023-02-25T11:26:00Z"/>
                <w:rFonts w:ascii="Calibri" w:eastAsia="Times New Roman" w:hAnsi="Calibri" w:cs="Calibri"/>
                <w:b w:val="0"/>
                <w:bCs w:val="0"/>
                <w:color w:val="000000"/>
                <w:sz w:val="22"/>
                <w:rPrChange w:id="6248" w:author="Nate Bachmeier [AWS-SA]" w:date="2023-02-25T11:29:00Z">
                  <w:rPr>
                    <w:ins w:id="6249" w:author="Nate Bachmeier [AWS-SA]" w:date="2023-02-25T11:26:00Z"/>
                    <w:rFonts w:ascii="Calibri" w:eastAsia="Times New Roman" w:hAnsi="Calibri" w:cs="Calibri"/>
                    <w:color w:val="000000"/>
                    <w:sz w:val="22"/>
                  </w:rPr>
                </w:rPrChange>
              </w:rPr>
            </w:pPr>
            <w:ins w:id="6250" w:author="Nate Bachmeier [AWS-SA]" w:date="2023-02-25T11:26:00Z">
              <w:r w:rsidRPr="00E16572">
                <w:rPr>
                  <w:rFonts w:ascii="Calibri" w:eastAsia="Times New Roman" w:hAnsi="Calibri" w:cs="Calibri"/>
                  <w:color w:val="000000"/>
                  <w:sz w:val="22"/>
                </w:rPr>
                <w:t>poking bellybutton</w:t>
              </w:r>
            </w:ins>
          </w:p>
        </w:tc>
        <w:tc>
          <w:tcPr>
            <w:tcW w:w="5348" w:type="dxa"/>
            <w:noWrap/>
            <w:hideMark/>
            <w:tcPrChange w:id="6251" w:author="Nate Bachmeier [AWS-SA]" w:date="2023-02-26T11:07:00Z">
              <w:tcPr>
                <w:tcW w:w="960" w:type="dxa"/>
                <w:tcBorders>
                  <w:top w:val="nil"/>
                  <w:left w:val="nil"/>
                  <w:bottom w:val="nil"/>
                  <w:right w:val="nil"/>
                </w:tcBorders>
                <w:shd w:val="clear" w:color="auto" w:fill="auto"/>
                <w:noWrap/>
                <w:vAlign w:val="bottom"/>
                <w:hideMark/>
              </w:tcPr>
            </w:tcPrChange>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52" w:author="Nate Bachmeier [AWS-SA]" w:date="2023-02-25T11:26:00Z"/>
                <w:rFonts w:ascii="Calibri" w:eastAsia="Times New Roman" w:hAnsi="Calibri" w:cs="Calibri"/>
                <w:color w:val="000000"/>
                <w:sz w:val="22"/>
              </w:rPr>
            </w:pPr>
            <w:ins w:id="6253" w:author="Nate Bachmeier [AWS-SA]" w:date="2023-02-25T11:26:00Z">
              <w:r w:rsidRPr="00E16572">
                <w:rPr>
                  <w:rFonts w:ascii="Calibri" w:eastAsia="Times New Roman" w:hAnsi="Calibri" w:cs="Calibri"/>
                  <w:color w:val="000000"/>
                  <w:sz w:val="22"/>
                </w:rPr>
                <w:t>255</w:t>
              </w:r>
            </w:ins>
          </w:p>
        </w:tc>
      </w:tr>
      <w:tr w:rsidR="00E16572" w:rsidRPr="00E16572" w14:paraId="4547D4FF" w14:textId="77777777" w:rsidTr="005D1D3E">
        <w:trPr>
          <w:trHeight w:val="300"/>
          <w:ins w:id="6254" w:author="Nate Bachmeier [AWS-SA]" w:date="2023-02-25T11:26:00Z"/>
          <w:trPrChange w:id="6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56" w:author="Nate Bachmeier [AWS-SA]" w:date="2023-02-26T11:07:00Z">
              <w:tcPr>
                <w:tcW w:w="4740" w:type="dxa"/>
                <w:tcBorders>
                  <w:top w:val="nil"/>
                  <w:left w:val="nil"/>
                  <w:bottom w:val="nil"/>
                  <w:right w:val="nil"/>
                </w:tcBorders>
                <w:shd w:val="clear" w:color="auto" w:fill="auto"/>
                <w:noWrap/>
                <w:vAlign w:val="bottom"/>
                <w:hideMark/>
              </w:tcPr>
            </w:tcPrChange>
          </w:tcPr>
          <w:p w14:paraId="1FD784D8" w14:textId="77777777" w:rsidR="00E16572" w:rsidRPr="00E16572" w:rsidRDefault="00E16572" w:rsidP="00E16572">
            <w:pPr>
              <w:spacing w:line="240" w:lineRule="auto"/>
              <w:ind w:firstLine="0"/>
              <w:rPr>
                <w:ins w:id="6257" w:author="Nate Bachmeier [AWS-SA]" w:date="2023-02-25T11:26:00Z"/>
                <w:rFonts w:ascii="Calibri" w:eastAsia="Times New Roman" w:hAnsi="Calibri" w:cs="Calibri"/>
                <w:b w:val="0"/>
                <w:bCs w:val="0"/>
                <w:color w:val="000000"/>
                <w:sz w:val="22"/>
                <w:rPrChange w:id="6258" w:author="Nate Bachmeier [AWS-SA]" w:date="2023-02-25T11:29:00Z">
                  <w:rPr>
                    <w:ins w:id="6259" w:author="Nate Bachmeier [AWS-SA]" w:date="2023-02-25T11:26:00Z"/>
                    <w:rFonts w:ascii="Calibri" w:eastAsia="Times New Roman" w:hAnsi="Calibri" w:cs="Calibri"/>
                    <w:color w:val="000000"/>
                    <w:sz w:val="22"/>
                  </w:rPr>
                </w:rPrChange>
              </w:rPr>
            </w:pPr>
            <w:ins w:id="6260" w:author="Nate Bachmeier [AWS-SA]" w:date="2023-02-25T11:26:00Z">
              <w:r w:rsidRPr="00E16572">
                <w:rPr>
                  <w:rFonts w:ascii="Calibri" w:eastAsia="Times New Roman" w:hAnsi="Calibri" w:cs="Calibri"/>
                  <w:color w:val="000000"/>
                  <w:sz w:val="22"/>
                </w:rPr>
                <w:lastRenderedPageBreak/>
                <w:t>pole vault</w:t>
              </w:r>
            </w:ins>
          </w:p>
        </w:tc>
        <w:tc>
          <w:tcPr>
            <w:tcW w:w="5348" w:type="dxa"/>
            <w:noWrap/>
            <w:hideMark/>
            <w:tcPrChange w:id="6261" w:author="Nate Bachmeier [AWS-SA]" w:date="2023-02-26T11:07:00Z">
              <w:tcPr>
                <w:tcW w:w="960" w:type="dxa"/>
                <w:tcBorders>
                  <w:top w:val="nil"/>
                  <w:left w:val="nil"/>
                  <w:bottom w:val="nil"/>
                  <w:right w:val="nil"/>
                </w:tcBorders>
                <w:shd w:val="clear" w:color="auto" w:fill="auto"/>
                <w:noWrap/>
                <w:vAlign w:val="bottom"/>
                <w:hideMark/>
              </w:tcPr>
            </w:tcPrChange>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62" w:author="Nate Bachmeier [AWS-SA]" w:date="2023-02-25T11:26:00Z"/>
                <w:rFonts w:ascii="Calibri" w:eastAsia="Times New Roman" w:hAnsi="Calibri" w:cs="Calibri"/>
                <w:color w:val="000000"/>
                <w:sz w:val="22"/>
              </w:rPr>
            </w:pPr>
            <w:ins w:id="6263" w:author="Nate Bachmeier [AWS-SA]" w:date="2023-02-25T11:26:00Z">
              <w:r w:rsidRPr="00E16572">
                <w:rPr>
                  <w:rFonts w:ascii="Calibri" w:eastAsia="Times New Roman" w:hAnsi="Calibri" w:cs="Calibri"/>
                  <w:color w:val="000000"/>
                  <w:sz w:val="22"/>
                </w:rPr>
                <w:t>846</w:t>
              </w:r>
            </w:ins>
          </w:p>
        </w:tc>
      </w:tr>
      <w:tr w:rsidR="00E16572" w:rsidRPr="00E16572" w14:paraId="567FF173" w14:textId="77777777" w:rsidTr="005D1D3E">
        <w:trPr>
          <w:cnfStyle w:val="000000100000" w:firstRow="0" w:lastRow="0" w:firstColumn="0" w:lastColumn="0" w:oddVBand="0" w:evenVBand="0" w:oddHBand="1" w:evenHBand="0" w:firstRowFirstColumn="0" w:firstRowLastColumn="0" w:lastRowFirstColumn="0" w:lastRowLastColumn="0"/>
          <w:trHeight w:val="300"/>
          <w:ins w:id="6264" w:author="Nate Bachmeier [AWS-SA]" w:date="2023-02-25T11:26:00Z"/>
          <w:trPrChange w:id="6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66" w:author="Nate Bachmeier [AWS-SA]" w:date="2023-02-26T11:07:00Z">
              <w:tcPr>
                <w:tcW w:w="4740" w:type="dxa"/>
                <w:tcBorders>
                  <w:top w:val="nil"/>
                  <w:left w:val="nil"/>
                  <w:bottom w:val="nil"/>
                  <w:right w:val="nil"/>
                </w:tcBorders>
                <w:shd w:val="clear" w:color="auto" w:fill="auto"/>
                <w:noWrap/>
                <w:vAlign w:val="bottom"/>
                <w:hideMark/>
              </w:tcPr>
            </w:tcPrChange>
          </w:tcPr>
          <w:p w14:paraId="6FC3230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67" w:author="Nate Bachmeier [AWS-SA]" w:date="2023-02-25T11:26:00Z"/>
                <w:rFonts w:ascii="Calibri" w:eastAsia="Times New Roman" w:hAnsi="Calibri" w:cs="Calibri"/>
                <w:b w:val="0"/>
                <w:bCs w:val="0"/>
                <w:color w:val="000000"/>
                <w:sz w:val="22"/>
                <w:rPrChange w:id="6268" w:author="Nate Bachmeier [AWS-SA]" w:date="2023-02-25T11:29:00Z">
                  <w:rPr>
                    <w:ins w:id="6269" w:author="Nate Bachmeier [AWS-SA]" w:date="2023-02-25T11:26:00Z"/>
                    <w:rFonts w:ascii="Calibri" w:eastAsia="Times New Roman" w:hAnsi="Calibri" w:cs="Calibri"/>
                    <w:color w:val="000000"/>
                    <w:sz w:val="22"/>
                  </w:rPr>
                </w:rPrChange>
              </w:rPr>
            </w:pPr>
            <w:ins w:id="6270" w:author="Nate Bachmeier [AWS-SA]" w:date="2023-02-25T11:26:00Z">
              <w:r w:rsidRPr="00E16572">
                <w:rPr>
                  <w:rFonts w:ascii="Calibri" w:eastAsia="Times New Roman" w:hAnsi="Calibri" w:cs="Calibri"/>
                  <w:color w:val="000000"/>
                  <w:sz w:val="22"/>
                </w:rPr>
                <w:t>polishing furniture</w:t>
              </w:r>
            </w:ins>
          </w:p>
        </w:tc>
        <w:tc>
          <w:tcPr>
            <w:tcW w:w="5348" w:type="dxa"/>
            <w:noWrap/>
            <w:hideMark/>
            <w:tcPrChange w:id="6271" w:author="Nate Bachmeier [AWS-SA]" w:date="2023-02-26T11:07:00Z">
              <w:tcPr>
                <w:tcW w:w="960" w:type="dxa"/>
                <w:tcBorders>
                  <w:top w:val="nil"/>
                  <w:left w:val="nil"/>
                  <w:bottom w:val="nil"/>
                  <w:right w:val="nil"/>
                </w:tcBorders>
                <w:shd w:val="clear" w:color="auto" w:fill="auto"/>
                <w:noWrap/>
                <w:vAlign w:val="bottom"/>
                <w:hideMark/>
              </w:tcPr>
            </w:tcPrChange>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72" w:author="Nate Bachmeier [AWS-SA]" w:date="2023-02-25T11:26:00Z"/>
                <w:rFonts w:ascii="Calibri" w:eastAsia="Times New Roman" w:hAnsi="Calibri" w:cs="Calibri"/>
                <w:color w:val="000000"/>
                <w:sz w:val="22"/>
              </w:rPr>
            </w:pPr>
            <w:ins w:id="6273" w:author="Nate Bachmeier [AWS-SA]" w:date="2023-02-25T11:26:00Z">
              <w:r w:rsidRPr="00E16572">
                <w:rPr>
                  <w:rFonts w:ascii="Calibri" w:eastAsia="Times New Roman" w:hAnsi="Calibri" w:cs="Calibri"/>
                  <w:color w:val="000000"/>
                  <w:sz w:val="22"/>
                </w:rPr>
                <w:t>506</w:t>
              </w:r>
            </w:ins>
          </w:p>
        </w:tc>
      </w:tr>
      <w:tr w:rsidR="00E16572" w:rsidRPr="00E16572" w14:paraId="5A6A35CC" w14:textId="77777777" w:rsidTr="005D1D3E">
        <w:trPr>
          <w:trHeight w:val="300"/>
          <w:ins w:id="6274" w:author="Nate Bachmeier [AWS-SA]" w:date="2023-02-25T11:26:00Z"/>
          <w:trPrChange w:id="6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76" w:author="Nate Bachmeier [AWS-SA]" w:date="2023-02-26T11:07:00Z">
              <w:tcPr>
                <w:tcW w:w="4740" w:type="dxa"/>
                <w:tcBorders>
                  <w:top w:val="nil"/>
                  <w:left w:val="nil"/>
                  <w:bottom w:val="nil"/>
                  <w:right w:val="nil"/>
                </w:tcBorders>
                <w:shd w:val="clear" w:color="auto" w:fill="auto"/>
                <w:noWrap/>
                <w:vAlign w:val="bottom"/>
                <w:hideMark/>
              </w:tcPr>
            </w:tcPrChange>
          </w:tcPr>
          <w:p w14:paraId="055EB953" w14:textId="77777777" w:rsidR="00E16572" w:rsidRPr="00E16572" w:rsidRDefault="00E16572" w:rsidP="00E16572">
            <w:pPr>
              <w:spacing w:line="240" w:lineRule="auto"/>
              <w:ind w:firstLine="0"/>
              <w:rPr>
                <w:ins w:id="6277" w:author="Nate Bachmeier [AWS-SA]" w:date="2023-02-25T11:26:00Z"/>
                <w:rFonts w:ascii="Calibri" w:eastAsia="Times New Roman" w:hAnsi="Calibri" w:cs="Calibri"/>
                <w:b w:val="0"/>
                <w:bCs w:val="0"/>
                <w:color w:val="000000"/>
                <w:sz w:val="22"/>
                <w:rPrChange w:id="6278" w:author="Nate Bachmeier [AWS-SA]" w:date="2023-02-25T11:29:00Z">
                  <w:rPr>
                    <w:ins w:id="6279" w:author="Nate Bachmeier [AWS-SA]" w:date="2023-02-25T11:26:00Z"/>
                    <w:rFonts w:ascii="Calibri" w:eastAsia="Times New Roman" w:hAnsi="Calibri" w:cs="Calibri"/>
                    <w:color w:val="000000"/>
                    <w:sz w:val="22"/>
                  </w:rPr>
                </w:rPrChange>
              </w:rPr>
            </w:pPr>
            <w:ins w:id="6280" w:author="Nate Bachmeier [AWS-SA]" w:date="2023-02-25T11:26:00Z">
              <w:r w:rsidRPr="00E16572">
                <w:rPr>
                  <w:rFonts w:ascii="Calibri" w:eastAsia="Times New Roman" w:hAnsi="Calibri" w:cs="Calibri"/>
                  <w:color w:val="000000"/>
                  <w:sz w:val="22"/>
                </w:rPr>
                <w:t>polishing metal</w:t>
              </w:r>
            </w:ins>
          </w:p>
        </w:tc>
        <w:tc>
          <w:tcPr>
            <w:tcW w:w="5348" w:type="dxa"/>
            <w:noWrap/>
            <w:hideMark/>
            <w:tcPrChange w:id="6281" w:author="Nate Bachmeier [AWS-SA]" w:date="2023-02-26T11:07:00Z">
              <w:tcPr>
                <w:tcW w:w="960" w:type="dxa"/>
                <w:tcBorders>
                  <w:top w:val="nil"/>
                  <w:left w:val="nil"/>
                  <w:bottom w:val="nil"/>
                  <w:right w:val="nil"/>
                </w:tcBorders>
                <w:shd w:val="clear" w:color="auto" w:fill="auto"/>
                <w:noWrap/>
                <w:vAlign w:val="bottom"/>
                <w:hideMark/>
              </w:tcPr>
            </w:tcPrChange>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82" w:author="Nate Bachmeier [AWS-SA]" w:date="2023-02-25T11:26:00Z"/>
                <w:rFonts w:ascii="Calibri" w:eastAsia="Times New Roman" w:hAnsi="Calibri" w:cs="Calibri"/>
                <w:color w:val="000000"/>
                <w:sz w:val="22"/>
              </w:rPr>
            </w:pPr>
            <w:ins w:id="6283" w:author="Nate Bachmeier [AWS-SA]" w:date="2023-02-25T11:26:00Z">
              <w:r w:rsidRPr="00E16572">
                <w:rPr>
                  <w:rFonts w:ascii="Calibri" w:eastAsia="Times New Roman" w:hAnsi="Calibri" w:cs="Calibri"/>
                  <w:color w:val="000000"/>
                  <w:sz w:val="22"/>
                </w:rPr>
                <w:t>627</w:t>
              </w:r>
            </w:ins>
          </w:p>
        </w:tc>
      </w:tr>
      <w:tr w:rsidR="00E16572" w:rsidRPr="00E16572" w14:paraId="2BD1B9EE" w14:textId="77777777" w:rsidTr="005D1D3E">
        <w:trPr>
          <w:cnfStyle w:val="000000100000" w:firstRow="0" w:lastRow="0" w:firstColumn="0" w:lastColumn="0" w:oddVBand="0" w:evenVBand="0" w:oddHBand="1" w:evenHBand="0" w:firstRowFirstColumn="0" w:firstRowLastColumn="0" w:lastRowFirstColumn="0" w:lastRowLastColumn="0"/>
          <w:trHeight w:val="300"/>
          <w:ins w:id="6284" w:author="Nate Bachmeier [AWS-SA]" w:date="2023-02-25T11:26:00Z"/>
          <w:trPrChange w:id="6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86" w:author="Nate Bachmeier [AWS-SA]" w:date="2023-02-26T11:07:00Z">
              <w:tcPr>
                <w:tcW w:w="4740" w:type="dxa"/>
                <w:tcBorders>
                  <w:top w:val="nil"/>
                  <w:left w:val="nil"/>
                  <w:bottom w:val="nil"/>
                  <w:right w:val="nil"/>
                </w:tcBorders>
                <w:shd w:val="clear" w:color="auto" w:fill="auto"/>
                <w:noWrap/>
                <w:vAlign w:val="bottom"/>
                <w:hideMark/>
              </w:tcPr>
            </w:tcPrChange>
          </w:tcPr>
          <w:p w14:paraId="379EC6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87" w:author="Nate Bachmeier [AWS-SA]" w:date="2023-02-25T11:26:00Z"/>
                <w:rFonts w:ascii="Calibri" w:eastAsia="Times New Roman" w:hAnsi="Calibri" w:cs="Calibri"/>
                <w:b w:val="0"/>
                <w:bCs w:val="0"/>
                <w:color w:val="000000"/>
                <w:sz w:val="22"/>
                <w:rPrChange w:id="6288" w:author="Nate Bachmeier [AWS-SA]" w:date="2023-02-25T11:29:00Z">
                  <w:rPr>
                    <w:ins w:id="6289" w:author="Nate Bachmeier [AWS-SA]" w:date="2023-02-25T11:26:00Z"/>
                    <w:rFonts w:ascii="Calibri" w:eastAsia="Times New Roman" w:hAnsi="Calibri" w:cs="Calibri"/>
                    <w:color w:val="000000"/>
                    <w:sz w:val="22"/>
                  </w:rPr>
                </w:rPrChange>
              </w:rPr>
            </w:pPr>
            <w:ins w:id="6290" w:author="Nate Bachmeier [AWS-SA]" w:date="2023-02-25T11:26:00Z">
              <w:r w:rsidRPr="00E16572">
                <w:rPr>
                  <w:rFonts w:ascii="Calibri" w:eastAsia="Times New Roman" w:hAnsi="Calibri" w:cs="Calibri"/>
                  <w:color w:val="000000"/>
                  <w:sz w:val="22"/>
                </w:rPr>
                <w:t>popping balloons</w:t>
              </w:r>
            </w:ins>
          </w:p>
        </w:tc>
        <w:tc>
          <w:tcPr>
            <w:tcW w:w="5348" w:type="dxa"/>
            <w:noWrap/>
            <w:hideMark/>
            <w:tcPrChange w:id="6291" w:author="Nate Bachmeier [AWS-SA]" w:date="2023-02-26T11:07:00Z">
              <w:tcPr>
                <w:tcW w:w="960" w:type="dxa"/>
                <w:tcBorders>
                  <w:top w:val="nil"/>
                  <w:left w:val="nil"/>
                  <w:bottom w:val="nil"/>
                  <w:right w:val="nil"/>
                </w:tcBorders>
                <w:shd w:val="clear" w:color="auto" w:fill="auto"/>
                <w:noWrap/>
                <w:vAlign w:val="bottom"/>
                <w:hideMark/>
              </w:tcPr>
            </w:tcPrChange>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92" w:author="Nate Bachmeier [AWS-SA]" w:date="2023-02-25T11:26:00Z"/>
                <w:rFonts w:ascii="Calibri" w:eastAsia="Times New Roman" w:hAnsi="Calibri" w:cs="Calibri"/>
                <w:color w:val="000000"/>
                <w:sz w:val="22"/>
              </w:rPr>
            </w:pPr>
            <w:ins w:id="6293" w:author="Nate Bachmeier [AWS-SA]" w:date="2023-02-25T11:26:00Z">
              <w:r w:rsidRPr="00E16572">
                <w:rPr>
                  <w:rFonts w:ascii="Calibri" w:eastAsia="Times New Roman" w:hAnsi="Calibri" w:cs="Calibri"/>
                  <w:color w:val="000000"/>
                  <w:sz w:val="22"/>
                </w:rPr>
                <w:t>542</w:t>
              </w:r>
            </w:ins>
          </w:p>
        </w:tc>
      </w:tr>
      <w:tr w:rsidR="00E16572" w:rsidRPr="00E16572" w14:paraId="28A65689" w14:textId="77777777" w:rsidTr="005D1D3E">
        <w:trPr>
          <w:trHeight w:val="300"/>
          <w:ins w:id="6294" w:author="Nate Bachmeier [AWS-SA]" w:date="2023-02-25T11:26:00Z"/>
          <w:trPrChange w:id="6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96" w:author="Nate Bachmeier [AWS-SA]" w:date="2023-02-26T11:07:00Z">
              <w:tcPr>
                <w:tcW w:w="4740" w:type="dxa"/>
                <w:tcBorders>
                  <w:top w:val="nil"/>
                  <w:left w:val="nil"/>
                  <w:bottom w:val="nil"/>
                  <w:right w:val="nil"/>
                </w:tcBorders>
                <w:shd w:val="clear" w:color="auto" w:fill="auto"/>
                <w:noWrap/>
                <w:vAlign w:val="bottom"/>
                <w:hideMark/>
              </w:tcPr>
            </w:tcPrChange>
          </w:tcPr>
          <w:p w14:paraId="27D6B87A" w14:textId="77777777" w:rsidR="00E16572" w:rsidRPr="00E16572" w:rsidRDefault="00E16572" w:rsidP="00E16572">
            <w:pPr>
              <w:spacing w:line="240" w:lineRule="auto"/>
              <w:ind w:firstLine="0"/>
              <w:rPr>
                <w:ins w:id="6297" w:author="Nate Bachmeier [AWS-SA]" w:date="2023-02-25T11:26:00Z"/>
                <w:rFonts w:ascii="Calibri" w:eastAsia="Times New Roman" w:hAnsi="Calibri" w:cs="Calibri"/>
                <w:b w:val="0"/>
                <w:bCs w:val="0"/>
                <w:color w:val="000000"/>
                <w:sz w:val="22"/>
                <w:rPrChange w:id="6298" w:author="Nate Bachmeier [AWS-SA]" w:date="2023-02-25T11:29:00Z">
                  <w:rPr>
                    <w:ins w:id="6299" w:author="Nate Bachmeier [AWS-SA]" w:date="2023-02-25T11:26:00Z"/>
                    <w:rFonts w:ascii="Calibri" w:eastAsia="Times New Roman" w:hAnsi="Calibri" w:cs="Calibri"/>
                    <w:color w:val="000000"/>
                    <w:sz w:val="22"/>
                  </w:rPr>
                </w:rPrChange>
              </w:rPr>
            </w:pPr>
            <w:ins w:id="6300" w:author="Nate Bachmeier [AWS-SA]" w:date="2023-02-25T11:26:00Z">
              <w:r w:rsidRPr="00E16572">
                <w:rPr>
                  <w:rFonts w:ascii="Calibri" w:eastAsia="Times New Roman" w:hAnsi="Calibri" w:cs="Calibri"/>
                  <w:color w:val="000000"/>
                  <w:sz w:val="22"/>
                </w:rPr>
                <w:t>pouring beer</w:t>
              </w:r>
            </w:ins>
          </w:p>
        </w:tc>
        <w:tc>
          <w:tcPr>
            <w:tcW w:w="5348" w:type="dxa"/>
            <w:noWrap/>
            <w:hideMark/>
            <w:tcPrChange w:id="6301" w:author="Nate Bachmeier [AWS-SA]" w:date="2023-02-26T11:07:00Z">
              <w:tcPr>
                <w:tcW w:w="960" w:type="dxa"/>
                <w:tcBorders>
                  <w:top w:val="nil"/>
                  <w:left w:val="nil"/>
                  <w:bottom w:val="nil"/>
                  <w:right w:val="nil"/>
                </w:tcBorders>
                <w:shd w:val="clear" w:color="auto" w:fill="auto"/>
                <w:noWrap/>
                <w:vAlign w:val="bottom"/>
                <w:hideMark/>
              </w:tcPr>
            </w:tcPrChange>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02" w:author="Nate Bachmeier [AWS-SA]" w:date="2023-02-25T11:26:00Z"/>
                <w:rFonts w:ascii="Calibri" w:eastAsia="Times New Roman" w:hAnsi="Calibri" w:cs="Calibri"/>
                <w:color w:val="000000"/>
                <w:sz w:val="22"/>
              </w:rPr>
            </w:pPr>
            <w:ins w:id="6303" w:author="Nate Bachmeier [AWS-SA]" w:date="2023-02-25T11:26:00Z">
              <w:r w:rsidRPr="00E16572">
                <w:rPr>
                  <w:rFonts w:ascii="Calibri" w:eastAsia="Times New Roman" w:hAnsi="Calibri" w:cs="Calibri"/>
                  <w:color w:val="000000"/>
                  <w:sz w:val="22"/>
                </w:rPr>
                <w:t>608</w:t>
              </w:r>
            </w:ins>
          </w:p>
        </w:tc>
      </w:tr>
      <w:tr w:rsidR="00E16572" w:rsidRPr="00E16572" w14:paraId="2EB8011A" w14:textId="77777777" w:rsidTr="005D1D3E">
        <w:trPr>
          <w:cnfStyle w:val="000000100000" w:firstRow="0" w:lastRow="0" w:firstColumn="0" w:lastColumn="0" w:oddVBand="0" w:evenVBand="0" w:oddHBand="1" w:evenHBand="0" w:firstRowFirstColumn="0" w:firstRowLastColumn="0" w:lastRowFirstColumn="0" w:lastRowLastColumn="0"/>
          <w:trHeight w:val="300"/>
          <w:ins w:id="6304" w:author="Nate Bachmeier [AWS-SA]" w:date="2023-02-25T11:26:00Z"/>
          <w:trPrChange w:id="6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06" w:author="Nate Bachmeier [AWS-SA]" w:date="2023-02-26T11:07:00Z">
              <w:tcPr>
                <w:tcW w:w="4740" w:type="dxa"/>
                <w:tcBorders>
                  <w:top w:val="nil"/>
                  <w:left w:val="nil"/>
                  <w:bottom w:val="nil"/>
                  <w:right w:val="nil"/>
                </w:tcBorders>
                <w:shd w:val="clear" w:color="auto" w:fill="auto"/>
                <w:noWrap/>
                <w:vAlign w:val="bottom"/>
                <w:hideMark/>
              </w:tcPr>
            </w:tcPrChange>
          </w:tcPr>
          <w:p w14:paraId="105290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07" w:author="Nate Bachmeier [AWS-SA]" w:date="2023-02-25T11:26:00Z"/>
                <w:rFonts w:ascii="Calibri" w:eastAsia="Times New Roman" w:hAnsi="Calibri" w:cs="Calibri"/>
                <w:b w:val="0"/>
                <w:bCs w:val="0"/>
                <w:color w:val="000000"/>
                <w:sz w:val="22"/>
                <w:rPrChange w:id="6308" w:author="Nate Bachmeier [AWS-SA]" w:date="2023-02-25T11:29:00Z">
                  <w:rPr>
                    <w:ins w:id="6309" w:author="Nate Bachmeier [AWS-SA]" w:date="2023-02-25T11:26:00Z"/>
                    <w:rFonts w:ascii="Calibri" w:eastAsia="Times New Roman" w:hAnsi="Calibri" w:cs="Calibri"/>
                    <w:color w:val="000000"/>
                    <w:sz w:val="22"/>
                  </w:rPr>
                </w:rPrChange>
              </w:rPr>
            </w:pPr>
            <w:ins w:id="6310" w:author="Nate Bachmeier [AWS-SA]" w:date="2023-02-25T11:26:00Z">
              <w:r w:rsidRPr="00E16572">
                <w:rPr>
                  <w:rFonts w:ascii="Calibri" w:eastAsia="Times New Roman" w:hAnsi="Calibri" w:cs="Calibri"/>
                  <w:color w:val="000000"/>
                  <w:sz w:val="22"/>
                </w:rPr>
                <w:t>pouring milk</w:t>
              </w:r>
            </w:ins>
          </w:p>
        </w:tc>
        <w:tc>
          <w:tcPr>
            <w:tcW w:w="5348" w:type="dxa"/>
            <w:noWrap/>
            <w:hideMark/>
            <w:tcPrChange w:id="6311" w:author="Nate Bachmeier [AWS-SA]" w:date="2023-02-26T11:07:00Z">
              <w:tcPr>
                <w:tcW w:w="960" w:type="dxa"/>
                <w:tcBorders>
                  <w:top w:val="nil"/>
                  <w:left w:val="nil"/>
                  <w:bottom w:val="nil"/>
                  <w:right w:val="nil"/>
                </w:tcBorders>
                <w:shd w:val="clear" w:color="auto" w:fill="auto"/>
                <w:noWrap/>
                <w:vAlign w:val="bottom"/>
                <w:hideMark/>
              </w:tcPr>
            </w:tcPrChange>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12" w:author="Nate Bachmeier [AWS-SA]" w:date="2023-02-25T11:26:00Z"/>
                <w:rFonts w:ascii="Calibri" w:eastAsia="Times New Roman" w:hAnsi="Calibri" w:cs="Calibri"/>
                <w:color w:val="000000"/>
                <w:sz w:val="22"/>
              </w:rPr>
            </w:pPr>
            <w:ins w:id="6313" w:author="Nate Bachmeier [AWS-SA]" w:date="2023-02-25T11:26:00Z">
              <w:r w:rsidRPr="00E16572">
                <w:rPr>
                  <w:rFonts w:ascii="Calibri" w:eastAsia="Times New Roman" w:hAnsi="Calibri" w:cs="Calibri"/>
                  <w:color w:val="000000"/>
                  <w:sz w:val="22"/>
                </w:rPr>
                <w:t>454</w:t>
              </w:r>
            </w:ins>
          </w:p>
        </w:tc>
      </w:tr>
      <w:tr w:rsidR="00E16572" w:rsidRPr="00E16572" w14:paraId="6C01EBE2" w14:textId="77777777" w:rsidTr="005D1D3E">
        <w:trPr>
          <w:trHeight w:val="300"/>
          <w:ins w:id="6314" w:author="Nate Bachmeier [AWS-SA]" w:date="2023-02-25T11:26:00Z"/>
          <w:trPrChange w:id="6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16" w:author="Nate Bachmeier [AWS-SA]" w:date="2023-02-26T11:07:00Z">
              <w:tcPr>
                <w:tcW w:w="4740" w:type="dxa"/>
                <w:tcBorders>
                  <w:top w:val="nil"/>
                  <w:left w:val="nil"/>
                  <w:bottom w:val="nil"/>
                  <w:right w:val="nil"/>
                </w:tcBorders>
                <w:shd w:val="clear" w:color="auto" w:fill="auto"/>
                <w:noWrap/>
                <w:vAlign w:val="bottom"/>
                <w:hideMark/>
              </w:tcPr>
            </w:tcPrChange>
          </w:tcPr>
          <w:p w14:paraId="640F0F78" w14:textId="77777777" w:rsidR="00E16572" w:rsidRPr="00E16572" w:rsidRDefault="00E16572" w:rsidP="00E16572">
            <w:pPr>
              <w:spacing w:line="240" w:lineRule="auto"/>
              <w:ind w:firstLine="0"/>
              <w:rPr>
                <w:ins w:id="6317" w:author="Nate Bachmeier [AWS-SA]" w:date="2023-02-25T11:26:00Z"/>
                <w:rFonts w:ascii="Calibri" w:eastAsia="Times New Roman" w:hAnsi="Calibri" w:cs="Calibri"/>
                <w:b w:val="0"/>
                <w:bCs w:val="0"/>
                <w:color w:val="000000"/>
                <w:sz w:val="22"/>
                <w:rPrChange w:id="6318" w:author="Nate Bachmeier [AWS-SA]" w:date="2023-02-25T11:29:00Z">
                  <w:rPr>
                    <w:ins w:id="6319" w:author="Nate Bachmeier [AWS-SA]" w:date="2023-02-25T11:26:00Z"/>
                    <w:rFonts w:ascii="Calibri" w:eastAsia="Times New Roman" w:hAnsi="Calibri" w:cs="Calibri"/>
                    <w:color w:val="000000"/>
                    <w:sz w:val="22"/>
                  </w:rPr>
                </w:rPrChange>
              </w:rPr>
            </w:pPr>
            <w:ins w:id="6320" w:author="Nate Bachmeier [AWS-SA]" w:date="2023-02-25T11:26:00Z">
              <w:r w:rsidRPr="00E16572">
                <w:rPr>
                  <w:rFonts w:ascii="Calibri" w:eastAsia="Times New Roman" w:hAnsi="Calibri" w:cs="Calibri"/>
                  <w:color w:val="000000"/>
                  <w:sz w:val="22"/>
                </w:rPr>
                <w:t>pouring wine</w:t>
              </w:r>
            </w:ins>
          </w:p>
        </w:tc>
        <w:tc>
          <w:tcPr>
            <w:tcW w:w="5348" w:type="dxa"/>
            <w:noWrap/>
            <w:hideMark/>
            <w:tcPrChange w:id="6321" w:author="Nate Bachmeier [AWS-SA]" w:date="2023-02-26T11:07:00Z">
              <w:tcPr>
                <w:tcW w:w="960" w:type="dxa"/>
                <w:tcBorders>
                  <w:top w:val="nil"/>
                  <w:left w:val="nil"/>
                  <w:bottom w:val="nil"/>
                  <w:right w:val="nil"/>
                </w:tcBorders>
                <w:shd w:val="clear" w:color="auto" w:fill="auto"/>
                <w:noWrap/>
                <w:vAlign w:val="bottom"/>
                <w:hideMark/>
              </w:tcPr>
            </w:tcPrChange>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22" w:author="Nate Bachmeier [AWS-SA]" w:date="2023-02-25T11:26:00Z"/>
                <w:rFonts w:ascii="Calibri" w:eastAsia="Times New Roman" w:hAnsi="Calibri" w:cs="Calibri"/>
                <w:color w:val="000000"/>
                <w:sz w:val="22"/>
              </w:rPr>
            </w:pPr>
            <w:ins w:id="6323" w:author="Nate Bachmeier [AWS-SA]" w:date="2023-02-25T11:26:00Z">
              <w:r w:rsidRPr="00E16572">
                <w:rPr>
                  <w:rFonts w:ascii="Calibri" w:eastAsia="Times New Roman" w:hAnsi="Calibri" w:cs="Calibri"/>
                  <w:color w:val="000000"/>
                  <w:sz w:val="22"/>
                </w:rPr>
                <w:t>512</w:t>
              </w:r>
            </w:ins>
          </w:p>
        </w:tc>
      </w:tr>
      <w:tr w:rsidR="00E16572" w:rsidRPr="00E16572" w14:paraId="7E70EF74" w14:textId="77777777" w:rsidTr="005D1D3E">
        <w:trPr>
          <w:cnfStyle w:val="000000100000" w:firstRow="0" w:lastRow="0" w:firstColumn="0" w:lastColumn="0" w:oddVBand="0" w:evenVBand="0" w:oddHBand="1" w:evenHBand="0" w:firstRowFirstColumn="0" w:firstRowLastColumn="0" w:lastRowFirstColumn="0" w:lastRowLastColumn="0"/>
          <w:trHeight w:val="300"/>
          <w:ins w:id="6324" w:author="Nate Bachmeier [AWS-SA]" w:date="2023-02-25T11:26:00Z"/>
          <w:trPrChange w:id="6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26" w:author="Nate Bachmeier [AWS-SA]" w:date="2023-02-26T11:07:00Z">
              <w:tcPr>
                <w:tcW w:w="4740" w:type="dxa"/>
                <w:tcBorders>
                  <w:top w:val="nil"/>
                  <w:left w:val="nil"/>
                  <w:bottom w:val="nil"/>
                  <w:right w:val="nil"/>
                </w:tcBorders>
                <w:shd w:val="clear" w:color="auto" w:fill="auto"/>
                <w:noWrap/>
                <w:vAlign w:val="bottom"/>
                <w:hideMark/>
              </w:tcPr>
            </w:tcPrChange>
          </w:tcPr>
          <w:p w14:paraId="20C33E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27" w:author="Nate Bachmeier [AWS-SA]" w:date="2023-02-25T11:26:00Z"/>
                <w:rFonts w:ascii="Calibri" w:eastAsia="Times New Roman" w:hAnsi="Calibri" w:cs="Calibri"/>
                <w:b w:val="0"/>
                <w:bCs w:val="0"/>
                <w:color w:val="000000"/>
                <w:sz w:val="22"/>
                <w:rPrChange w:id="6328" w:author="Nate Bachmeier [AWS-SA]" w:date="2023-02-25T11:29:00Z">
                  <w:rPr>
                    <w:ins w:id="6329" w:author="Nate Bachmeier [AWS-SA]" w:date="2023-02-25T11:26:00Z"/>
                    <w:rFonts w:ascii="Calibri" w:eastAsia="Times New Roman" w:hAnsi="Calibri" w:cs="Calibri"/>
                    <w:color w:val="000000"/>
                    <w:sz w:val="22"/>
                  </w:rPr>
                </w:rPrChange>
              </w:rPr>
            </w:pPr>
            <w:ins w:id="6330" w:author="Nate Bachmeier [AWS-SA]" w:date="2023-02-25T11:26:00Z">
              <w:r w:rsidRPr="00E16572">
                <w:rPr>
                  <w:rFonts w:ascii="Calibri" w:eastAsia="Times New Roman" w:hAnsi="Calibri" w:cs="Calibri"/>
                  <w:color w:val="000000"/>
                  <w:sz w:val="22"/>
                </w:rPr>
                <w:t>preparing salad</w:t>
              </w:r>
            </w:ins>
          </w:p>
        </w:tc>
        <w:tc>
          <w:tcPr>
            <w:tcW w:w="5348" w:type="dxa"/>
            <w:noWrap/>
            <w:hideMark/>
            <w:tcPrChange w:id="6331" w:author="Nate Bachmeier [AWS-SA]" w:date="2023-02-26T11:07:00Z">
              <w:tcPr>
                <w:tcW w:w="960" w:type="dxa"/>
                <w:tcBorders>
                  <w:top w:val="nil"/>
                  <w:left w:val="nil"/>
                  <w:bottom w:val="nil"/>
                  <w:right w:val="nil"/>
                </w:tcBorders>
                <w:shd w:val="clear" w:color="auto" w:fill="auto"/>
                <w:noWrap/>
                <w:vAlign w:val="bottom"/>
                <w:hideMark/>
              </w:tcPr>
            </w:tcPrChange>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32" w:author="Nate Bachmeier [AWS-SA]" w:date="2023-02-25T11:26:00Z"/>
                <w:rFonts w:ascii="Calibri" w:eastAsia="Times New Roman" w:hAnsi="Calibri" w:cs="Calibri"/>
                <w:color w:val="000000"/>
                <w:sz w:val="22"/>
              </w:rPr>
            </w:pPr>
            <w:ins w:id="6333" w:author="Nate Bachmeier [AWS-SA]" w:date="2023-02-25T11:26:00Z">
              <w:r w:rsidRPr="00E16572">
                <w:rPr>
                  <w:rFonts w:ascii="Calibri" w:eastAsia="Times New Roman" w:hAnsi="Calibri" w:cs="Calibri"/>
                  <w:color w:val="000000"/>
                  <w:sz w:val="22"/>
                </w:rPr>
                <w:t>804</w:t>
              </w:r>
            </w:ins>
          </w:p>
        </w:tc>
      </w:tr>
      <w:tr w:rsidR="00E16572" w:rsidRPr="00E16572" w14:paraId="08605E26" w14:textId="77777777" w:rsidTr="005D1D3E">
        <w:trPr>
          <w:trHeight w:val="300"/>
          <w:ins w:id="6334" w:author="Nate Bachmeier [AWS-SA]" w:date="2023-02-25T11:26:00Z"/>
          <w:trPrChange w:id="6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36" w:author="Nate Bachmeier [AWS-SA]" w:date="2023-02-26T11:07:00Z">
              <w:tcPr>
                <w:tcW w:w="4740" w:type="dxa"/>
                <w:tcBorders>
                  <w:top w:val="nil"/>
                  <w:left w:val="nil"/>
                  <w:bottom w:val="nil"/>
                  <w:right w:val="nil"/>
                </w:tcBorders>
                <w:shd w:val="clear" w:color="auto" w:fill="auto"/>
                <w:noWrap/>
                <w:vAlign w:val="bottom"/>
                <w:hideMark/>
              </w:tcPr>
            </w:tcPrChange>
          </w:tcPr>
          <w:p w14:paraId="4D9F2ADA" w14:textId="77777777" w:rsidR="00E16572" w:rsidRPr="00E16572" w:rsidRDefault="00E16572" w:rsidP="00E16572">
            <w:pPr>
              <w:spacing w:line="240" w:lineRule="auto"/>
              <w:ind w:firstLine="0"/>
              <w:rPr>
                <w:ins w:id="6337" w:author="Nate Bachmeier [AWS-SA]" w:date="2023-02-25T11:26:00Z"/>
                <w:rFonts w:ascii="Calibri" w:eastAsia="Times New Roman" w:hAnsi="Calibri" w:cs="Calibri"/>
                <w:b w:val="0"/>
                <w:bCs w:val="0"/>
                <w:color w:val="000000"/>
                <w:sz w:val="22"/>
                <w:rPrChange w:id="6338" w:author="Nate Bachmeier [AWS-SA]" w:date="2023-02-25T11:29:00Z">
                  <w:rPr>
                    <w:ins w:id="6339" w:author="Nate Bachmeier [AWS-SA]" w:date="2023-02-25T11:26:00Z"/>
                    <w:rFonts w:ascii="Calibri" w:eastAsia="Times New Roman" w:hAnsi="Calibri" w:cs="Calibri"/>
                    <w:color w:val="000000"/>
                    <w:sz w:val="22"/>
                  </w:rPr>
                </w:rPrChange>
              </w:rPr>
            </w:pPr>
            <w:ins w:id="6340" w:author="Nate Bachmeier [AWS-SA]" w:date="2023-02-25T11:26:00Z">
              <w:r w:rsidRPr="00E16572">
                <w:rPr>
                  <w:rFonts w:ascii="Calibri" w:eastAsia="Times New Roman" w:hAnsi="Calibri" w:cs="Calibri"/>
                  <w:color w:val="000000"/>
                  <w:sz w:val="22"/>
                </w:rPr>
                <w:t>presenting weather forecast</w:t>
              </w:r>
            </w:ins>
          </w:p>
        </w:tc>
        <w:tc>
          <w:tcPr>
            <w:tcW w:w="5348" w:type="dxa"/>
            <w:noWrap/>
            <w:hideMark/>
            <w:tcPrChange w:id="6341" w:author="Nate Bachmeier [AWS-SA]" w:date="2023-02-26T11:07:00Z">
              <w:tcPr>
                <w:tcW w:w="960" w:type="dxa"/>
                <w:tcBorders>
                  <w:top w:val="nil"/>
                  <w:left w:val="nil"/>
                  <w:bottom w:val="nil"/>
                  <w:right w:val="nil"/>
                </w:tcBorders>
                <w:shd w:val="clear" w:color="auto" w:fill="auto"/>
                <w:noWrap/>
                <w:vAlign w:val="bottom"/>
                <w:hideMark/>
              </w:tcPr>
            </w:tcPrChange>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42" w:author="Nate Bachmeier [AWS-SA]" w:date="2023-02-25T11:26:00Z"/>
                <w:rFonts w:ascii="Calibri" w:eastAsia="Times New Roman" w:hAnsi="Calibri" w:cs="Calibri"/>
                <w:color w:val="000000"/>
                <w:sz w:val="22"/>
              </w:rPr>
            </w:pPr>
            <w:ins w:id="6343" w:author="Nate Bachmeier [AWS-SA]" w:date="2023-02-25T11:26:00Z">
              <w:r w:rsidRPr="00E16572">
                <w:rPr>
                  <w:rFonts w:ascii="Calibri" w:eastAsia="Times New Roman" w:hAnsi="Calibri" w:cs="Calibri"/>
                  <w:color w:val="000000"/>
                  <w:sz w:val="22"/>
                </w:rPr>
                <w:t>859</w:t>
              </w:r>
            </w:ins>
          </w:p>
        </w:tc>
      </w:tr>
      <w:tr w:rsidR="00E16572" w:rsidRPr="00E16572" w14:paraId="09FE0BE0" w14:textId="77777777" w:rsidTr="005D1D3E">
        <w:trPr>
          <w:cnfStyle w:val="000000100000" w:firstRow="0" w:lastRow="0" w:firstColumn="0" w:lastColumn="0" w:oddVBand="0" w:evenVBand="0" w:oddHBand="1" w:evenHBand="0" w:firstRowFirstColumn="0" w:firstRowLastColumn="0" w:lastRowFirstColumn="0" w:lastRowLastColumn="0"/>
          <w:trHeight w:val="300"/>
          <w:ins w:id="6344" w:author="Nate Bachmeier [AWS-SA]" w:date="2023-02-25T11:26:00Z"/>
          <w:trPrChange w:id="6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46" w:author="Nate Bachmeier [AWS-SA]" w:date="2023-02-26T11:07:00Z">
              <w:tcPr>
                <w:tcW w:w="4740" w:type="dxa"/>
                <w:tcBorders>
                  <w:top w:val="nil"/>
                  <w:left w:val="nil"/>
                  <w:bottom w:val="nil"/>
                  <w:right w:val="nil"/>
                </w:tcBorders>
                <w:shd w:val="clear" w:color="auto" w:fill="auto"/>
                <w:noWrap/>
                <w:vAlign w:val="bottom"/>
                <w:hideMark/>
              </w:tcPr>
            </w:tcPrChange>
          </w:tcPr>
          <w:p w14:paraId="740893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47" w:author="Nate Bachmeier [AWS-SA]" w:date="2023-02-25T11:26:00Z"/>
                <w:rFonts w:ascii="Calibri" w:eastAsia="Times New Roman" w:hAnsi="Calibri" w:cs="Calibri"/>
                <w:b w:val="0"/>
                <w:bCs w:val="0"/>
                <w:color w:val="000000"/>
                <w:sz w:val="22"/>
                <w:rPrChange w:id="6348" w:author="Nate Bachmeier [AWS-SA]" w:date="2023-02-25T11:29:00Z">
                  <w:rPr>
                    <w:ins w:id="6349" w:author="Nate Bachmeier [AWS-SA]" w:date="2023-02-25T11:26:00Z"/>
                    <w:rFonts w:ascii="Calibri" w:eastAsia="Times New Roman" w:hAnsi="Calibri" w:cs="Calibri"/>
                    <w:color w:val="000000"/>
                    <w:sz w:val="22"/>
                  </w:rPr>
                </w:rPrChange>
              </w:rPr>
            </w:pPr>
            <w:ins w:id="6350" w:author="Nate Bachmeier [AWS-SA]" w:date="2023-02-25T11:26:00Z">
              <w:r w:rsidRPr="00E16572">
                <w:rPr>
                  <w:rFonts w:ascii="Calibri" w:eastAsia="Times New Roman" w:hAnsi="Calibri" w:cs="Calibri"/>
                  <w:color w:val="000000"/>
                  <w:sz w:val="22"/>
                </w:rPr>
                <w:t>pretending to be a statue</w:t>
              </w:r>
            </w:ins>
          </w:p>
        </w:tc>
        <w:tc>
          <w:tcPr>
            <w:tcW w:w="5348" w:type="dxa"/>
            <w:noWrap/>
            <w:hideMark/>
            <w:tcPrChange w:id="6351" w:author="Nate Bachmeier [AWS-SA]" w:date="2023-02-26T11:07:00Z">
              <w:tcPr>
                <w:tcW w:w="960" w:type="dxa"/>
                <w:tcBorders>
                  <w:top w:val="nil"/>
                  <w:left w:val="nil"/>
                  <w:bottom w:val="nil"/>
                  <w:right w:val="nil"/>
                </w:tcBorders>
                <w:shd w:val="clear" w:color="auto" w:fill="auto"/>
                <w:noWrap/>
                <w:vAlign w:val="bottom"/>
                <w:hideMark/>
              </w:tcPr>
            </w:tcPrChange>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52" w:author="Nate Bachmeier [AWS-SA]" w:date="2023-02-25T11:26:00Z"/>
                <w:rFonts w:ascii="Calibri" w:eastAsia="Times New Roman" w:hAnsi="Calibri" w:cs="Calibri"/>
                <w:color w:val="000000"/>
                <w:sz w:val="22"/>
              </w:rPr>
            </w:pPr>
            <w:ins w:id="6353" w:author="Nate Bachmeier [AWS-SA]" w:date="2023-02-25T11:26:00Z">
              <w:r w:rsidRPr="00E16572">
                <w:rPr>
                  <w:rFonts w:ascii="Calibri" w:eastAsia="Times New Roman" w:hAnsi="Calibri" w:cs="Calibri"/>
                  <w:color w:val="000000"/>
                  <w:sz w:val="22"/>
                </w:rPr>
                <w:t>610</w:t>
              </w:r>
            </w:ins>
          </w:p>
        </w:tc>
      </w:tr>
      <w:tr w:rsidR="00E16572" w:rsidRPr="00E16572" w14:paraId="576CB84A" w14:textId="77777777" w:rsidTr="005D1D3E">
        <w:trPr>
          <w:trHeight w:val="300"/>
          <w:ins w:id="6354" w:author="Nate Bachmeier [AWS-SA]" w:date="2023-02-25T11:26:00Z"/>
          <w:trPrChange w:id="6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56" w:author="Nate Bachmeier [AWS-SA]" w:date="2023-02-26T11:07:00Z">
              <w:tcPr>
                <w:tcW w:w="4740" w:type="dxa"/>
                <w:tcBorders>
                  <w:top w:val="nil"/>
                  <w:left w:val="nil"/>
                  <w:bottom w:val="nil"/>
                  <w:right w:val="nil"/>
                </w:tcBorders>
                <w:shd w:val="clear" w:color="auto" w:fill="auto"/>
                <w:noWrap/>
                <w:vAlign w:val="bottom"/>
                <w:hideMark/>
              </w:tcPr>
            </w:tcPrChange>
          </w:tcPr>
          <w:p w14:paraId="721A4B44" w14:textId="77777777" w:rsidR="00E16572" w:rsidRPr="00E16572" w:rsidRDefault="00E16572" w:rsidP="00E16572">
            <w:pPr>
              <w:spacing w:line="240" w:lineRule="auto"/>
              <w:ind w:firstLine="0"/>
              <w:rPr>
                <w:ins w:id="6357" w:author="Nate Bachmeier [AWS-SA]" w:date="2023-02-25T11:26:00Z"/>
                <w:rFonts w:ascii="Calibri" w:eastAsia="Times New Roman" w:hAnsi="Calibri" w:cs="Calibri"/>
                <w:b w:val="0"/>
                <w:bCs w:val="0"/>
                <w:color w:val="000000"/>
                <w:sz w:val="22"/>
                <w:rPrChange w:id="6358" w:author="Nate Bachmeier [AWS-SA]" w:date="2023-02-25T11:29:00Z">
                  <w:rPr>
                    <w:ins w:id="6359" w:author="Nate Bachmeier [AWS-SA]" w:date="2023-02-25T11:26:00Z"/>
                    <w:rFonts w:ascii="Calibri" w:eastAsia="Times New Roman" w:hAnsi="Calibri" w:cs="Calibri"/>
                    <w:color w:val="000000"/>
                    <w:sz w:val="22"/>
                  </w:rPr>
                </w:rPrChange>
              </w:rPr>
            </w:pPr>
            <w:ins w:id="6360" w:author="Nate Bachmeier [AWS-SA]" w:date="2023-02-25T11:26:00Z">
              <w:r w:rsidRPr="00E16572">
                <w:rPr>
                  <w:rFonts w:ascii="Calibri" w:eastAsia="Times New Roman" w:hAnsi="Calibri" w:cs="Calibri"/>
                  <w:color w:val="000000"/>
                  <w:sz w:val="22"/>
                </w:rPr>
                <w:t>pull ups</w:t>
              </w:r>
            </w:ins>
          </w:p>
        </w:tc>
        <w:tc>
          <w:tcPr>
            <w:tcW w:w="5348" w:type="dxa"/>
            <w:noWrap/>
            <w:hideMark/>
            <w:tcPrChange w:id="6361" w:author="Nate Bachmeier [AWS-SA]" w:date="2023-02-26T11:07:00Z">
              <w:tcPr>
                <w:tcW w:w="960" w:type="dxa"/>
                <w:tcBorders>
                  <w:top w:val="nil"/>
                  <w:left w:val="nil"/>
                  <w:bottom w:val="nil"/>
                  <w:right w:val="nil"/>
                </w:tcBorders>
                <w:shd w:val="clear" w:color="auto" w:fill="auto"/>
                <w:noWrap/>
                <w:vAlign w:val="bottom"/>
                <w:hideMark/>
              </w:tcPr>
            </w:tcPrChange>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62" w:author="Nate Bachmeier [AWS-SA]" w:date="2023-02-25T11:26:00Z"/>
                <w:rFonts w:ascii="Calibri" w:eastAsia="Times New Roman" w:hAnsi="Calibri" w:cs="Calibri"/>
                <w:color w:val="000000"/>
                <w:sz w:val="22"/>
              </w:rPr>
            </w:pPr>
            <w:ins w:id="6363" w:author="Nate Bachmeier [AWS-SA]" w:date="2023-02-25T11:26:00Z">
              <w:r w:rsidRPr="00E16572">
                <w:rPr>
                  <w:rFonts w:ascii="Calibri" w:eastAsia="Times New Roman" w:hAnsi="Calibri" w:cs="Calibri"/>
                  <w:color w:val="000000"/>
                  <w:sz w:val="22"/>
                </w:rPr>
                <w:t>736</w:t>
              </w:r>
            </w:ins>
          </w:p>
        </w:tc>
      </w:tr>
      <w:tr w:rsidR="00E16572" w:rsidRPr="00E16572" w14:paraId="32CB77A9" w14:textId="77777777" w:rsidTr="005D1D3E">
        <w:trPr>
          <w:cnfStyle w:val="000000100000" w:firstRow="0" w:lastRow="0" w:firstColumn="0" w:lastColumn="0" w:oddVBand="0" w:evenVBand="0" w:oddHBand="1" w:evenHBand="0" w:firstRowFirstColumn="0" w:firstRowLastColumn="0" w:lastRowFirstColumn="0" w:lastRowLastColumn="0"/>
          <w:trHeight w:val="300"/>
          <w:ins w:id="6364" w:author="Nate Bachmeier [AWS-SA]" w:date="2023-02-25T11:26:00Z"/>
          <w:trPrChange w:id="6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66" w:author="Nate Bachmeier [AWS-SA]" w:date="2023-02-26T11:07:00Z">
              <w:tcPr>
                <w:tcW w:w="4740" w:type="dxa"/>
                <w:tcBorders>
                  <w:top w:val="nil"/>
                  <w:left w:val="nil"/>
                  <w:bottom w:val="nil"/>
                  <w:right w:val="nil"/>
                </w:tcBorders>
                <w:shd w:val="clear" w:color="auto" w:fill="auto"/>
                <w:noWrap/>
                <w:vAlign w:val="bottom"/>
                <w:hideMark/>
              </w:tcPr>
            </w:tcPrChange>
          </w:tcPr>
          <w:p w14:paraId="00E6C2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67" w:author="Nate Bachmeier [AWS-SA]" w:date="2023-02-25T11:26:00Z"/>
                <w:rFonts w:ascii="Calibri" w:eastAsia="Times New Roman" w:hAnsi="Calibri" w:cs="Calibri"/>
                <w:b w:val="0"/>
                <w:bCs w:val="0"/>
                <w:color w:val="000000"/>
                <w:sz w:val="22"/>
                <w:rPrChange w:id="6368" w:author="Nate Bachmeier [AWS-SA]" w:date="2023-02-25T11:29:00Z">
                  <w:rPr>
                    <w:ins w:id="6369" w:author="Nate Bachmeier [AWS-SA]" w:date="2023-02-25T11:26:00Z"/>
                    <w:rFonts w:ascii="Calibri" w:eastAsia="Times New Roman" w:hAnsi="Calibri" w:cs="Calibri"/>
                    <w:color w:val="000000"/>
                    <w:sz w:val="22"/>
                  </w:rPr>
                </w:rPrChange>
              </w:rPr>
            </w:pPr>
            <w:ins w:id="6370" w:author="Nate Bachmeier [AWS-SA]" w:date="2023-02-25T11:26:00Z">
              <w:r w:rsidRPr="00E16572">
                <w:rPr>
                  <w:rFonts w:ascii="Calibri" w:eastAsia="Times New Roman" w:hAnsi="Calibri" w:cs="Calibri"/>
                  <w:color w:val="000000"/>
                  <w:sz w:val="22"/>
                </w:rPr>
                <w:t>pulling espresso shot</w:t>
              </w:r>
            </w:ins>
          </w:p>
        </w:tc>
        <w:tc>
          <w:tcPr>
            <w:tcW w:w="5348" w:type="dxa"/>
            <w:noWrap/>
            <w:hideMark/>
            <w:tcPrChange w:id="6371" w:author="Nate Bachmeier [AWS-SA]" w:date="2023-02-26T11:07:00Z">
              <w:tcPr>
                <w:tcW w:w="960" w:type="dxa"/>
                <w:tcBorders>
                  <w:top w:val="nil"/>
                  <w:left w:val="nil"/>
                  <w:bottom w:val="nil"/>
                  <w:right w:val="nil"/>
                </w:tcBorders>
                <w:shd w:val="clear" w:color="auto" w:fill="auto"/>
                <w:noWrap/>
                <w:vAlign w:val="bottom"/>
                <w:hideMark/>
              </w:tcPr>
            </w:tcPrChange>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72" w:author="Nate Bachmeier [AWS-SA]" w:date="2023-02-25T11:26:00Z"/>
                <w:rFonts w:ascii="Calibri" w:eastAsia="Times New Roman" w:hAnsi="Calibri" w:cs="Calibri"/>
                <w:color w:val="000000"/>
                <w:sz w:val="22"/>
              </w:rPr>
            </w:pPr>
            <w:ins w:id="6373" w:author="Nate Bachmeier [AWS-SA]" w:date="2023-02-25T11:26:00Z">
              <w:r w:rsidRPr="00E16572">
                <w:rPr>
                  <w:rFonts w:ascii="Calibri" w:eastAsia="Times New Roman" w:hAnsi="Calibri" w:cs="Calibri"/>
                  <w:color w:val="000000"/>
                  <w:sz w:val="22"/>
                </w:rPr>
                <w:t>495</w:t>
              </w:r>
            </w:ins>
          </w:p>
        </w:tc>
      </w:tr>
      <w:tr w:rsidR="00E16572" w:rsidRPr="00E16572" w14:paraId="2539BFD4" w14:textId="77777777" w:rsidTr="005D1D3E">
        <w:trPr>
          <w:trHeight w:val="300"/>
          <w:ins w:id="6374" w:author="Nate Bachmeier [AWS-SA]" w:date="2023-02-25T11:26:00Z"/>
          <w:trPrChange w:id="6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76" w:author="Nate Bachmeier [AWS-SA]" w:date="2023-02-26T11:07:00Z">
              <w:tcPr>
                <w:tcW w:w="4740" w:type="dxa"/>
                <w:tcBorders>
                  <w:top w:val="nil"/>
                  <w:left w:val="nil"/>
                  <w:bottom w:val="nil"/>
                  <w:right w:val="nil"/>
                </w:tcBorders>
                <w:shd w:val="clear" w:color="auto" w:fill="auto"/>
                <w:noWrap/>
                <w:vAlign w:val="bottom"/>
                <w:hideMark/>
              </w:tcPr>
            </w:tcPrChange>
          </w:tcPr>
          <w:p w14:paraId="42BA4AE6" w14:textId="77777777" w:rsidR="00E16572" w:rsidRPr="00E16572" w:rsidRDefault="00E16572" w:rsidP="00E16572">
            <w:pPr>
              <w:spacing w:line="240" w:lineRule="auto"/>
              <w:ind w:firstLine="0"/>
              <w:rPr>
                <w:ins w:id="6377" w:author="Nate Bachmeier [AWS-SA]" w:date="2023-02-25T11:26:00Z"/>
                <w:rFonts w:ascii="Calibri" w:eastAsia="Times New Roman" w:hAnsi="Calibri" w:cs="Calibri"/>
                <w:b w:val="0"/>
                <w:bCs w:val="0"/>
                <w:color w:val="000000"/>
                <w:sz w:val="22"/>
                <w:rPrChange w:id="6378" w:author="Nate Bachmeier [AWS-SA]" w:date="2023-02-25T11:29:00Z">
                  <w:rPr>
                    <w:ins w:id="6379" w:author="Nate Bachmeier [AWS-SA]" w:date="2023-02-25T11:26:00Z"/>
                    <w:rFonts w:ascii="Calibri" w:eastAsia="Times New Roman" w:hAnsi="Calibri" w:cs="Calibri"/>
                    <w:color w:val="000000"/>
                    <w:sz w:val="22"/>
                  </w:rPr>
                </w:rPrChange>
              </w:rPr>
            </w:pPr>
            <w:ins w:id="6380" w:author="Nate Bachmeier [AWS-SA]" w:date="2023-02-25T11:26:00Z">
              <w:r w:rsidRPr="00E16572">
                <w:rPr>
                  <w:rFonts w:ascii="Calibri" w:eastAsia="Times New Roman" w:hAnsi="Calibri" w:cs="Calibri"/>
                  <w:color w:val="000000"/>
                  <w:sz w:val="22"/>
                </w:rPr>
                <w:t>pulling rope (game)</w:t>
              </w:r>
            </w:ins>
          </w:p>
        </w:tc>
        <w:tc>
          <w:tcPr>
            <w:tcW w:w="5348" w:type="dxa"/>
            <w:noWrap/>
            <w:hideMark/>
            <w:tcPrChange w:id="6381" w:author="Nate Bachmeier [AWS-SA]" w:date="2023-02-26T11:07:00Z">
              <w:tcPr>
                <w:tcW w:w="960" w:type="dxa"/>
                <w:tcBorders>
                  <w:top w:val="nil"/>
                  <w:left w:val="nil"/>
                  <w:bottom w:val="nil"/>
                  <w:right w:val="nil"/>
                </w:tcBorders>
                <w:shd w:val="clear" w:color="auto" w:fill="auto"/>
                <w:noWrap/>
                <w:vAlign w:val="bottom"/>
                <w:hideMark/>
              </w:tcPr>
            </w:tcPrChange>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82" w:author="Nate Bachmeier [AWS-SA]" w:date="2023-02-25T11:26:00Z"/>
                <w:rFonts w:ascii="Calibri" w:eastAsia="Times New Roman" w:hAnsi="Calibri" w:cs="Calibri"/>
                <w:color w:val="000000"/>
                <w:sz w:val="22"/>
              </w:rPr>
            </w:pPr>
            <w:ins w:id="6383" w:author="Nate Bachmeier [AWS-SA]" w:date="2023-02-25T11:26:00Z">
              <w:r w:rsidRPr="00E16572">
                <w:rPr>
                  <w:rFonts w:ascii="Calibri" w:eastAsia="Times New Roman" w:hAnsi="Calibri" w:cs="Calibri"/>
                  <w:color w:val="000000"/>
                  <w:sz w:val="22"/>
                </w:rPr>
                <w:t>784</w:t>
              </w:r>
            </w:ins>
          </w:p>
        </w:tc>
      </w:tr>
      <w:tr w:rsidR="00E16572" w:rsidRPr="00E16572" w14:paraId="03122E91" w14:textId="77777777" w:rsidTr="005D1D3E">
        <w:trPr>
          <w:cnfStyle w:val="000000100000" w:firstRow="0" w:lastRow="0" w:firstColumn="0" w:lastColumn="0" w:oddVBand="0" w:evenVBand="0" w:oddHBand="1" w:evenHBand="0" w:firstRowFirstColumn="0" w:firstRowLastColumn="0" w:lastRowFirstColumn="0" w:lastRowLastColumn="0"/>
          <w:trHeight w:val="300"/>
          <w:ins w:id="6384" w:author="Nate Bachmeier [AWS-SA]" w:date="2023-02-25T11:26:00Z"/>
          <w:trPrChange w:id="6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86" w:author="Nate Bachmeier [AWS-SA]" w:date="2023-02-26T11:07:00Z">
              <w:tcPr>
                <w:tcW w:w="4740" w:type="dxa"/>
                <w:tcBorders>
                  <w:top w:val="nil"/>
                  <w:left w:val="nil"/>
                  <w:bottom w:val="nil"/>
                  <w:right w:val="nil"/>
                </w:tcBorders>
                <w:shd w:val="clear" w:color="auto" w:fill="auto"/>
                <w:noWrap/>
                <w:vAlign w:val="bottom"/>
                <w:hideMark/>
              </w:tcPr>
            </w:tcPrChange>
          </w:tcPr>
          <w:p w14:paraId="3380ED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87" w:author="Nate Bachmeier [AWS-SA]" w:date="2023-02-25T11:26:00Z"/>
                <w:rFonts w:ascii="Calibri" w:eastAsia="Times New Roman" w:hAnsi="Calibri" w:cs="Calibri"/>
                <w:b w:val="0"/>
                <w:bCs w:val="0"/>
                <w:color w:val="000000"/>
                <w:sz w:val="22"/>
                <w:rPrChange w:id="6388" w:author="Nate Bachmeier [AWS-SA]" w:date="2023-02-25T11:29:00Z">
                  <w:rPr>
                    <w:ins w:id="6389" w:author="Nate Bachmeier [AWS-SA]" w:date="2023-02-25T11:26:00Z"/>
                    <w:rFonts w:ascii="Calibri" w:eastAsia="Times New Roman" w:hAnsi="Calibri" w:cs="Calibri"/>
                    <w:color w:val="000000"/>
                    <w:sz w:val="22"/>
                  </w:rPr>
                </w:rPrChange>
              </w:rPr>
            </w:pPr>
            <w:ins w:id="6390" w:author="Nate Bachmeier [AWS-SA]" w:date="2023-02-25T11:26:00Z">
              <w:r w:rsidRPr="00E16572">
                <w:rPr>
                  <w:rFonts w:ascii="Calibri" w:eastAsia="Times New Roman" w:hAnsi="Calibri" w:cs="Calibri"/>
                  <w:color w:val="000000"/>
                  <w:sz w:val="22"/>
                </w:rPr>
                <w:t>pumping fist</w:t>
              </w:r>
            </w:ins>
          </w:p>
        </w:tc>
        <w:tc>
          <w:tcPr>
            <w:tcW w:w="5348" w:type="dxa"/>
            <w:noWrap/>
            <w:hideMark/>
            <w:tcPrChange w:id="6391" w:author="Nate Bachmeier [AWS-SA]" w:date="2023-02-26T11:07:00Z">
              <w:tcPr>
                <w:tcW w:w="960" w:type="dxa"/>
                <w:tcBorders>
                  <w:top w:val="nil"/>
                  <w:left w:val="nil"/>
                  <w:bottom w:val="nil"/>
                  <w:right w:val="nil"/>
                </w:tcBorders>
                <w:shd w:val="clear" w:color="auto" w:fill="auto"/>
                <w:noWrap/>
                <w:vAlign w:val="bottom"/>
                <w:hideMark/>
              </w:tcPr>
            </w:tcPrChange>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92" w:author="Nate Bachmeier [AWS-SA]" w:date="2023-02-25T11:26:00Z"/>
                <w:rFonts w:ascii="Calibri" w:eastAsia="Times New Roman" w:hAnsi="Calibri" w:cs="Calibri"/>
                <w:color w:val="000000"/>
                <w:sz w:val="22"/>
              </w:rPr>
            </w:pPr>
            <w:ins w:id="6393" w:author="Nate Bachmeier [AWS-SA]" w:date="2023-02-25T11:26:00Z">
              <w:r w:rsidRPr="00E16572">
                <w:rPr>
                  <w:rFonts w:ascii="Calibri" w:eastAsia="Times New Roman" w:hAnsi="Calibri" w:cs="Calibri"/>
                  <w:color w:val="000000"/>
                  <w:sz w:val="22"/>
                </w:rPr>
                <w:t>596</w:t>
              </w:r>
            </w:ins>
          </w:p>
        </w:tc>
      </w:tr>
      <w:tr w:rsidR="00E16572" w:rsidRPr="00E16572" w14:paraId="28A0EB2B" w14:textId="77777777" w:rsidTr="005D1D3E">
        <w:trPr>
          <w:trHeight w:val="300"/>
          <w:ins w:id="6394" w:author="Nate Bachmeier [AWS-SA]" w:date="2023-02-25T11:26:00Z"/>
          <w:trPrChange w:id="6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96" w:author="Nate Bachmeier [AWS-SA]" w:date="2023-02-26T11:07:00Z">
              <w:tcPr>
                <w:tcW w:w="4740" w:type="dxa"/>
                <w:tcBorders>
                  <w:top w:val="nil"/>
                  <w:left w:val="nil"/>
                  <w:bottom w:val="nil"/>
                  <w:right w:val="nil"/>
                </w:tcBorders>
                <w:shd w:val="clear" w:color="auto" w:fill="auto"/>
                <w:noWrap/>
                <w:vAlign w:val="bottom"/>
                <w:hideMark/>
              </w:tcPr>
            </w:tcPrChange>
          </w:tcPr>
          <w:p w14:paraId="6B9125CC" w14:textId="77777777" w:rsidR="00E16572" w:rsidRPr="00E16572" w:rsidRDefault="00E16572" w:rsidP="00E16572">
            <w:pPr>
              <w:spacing w:line="240" w:lineRule="auto"/>
              <w:ind w:firstLine="0"/>
              <w:rPr>
                <w:ins w:id="6397" w:author="Nate Bachmeier [AWS-SA]" w:date="2023-02-25T11:26:00Z"/>
                <w:rFonts w:ascii="Calibri" w:eastAsia="Times New Roman" w:hAnsi="Calibri" w:cs="Calibri"/>
                <w:b w:val="0"/>
                <w:bCs w:val="0"/>
                <w:color w:val="000000"/>
                <w:sz w:val="22"/>
                <w:rPrChange w:id="6398" w:author="Nate Bachmeier [AWS-SA]" w:date="2023-02-25T11:29:00Z">
                  <w:rPr>
                    <w:ins w:id="6399" w:author="Nate Bachmeier [AWS-SA]" w:date="2023-02-25T11:26:00Z"/>
                    <w:rFonts w:ascii="Calibri" w:eastAsia="Times New Roman" w:hAnsi="Calibri" w:cs="Calibri"/>
                    <w:color w:val="000000"/>
                    <w:sz w:val="22"/>
                  </w:rPr>
                </w:rPrChange>
              </w:rPr>
            </w:pPr>
            <w:ins w:id="6400" w:author="Nate Bachmeier [AWS-SA]" w:date="2023-02-25T11:26:00Z">
              <w:r w:rsidRPr="00E16572">
                <w:rPr>
                  <w:rFonts w:ascii="Calibri" w:eastAsia="Times New Roman" w:hAnsi="Calibri" w:cs="Calibri"/>
                  <w:color w:val="000000"/>
                  <w:sz w:val="22"/>
                </w:rPr>
                <w:t>pumping gas</w:t>
              </w:r>
            </w:ins>
          </w:p>
        </w:tc>
        <w:tc>
          <w:tcPr>
            <w:tcW w:w="5348" w:type="dxa"/>
            <w:noWrap/>
            <w:hideMark/>
            <w:tcPrChange w:id="6401" w:author="Nate Bachmeier [AWS-SA]" w:date="2023-02-26T11:07:00Z">
              <w:tcPr>
                <w:tcW w:w="960" w:type="dxa"/>
                <w:tcBorders>
                  <w:top w:val="nil"/>
                  <w:left w:val="nil"/>
                  <w:bottom w:val="nil"/>
                  <w:right w:val="nil"/>
                </w:tcBorders>
                <w:shd w:val="clear" w:color="auto" w:fill="auto"/>
                <w:noWrap/>
                <w:vAlign w:val="bottom"/>
                <w:hideMark/>
              </w:tcPr>
            </w:tcPrChange>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02" w:author="Nate Bachmeier [AWS-SA]" w:date="2023-02-25T11:26:00Z"/>
                <w:rFonts w:ascii="Calibri" w:eastAsia="Times New Roman" w:hAnsi="Calibri" w:cs="Calibri"/>
                <w:color w:val="000000"/>
                <w:sz w:val="22"/>
              </w:rPr>
            </w:pPr>
            <w:ins w:id="6403" w:author="Nate Bachmeier [AWS-SA]" w:date="2023-02-25T11:26:00Z">
              <w:r w:rsidRPr="00E16572">
                <w:rPr>
                  <w:rFonts w:ascii="Calibri" w:eastAsia="Times New Roman" w:hAnsi="Calibri" w:cs="Calibri"/>
                  <w:color w:val="000000"/>
                  <w:sz w:val="22"/>
                </w:rPr>
                <w:t>599</w:t>
              </w:r>
            </w:ins>
          </w:p>
        </w:tc>
      </w:tr>
      <w:tr w:rsidR="00E16572" w:rsidRPr="00E16572" w14:paraId="33634F81" w14:textId="77777777" w:rsidTr="005D1D3E">
        <w:trPr>
          <w:cnfStyle w:val="000000100000" w:firstRow="0" w:lastRow="0" w:firstColumn="0" w:lastColumn="0" w:oddVBand="0" w:evenVBand="0" w:oddHBand="1" w:evenHBand="0" w:firstRowFirstColumn="0" w:firstRowLastColumn="0" w:lastRowFirstColumn="0" w:lastRowLastColumn="0"/>
          <w:trHeight w:val="300"/>
          <w:ins w:id="6404" w:author="Nate Bachmeier [AWS-SA]" w:date="2023-02-25T11:26:00Z"/>
          <w:trPrChange w:id="6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06" w:author="Nate Bachmeier [AWS-SA]" w:date="2023-02-26T11:07:00Z">
              <w:tcPr>
                <w:tcW w:w="4740" w:type="dxa"/>
                <w:tcBorders>
                  <w:top w:val="nil"/>
                  <w:left w:val="nil"/>
                  <w:bottom w:val="nil"/>
                  <w:right w:val="nil"/>
                </w:tcBorders>
                <w:shd w:val="clear" w:color="auto" w:fill="auto"/>
                <w:noWrap/>
                <w:vAlign w:val="bottom"/>
                <w:hideMark/>
              </w:tcPr>
            </w:tcPrChange>
          </w:tcPr>
          <w:p w14:paraId="406AA4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07" w:author="Nate Bachmeier [AWS-SA]" w:date="2023-02-25T11:26:00Z"/>
                <w:rFonts w:ascii="Calibri" w:eastAsia="Times New Roman" w:hAnsi="Calibri" w:cs="Calibri"/>
                <w:b w:val="0"/>
                <w:bCs w:val="0"/>
                <w:color w:val="000000"/>
                <w:sz w:val="22"/>
                <w:rPrChange w:id="6408" w:author="Nate Bachmeier [AWS-SA]" w:date="2023-02-25T11:29:00Z">
                  <w:rPr>
                    <w:ins w:id="6409" w:author="Nate Bachmeier [AWS-SA]" w:date="2023-02-25T11:26:00Z"/>
                    <w:rFonts w:ascii="Calibri" w:eastAsia="Times New Roman" w:hAnsi="Calibri" w:cs="Calibri"/>
                    <w:color w:val="000000"/>
                    <w:sz w:val="22"/>
                  </w:rPr>
                </w:rPrChange>
              </w:rPr>
            </w:pPr>
            <w:ins w:id="6410" w:author="Nate Bachmeier [AWS-SA]" w:date="2023-02-25T11:26:00Z">
              <w:r w:rsidRPr="00E16572">
                <w:rPr>
                  <w:rFonts w:ascii="Calibri" w:eastAsia="Times New Roman" w:hAnsi="Calibri" w:cs="Calibri"/>
                  <w:color w:val="000000"/>
                  <w:sz w:val="22"/>
                </w:rPr>
                <w:t>punching bag</w:t>
              </w:r>
            </w:ins>
          </w:p>
        </w:tc>
        <w:tc>
          <w:tcPr>
            <w:tcW w:w="5348" w:type="dxa"/>
            <w:noWrap/>
            <w:hideMark/>
            <w:tcPrChange w:id="6411" w:author="Nate Bachmeier [AWS-SA]" w:date="2023-02-26T11:07:00Z">
              <w:tcPr>
                <w:tcW w:w="960" w:type="dxa"/>
                <w:tcBorders>
                  <w:top w:val="nil"/>
                  <w:left w:val="nil"/>
                  <w:bottom w:val="nil"/>
                  <w:right w:val="nil"/>
                </w:tcBorders>
                <w:shd w:val="clear" w:color="auto" w:fill="auto"/>
                <w:noWrap/>
                <w:vAlign w:val="bottom"/>
                <w:hideMark/>
              </w:tcPr>
            </w:tcPrChange>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12" w:author="Nate Bachmeier [AWS-SA]" w:date="2023-02-25T11:26:00Z"/>
                <w:rFonts w:ascii="Calibri" w:eastAsia="Times New Roman" w:hAnsi="Calibri" w:cs="Calibri"/>
                <w:color w:val="000000"/>
                <w:sz w:val="22"/>
              </w:rPr>
            </w:pPr>
            <w:ins w:id="6413" w:author="Nate Bachmeier [AWS-SA]" w:date="2023-02-25T11:26:00Z">
              <w:r w:rsidRPr="00E16572">
                <w:rPr>
                  <w:rFonts w:ascii="Calibri" w:eastAsia="Times New Roman" w:hAnsi="Calibri" w:cs="Calibri"/>
                  <w:color w:val="000000"/>
                  <w:sz w:val="22"/>
                </w:rPr>
                <w:t>738</w:t>
              </w:r>
            </w:ins>
          </w:p>
        </w:tc>
      </w:tr>
      <w:tr w:rsidR="00E16572" w:rsidRPr="00E16572" w14:paraId="02555815" w14:textId="77777777" w:rsidTr="005D1D3E">
        <w:trPr>
          <w:trHeight w:val="300"/>
          <w:ins w:id="6414" w:author="Nate Bachmeier [AWS-SA]" w:date="2023-02-25T11:26:00Z"/>
          <w:trPrChange w:id="6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16" w:author="Nate Bachmeier [AWS-SA]" w:date="2023-02-26T11:07:00Z">
              <w:tcPr>
                <w:tcW w:w="4740" w:type="dxa"/>
                <w:tcBorders>
                  <w:top w:val="nil"/>
                  <w:left w:val="nil"/>
                  <w:bottom w:val="nil"/>
                  <w:right w:val="nil"/>
                </w:tcBorders>
                <w:shd w:val="clear" w:color="auto" w:fill="auto"/>
                <w:noWrap/>
                <w:vAlign w:val="bottom"/>
                <w:hideMark/>
              </w:tcPr>
            </w:tcPrChange>
          </w:tcPr>
          <w:p w14:paraId="03EDE11B" w14:textId="77777777" w:rsidR="00E16572" w:rsidRPr="00E16572" w:rsidRDefault="00E16572" w:rsidP="00E16572">
            <w:pPr>
              <w:spacing w:line="240" w:lineRule="auto"/>
              <w:ind w:firstLine="0"/>
              <w:rPr>
                <w:ins w:id="6417" w:author="Nate Bachmeier [AWS-SA]" w:date="2023-02-25T11:26:00Z"/>
                <w:rFonts w:ascii="Calibri" w:eastAsia="Times New Roman" w:hAnsi="Calibri" w:cs="Calibri"/>
                <w:b w:val="0"/>
                <w:bCs w:val="0"/>
                <w:color w:val="000000"/>
                <w:sz w:val="22"/>
                <w:rPrChange w:id="6418" w:author="Nate Bachmeier [AWS-SA]" w:date="2023-02-25T11:29:00Z">
                  <w:rPr>
                    <w:ins w:id="6419" w:author="Nate Bachmeier [AWS-SA]" w:date="2023-02-25T11:26:00Z"/>
                    <w:rFonts w:ascii="Calibri" w:eastAsia="Times New Roman" w:hAnsi="Calibri" w:cs="Calibri"/>
                    <w:color w:val="000000"/>
                    <w:sz w:val="22"/>
                  </w:rPr>
                </w:rPrChange>
              </w:rPr>
            </w:pPr>
            <w:ins w:id="6420" w:author="Nate Bachmeier [AWS-SA]" w:date="2023-02-25T11:26:00Z">
              <w:r w:rsidRPr="00E16572">
                <w:rPr>
                  <w:rFonts w:ascii="Calibri" w:eastAsia="Times New Roman" w:hAnsi="Calibri" w:cs="Calibri"/>
                  <w:color w:val="000000"/>
                  <w:sz w:val="22"/>
                </w:rPr>
                <w:t>punching person (boxing)</w:t>
              </w:r>
            </w:ins>
          </w:p>
        </w:tc>
        <w:tc>
          <w:tcPr>
            <w:tcW w:w="5348" w:type="dxa"/>
            <w:noWrap/>
            <w:hideMark/>
            <w:tcPrChange w:id="6421" w:author="Nate Bachmeier [AWS-SA]" w:date="2023-02-26T11:07:00Z">
              <w:tcPr>
                <w:tcW w:w="960" w:type="dxa"/>
                <w:tcBorders>
                  <w:top w:val="nil"/>
                  <w:left w:val="nil"/>
                  <w:bottom w:val="nil"/>
                  <w:right w:val="nil"/>
                </w:tcBorders>
                <w:shd w:val="clear" w:color="auto" w:fill="auto"/>
                <w:noWrap/>
                <w:vAlign w:val="bottom"/>
                <w:hideMark/>
              </w:tcPr>
            </w:tcPrChange>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22" w:author="Nate Bachmeier [AWS-SA]" w:date="2023-02-25T11:26:00Z"/>
                <w:rFonts w:ascii="Calibri" w:eastAsia="Times New Roman" w:hAnsi="Calibri" w:cs="Calibri"/>
                <w:color w:val="000000"/>
                <w:sz w:val="22"/>
              </w:rPr>
            </w:pPr>
            <w:ins w:id="6423" w:author="Nate Bachmeier [AWS-SA]" w:date="2023-02-25T11:26:00Z">
              <w:r w:rsidRPr="00E16572">
                <w:rPr>
                  <w:rFonts w:ascii="Calibri" w:eastAsia="Times New Roman" w:hAnsi="Calibri" w:cs="Calibri"/>
                  <w:color w:val="000000"/>
                  <w:sz w:val="22"/>
                </w:rPr>
                <w:t>459</w:t>
              </w:r>
            </w:ins>
          </w:p>
        </w:tc>
      </w:tr>
      <w:tr w:rsidR="00E16572" w:rsidRPr="00E16572" w14:paraId="0B7C1866" w14:textId="77777777" w:rsidTr="005D1D3E">
        <w:trPr>
          <w:cnfStyle w:val="000000100000" w:firstRow="0" w:lastRow="0" w:firstColumn="0" w:lastColumn="0" w:oddVBand="0" w:evenVBand="0" w:oddHBand="1" w:evenHBand="0" w:firstRowFirstColumn="0" w:firstRowLastColumn="0" w:lastRowFirstColumn="0" w:lastRowLastColumn="0"/>
          <w:trHeight w:val="300"/>
          <w:ins w:id="6424" w:author="Nate Bachmeier [AWS-SA]" w:date="2023-02-25T11:26:00Z"/>
          <w:trPrChange w:id="6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26" w:author="Nate Bachmeier [AWS-SA]" w:date="2023-02-26T11:07:00Z">
              <w:tcPr>
                <w:tcW w:w="4740" w:type="dxa"/>
                <w:tcBorders>
                  <w:top w:val="nil"/>
                  <w:left w:val="nil"/>
                  <w:bottom w:val="nil"/>
                  <w:right w:val="nil"/>
                </w:tcBorders>
                <w:shd w:val="clear" w:color="auto" w:fill="auto"/>
                <w:noWrap/>
                <w:vAlign w:val="bottom"/>
                <w:hideMark/>
              </w:tcPr>
            </w:tcPrChange>
          </w:tcPr>
          <w:p w14:paraId="1F20C27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27" w:author="Nate Bachmeier [AWS-SA]" w:date="2023-02-25T11:26:00Z"/>
                <w:rFonts w:ascii="Calibri" w:eastAsia="Times New Roman" w:hAnsi="Calibri" w:cs="Calibri"/>
                <w:b w:val="0"/>
                <w:bCs w:val="0"/>
                <w:color w:val="000000"/>
                <w:sz w:val="22"/>
                <w:rPrChange w:id="6428" w:author="Nate Bachmeier [AWS-SA]" w:date="2023-02-25T11:29:00Z">
                  <w:rPr>
                    <w:ins w:id="6429" w:author="Nate Bachmeier [AWS-SA]" w:date="2023-02-25T11:26:00Z"/>
                    <w:rFonts w:ascii="Calibri" w:eastAsia="Times New Roman" w:hAnsi="Calibri" w:cs="Calibri"/>
                    <w:color w:val="000000"/>
                    <w:sz w:val="22"/>
                  </w:rPr>
                </w:rPrChange>
              </w:rPr>
            </w:pPr>
            <w:ins w:id="6430" w:author="Nate Bachmeier [AWS-SA]" w:date="2023-02-25T11:26:00Z">
              <w:r w:rsidRPr="00E16572">
                <w:rPr>
                  <w:rFonts w:ascii="Calibri" w:eastAsia="Times New Roman" w:hAnsi="Calibri" w:cs="Calibri"/>
                  <w:color w:val="000000"/>
                  <w:sz w:val="22"/>
                </w:rPr>
                <w:t>push up</w:t>
              </w:r>
            </w:ins>
          </w:p>
        </w:tc>
        <w:tc>
          <w:tcPr>
            <w:tcW w:w="5348" w:type="dxa"/>
            <w:noWrap/>
            <w:hideMark/>
            <w:tcPrChange w:id="6431" w:author="Nate Bachmeier [AWS-SA]" w:date="2023-02-26T11:07:00Z">
              <w:tcPr>
                <w:tcW w:w="960" w:type="dxa"/>
                <w:tcBorders>
                  <w:top w:val="nil"/>
                  <w:left w:val="nil"/>
                  <w:bottom w:val="nil"/>
                  <w:right w:val="nil"/>
                </w:tcBorders>
                <w:shd w:val="clear" w:color="auto" w:fill="auto"/>
                <w:noWrap/>
                <w:vAlign w:val="bottom"/>
                <w:hideMark/>
              </w:tcPr>
            </w:tcPrChange>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32" w:author="Nate Bachmeier [AWS-SA]" w:date="2023-02-25T11:26:00Z"/>
                <w:rFonts w:ascii="Calibri" w:eastAsia="Times New Roman" w:hAnsi="Calibri" w:cs="Calibri"/>
                <w:color w:val="000000"/>
                <w:sz w:val="22"/>
              </w:rPr>
            </w:pPr>
            <w:ins w:id="6433" w:author="Nate Bachmeier [AWS-SA]" w:date="2023-02-25T11:26:00Z">
              <w:r w:rsidRPr="00E16572">
                <w:rPr>
                  <w:rFonts w:ascii="Calibri" w:eastAsia="Times New Roman" w:hAnsi="Calibri" w:cs="Calibri"/>
                  <w:color w:val="000000"/>
                  <w:sz w:val="22"/>
                </w:rPr>
                <w:t>808</w:t>
              </w:r>
            </w:ins>
          </w:p>
        </w:tc>
      </w:tr>
      <w:tr w:rsidR="00E16572" w:rsidRPr="00E16572" w14:paraId="1246967F" w14:textId="77777777" w:rsidTr="005D1D3E">
        <w:trPr>
          <w:trHeight w:val="300"/>
          <w:ins w:id="6434" w:author="Nate Bachmeier [AWS-SA]" w:date="2023-02-25T11:26:00Z"/>
          <w:trPrChange w:id="6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36" w:author="Nate Bachmeier [AWS-SA]" w:date="2023-02-26T11:07:00Z">
              <w:tcPr>
                <w:tcW w:w="4740" w:type="dxa"/>
                <w:tcBorders>
                  <w:top w:val="nil"/>
                  <w:left w:val="nil"/>
                  <w:bottom w:val="nil"/>
                  <w:right w:val="nil"/>
                </w:tcBorders>
                <w:shd w:val="clear" w:color="auto" w:fill="auto"/>
                <w:noWrap/>
                <w:vAlign w:val="bottom"/>
                <w:hideMark/>
              </w:tcPr>
            </w:tcPrChange>
          </w:tcPr>
          <w:p w14:paraId="32C0C9E3" w14:textId="77777777" w:rsidR="00E16572" w:rsidRPr="00E16572" w:rsidRDefault="00E16572" w:rsidP="00E16572">
            <w:pPr>
              <w:spacing w:line="240" w:lineRule="auto"/>
              <w:ind w:firstLine="0"/>
              <w:rPr>
                <w:ins w:id="6437" w:author="Nate Bachmeier [AWS-SA]" w:date="2023-02-25T11:26:00Z"/>
                <w:rFonts w:ascii="Calibri" w:eastAsia="Times New Roman" w:hAnsi="Calibri" w:cs="Calibri"/>
                <w:b w:val="0"/>
                <w:bCs w:val="0"/>
                <w:color w:val="000000"/>
                <w:sz w:val="22"/>
                <w:rPrChange w:id="6438" w:author="Nate Bachmeier [AWS-SA]" w:date="2023-02-25T11:29:00Z">
                  <w:rPr>
                    <w:ins w:id="6439" w:author="Nate Bachmeier [AWS-SA]" w:date="2023-02-25T11:26:00Z"/>
                    <w:rFonts w:ascii="Calibri" w:eastAsia="Times New Roman" w:hAnsi="Calibri" w:cs="Calibri"/>
                    <w:color w:val="000000"/>
                    <w:sz w:val="22"/>
                  </w:rPr>
                </w:rPrChange>
              </w:rPr>
            </w:pPr>
            <w:ins w:id="6440" w:author="Nate Bachmeier [AWS-SA]" w:date="2023-02-25T11:26:00Z">
              <w:r w:rsidRPr="00E16572">
                <w:rPr>
                  <w:rFonts w:ascii="Calibri" w:eastAsia="Times New Roman" w:hAnsi="Calibri" w:cs="Calibri"/>
                  <w:color w:val="000000"/>
                  <w:sz w:val="22"/>
                </w:rPr>
                <w:t>pushing car</w:t>
              </w:r>
            </w:ins>
          </w:p>
        </w:tc>
        <w:tc>
          <w:tcPr>
            <w:tcW w:w="5348" w:type="dxa"/>
            <w:noWrap/>
            <w:hideMark/>
            <w:tcPrChange w:id="6441" w:author="Nate Bachmeier [AWS-SA]" w:date="2023-02-26T11:07:00Z">
              <w:tcPr>
                <w:tcW w:w="960" w:type="dxa"/>
                <w:tcBorders>
                  <w:top w:val="nil"/>
                  <w:left w:val="nil"/>
                  <w:bottom w:val="nil"/>
                  <w:right w:val="nil"/>
                </w:tcBorders>
                <w:shd w:val="clear" w:color="auto" w:fill="auto"/>
                <w:noWrap/>
                <w:vAlign w:val="bottom"/>
                <w:hideMark/>
              </w:tcPr>
            </w:tcPrChange>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42" w:author="Nate Bachmeier [AWS-SA]" w:date="2023-02-25T11:26:00Z"/>
                <w:rFonts w:ascii="Calibri" w:eastAsia="Times New Roman" w:hAnsi="Calibri" w:cs="Calibri"/>
                <w:color w:val="000000"/>
                <w:sz w:val="22"/>
              </w:rPr>
            </w:pPr>
            <w:ins w:id="6443" w:author="Nate Bachmeier [AWS-SA]" w:date="2023-02-25T11:26:00Z">
              <w:r w:rsidRPr="00E16572">
                <w:rPr>
                  <w:rFonts w:ascii="Calibri" w:eastAsia="Times New Roman" w:hAnsi="Calibri" w:cs="Calibri"/>
                  <w:color w:val="000000"/>
                  <w:sz w:val="22"/>
                </w:rPr>
                <w:t>724</w:t>
              </w:r>
            </w:ins>
          </w:p>
        </w:tc>
      </w:tr>
      <w:tr w:rsidR="00E16572" w:rsidRPr="00E16572" w14:paraId="349F733F" w14:textId="77777777" w:rsidTr="005D1D3E">
        <w:trPr>
          <w:cnfStyle w:val="000000100000" w:firstRow="0" w:lastRow="0" w:firstColumn="0" w:lastColumn="0" w:oddVBand="0" w:evenVBand="0" w:oddHBand="1" w:evenHBand="0" w:firstRowFirstColumn="0" w:firstRowLastColumn="0" w:lastRowFirstColumn="0" w:lastRowLastColumn="0"/>
          <w:trHeight w:val="300"/>
          <w:ins w:id="6444" w:author="Nate Bachmeier [AWS-SA]" w:date="2023-02-25T11:26:00Z"/>
          <w:trPrChange w:id="6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46" w:author="Nate Bachmeier [AWS-SA]" w:date="2023-02-26T11:07:00Z">
              <w:tcPr>
                <w:tcW w:w="4740" w:type="dxa"/>
                <w:tcBorders>
                  <w:top w:val="nil"/>
                  <w:left w:val="nil"/>
                  <w:bottom w:val="nil"/>
                  <w:right w:val="nil"/>
                </w:tcBorders>
                <w:shd w:val="clear" w:color="auto" w:fill="auto"/>
                <w:noWrap/>
                <w:vAlign w:val="bottom"/>
                <w:hideMark/>
              </w:tcPr>
            </w:tcPrChange>
          </w:tcPr>
          <w:p w14:paraId="39084C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47" w:author="Nate Bachmeier [AWS-SA]" w:date="2023-02-25T11:26:00Z"/>
                <w:rFonts w:ascii="Calibri" w:eastAsia="Times New Roman" w:hAnsi="Calibri" w:cs="Calibri"/>
                <w:b w:val="0"/>
                <w:bCs w:val="0"/>
                <w:color w:val="000000"/>
                <w:sz w:val="22"/>
                <w:rPrChange w:id="6448" w:author="Nate Bachmeier [AWS-SA]" w:date="2023-02-25T11:29:00Z">
                  <w:rPr>
                    <w:ins w:id="6449" w:author="Nate Bachmeier [AWS-SA]" w:date="2023-02-25T11:26:00Z"/>
                    <w:rFonts w:ascii="Calibri" w:eastAsia="Times New Roman" w:hAnsi="Calibri" w:cs="Calibri"/>
                    <w:color w:val="000000"/>
                    <w:sz w:val="22"/>
                  </w:rPr>
                </w:rPrChange>
              </w:rPr>
            </w:pPr>
            <w:ins w:id="6450" w:author="Nate Bachmeier [AWS-SA]" w:date="2023-02-25T11:26:00Z">
              <w:r w:rsidRPr="00E16572">
                <w:rPr>
                  <w:rFonts w:ascii="Calibri" w:eastAsia="Times New Roman" w:hAnsi="Calibri" w:cs="Calibri"/>
                  <w:color w:val="000000"/>
                  <w:sz w:val="22"/>
                </w:rPr>
                <w:t>pushing cart</w:t>
              </w:r>
            </w:ins>
          </w:p>
        </w:tc>
        <w:tc>
          <w:tcPr>
            <w:tcW w:w="5348" w:type="dxa"/>
            <w:noWrap/>
            <w:hideMark/>
            <w:tcPrChange w:id="6451" w:author="Nate Bachmeier [AWS-SA]" w:date="2023-02-26T11:07:00Z">
              <w:tcPr>
                <w:tcW w:w="960" w:type="dxa"/>
                <w:tcBorders>
                  <w:top w:val="nil"/>
                  <w:left w:val="nil"/>
                  <w:bottom w:val="nil"/>
                  <w:right w:val="nil"/>
                </w:tcBorders>
                <w:shd w:val="clear" w:color="auto" w:fill="auto"/>
                <w:noWrap/>
                <w:vAlign w:val="bottom"/>
                <w:hideMark/>
              </w:tcPr>
            </w:tcPrChange>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52" w:author="Nate Bachmeier [AWS-SA]" w:date="2023-02-25T11:26:00Z"/>
                <w:rFonts w:ascii="Calibri" w:eastAsia="Times New Roman" w:hAnsi="Calibri" w:cs="Calibri"/>
                <w:color w:val="000000"/>
                <w:sz w:val="22"/>
              </w:rPr>
            </w:pPr>
            <w:ins w:id="6453" w:author="Nate Bachmeier [AWS-SA]" w:date="2023-02-25T11:26:00Z">
              <w:r w:rsidRPr="00E16572">
                <w:rPr>
                  <w:rFonts w:ascii="Calibri" w:eastAsia="Times New Roman" w:hAnsi="Calibri" w:cs="Calibri"/>
                  <w:color w:val="000000"/>
                  <w:sz w:val="22"/>
                </w:rPr>
                <w:t>830</w:t>
              </w:r>
            </w:ins>
          </w:p>
        </w:tc>
      </w:tr>
      <w:tr w:rsidR="00E16572" w:rsidRPr="00E16572" w14:paraId="4C42E256" w14:textId="77777777" w:rsidTr="005D1D3E">
        <w:trPr>
          <w:trHeight w:val="300"/>
          <w:ins w:id="6454" w:author="Nate Bachmeier [AWS-SA]" w:date="2023-02-25T11:26:00Z"/>
          <w:trPrChange w:id="6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56" w:author="Nate Bachmeier [AWS-SA]" w:date="2023-02-26T11:07:00Z">
              <w:tcPr>
                <w:tcW w:w="4740" w:type="dxa"/>
                <w:tcBorders>
                  <w:top w:val="nil"/>
                  <w:left w:val="nil"/>
                  <w:bottom w:val="nil"/>
                  <w:right w:val="nil"/>
                </w:tcBorders>
                <w:shd w:val="clear" w:color="auto" w:fill="auto"/>
                <w:noWrap/>
                <w:vAlign w:val="bottom"/>
                <w:hideMark/>
              </w:tcPr>
            </w:tcPrChange>
          </w:tcPr>
          <w:p w14:paraId="6415158C" w14:textId="77777777" w:rsidR="00E16572" w:rsidRPr="00E16572" w:rsidRDefault="00E16572" w:rsidP="00E16572">
            <w:pPr>
              <w:spacing w:line="240" w:lineRule="auto"/>
              <w:ind w:firstLine="0"/>
              <w:rPr>
                <w:ins w:id="6457" w:author="Nate Bachmeier [AWS-SA]" w:date="2023-02-25T11:26:00Z"/>
                <w:rFonts w:ascii="Calibri" w:eastAsia="Times New Roman" w:hAnsi="Calibri" w:cs="Calibri"/>
                <w:b w:val="0"/>
                <w:bCs w:val="0"/>
                <w:color w:val="000000"/>
                <w:sz w:val="22"/>
                <w:rPrChange w:id="6458" w:author="Nate Bachmeier [AWS-SA]" w:date="2023-02-25T11:29:00Z">
                  <w:rPr>
                    <w:ins w:id="6459" w:author="Nate Bachmeier [AWS-SA]" w:date="2023-02-25T11:26:00Z"/>
                    <w:rFonts w:ascii="Calibri" w:eastAsia="Times New Roman" w:hAnsi="Calibri" w:cs="Calibri"/>
                    <w:color w:val="000000"/>
                    <w:sz w:val="22"/>
                  </w:rPr>
                </w:rPrChange>
              </w:rPr>
            </w:pPr>
            <w:ins w:id="6460" w:author="Nate Bachmeier [AWS-SA]" w:date="2023-02-25T11:26:00Z">
              <w:r w:rsidRPr="00E16572">
                <w:rPr>
                  <w:rFonts w:ascii="Calibri" w:eastAsia="Times New Roman" w:hAnsi="Calibri" w:cs="Calibri"/>
                  <w:color w:val="000000"/>
                  <w:sz w:val="22"/>
                </w:rPr>
                <w:t>pushing wheelbarrow</w:t>
              </w:r>
            </w:ins>
          </w:p>
        </w:tc>
        <w:tc>
          <w:tcPr>
            <w:tcW w:w="5348" w:type="dxa"/>
            <w:noWrap/>
            <w:hideMark/>
            <w:tcPrChange w:id="6461" w:author="Nate Bachmeier [AWS-SA]" w:date="2023-02-26T11:07:00Z">
              <w:tcPr>
                <w:tcW w:w="960" w:type="dxa"/>
                <w:tcBorders>
                  <w:top w:val="nil"/>
                  <w:left w:val="nil"/>
                  <w:bottom w:val="nil"/>
                  <w:right w:val="nil"/>
                </w:tcBorders>
                <w:shd w:val="clear" w:color="auto" w:fill="auto"/>
                <w:noWrap/>
                <w:vAlign w:val="bottom"/>
                <w:hideMark/>
              </w:tcPr>
            </w:tcPrChange>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62" w:author="Nate Bachmeier [AWS-SA]" w:date="2023-02-25T11:26:00Z"/>
                <w:rFonts w:ascii="Calibri" w:eastAsia="Times New Roman" w:hAnsi="Calibri" w:cs="Calibri"/>
                <w:color w:val="000000"/>
                <w:sz w:val="22"/>
              </w:rPr>
            </w:pPr>
            <w:ins w:id="6463" w:author="Nate Bachmeier [AWS-SA]" w:date="2023-02-25T11:26:00Z">
              <w:r w:rsidRPr="00E16572">
                <w:rPr>
                  <w:rFonts w:ascii="Calibri" w:eastAsia="Times New Roman" w:hAnsi="Calibri" w:cs="Calibri"/>
                  <w:color w:val="000000"/>
                  <w:sz w:val="22"/>
                </w:rPr>
                <w:t>577</w:t>
              </w:r>
            </w:ins>
          </w:p>
        </w:tc>
      </w:tr>
      <w:tr w:rsidR="00E16572" w:rsidRPr="00E16572" w14:paraId="30AD4A6E" w14:textId="77777777" w:rsidTr="005D1D3E">
        <w:trPr>
          <w:cnfStyle w:val="000000100000" w:firstRow="0" w:lastRow="0" w:firstColumn="0" w:lastColumn="0" w:oddVBand="0" w:evenVBand="0" w:oddHBand="1" w:evenHBand="0" w:firstRowFirstColumn="0" w:firstRowLastColumn="0" w:lastRowFirstColumn="0" w:lastRowLastColumn="0"/>
          <w:trHeight w:val="300"/>
          <w:ins w:id="6464" w:author="Nate Bachmeier [AWS-SA]" w:date="2023-02-25T11:26:00Z"/>
          <w:trPrChange w:id="6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66" w:author="Nate Bachmeier [AWS-SA]" w:date="2023-02-26T11:07:00Z">
              <w:tcPr>
                <w:tcW w:w="4740" w:type="dxa"/>
                <w:tcBorders>
                  <w:top w:val="nil"/>
                  <w:left w:val="nil"/>
                  <w:bottom w:val="nil"/>
                  <w:right w:val="nil"/>
                </w:tcBorders>
                <w:shd w:val="clear" w:color="auto" w:fill="auto"/>
                <w:noWrap/>
                <w:vAlign w:val="bottom"/>
                <w:hideMark/>
              </w:tcPr>
            </w:tcPrChange>
          </w:tcPr>
          <w:p w14:paraId="3CF1DE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67" w:author="Nate Bachmeier [AWS-SA]" w:date="2023-02-25T11:26:00Z"/>
                <w:rFonts w:ascii="Calibri" w:eastAsia="Times New Roman" w:hAnsi="Calibri" w:cs="Calibri"/>
                <w:b w:val="0"/>
                <w:bCs w:val="0"/>
                <w:color w:val="000000"/>
                <w:sz w:val="22"/>
                <w:rPrChange w:id="6468" w:author="Nate Bachmeier [AWS-SA]" w:date="2023-02-25T11:29:00Z">
                  <w:rPr>
                    <w:ins w:id="6469" w:author="Nate Bachmeier [AWS-SA]" w:date="2023-02-25T11:26:00Z"/>
                    <w:rFonts w:ascii="Calibri" w:eastAsia="Times New Roman" w:hAnsi="Calibri" w:cs="Calibri"/>
                    <w:color w:val="000000"/>
                    <w:sz w:val="22"/>
                  </w:rPr>
                </w:rPrChange>
              </w:rPr>
            </w:pPr>
            <w:ins w:id="6470" w:author="Nate Bachmeier [AWS-SA]" w:date="2023-02-25T11:26:00Z">
              <w:r w:rsidRPr="00E16572">
                <w:rPr>
                  <w:rFonts w:ascii="Calibri" w:eastAsia="Times New Roman" w:hAnsi="Calibri" w:cs="Calibri"/>
                  <w:color w:val="000000"/>
                  <w:sz w:val="22"/>
                </w:rPr>
                <w:t>pushing wheelchair</w:t>
              </w:r>
            </w:ins>
          </w:p>
        </w:tc>
        <w:tc>
          <w:tcPr>
            <w:tcW w:w="5348" w:type="dxa"/>
            <w:noWrap/>
            <w:hideMark/>
            <w:tcPrChange w:id="6471" w:author="Nate Bachmeier [AWS-SA]" w:date="2023-02-26T11:07:00Z">
              <w:tcPr>
                <w:tcW w:w="960" w:type="dxa"/>
                <w:tcBorders>
                  <w:top w:val="nil"/>
                  <w:left w:val="nil"/>
                  <w:bottom w:val="nil"/>
                  <w:right w:val="nil"/>
                </w:tcBorders>
                <w:shd w:val="clear" w:color="auto" w:fill="auto"/>
                <w:noWrap/>
                <w:vAlign w:val="bottom"/>
                <w:hideMark/>
              </w:tcPr>
            </w:tcPrChange>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72" w:author="Nate Bachmeier [AWS-SA]" w:date="2023-02-25T11:26:00Z"/>
                <w:rFonts w:ascii="Calibri" w:eastAsia="Times New Roman" w:hAnsi="Calibri" w:cs="Calibri"/>
                <w:color w:val="000000"/>
                <w:sz w:val="22"/>
              </w:rPr>
            </w:pPr>
            <w:ins w:id="6473" w:author="Nate Bachmeier [AWS-SA]" w:date="2023-02-25T11:26:00Z">
              <w:r w:rsidRPr="00E16572">
                <w:rPr>
                  <w:rFonts w:ascii="Calibri" w:eastAsia="Times New Roman" w:hAnsi="Calibri" w:cs="Calibri"/>
                  <w:color w:val="000000"/>
                  <w:sz w:val="22"/>
                </w:rPr>
                <w:t>723</w:t>
              </w:r>
            </w:ins>
          </w:p>
        </w:tc>
      </w:tr>
      <w:tr w:rsidR="00E16572" w:rsidRPr="00E16572" w14:paraId="306BA218" w14:textId="77777777" w:rsidTr="005D1D3E">
        <w:trPr>
          <w:trHeight w:val="300"/>
          <w:ins w:id="6474" w:author="Nate Bachmeier [AWS-SA]" w:date="2023-02-25T11:26:00Z"/>
          <w:trPrChange w:id="6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76" w:author="Nate Bachmeier [AWS-SA]" w:date="2023-02-26T11:07:00Z">
              <w:tcPr>
                <w:tcW w:w="4740" w:type="dxa"/>
                <w:tcBorders>
                  <w:top w:val="nil"/>
                  <w:left w:val="nil"/>
                  <w:bottom w:val="nil"/>
                  <w:right w:val="nil"/>
                </w:tcBorders>
                <w:shd w:val="clear" w:color="auto" w:fill="auto"/>
                <w:noWrap/>
                <w:vAlign w:val="bottom"/>
                <w:hideMark/>
              </w:tcPr>
            </w:tcPrChange>
          </w:tcPr>
          <w:p w14:paraId="030D2B4A" w14:textId="77777777" w:rsidR="00E16572" w:rsidRPr="00E16572" w:rsidRDefault="00E16572" w:rsidP="00E16572">
            <w:pPr>
              <w:spacing w:line="240" w:lineRule="auto"/>
              <w:ind w:firstLine="0"/>
              <w:rPr>
                <w:ins w:id="6477" w:author="Nate Bachmeier [AWS-SA]" w:date="2023-02-25T11:26:00Z"/>
                <w:rFonts w:ascii="Calibri" w:eastAsia="Times New Roman" w:hAnsi="Calibri" w:cs="Calibri"/>
                <w:b w:val="0"/>
                <w:bCs w:val="0"/>
                <w:color w:val="000000"/>
                <w:sz w:val="22"/>
                <w:rPrChange w:id="6478" w:author="Nate Bachmeier [AWS-SA]" w:date="2023-02-25T11:29:00Z">
                  <w:rPr>
                    <w:ins w:id="6479" w:author="Nate Bachmeier [AWS-SA]" w:date="2023-02-25T11:26:00Z"/>
                    <w:rFonts w:ascii="Calibri" w:eastAsia="Times New Roman" w:hAnsi="Calibri" w:cs="Calibri"/>
                    <w:color w:val="000000"/>
                    <w:sz w:val="22"/>
                  </w:rPr>
                </w:rPrChange>
              </w:rPr>
            </w:pPr>
            <w:ins w:id="6480" w:author="Nate Bachmeier [AWS-SA]" w:date="2023-02-25T11:26:00Z">
              <w:r w:rsidRPr="00E16572">
                <w:rPr>
                  <w:rFonts w:ascii="Calibri" w:eastAsia="Times New Roman" w:hAnsi="Calibri" w:cs="Calibri"/>
                  <w:color w:val="000000"/>
                  <w:sz w:val="22"/>
                </w:rPr>
                <w:t>putting in contact lenses</w:t>
              </w:r>
            </w:ins>
          </w:p>
        </w:tc>
        <w:tc>
          <w:tcPr>
            <w:tcW w:w="5348" w:type="dxa"/>
            <w:noWrap/>
            <w:hideMark/>
            <w:tcPrChange w:id="6481" w:author="Nate Bachmeier [AWS-SA]" w:date="2023-02-26T11:07:00Z">
              <w:tcPr>
                <w:tcW w:w="960" w:type="dxa"/>
                <w:tcBorders>
                  <w:top w:val="nil"/>
                  <w:left w:val="nil"/>
                  <w:bottom w:val="nil"/>
                  <w:right w:val="nil"/>
                </w:tcBorders>
                <w:shd w:val="clear" w:color="auto" w:fill="auto"/>
                <w:noWrap/>
                <w:vAlign w:val="bottom"/>
                <w:hideMark/>
              </w:tcPr>
            </w:tcPrChange>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82" w:author="Nate Bachmeier [AWS-SA]" w:date="2023-02-25T11:26:00Z"/>
                <w:rFonts w:ascii="Calibri" w:eastAsia="Times New Roman" w:hAnsi="Calibri" w:cs="Calibri"/>
                <w:color w:val="000000"/>
                <w:sz w:val="22"/>
              </w:rPr>
            </w:pPr>
            <w:ins w:id="6483" w:author="Nate Bachmeier [AWS-SA]" w:date="2023-02-25T11:26:00Z">
              <w:r w:rsidRPr="00E16572">
                <w:rPr>
                  <w:rFonts w:ascii="Calibri" w:eastAsia="Times New Roman" w:hAnsi="Calibri" w:cs="Calibri"/>
                  <w:color w:val="000000"/>
                  <w:sz w:val="22"/>
                </w:rPr>
                <w:t>519</w:t>
              </w:r>
            </w:ins>
          </w:p>
        </w:tc>
      </w:tr>
      <w:tr w:rsidR="00E16572" w:rsidRPr="00E16572" w14:paraId="63A480D9" w14:textId="77777777" w:rsidTr="005D1D3E">
        <w:trPr>
          <w:cnfStyle w:val="000000100000" w:firstRow="0" w:lastRow="0" w:firstColumn="0" w:lastColumn="0" w:oddVBand="0" w:evenVBand="0" w:oddHBand="1" w:evenHBand="0" w:firstRowFirstColumn="0" w:firstRowLastColumn="0" w:lastRowFirstColumn="0" w:lastRowLastColumn="0"/>
          <w:trHeight w:val="300"/>
          <w:ins w:id="6484" w:author="Nate Bachmeier [AWS-SA]" w:date="2023-02-25T11:26:00Z"/>
          <w:trPrChange w:id="6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86" w:author="Nate Bachmeier [AWS-SA]" w:date="2023-02-26T11:07:00Z">
              <w:tcPr>
                <w:tcW w:w="4740" w:type="dxa"/>
                <w:tcBorders>
                  <w:top w:val="nil"/>
                  <w:left w:val="nil"/>
                  <w:bottom w:val="nil"/>
                  <w:right w:val="nil"/>
                </w:tcBorders>
                <w:shd w:val="clear" w:color="auto" w:fill="auto"/>
                <w:noWrap/>
                <w:vAlign w:val="bottom"/>
                <w:hideMark/>
              </w:tcPr>
            </w:tcPrChange>
          </w:tcPr>
          <w:p w14:paraId="2C363F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87" w:author="Nate Bachmeier [AWS-SA]" w:date="2023-02-25T11:26:00Z"/>
                <w:rFonts w:ascii="Calibri" w:eastAsia="Times New Roman" w:hAnsi="Calibri" w:cs="Calibri"/>
                <w:b w:val="0"/>
                <w:bCs w:val="0"/>
                <w:color w:val="000000"/>
                <w:sz w:val="22"/>
                <w:rPrChange w:id="6488" w:author="Nate Bachmeier [AWS-SA]" w:date="2023-02-25T11:29:00Z">
                  <w:rPr>
                    <w:ins w:id="6489" w:author="Nate Bachmeier [AWS-SA]" w:date="2023-02-25T11:26:00Z"/>
                    <w:rFonts w:ascii="Calibri" w:eastAsia="Times New Roman" w:hAnsi="Calibri" w:cs="Calibri"/>
                    <w:color w:val="000000"/>
                    <w:sz w:val="22"/>
                  </w:rPr>
                </w:rPrChange>
              </w:rPr>
            </w:pPr>
            <w:ins w:id="6490" w:author="Nate Bachmeier [AWS-SA]" w:date="2023-02-25T11:26:00Z">
              <w:r w:rsidRPr="00E16572">
                <w:rPr>
                  <w:rFonts w:ascii="Calibri" w:eastAsia="Times New Roman" w:hAnsi="Calibri" w:cs="Calibri"/>
                  <w:color w:val="000000"/>
                  <w:sz w:val="22"/>
                </w:rPr>
                <w:t>putting on eyeliner</w:t>
              </w:r>
            </w:ins>
          </w:p>
        </w:tc>
        <w:tc>
          <w:tcPr>
            <w:tcW w:w="5348" w:type="dxa"/>
            <w:noWrap/>
            <w:hideMark/>
            <w:tcPrChange w:id="6491" w:author="Nate Bachmeier [AWS-SA]" w:date="2023-02-26T11:07:00Z">
              <w:tcPr>
                <w:tcW w:w="960" w:type="dxa"/>
                <w:tcBorders>
                  <w:top w:val="nil"/>
                  <w:left w:val="nil"/>
                  <w:bottom w:val="nil"/>
                  <w:right w:val="nil"/>
                </w:tcBorders>
                <w:shd w:val="clear" w:color="auto" w:fill="auto"/>
                <w:noWrap/>
                <w:vAlign w:val="bottom"/>
                <w:hideMark/>
              </w:tcPr>
            </w:tcPrChange>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92" w:author="Nate Bachmeier [AWS-SA]" w:date="2023-02-25T11:26:00Z"/>
                <w:rFonts w:ascii="Calibri" w:eastAsia="Times New Roman" w:hAnsi="Calibri" w:cs="Calibri"/>
                <w:color w:val="000000"/>
                <w:sz w:val="22"/>
              </w:rPr>
            </w:pPr>
            <w:ins w:id="6493" w:author="Nate Bachmeier [AWS-SA]" w:date="2023-02-25T11:26:00Z">
              <w:r w:rsidRPr="00E16572">
                <w:rPr>
                  <w:rFonts w:ascii="Calibri" w:eastAsia="Times New Roman" w:hAnsi="Calibri" w:cs="Calibri"/>
                  <w:color w:val="000000"/>
                  <w:sz w:val="22"/>
                </w:rPr>
                <w:t>491</w:t>
              </w:r>
            </w:ins>
          </w:p>
        </w:tc>
      </w:tr>
      <w:tr w:rsidR="00E16572" w:rsidRPr="00E16572" w14:paraId="27BD2864" w14:textId="77777777" w:rsidTr="005D1D3E">
        <w:trPr>
          <w:trHeight w:val="300"/>
          <w:ins w:id="6494" w:author="Nate Bachmeier [AWS-SA]" w:date="2023-02-25T11:26:00Z"/>
          <w:trPrChange w:id="6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96" w:author="Nate Bachmeier [AWS-SA]" w:date="2023-02-26T11:07:00Z">
              <w:tcPr>
                <w:tcW w:w="4740" w:type="dxa"/>
                <w:tcBorders>
                  <w:top w:val="nil"/>
                  <w:left w:val="nil"/>
                  <w:bottom w:val="nil"/>
                  <w:right w:val="nil"/>
                </w:tcBorders>
                <w:shd w:val="clear" w:color="auto" w:fill="auto"/>
                <w:noWrap/>
                <w:vAlign w:val="bottom"/>
                <w:hideMark/>
              </w:tcPr>
            </w:tcPrChange>
          </w:tcPr>
          <w:p w14:paraId="38EFDFB9" w14:textId="77777777" w:rsidR="00E16572" w:rsidRPr="00E16572" w:rsidRDefault="00E16572" w:rsidP="00E16572">
            <w:pPr>
              <w:spacing w:line="240" w:lineRule="auto"/>
              <w:ind w:firstLine="0"/>
              <w:rPr>
                <w:ins w:id="6497" w:author="Nate Bachmeier [AWS-SA]" w:date="2023-02-25T11:26:00Z"/>
                <w:rFonts w:ascii="Calibri" w:eastAsia="Times New Roman" w:hAnsi="Calibri" w:cs="Calibri"/>
                <w:b w:val="0"/>
                <w:bCs w:val="0"/>
                <w:color w:val="000000"/>
                <w:sz w:val="22"/>
                <w:rPrChange w:id="6498" w:author="Nate Bachmeier [AWS-SA]" w:date="2023-02-25T11:29:00Z">
                  <w:rPr>
                    <w:ins w:id="6499" w:author="Nate Bachmeier [AWS-SA]" w:date="2023-02-25T11:26:00Z"/>
                    <w:rFonts w:ascii="Calibri" w:eastAsia="Times New Roman" w:hAnsi="Calibri" w:cs="Calibri"/>
                    <w:color w:val="000000"/>
                    <w:sz w:val="22"/>
                  </w:rPr>
                </w:rPrChange>
              </w:rPr>
            </w:pPr>
            <w:ins w:id="6500" w:author="Nate Bachmeier [AWS-SA]" w:date="2023-02-25T11:26:00Z">
              <w:r w:rsidRPr="00E16572">
                <w:rPr>
                  <w:rFonts w:ascii="Calibri" w:eastAsia="Times New Roman" w:hAnsi="Calibri" w:cs="Calibri"/>
                  <w:color w:val="000000"/>
                  <w:sz w:val="22"/>
                </w:rPr>
                <w:t>putting on foundation</w:t>
              </w:r>
            </w:ins>
          </w:p>
        </w:tc>
        <w:tc>
          <w:tcPr>
            <w:tcW w:w="5348" w:type="dxa"/>
            <w:noWrap/>
            <w:hideMark/>
            <w:tcPrChange w:id="6501" w:author="Nate Bachmeier [AWS-SA]" w:date="2023-02-26T11:07:00Z">
              <w:tcPr>
                <w:tcW w:w="960" w:type="dxa"/>
                <w:tcBorders>
                  <w:top w:val="nil"/>
                  <w:left w:val="nil"/>
                  <w:bottom w:val="nil"/>
                  <w:right w:val="nil"/>
                </w:tcBorders>
                <w:shd w:val="clear" w:color="auto" w:fill="auto"/>
                <w:noWrap/>
                <w:vAlign w:val="bottom"/>
                <w:hideMark/>
              </w:tcPr>
            </w:tcPrChange>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02" w:author="Nate Bachmeier [AWS-SA]" w:date="2023-02-25T11:26:00Z"/>
                <w:rFonts w:ascii="Calibri" w:eastAsia="Times New Roman" w:hAnsi="Calibri" w:cs="Calibri"/>
                <w:color w:val="000000"/>
                <w:sz w:val="22"/>
              </w:rPr>
            </w:pPr>
            <w:ins w:id="6503" w:author="Nate Bachmeier [AWS-SA]" w:date="2023-02-25T11:26:00Z">
              <w:r w:rsidRPr="00E16572">
                <w:rPr>
                  <w:rFonts w:ascii="Calibri" w:eastAsia="Times New Roman" w:hAnsi="Calibri" w:cs="Calibri"/>
                  <w:color w:val="000000"/>
                  <w:sz w:val="22"/>
                </w:rPr>
                <w:t>606</w:t>
              </w:r>
            </w:ins>
          </w:p>
        </w:tc>
      </w:tr>
      <w:tr w:rsidR="00E16572" w:rsidRPr="00E16572" w14:paraId="357312EE" w14:textId="77777777" w:rsidTr="005D1D3E">
        <w:trPr>
          <w:cnfStyle w:val="000000100000" w:firstRow="0" w:lastRow="0" w:firstColumn="0" w:lastColumn="0" w:oddVBand="0" w:evenVBand="0" w:oddHBand="1" w:evenHBand="0" w:firstRowFirstColumn="0" w:firstRowLastColumn="0" w:lastRowFirstColumn="0" w:lastRowLastColumn="0"/>
          <w:trHeight w:val="300"/>
          <w:ins w:id="6504" w:author="Nate Bachmeier [AWS-SA]" w:date="2023-02-25T11:26:00Z"/>
          <w:trPrChange w:id="6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06" w:author="Nate Bachmeier [AWS-SA]" w:date="2023-02-26T11:07:00Z">
              <w:tcPr>
                <w:tcW w:w="4740" w:type="dxa"/>
                <w:tcBorders>
                  <w:top w:val="nil"/>
                  <w:left w:val="nil"/>
                  <w:bottom w:val="nil"/>
                  <w:right w:val="nil"/>
                </w:tcBorders>
                <w:shd w:val="clear" w:color="auto" w:fill="auto"/>
                <w:noWrap/>
                <w:vAlign w:val="bottom"/>
                <w:hideMark/>
              </w:tcPr>
            </w:tcPrChange>
          </w:tcPr>
          <w:p w14:paraId="1EC357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07" w:author="Nate Bachmeier [AWS-SA]" w:date="2023-02-25T11:26:00Z"/>
                <w:rFonts w:ascii="Calibri" w:eastAsia="Times New Roman" w:hAnsi="Calibri" w:cs="Calibri"/>
                <w:b w:val="0"/>
                <w:bCs w:val="0"/>
                <w:color w:val="000000"/>
                <w:sz w:val="22"/>
                <w:rPrChange w:id="6508" w:author="Nate Bachmeier [AWS-SA]" w:date="2023-02-25T11:29:00Z">
                  <w:rPr>
                    <w:ins w:id="6509" w:author="Nate Bachmeier [AWS-SA]" w:date="2023-02-25T11:26:00Z"/>
                    <w:rFonts w:ascii="Calibri" w:eastAsia="Times New Roman" w:hAnsi="Calibri" w:cs="Calibri"/>
                    <w:color w:val="000000"/>
                    <w:sz w:val="22"/>
                  </w:rPr>
                </w:rPrChange>
              </w:rPr>
            </w:pPr>
            <w:ins w:id="6510" w:author="Nate Bachmeier [AWS-SA]" w:date="2023-02-25T11:26:00Z">
              <w:r w:rsidRPr="00E16572">
                <w:rPr>
                  <w:rFonts w:ascii="Calibri" w:eastAsia="Times New Roman" w:hAnsi="Calibri" w:cs="Calibri"/>
                  <w:color w:val="000000"/>
                  <w:sz w:val="22"/>
                </w:rPr>
                <w:t>putting on lipstick</w:t>
              </w:r>
            </w:ins>
          </w:p>
        </w:tc>
        <w:tc>
          <w:tcPr>
            <w:tcW w:w="5348" w:type="dxa"/>
            <w:noWrap/>
            <w:hideMark/>
            <w:tcPrChange w:id="6511" w:author="Nate Bachmeier [AWS-SA]" w:date="2023-02-26T11:07:00Z">
              <w:tcPr>
                <w:tcW w:w="960" w:type="dxa"/>
                <w:tcBorders>
                  <w:top w:val="nil"/>
                  <w:left w:val="nil"/>
                  <w:bottom w:val="nil"/>
                  <w:right w:val="nil"/>
                </w:tcBorders>
                <w:shd w:val="clear" w:color="auto" w:fill="auto"/>
                <w:noWrap/>
                <w:vAlign w:val="bottom"/>
                <w:hideMark/>
              </w:tcPr>
            </w:tcPrChange>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12" w:author="Nate Bachmeier [AWS-SA]" w:date="2023-02-25T11:26:00Z"/>
                <w:rFonts w:ascii="Calibri" w:eastAsia="Times New Roman" w:hAnsi="Calibri" w:cs="Calibri"/>
                <w:color w:val="000000"/>
                <w:sz w:val="22"/>
              </w:rPr>
            </w:pPr>
            <w:ins w:id="6513" w:author="Nate Bachmeier [AWS-SA]" w:date="2023-02-25T11:26:00Z">
              <w:r w:rsidRPr="00E16572">
                <w:rPr>
                  <w:rFonts w:ascii="Calibri" w:eastAsia="Times New Roman" w:hAnsi="Calibri" w:cs="Calibri"/>
                  <w:color w:val="000000"/>
                  <w:sz w:val="22"/>
                </w:rPr>
                <w:t>567</w:t>
              </w:r>
            </w:ins>
          </w:p>
        </w:tc>
      </w:tr>
      <w:tr w:rsidR="00E16572" w:rsidRPr="00E16572" w14:paraId="33A77FC4" w14:textId="77777777" w:rsidTr="005D1D3E">
        <w:trPr>
          <w:trHeight w:val="300"/>
          <w:ins w:id="6514" w:author="Nate Bachmeier [AWS-SA]" w:date="2023-02-25T11:26:00Z"/>
          <w:trPrChange w:id="6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16" w:author="Nate Bachmeier [AWS-SA]" w:date="2023-02-26T11:07:00Z">
              <w:tcPr>
                <w:tcW w:w="4740" w:type="dxa"/>
                <w:tcBorders>
                  <w:top w:val="nil"/>
                  <w:left w:val="nil"/>
                  <w:bottom w:val="nil"/>
                  <w:right w:val="nil"/>
                </w:tcBorders>
                <w:shd w:val="clear" w:color="auto" w:fill="auto"/>
                <w:noWrap/>
                <w:vAlign w:val="bottom"/>
                <w:hideMark/>
              </w:tcPr>
            </w:tcPrChange>
          </w:tcPr>
          <w:p w14:paraId="1AAA0935" w14:textId="77777777" w:rsidR="00E16572" w:rsidRPr="00E16572" w:rsidRDefault="00E16572" w:rsidP="00E16572">
            <w:pPr>
              <w:spacing w:line="240" w:lineRule="auto"/>
              <w:ind w:firstLine="0"/>
              <w:rPr>
                <w:ins w:id="6517" w:author="Nate Bachmeier [AWS-SA]" w:date="2023-02-25T11:26:00Z"/>
                <w:rFonts w:ascii="Calibri" w:eastAsia="Times New Roman" w:hAnsi="Calibri" w:cs="Calibri"/>
                <w:b w:val="0"/>
                <w:bCs w:val="0"/>
                <w:color w:val="000000"/>
                <w:sz w:val="22"/>
                <w:rPrChange w:id="6518" w:author="Nate Bachmeier [AWS-SA]" w:date="2023-02-25T11:29:00Z">
                  <w:rPr>
                    <w:ins w:id="6519" w:author="Nate Bachmeier [AWS-SA]" w:date="2023-02-25T11:26:00Z"/>
                    <w:rFonts w:ascii="Calibri" w:eastAsia="Times New Roman" w:hAnsi="Calibri" w:cs="Calibri"/>
                    <w:color w:val="000000"/>
                    <w:sz w:val="22"/>
                  </w:rPr>
                </w:rPrChange>
              </w:rPr>
            </w:pPr>
            <w:ins w:id="6520" w:author="Nate Bachmeier [AWS-SA]" w:date="2023-02-25T11:26:00Z">
              <w:r w:rsidRPr="00E16572">
                <w:rPr>
                  <w:rFonts w:ascii="Calibri" w:eastAsia="Times New Roman" w:hAnsi="Calibri" w:cs="Calibri"/>
                  <w:color w:val="000000"/>
                  <w:sz w:val="22"/>
                </w:rPr>
                <w:t>putting on mascara</w:t>
              </w:r>
            </w:ins>
          </w:p>
        </w:tc>
        <w:tc>
          <w:tcPr>
            <w:tcW w:w="5348" w:type="dxa"/>
            <w:noWrap/>
            <w:hideMark/>
            <w:tcPrChange w:id="6521" w:author="Nate Bachmeier [AWS-SA]" w:date="2023-02-26T11:07:00Z">
              <w:tcPr>
                <w:tcW w:w="960" w:type="dxa"/>
                <w:tcBorders>
                  <w:top w:val="nil"/>
                  <w:left w:val="nil"/>
                  <w:bottom w:val="nil"/>
                  <w:right w:val="nil"/>
                </w:tcBorders>
                <w:shd w:val="clear" w:color="auto" w:fill="auto"/>
                <w:noWrap/>
                <w:vAlign w:val="bottom"/>
                <w:hideMark/>
              </w:tcPr>
            </w:tcPrChange>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22" w:author="Nate Bachmeier [AWS-SA]" w:date="2023-02-25T11:26:00Z"/>
                <w:rFonts w:ascii="Calibri" w:eastAsia="Times New Roman" w:hAnsi="Calibri" w:cs="Calibri"/>
                <w:color w:val="000000"/>
                <w:sz w:val="22"/>
              </w:rPr>
            </w:pPr>
            <w:ins w:id="6523" w:author="Nate Bachmeier [AWS-SA]" w:date="2023-02-25T11:26:00Z">
              <w:r w:rsidRPr="00E16572">
                <w:rPr>
                  <w:rFonts w:ascii="Calibri" w:eastAsia="Times New Roman" w:hAnsi="Calibri" w:cs="Calibri"/>
                  <w:color w:val="000000"/>
                  <w:sz w:val="22"/>
                </w:rPr>
                <w:t>565</w:t>
              </w:r>
            </w:ins>
          </w:p>
        </w:tc>
      </w:tr>
      <w:tr w:rsidR="00E16572" w:rsidRPr="00E16572" w14:paraId="7977F8A6" w14:textId="77777777" w:rsidTr="005D1D3E">
        <w:trPr>
          <w:cnfStyle w:val="000000100000" w:firstRow="0" w:lastRow="0" w:firstColumn="0" w:lastColumn="0" w:oddVBand="0" w:evenVBand="0" w:oddHBand="1" w:evenHBand="0" w:firstRowFirstColumn="0" w:firstRowLastColumn="0" w:lastRowFirstColumn="0" w:lastRowLastColumn="0"/>
          <w:trHeight w:val="300"/>
          <w:ins w:id="6524" w:author="Nate Bachmeier [AWS-SA]" w:date="2023-02-25T11:26:00Z"/>
          <w:trPrChange w:id="6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26" w:author="Nate Bachmeier [AWS-SA]" w:date="2023-02-26T11:07:00Z">
              <w:tcPr>
                <w:tcW w:w="4740" w:type="dxa"/>
                <w:tcBorders>
                  <w:top w:val="nil"/>
                  <w:left w:val="nil"/>
                  <w:bottom w:val="nil"/>
                  <w:right w:val="nil"/>
                </w:tcBorders>
                <w:shd w:val="clear" w:color="auto" w:fill="auto"/>
                <w:noWrap/>
                <w:vAlign w:val="bottom"/>
                <w:hideMark/>
              </w:tcPr>
            </w:tcPrChange>
          </w:tcPr>
          <w:p w14:paraId="3BDD5D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27" w:author="Nate Bachmeier [AWS-SA]" w:date="2023-02-25T11:26:00Z"/>
                <w:rFonts w:ascii="Calibri" w:eastAsia="Times New Roman" w:hAnsi="Calibri" w:cs="Calibri"/>
                <w:b w:val="0"/>
                <w:bCs w:val="0"/>
                <w:color w:val="000000"/>
                <w:sz w:val="22"/>
                <w:rPrChange w:id="6528" w:author="Nate Bachmeier [AWS-SA]" w:date="2023-02-25T11:29:00Z">
                  <w:rPr>
                    <w:ins w:id="6529" w:author="Nate Bachmeier [AWS-SA]" w:date="2023-02-25T11:26:00Z"/>
                    <w:rFonts w:ascii="Calibri" w:eastAsia="Times New Roman" w:hAnsi="Calibri" w:cs="Calibri"/>
                    <w:color w:val="000000"/>
                    <w:sz w:val="22"/>
                  </w:rPr>
                </w:rPrChange>
              </w:rPr>
            </w:pPr>
            <w:ins w:id="6530" w:author="Nate Bachmeier [AWS-SA]" w:date="2023-02-25T11:26:00Z">
              <w:r w:rsidRPr="00E16572">
                <w:rPr>
                  <w:rFonts w:ascii="Calibri" w:eastAsia="Times New Roman" w:hAnsi="Calibri" w:cs="Calibri"/>
                  <w:color w:val="000000"/>
                  <w:sz w:val="22"/>
                </w:rPr>
                <w:t>putting on sari</w:t>
              </w:r>
            </w:ins>
          </w:p>
        </w:tc>
        <w:tc>
          <w:tcPr>
            <w:tcW w:w="5348" w:type="dxa"/>
            <w:noWrap/>
            <w:hideMark/>
            <w:tcPrChange w:id="6531" w:author="Nate Bachmeier [AWS-SA]" w:date="2023-02-26T11:07:00Z">
              <w:tcPr>
                <w:tcW w:w="960" w:type="dxa"/>
                <w:tcBorders>
                  <w:top w:val="nil"/>
                  <w:left w:val="nil"/>
                  <w:bottom w:val="nil"/>
                  <w:right w:val="nil"/>
                </w:tcBorders>
                <w:shd w:val="clear" w:color="auto" w:fill="auto"/>
                <w:noWrap/>
                <w:vAlign w:val="bottom"/>
                <w:hideMark/>
              </w:tcPr>
            </w:tcPrChange>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32" w:author="Nate Bachmeier [AWS-SA]" w:date="2023-02-25T11:26:00Z"/>
                <w:rFonts w:ascii="Calibri" w:eastAsia="Times New Roman" w:hAnsi="Calibri" w:cs="Calibri"/>
                <w:color w:val="000000"/>
                <w:sz w:val="22"/>
              </w:rPr>
            </w:pPr>
            <w:ins w:id="6533" w:author="Nate Bachmeier [AWS-SA]" w:date="2023-02-25T11:26:00Z">
              <w:r w:rsidRPr="00E16572">
                <w:rPr>
                  <w:rFonts w:ascii="Calibri" w:eastAsia="Times New Roman" w:hAnsi="Calibri" w:cs="Calibri"/>
                  <w:color w:val="000000"/>
                  <w:sz w:val="22"/>
                </w:rPr>
                <w:t>384</w:t>
              </w:r>
            </w:ins>
          </w:p>
        </w:tc>
      </w:tr>
      <w:tr w:rsidR="00E16572" w:rsidRPr="00E16572" w14:paraId="02299079" w14:textId="77777777" w:rsidTr="005D1D3E">
        <w:trPr>
          <w:trHeight w:val="300"/>
          <w:ins w:id="6534" w:author="Nate Bachmeier [AWS-SA]" w:date="2023-02-25T11:26:00Z"/>
          <w:trPrChange w:id="6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36" w:author="Nate Bachmeier [AWS-SA]" w:date="2023-02-26T11:07:00Z">
              <w:tcPr>
                <w:tcW w:w="4740" w:type="dxa"/>
                <w:tcBorders>
                  <w:top w:val="nil"/>
                  <w:left w:val="nil"/>
                  <w:bottom w:val="nil"/>
                  <w:right w:val="nil"/>
                </w:tcBorders>
                <w:shd w:val="clear" w:color="auto" w:fill="auto"/>
                <w:noWrap/>
                <w:vAlign w:val="bottom"/>
                <w:hideMark/>
              </w:tcPr>
            </w:tcPrChange>
          </w:tcPr>
          <w:p w14:paraId="0A8AF344" w14:textId="77777777" w:rsidR="00E16572" w:rsidRPr="00E16572" w:rsidRDefault="00E16572" w:rsidP="00E16572">
            <w:pPr>
              <w:spacing w:line="240" w:lineRule="auto"/>
              <w:ind w:firstLine="0"/>
              <w:rPr>
                <w:ins w:id="6537" w:author="Nate Bachmeier [AWS-SA]" w:date="2023-02-25T11:26:00Z"/>
                <w:rFonts w:ascii="Calibri" w:eastAsia="Times New Roman" w:hAnsi="Calibri" w:cs="Calibri"/>
                <w:b w:val="0"/>
                <w:bCs w:val="0"/>
                <w:color w:val="000000"/>
                <w:sz w:val="22"/>
                <w:rPrChange w:id="6538" w:author="Nate Bachmeier [AWS-SA]" w:date="2023-02-25T11:29:00Z">
                  <w:rPr>
                    <w:ins w:id="6539" w:author="Nate Bachmeier [AWS-SA]" w:date="2023-02-25T11:26:00Z"/>
                    <w:rFonts w:ascii="Calibri" w:eastAsia="Times New Roman" w:hAnsi="Calibri" w:cs="Calibri"/>
                    <w:color w:val="000000"/>
                    <w:sz w:val="22"/>
                  </w:rPr>
                </w:rPrChange>
              </w:rPr>
            </w:pPr>
            <w:ins w:id="6540" w:author="Nate Bachmeier [AWS-SA]" w:date="2023-02-25T11:26:00Z">
              <w:r w:rsidRPr="00E16572">
                <w:rPr>
                  <w:rFonts w:ascii="Calibri" w:eastAsia="Times New Roman" w:hAnsi="Calibri" w:cs="Calibri"/>
                  <w:color w:val="000000"/>
                  <w:sz w:val="22"/>
                </w:rPr>
                <w:t>putting on shoes</w:t>
              </w:r>
            </w:ins>
          </w:p>
        </w:tc>
        <w:tc>
          <w:tcPr>
            <w:tcW w:w="5348" w:type="dxa"/>
            <w:noWrap/>
            <w:hideMark/>
            <w:tcPrChange w:id="6541" w:author="Nate Bachmeier [AWS-SA]" w:date="2023-02-26T11:07:00Z">
              <w:tcPr>
                <w:tcW w:w="960" w:type="dxa"/>
                <w:tcBorders>
                  <w:top w:val="nil"/>
                  <w:left w:val="nil"/>
                  <w:bottom w:val="nil"/>
                  <w:right w:val="nil"/>
                </w:tcBorders>
                <w:shd w:val="clear" w:color="auto" w:fill="auto"/>
                <w:noWrap/>
                <w:vAlign w:val="bottom"/>
                <w:hideMark/>
              </w:tcPr>
            </w:tcPrChange>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42" w:author="Nate Bachmeier [AWS-SA]" w:date="2023-02-25T11:26:00Z"/>
                <w:rFonts w:ascii="Calibri" w:eastAsia="Times New Roman" w:hAnsi="Calibri" w:cs="Calibri"/>
                <w:color w:val="000000"/>
                <w:sz w:val="22"/>
              </w:rPr>
            </w:pPr>
            <w:ins w:id="6543" w:author="Nate Bachmeier [AWS-SA]" w:date="2023-02-25T11:26:00Z">
              <w:r w:rsidRPr="00E16572">
                <w:rPr>
                  <w:rFonts w:ascii="Calibri" w:eastAsia="Times New Roman" w:hAnsi="Calibri" w:cs="Calibri"/>
                  <w:color w:val="000000"/>
                  <w:sz w:val="22"/>
                </w:rPr>
                <w:t>475</w:t>
              </w:r>
            </w:ins>
          </w:p>
        </w:tc>
      </w:tr>
      <w:tr w:rsidR="00E16572" w:rsidRPr="00E16572" w14:paraId="538A2047" w14:textId="77777777" w:rsidTr="005D1D3E">
        <w:trPr>
          <w:cnfStyle w:val="000000100000" w:firstRow="0" w:lastRow="0" w:firstColumn="0" w:lastColumn="0" w:oddVBand="0" w:evenVBand="0" w:oddHBand="1" w:evenHBand="0" w:firstRowFirstColumn="0" w:firstRowLastColumn="0" w:lastRowFirstColumn="0" w:lastRowLastColumn="0"/>
          <w:trHeight w:val="300"/>
          <w:ins w:id="6544" w:author="Nate Bachmeier [AWS-SA]" w:date="2023-02-25T11:26:00Z"/>
          <w:trPrChange w:id="6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46" w:author="Nate Bachmeier [AWS-SA]" w:date="2023-02-26T11:07:00Z">
              <w:tcPr>
                <w:tcW w:w="4740" w:type="dxa"/>
                <w:tcBorders>
                  <w:top w:val="nil"/>
                  <w:left w:val="nil"/>
                  <w:bottom w:val="nil"/>
                  <w:right w:val="nil"/>
                </w:tcBorders>
                <w:shd w:val="clear" w:color="auto" w:fill="auto"/>
                <w:noWrap/>
                <w:vAlign w:val="bottom"/>
                <w:hideMark/>
              </w:tcPr>
            </w:tcPrChange>
          </w:tcPr>
          <w:p w14:paraId="0F9821D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47" w:author="Nate Bachmeier [AWS-SA]" w:date="2023-02-25T11:26:00Z"/>
                <w:rFonts w:ascii="Calibri" w:eastAsia="Times New Roman" w:hAnsi="Calibri" w:cs="Calibri"/>
                <w:b w:val="0"/>
                <w:bCs w:val="0"/>
                <w:color w:val="000000"/>
                <w:sz w:val="22"/>
                <w:rPrChange w:id="6548" w:author="Nate Bachmeier [AWS-SA]" w:date="2023-02-25T11:29:00Z">
                  <w:rPr>
                    <w:ins w:id="6549" w:author="Nate Bachmeier [AWS-SA]" w:date="2023-02-25T11:26:00Z"/>
                    <w:rFonts w:ascii="Calibri" w:eastAsia="Times New Roman" w:hAnsi="Calibri" w:cs="Calibri"/>
                    <w:color w:val="000000"/>
                    <w:sz w:val="22"/>
                  </w:rPr>
                </w:rPrChange>
              </w:rPr>
            </w:pPr>
            <w:ins w:id="6550" w:author="Nate Bachmeier [AWS-SA]" w:date="2023-02-25T11:26:00Z">
              <w:r w:rsidRPr="00E16572">
                <w:rPr>
                  <w:rFonts w:ascii="Calibri" w:eastAsia="Times New Roman" w:hAnsi="Calibri" w:cs="Calibri"/>
                  <w:color w:val="000000"/>
                  <w:sz w:val="22"/>
                </w:rPr>
                <w:t>putting wallpaper on wall</w:t>
              </w:r>
            </w:ins>
          </w:p>
        </w:tc>
        <w:tc>
          <w:tcPr>
            <w:tcW w:w="5348" w:type="dxa"/>
            <w:noWrap/>
            <w:hideMark/>
            <w:tcPrChange w:id="6551" w:author="Nate Bachmeier [AWS-SA]" w:date="2023-02-26T11:07:00Z">
              <w:tcPr>
                <w:tcW w:w="960" w:type="dxa"/>
                <w:tcBorders>
                  <w:top w:val="nil"/>
                  <w:left w:val="nil"/>
                  <w:bottom w:val="nil"/>
                  <w:right w:val="nil"/>
                </w:tcBorders>
                <w:shd w:val="clear" w:color="auto" w:fill="auto"/>
                <w:noWrap/>
                <w:vAlign w:val="bottom"/>
                <w:hideMark/>
              </w:tcPr>
            </w:tcPrChange>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52" w:author="Nate Bachmeier [AWS-SA]" w:date="2023-02-25T11:26:00Z"/>
                <w:rFonts w:ascii="Calibri" w:eastAsia="Times New Roman" w:hAnsi="Calibri" w:cs="Calibri"/>
                <w:color w:val="000000"/>
                <w:sz w:val="22"/>
              </w:rPr>
            </w:pPr>
            <w:ins w:id="6553" w:author="Nate Bachmeier [AWS-SA]" w:date="2023-02-25T11:26:00Z">
              <w:r w:rsidRPr="00E16572">
                <w:rPr>
                  <w:rFonts w:ascii="Calibri" w:eastAsia="Times New Roman" w:hAnsi="Calibri" w:cs="Calibri"/>
                  <w:color w:val="000000"/>
                  <w:sz w:val="22"/>
                </w:rPr>
                <w:t>496</w:t>
              </w:r>
            </w:ins>
          </w:p>
        </w:tc>
      </w:tr>
      <w:tr w:rsidR="00E16572" w:rsidRPr="00E16572" w14:paraId="0A7DC3A9" w14:textId="77777777" w:rsidTr="005D1D3E">
        <w:trPr>
          <w:trHeight w:val="300"/>
          <w:ins w:id="6554" w:author="Nate Bachmeier [AWS-SA]" w:date="2023-02-25T11:26:00Z"/>
          <w:trPrChange w:id="6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56" w:author="Nate Bachmeier [AWS-SA]" w:date="2023-02-26T11:07:00Z">
              <w:tcPr>
                <w:tcW w:w="4740" w:type="dxa"/>
                <w:tcBorders>
                  <w:top w:val="nil"/>
                  <w:left w:val="nil"/>
                  <w:bottom w:val="nil"/>
                  <w:right w:val="nil"/>
                </w:tcBorders>
                <w:shd w:val="clear" w:color="auto" w:fill="auto"/>
                <w:noWrap/>
                <w:vAlign w:val="bottom"/>
                <w:hideMark/>
              </w:tcPr>
            </w:tcPrChange>
          </w:tcPr>
          <w:p w14:paraId="75051D54" w14:textId="77777777" w:rsidR="00E16572" w:rsidRPr="00E16572" w:rsidRDefault="00E16572" w:rsidP="00E16572">
            <w:pPr>
              <w:spacing w:line="240" w:lineRule="auto"/>
              <w:ind w:firstLine="0"/>
              <w:rPr>
                <w:ins w:id="6557" w:author="Nate Bachmeier [AWS-SA]" w:date="2023-02-25T11:26:00Z"/>
                <w:rFonts w:ascii="Calibri" w:eastAsia="Times New Roman" w:hAnsi="Calibri" w:cs="Calibri"/>
                <w:b w:val="0"/>
                <w:bCs w:val="0"/>
                <w:color w:val="000000"/>
                <w:sz w:val="22"/>
                <w:rPrChange w:id="6558" w:author="Nate Bachmeier [AWS-SA]" w:date="2023-02-25T11:29:00Z">
                  <w:rPr>
                    <w:ins w:id="6559" w:author="Nate Bachmeier [AWS-SA]" w:date="2023-02-25T11:26:00Z"/>
                    <w:rFonts w:ascii="Calibri" w:eastAsia="Times New Roman" w:hAnsi="Calibri" w:cs="Calibri"/>
                    <w:color w:val="000000"/>
                    <w:sz w:val="22"/>
                  </w:rPr>
                </w:rPrChange>
              </w:rPr>
            </w:pPr>
            <w:ins w:id="6560" w:author="Nate Bachmeier [AWS-SA]" w:date="2023-02-25T11:26:00Z">
              <w:r w:rsidRPr="00E16572">
                <w:rPr>
                  <w:rFonts w:ascii="Calibri" w:eastAsia="Times New Roman" w:hAnsi="Calibri" w:cs="Calibri"/>
                  <w:color w:val="000000"/>
                  <w:sz w:val="22"/>
                </w:rPr>
                <w:t>raising eyebrows</w:t>
              </w:r>
            </w:ins>
          </w:p>
        </w:tc>
        <w:tc>
          <w:tcPr>
            <w:tcW w:w="5348" w:type="dxa"/>
            <w:noWrap/>
            <w:hideMark/>
            <w:tcPrChange w:id="6561" w:author="Nate Bachmeier [AWS-SA]" w:date="2023-02-26T11:07:00Z">
              <w:tcPr>
                <w:tcW w:w="960" w:type="dxa"/>
                <w:tcBorders>
                  <w:top w:val="nil"/>
                  <w:left w:val="nil"/>
                  <w:bottom w:val="nil"/>
                  <w:right w:val="nil"/>
                </w:tcBorders>
                <w:shd w:val="clear" w:color="auto" w:fill="auto"/>
                <w:noWrap/>
                <w:vAlign w:val="bottom"/>
                <w:hideMark/>
              </w:tcPr>
            </w:tcPrChange>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62" w:author="Nate Bachmeier [AWS-SA]" w:date="2023-02-25T11:26:00Z"/>
                <w:rFonts w:ascii="Calibri" w:eastAsia="Times New Roman" w:hAnsi="Calibri" w:cs="Calibri"/>
                <w:color w:val="000000"/>
                <w:sz w:val="22"/>
              </w:rPr>
            </w:pPr>
            <w:ins w:id="6563" w:author="Nate Bachmeier [AWS-SA]" w:date="2023-02-25T11:26:00Z">
              <w:r w:rsidRPr="00E16572">
                <w:rPr>
                  <w:rFonts w:ascii="Calibri" w:eastAsia="Times New Roman" w:hAnsi="Calibri" w:cs="Calibri"/>
                  <w:color w:val="000000"/>
                  <w:sz w:val="22"/>
                </w:rPr>
                <w:t>801</w:t>
              </w:r>
            </w:ins>
          </w:p>
        </w:tc>
      </w:tr>
      <w:tr w:rsidR="00E16572" w:rsidRPr="00E16572" w14:paraId="1FF6F0C3" w14:textId="77777777" w:rsidTr="005D1D3E">
        <w:trPr>
          <w:cnfStyle w:val="000000100000" w:firstRow="0" w:lastRow="0" w:firstColumn="0" w:lastColumn="0" w:oddVBand="0" w:evenVBand="0" w:oddHBand="1" w:evenHBand="0" w:firstRowFirstColumn="0" w:firstRowLastColumn="0" w:lastRowFirstColumn="0" w:lastRowLastColumn="0"/>
          <w:trHeight w:val="300"/>
          <w:ins w:id="6564" w:author="Nate Bachmeier [AWS-SA]" w:date="2023-02-25T11:26:00Z"/>
          <w:trPrChange w:id="6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66" w:author="Nate Bachmeier [AWS-SA]" w:date="2023-02-26T11:07:00Z">
              <w:tcPr>
                <w:tcW w:w="4740" w:type="dxa"/>
                <w:tcBorders>
                  <w:top w:val="nil"/>
                  <w:left w:val="nil"/>
                  <w:bottom w:val="nil"/>
                  <w:right w:val="nil"/>
                </w:tcBorders>
                <w:shd w:val="clear" w:color="auto" w:fill="auto"/>
                <w:noWrap/>
                <w:vAlign w:val="bottom"/>
                <w:hideMark/>
              </w:tcPr>
            </w:tcPrChange>
          </w:tcPr>
          <w:p w14:paraId="15C7DE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67" w:author="Nate Bachmeier [AWS-SA]" w:date="2023-02-25T11:26:00Z"/>
                <w:rFonts w:ascii="Calibri" w:eastAsia="Times New Roman" w:hAnsi="Calibri" w:cs="Calibri"/>
                <w:b w:val="0"/>
                <w:bCs w:val="0"/>
                <w:color w:val="000000"/>
                <w:sz w:val="22"/>
                <w:rPrChange w:id="6568" w:author="Nate Bachmeier [AWS-SA]" w:date="2023-02-25T11:29:00Z">
                  <w:rPr>
                    <w:ins w:id="6569" w:author="Nate Bachmeier [AWS-SA]" w:date="2023-02-25T11:26:00Z"/>
                    <w:rFonts w:ascii="Calibri" w:eastAsia="Times New Roman" w:hAnsi="Calibri" w:cs="Calibri"/>
                    <w:color w:val="000000"/>
                    <w:sz w:val="22"/>
                  </w:rPr>
                </w:rPrChange>
              </w:rPr>
            </w:pPr>
            <w:ins w:id="6570" w:author="Nate Bachmeier [AWS-SA]" w:date="2023-02-25T11:26:00Z">
              <w:r w:rsidRPr="00E16572">
                <w:rPr>
                  <w:rFonts w:ascii="Calibri" w:eastAsia="Times New Roman" w:hAnsi="Calibri" w:cs="Calibri"/>
                  <w:color w:val="000000"/>
                  <w:sz w:val="22"/>
                </w:rPr>
                <w:t>reading book</w:t>
              </w:r>
            </w:ins>
          </w:p>
        </w:tc>
        <w:tc>
          <w:tcPr>
            <w:tcW w:w="5348" w:type="dxa"/>
            <w:noWrap/>
            <w:hideMark/>
            <w:tcPrChange w:id="6571" w:author="Nate Bachmeier [AWS-SA]" w:date="2023-02-26T11:07:00Z">
              <w:tcPr>
                <w:tcW w:w="960" w:type="dxa"/>
                <w:tcBorders>
                  <w:top w:val="nil"/>
                  <w:left w:val="nil"/>
                  <w:bottom w:val="nil"/>
                  <w:right w:val="nil"/>
                </w:tcBorders>
                <w:shd w:val="clear" w:color="auto" w:fill="auto"/>
                <w:noWrap/>
                <w:vAlign w:val="bottom"/>
                <w:hideMark/>
              </w:tcPr>
            </w:tcPrChange>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72" w:author="Nate Bachmeier [AWS-SA]" w:date="2023-02-25T11:26:00Z"/>
                <w:rFonts w:ascii="Calibri" w:eastAsia="Times New Roman" w:hAnsi="Calibri" w:cs="Calibri"/>
                <w:color w:val="000000"/>
                <w:sz w:val="22"/>
              </w:rPr>
            </w:pPr>
            <w:ins w:id="6573" w:author="Nate Bachmeier [AWS-SA]" w:date="2023-02-25T11:26:00Z">
              <w:r w:rsidRPr="00E16572">
                <w:rPr>
                  <w:rFonts w:ascii="Calibri" w:eastAsia="Times New Roman" w:hAnsi="Calibri" w:cs="Calibri"/>
                  <w:color w:val="000000"/>
                  <w:sz w:val="22"/>
                </w:rPr>
                <w:t>844</w:t>
              </w:r>
            </w:ins>
          </w:p>
        </w:tc>
      </w:tr>
      <w:tr w:rsidR="00E16572" w:rsidRPr="00E16572" w14:paraId="574B006C" w14:textId="77777777" w:rsidTr="005D1D3E">
        <w:trPr>
          <w:trHeight w:val="300"/>
          <w:ins w:id="6574" w:author="Nate Bachmeier [AWS-SA]" w:date="2023-02-25T11:26:00Z"/>
          <w:trPrChange w:id="6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76" w:author="Nate Bachmeier [AWS-SA]" w:date="2023-02-26T11:07:00Z">
              <w:tcPr>
                <w:tcW w:w="4740" w:type="dxa"/>
                <w:tcBorders>
                  <w:top w:val="nil"/>
                  <w:left w:val="nil"/>
                  <w:bottom w:val="nil"/>
                  <w:right w:val="nil"/>
                </w:tcBorders>
                <w:shd w:val="clear" w:color="auto" w:fill="auto"/>
                <w:noWrap/>
                <w:vAlign w:val="bottom"/>
                <w:hideMark/>
              </w:tcPr>
            </w:tcPrChange>
          </w:tcPr>
          <w:p w14:paraId="5F7F3B2F" w14:textId="77777777" w:rsidR="00E16572" w:rsidRPr="00E16572" w:rsidRDefault="00E16572" w:rsidP="00E16572">
            <w:pPr>
              <w:spacing w:line="240" w:lineRule="auto"/>
              <w:ind w:firstLine="0"/>
              <w:rPr>
                <w:ins w:id="6577" w:author="Nate Bachmeier [AWS-SA]" w:date="2023-02-25T11:26:00Z"/>
                <w:rFonts w:ascii="Calibri" w:eastAsia="Times New Roman" w:hAnsi="Calibri" w:cs="Calibri"/>
                <w:b w:val="0"/>
                <w:bCs w:val="0"/>
                <w:color w:val="000000"/>
                <w:sz w:val="22"/>
                <w:rPrChange w:id="6578" w:author="Nate Bachmeier [AWS-SA]" w:date="2023-02-25T11:29:00Z">
                  <w:rPr>
                    <w:ins w:id="6579" w:author="Nate Bachmeier [AWS-SA]" w:date="2023-02-25T11:26:00Z"/>
                    <w:rFonts w:ascii="Calibri" w:eastAsia="Times New Roman" w:hAnsi="Calibri" w:cs="Calibri"/>
                    <w:color w:val="000000"/>
                    <w:sz w:val="22"/>
                  </w:rPr>
                </w:rPrChange>
              </w:rPr>
            </w:pPr>
            <w:ins w:id="6580" w:author="Nate Bachmeier [AWS-SA]" w:date="2023-02-25T11:26:00Z">
              <w:r w:rsidRPr="00E16572">
                <w:rPr>
                  <w:rFonts w:ascii="Calibri" w:eastAsia="Times New Roman" w:hAnsi="Calibri" w:cs="Calibri"/>
                  <w:color w:val="000000"/>
                  <w:sz w:val="22"/>
                </w:rPr>
                <w:t>reading newspaper</w:t>
              </w:r>
            </w:ins>
          </w:p>
        </w:tc>
        <w:tc>
          <w:tcPr>
            <w:tcW w:w="5348" w:type="dxa"/>
            <w:noWrap/>
            <w:hideMark/>
            <w:tcPrChange w:id="6581" w:author="Nate Bachmeier [AWS-SA]" w:date="2023-02-26T11:07:00Z">
              <w:tcPr>
                <w:tcW w:w="960" w:type="dxa"/>
                <w:tcBorders>
                  <w:top w:val="nil"/>
                  <w:left w:val="nil"/>
                  <w:bottom w:val="nil"/>
                  <w:right w:val="nil"/>
                </w:tcBorders>
                <w:shd w:val="clear" w:color="auto" w:fill="auto"/>
                <w:noWrap/>
                <w:vAlign w:val="bottom"/>
                <w:hideMark/>
              </w:tcPr>
            </w:tcPrChange>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82" w:author="Nate Bachmeier [AWS-SA]" w:date="2023-02-25T11:26:00Z"/>
                <w:rFonts w:ascii="Calibri" w:eastAsia="Times New Roman" w:hAnsi="Calibri" w:cs="Calibri"/>
                <w:color w:val="000000"/>
                <w:sz w:val="22"/>
              </w:rPr>
            </w:pPr>
            <w:ins w:id="6583" w:author="Nate Bachmeier [AWS-SA]" w:date="2023-02-25T11:26:00Z">
              <w:r w:rsidRPr="00E16572">
                <w:rPr>
                  <w:rFonts w:ascii="Calibri" w:eastAsia="Times New Roman" w:hAnsi="Calibri" w:cs="Calibri"/>
                  <w:color w:val="000000"/>
                  <w:sz w:val="22"/>
                </w:rPr>
                <w:t>591</w:t>
              </w:r>
            </w:ins>
          </w:p>
        </w:tc>
      </w:tr>
      <w:tr w:rsidR="00E16572" w:rsidRPr="00E16572" w14:paraId="73765585" w14:textId="77777777" w:rsidTr="005D1D3E">
        <w:trPr>
          <w:cnfStyle w:val="000000100000" w:firstRow="0" w:lastRow="0" w:firstColumn="0" w:lastColumn="0" w:oddVBand="0" w:evenVBand="0" w:oddHBand="1" w:evenHBand="0" w:firstRowFirstColumn="0" w:firstRowLastColumn="0" w:lastRowFirstColumn="0" w:lastRowLastColumn="0"/>
          <w:trHeight w:val="300"/>
          <w:ins w:id="6584" w:author="Nate Bachmeier [AWS-SA]" w:date="2023-02-25T11:26:00Z"/>
          <w:trPrChange w:id="6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86" w:author="Nate Bachmeier [AWS-SA]" w:date="2023-02-26T11:07:00Z">
              <w:tcPr>
                <w:tcW w:w="4740" w:type="dxa"/>
                <w:tcBorders>
                  <w:top w:val="nil"/>
                  <w:left w:val="nil"/>
                  <w:bottom w:val="nil"/>
                  <w:right w:val="nil"/>
                </w:tcBorders>
                <w:shd w:val="clear" w:color="auto" w:fill="auto"/>
                <w:noWrap/>
                <w:vAlign w:val="bottom"/>
                <w:hideMark/>
              </w:tcPr>
            </w:tcPrChange>
          </w:tcPr>
          <w:p w14:paraId="735C24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87" w:author="Nate Bachmeier [AWS-SA]" w:date="2023-02-25T11:26:00Z"/>
                <w:rFonts w:ascii="Calibri" w:eastAsia="Times New Roman" w:hAnsi="Calibri" w:cs="Calibri"/>
                <w:b w:val="0"/>
                <w:bCs w:val="0"/>
                <w:color w:val="000000"/>
                <w:sz w:val="22"/>
                <w:rPrChange w:id="6588" w:author="Nate Bachmeier [AWS-SA]" w:date="2023-02-25T11:29:00Z">
                  <w:rPr>
                    <w:ins w:id="6589" w:author="Nate Bachmeier [AWS-SA]" w:date="2023-02-25T11:26:00Z"/>
                    <w:rFonts w:ascii="Calibri" w:eastAsia="Times New Roman" w:hAnsi="Calibri" w:cs="Calibri"/>
                    <w:color w:val="000000"/>
                    <w:sz w:val="22"/>
                  </w:rPr>
                </w:rPrChange>
              </w:rPr>
            </w:pPr>
            <w:ins w:id="6590" w:author="Nate Bachmeier [AWS-SA]" w:date="2023-02-25T11:26:00Z">
              <w:r w:rsidRPr="00E16572">
                <w:rPr>
                  <w:rFonts w:ascii="Calibri" w:eastAsia="Times New Roman" w:hAnsi="Calibri" w:cs="Calibri"/>
                  <w:color w:val="000000"/>
                  <w:sz w:val="22"/>
                </w:rPr>
                <w:t>recording music</w:t>
              </w:r>
            </w:ins>
          </w:p>
        </w:tc>
        <w:tc>
          <w:tcPr>
            <w:tcW w:w="5348" w:type="dxa"/>
            <w:noWrap/>
            <w:hideMark/>
            <w:tcPrChange w:id="6591" w:author="Nate Bachmeier [AWS-SA]" w:date="2023-02-26T11:07:00Z">
              <w:tcPr>
                <w:tcW w:w="960" w:type="dxa"/>
                <w:tcBorders>
                  <w:top w:val="nil"/>
                  <w:left w:val="nil"/>
                  <w:bottom w:val="nil"/>
                  <w:right w:val="nil"/>
                </w:tcBorders>
                <w:shd w:val="clear" w:color="auto" w:fill="auto"/>
                <w:noWrap/>
                <w:vAlign w:val="bottom"/>
                <w:hideMark/>
              </w:tcPr>
            </w:tcPrChange>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92" w:author="Nate Bachmeier [AWS-SA]" w:date="2023-02-25T11:26:00Z"/>
                <w:rFonts w:ascii="Calibri" w:eastAsia="Times New Roman" w:hAnsi="Calibri" w:cs="Calibri"/>
                <w:color w:val="000000"/>
                <w:sz w:val="22"/>
              </w:rPr>
            </w:pPr>
            <w:ins w:id="6593" w:author="Nate Bachmeier [AWS-SA]" w:date="2023-02-25T11:26:00Z">
              <w:r w:rsidRPr="00E16572">
                <w:rPr>
                  <w:rFonts w:ascii="Calibri" w:eastAsia="Times New Roman" w:hAnsi="Calibri" w:cs="Calibri"/>
                  <w:color w:val="000000"/>
                  <w:sz w:val="22"/>
                </w:rPr>
                <w:t>543</w:t>
              </w:r>
            </w:ins>
          </w:p>
        </w:tc>
      </w:tr>
      <w:tr w:rsidR="00E16572" w:rsidRPr="00E16572" w14:paraId="1CDCD005" w14:textId="77777777" w:rsidTr="005D1D3E">
        <w:trPr>
          <w:trHeight w:val="300"/>
          <w:ins w:id="6594" w:author="Nate Bachmeier [AWS-SA]" w:date="2023-02-25T11:26:00Z"/>
          <w:trPrChange w:id="6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96" w:author="Nate Bachmeier [AWS-SA]" w:date="2023-02-26T11:07:00Z">
              <w:tcPr>
                <w:tcW w:w="4740" w:type="dxa"/>
                <w:tcBorders>
                  <w:top w:val="nil"/>
                  <w:left w:val="nil"/>
                  <w:bottom w:val="nil"/>
                  <w:right w:val="nil"/>
                </w:tcBorders>
                <w:shd w:val="clear" w:color="auto" w:fill="auto"/>
                <w:noWrap/>
                <w:vAlign w:val="bottom"/>
                <w:hideMark/>
              </w:tcPr>
            </w:tcPrChange>
          </w:tcPr>
          <w:p w14:paraId="1DBBBBAA" w14:textId="77777777" w:rsidR="00E16572" w:rsidRPr="00E16572" w:rsidRDefault="00E16572" w:rsidP="00E16572">
            <w:pPr>
              <w:spacing w:line="240" w:lineRule="auto"/>
              <w:ind w:firstLine="0"/>
              <w:rPr>
                <w:ins w:id="6597" w:author="Nate Bachmeier [AWS-SA]" w:date="2023-02-25T11:26:00Z"/>
                <w:rFonts w:ascii="Calibri" w:eastAsia="Times New Roman" w:hAnsi="Calibri" w:cs="Calibri"/>
                <w:b w:val="0"/>
                <w:bCs w:val="0"/>
                <w:color w:val="000000"/>
                <w:sz w:val="22"/>
                <w:rPrChange w:id="6598" w:author="Nate Bachmeier [AWS-SA]" w:date="2023-02-25T11:29:00Z">
                  <w:rPr>
                    <w:ins w:id="6599" w:author="Nate Bachmeier [AWS-SA]" w:date="2023-02-25T11:26:00Z"/>
                    <w:rFonts w:ascii="Calibri" w:eastAsia="Times New Roman" w:hAnsi="Calibri" w:cs="Calibri"/>
                    <w:color w:val="000000"/>
                    <w:sz w:val="22"/>
                  </w:rPr>
                </w:rPrChange>
              </w:rPr>
            </w:pPr>
            <w:ins w:id="6600" w:author="Nate Bachmeier [AWS-SA]" w:date="2023-02-25T11:26:00Z">
              <w:r w:rsidRPr="00E16572">
                <w:rPr>
                  <w:rFonts w:ascii="Calibri" w:eastAsia="Times New Roman" w:hAnsi="Calibri" w:cs="Calibri"/>
                  <w:color w:val="000000"/>
                  <w:sz w:val="22"/>
                </w:rPr>
                <w:t>repairing puncture</w:t>
              </w:r>
            </w:ins>
          </w:p>
        </w:tc>
        <w:tc>
          <w:tcPr>
            <w:tcW w:w="5348" w:type="dxa"/>
            <w:noWrap/>
            <w:hideMark/>
            <w:tcPrChange w:id="6601" w:author="Nate Bachmeier [AWS-SA]" w:date="2023-02-26T11:07:00Z">
              <w:tcPr>
                <w:tcW w:w="960" w:type="dxa"/>
                <w:tcBorders>
                  <w:top w:val="nil"/>
                  <w:left w:val="nil"/>
                  <w:bottom w:val="nil"/>
                  <w:right w:val="nil"/>
                </w:tcBorders>
                <w:shd w:val="clear" w:color="auto" w:fill="auto"/>
                <w:noWrap/>
                <w:vAlign w:val="bottom"/>
                <w:hideMark/>
              </w:tcPr>
            </w:tcPrChange>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02" w:author="Nate Bachmeier [AWS-SA]" w:date="2023-02-25T11:26:00Z"/>
                <w:rFonts w:ascii="Calibri" w:eastAsia="Times New Roman" w:hAnsi="Calibri" w:cs="Calibri"/>
                <w:color w:val="000000"/>
                <w:sz w:val="22"/>
              </w:rPr>
            </w:pPr>
            <w:ins w:id="6603" w:author="Nate Bachmeier [AWS-SA]" w:date="2023-02-25T11:26:00Z">
              <w:r w:rsidRPr="00E16572">
                <w:rPr>
                  <w:rFonts w:ascii="Calibri" w:eastAsia="Times New Roman" w:hAnsi="Calibri" w:cs="Calibri"/>
                  <w:color w:val="000000"/>
                  <w:sz w:val="22"/>
                </w:rPr>
                <w:t>542</w:t>
              </w:r>
            </w:ins>
          </w:p>
        </w:tc>
      </w:tr>
      <w:tr w:rsidR="00E16572" w:rsidRPr="00E16572" w14:paraId="3D6D2BAA" w14:textId="77777777" w:rsidTr="005D1D3E">
        <w:trPr>
          <w:cnfStyle w:val="000000100000" w:firstRow="0" w:lastRow="0" w:firstColumn="0" w:lastColumn="0" w:oddVBand="0" w:evenVBand="0" w:oddHBand="1" w:evenHBand="0" w:firstRowFirstColumn="0" w:firstRowLastColumn="0" w:lastRowFirstColumn="0" w:lastRowLastColumn="0"/>
          <w:trHeight w:val="300"/>
          <w:ins w:id="6604" w:author="Nate Bachmeier [AWS-SA]" w:date="2023-02-25T11:26:00Z"/>
          <w:trPrChange w:id="6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06" w:author="Nate Bachmeier [AWS-SA]" w:date="2023-02-26T11:07:00Z">
              <w:tcPr>
                <w:tcW w:w="4740" w:type="dxa"/>
                <w:tcBorders>
                  <w:top w:val="nil"/>
                  <w:left w:val="nil"/>
                  <w:bottom w:val="nil"/>
                  <w:right w:val="nil"/>
                </w:tcBorders>
                <w:shd w:val="clear" w:color="auto" w:fill="auto"/>
                <w:noWrap/>
                <w:vAlign w:val="bottom"/>
                <w:hideMark/>
              </w:tcPr>
            </w:tcPrChange>
          </w:tcPr>
          <w:p w14:paraId="5E24FF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07" w:author="Nate Bachmeier [AWS-SA]" w:date="2023-02-25T11:26:00Z"/>
                <w:rFonts w:ascii="Calibri" w:eastAsia="Times New Roman" w:hAnsi="Calibri" w:cs="Calibri"/>
                <w:b w:val="0"/>
                <w:bCs w:val="0"/>
                <w:color w:val="000000"/>
                <w:sz w:val="22"/>
                <w:rPrChange w:id="6608" w:author="Nate Bachmeier [AWS-SA]" w:date="2023-02-25T11:29:00Z">
                  <w:rPr>
                    <w:ins w:id="6609" w:author="Nate Bachmeier [AWS-SA]" w:date="2023-02-25T11:26:00Z"/>
                    <w:rFonts w:ascii="Calibri" w:eastAsia="Times New Roman" w:hAnsi="Calibri" w:cs="Calibri"/>
                    <w:color w:val="000000"/>
                    <w:sz w:val="22"/>
                  </w:rPr>
                </w:rPrChange>
              </w:rPr>
            </w:pPr>
            <w:ins w:id="6610" w:author="Nate Bachmeier [AWS-SA]" w:date="2023-02-25T11:26:00Z">
              <w:r w:rsidRPr="00E16572">
                <w:rPr>
                  <w:rFonts w:ascii="Calibri" w:eastAsia="Times New Roman" w:hAnsi="Calibri" w:cs="Calibri"/>
                  <w:color w:val="000000"/>
                  <w:sz w:val="22"/>
                </w:rPr>
                <w:t>riding a bike</w:t>
              </w:r>
            </w:ins>
          </w:p>
        </w:tc>
        <w:tc>
          <w:tcPr>
            <w:tcW w:w="5348" w:type="dxa"/>
            <w:noWrap/>
            <w:hideMark/>
            <w:tcPrChange w:id="6611" w:author="Nate Bachmeier [AWS-SA]" w:date="2023-02-26T11:07:00Z">
              <w:tcPr>
                <w:tcW w:w="960" w:type="dxa"/>
                <w:tcBorders>
                  <w:top w:val="nil"/>
                  <w:left w:val="nil"/>
                  <w:bottom w:val="nil"/>
                  <w:right w:val="nil"/>
                </w:tcBorders>
                <w:shd w:val="clear" w:color="auto" w:fill="auto"/>
                <w:noWrap/>
                <w:vAlign w:val="bottom"/>
                <w:hideMark/>
              </w:tcPr>
            </w:tcPrChange>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12" w:author="Nate Bachmeier [AWS-SA]" w:date="2023-02-25T11:26:00Z"/>
                <w:rFonts w:ascii="Calibri" w:eastAsia="Times New Roman" w:hAnsi="Calibri" w:cs="Calibri"/>
                <w:color w:val="000000"/>
                <w:sz w:val="22"/>
              </w:rPr>
            </w:pPr>
            <w:ins w:id="6613" w:author="Nate Bachmeier [AWS-SA]" w:date="2023-02-25T11:26:00Z">
              <w:r w:rsidRPr="00E16572">
                <w:rPr>
                  <w:rFonts w:ascii="Calibri" w:eastAsia="Times New Roman" w:hAnsi="Calibri" w:cs="Calibri"/>
                  <w:color w:val="000000"/>
                  <w:sz w:val="22"/>
                </w:rPr>
                <w:t>766</w:t>
              </w:r>
            </w:ins>
          </w:p>
        </w:tc>
      </w:tr>
      <w:tr w:rsidR="00E16572" w:rsidRPr="00E16572" w14:paraId="3672F87E" w14:textId="77777777" w:rsidTr="005D1D3E">
        <w:trPr>
          <w:trHeight w:val="300"/>
          <w:ins w:id="6614" w:author="Nate Bachmeier [AWS-SA]" w:date="2023-02-25T11:26:00Z"/>
          <w:trPrChange w:id="6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16" w:author="Nate Bachmeier [AWS-SA]" w:date="2023-02-26T11:07:00Z">
              <w:tcPr>
                <w:tcW w:w="4740" w:type="dxa"/>
                <w:tcBorders>
                  <w:top w:val="nil"/>
                  <w:left w:val="nil"/>
                  <w:bottom w:val="nil"/>
                  <w:right w:val="nil"/>
                </w:tcBorders>
                <w:shd w:val="clear" w:color="auto" w:fill="auto"/>
                <w:noWrap/>
                <w:vAlign w:val="bottom"/>
                <w:hideMark/>
              </w:tcPr>
            </w:tcPrChange>
          </w:tcPr>
          <w:p w14:paraId="2030F91E" w14:textId="77777777" w:rsidR="00E16572" w:rsidRPr="00E16572" w:rsidRDefault="00E16572" w:rsidP="00E16572">
            <w:pPr>
              <w:spacing w:line="240" w:lineRule="auto"/>
              <w:ind w:firstLine="0"/>
              <w:rPr>
                <w:ins w:id="6617" w:author="Nate Bachmeier [AWS-SA]" w:date="2023-02-25T11:26:00Z"/>
                <w:rFonts w:ascii="Calibri" w:eastAsia="Times New Roman" w:hAnsi="Calibri" w:cs="Calibri"/>
                <w:b w:val="0"/>
                <w:bCs w:val="0"/>
                <w:color w:val="000000"/>
                <w:sz w:val="22"/>
                <w:rPrChange w:id="6618" w:author="Nate Bachmeier [AWS-SA]" w:date="2023-02-25T11:29:00Z">
                  <w:rPr>
                    <w:ins w:id="6619" w:author="Nate Bachmeier [AWS-SA]" w:date="2023-02-25T11:26:00Z"/>
                    <w:rFonts w:ascii="Calibri" w:eastAsia="Times New Roman" w:hAnsi="Calibri" w:cs="Calibri"/>
                    <w:color w:val="000000"/>
                    <w:sz w:val="22"/>
                  </w:rPr>
                </w:rPrChange>
              </w:rPr>
            </w:pPr>
            <w:ins w:id="6620" w:author="Nate Bachmeier [AWS-SA]" w:date="2023-02-25T11:26:00Z">
              <w:r w:rsidRPr="00E16572">
                <w:rPr>
                  <w:rFonts w:ascii="Calibri" w:eastAsia="Times New Roman" w:hAnsi="Calibri" w:cs="Calibri"/>
                  <w:color w:val="000000"/>
                  <w:sz w:val="22"/>
                </w:rPr>
                <w:t>riding camel</w:t>
              </w:r>
            </w:ins>
          </w:p>
        </w:tc>
        <w:tc>
          <w:tcPr>
            <w:tcW w:w="5348" w:type="dxa"/>
            <w:noWrap/>
            <w:hideMark/>
            <w:tcPrChange w:id="6621" w:author="Nate Bachmeier [AWS-SA]" w:date="2023-02-26T11:07:00Z">
              <w:tcPr>
                <w:tcW w:w="960" w:type="dxa"/>
                <w:tcBorders>
                  <w:top w:val="nil"/>
                  <w:left w:val="nil"/>
                  <w:bottom w:val="nil"/>
                  <w:right w:val="nil"/>
                </w:tcBorders>
                <w:shd w:val="clear" w:color="auto" w:fill="auto"/>
                <w:noWrap/>
                <w:vAlign w:val="bottom"/>
                <w:hideMark/>
              </w:tcPr>
            </w:tcPrChange>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22" w:author="Nate Bachmeier [AWS-SA]" w:date="2023-02-25T11:26:00Z"/>
                <w:rFonts w:ascii="Calibri" w:eastAsia="Times New Roman" w:hAnsi="Calibri" w:cs="Calibri"/>
                <w:color w:val="000000"/>
                <w:sz w:val="22"/>
              </w:rPr>
            </w:pPr>
            <w:ins w:id="6623" w:author="Nate Bachmeier [AWS-SA]" w:date="2023-02-25T11:26:00Z">
              <w:r w:rsidRPr="00E16572">
                <w:rPr>
                  <w:rFonts w:ascii="Calibri" w:eastAsia="Times New Roman" w:hAnsi="Calibri" w:cs="Calibri"/>
                  <w:color w:val="000000"/>
                  <w:sz w:val="22"/>
                </w:rPr>
                <w:t>859</w:t>
              </w:r>
            </w:ins>
          </w:p>
        </w:tc>
      </w:tr>
      <w:tr w:rsidR="00E16572" w:rsidRPr="00E16572" w14:paraId="7493A5A8" w14:textId="77777777" w:rsidTr="005D1D3E">
        <w:trPr>
          <w:cnfStyle w:val="000000100000" w:firstRow="0" w:lastRow="0" w:firstColumn="0" w:lastColumn="0" w:oddVBand="0" w:evenVBand="0" w:oddHBand="1" w:evenHBand="0" w:firstRowFirstColumn="0" w:firstRowLastColumn="0" w:lastRowFirstColumn="0" w:lastRowLastColumn="0"/>
          <w:trHeight w:val="300"/>
          <w:ins w:id="6624" w:author="Nate Bachmeier [AWS-SA]" w:date="2023-02-25T11:26:00Z"/>
          <w:trPrChange w:id="6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26" w:author="Nate Bachmeier [AWS-SA]" w:date="2023-02-26T11:07:00Z">
              <w:tcPr>
                <w:tcW w:w="4740" w:type="dxa"/>
                <w:tcBorders>
                  <w:top w:val="nil"/>
                  <w:left w:val="nil"/>
                  <w:bottom w:val="nil"/>
                  <w:right w:val="nil"/>
                </w:tcBorders>
                <w:shd w:val="clear" w:color="auto" w:fill="auto"/>
                <w:noWrap/>
                <w:vAlign w:val="bottom"/>
                <w:hideMark/>
              </w:tcPr>
            </w:tcPrChange>
          </w:tcPr>
          <w:p w14:paraId="73B3C2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27" w:author="Nate Bachmeier [AWS-SA]" w:date="2023-02-25T11:26:00Z"/>
                <w:rFonts w:ascii="Calibri" w:eastAsia="Times New Roman" w:hAnsi="Calibri" w:cs="Calibri"/>
                <w:b w:val="0"/>
                <w:bCs w:val="0"/>
                <w:color w:val="000000"/>
                <w:sz w:val="22"/>
                <w:rPrChange w:id="6628" w:author="Nate Bachmeier [AWS-SA]" w:date="2023-02-25T11:29:00Z">
                  <w:rPr>
                    <w:ins w:id="6629" w:author="Nate Bachmeier [AWS-SA]" w:date="2023-02-25T11:26:00Z"/>
                    <w:rFonts w:ascii="Calibri" w:eastAsia="Times New Roman" w:hAnsi="Calibri" w:cs="Calibri"/>
                    <w:color w:val="000000"/>
                    <w:sz w:val="22"/>
                  </w:rPr>
                </w:rPrChange>
              </w:rPr>
            </w:pPr>
            <w:ins w:id="6630" w:author="Nate Bachmeier [AWS-SA]" w:date="2023-02-25T11:26:00Z">
              <w:r w:rsidRPr="00E16572">
                <w:rPr>
                  <w:rFonts w:ascii="Calibri" w:eastAsia="Times New Roman" w:hAnsi="Calibri" w:cs="Calibri"/>
                  <w:color w:val="000000"/>
                  <w:sz w:val="22"/>
                </w:rPr>
                <w:t>riding elephant</w:t>
              </w:r>
            </w:ins>
          </w:p>
        </w:tc>
        <w:tc>
          <w:tcPr>
            <w:tcW w:w="5348" w:type="dxa"/>
            <w:noWrap/>
            <w:hideMark/>
            <w:tcPrChange w:id="6631" w:author="Nate Bachmeier [AWS-SA]" w:date="2023-02-26T11:07:00Z">
              <w:tcPr>
                <w:tcW w:w="960" w:type="dxa"/>
                <w:tcBorders>
                  <w:top w:val="nil"/>
                  <w:left w:val="nil"/>
                  <w:bottom w:val="nil"/>
                  <w:right w:val="nil"/>
                </w:tcBorders>
                <w:shd w:val="clear" w:color="auto" w:fill="auto"/>
                <w:noWrap/>
                <w:vAlign w:val="bottom"/>
                <w:hideMark/>
              </w:tcPr>
            </w:tcPrChange>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32" w:author="Nate Bachmeier [AWS-SA]" w:date="2023-02-25T11:26:00Z"/>
                <w:rFonts w:ascii="Calibri" w:eastAsia="Times New Roman" w:hAnsi="Calibri" w:cs="Calibri"/>
                <w:color w:val="000000"/>
                <w:sz w:val="22"/>
              </w:rPr>
            </w:pPr>
            <w:ins w:id="6633" w:author="Nate Bachmeier [AWS-SA]" w:date="2023-02-25T11:26:00Z">
              <w:r w:rsidRPr="00E16572">
                <w:rPr>
                  <w:rFonts w:ascii="Calibri" w:eastAsia="Times New Roman" w:hAnsi="Calibri" w:cs="Calibri"/>
                  <w:color w:val="000000"/>
                  <w:sz w:val="22"/>
                </w:rPr>
                <w:t>657</w:t>
              </w:r>
            </w:ins>
          </w:p>
        </w:tc>
      </w:tr>
      <w:tr w:rsidR="00E16572" w:rsidRPr="00E16572" w14:paraId="25E5E735" w14:textId="77777777" w:rsidTr="005D1D3E">
        <w:trPr>
          <w:trHeight w:val="300"/>
          <w:ins w:id="6634" w:author="Nate Bachmeier [AWS-SA]" w:date="2023-02-25T11:26:00Z"/>
          <w:trPrChange w:id="6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36" w:author="Nate Bachmeier [AWS-SA]" w:date="2023-02-26T11:07:00Z">
              <w:tcPr>
                <w:tcW w:w="4740" w:type="dxa"/>
                <w:tcBorders>
                  <w:top w:val="nil"/>
                  <w:left w:val="nil"/>
                  <w:bottom w:val="nil"/>
                  <w:right w:val="nil"/>
                </w:tcBorders>
                <w:shd w:val="clear" w:color="auto" w:fill="auto"/>
                <w:noWrap/>
                <w:vAlign w:val="bottom"/>
                <w:hideMark/>
              </w:tcPr>
            </w:tcPrChange>
          </w:tcPr>
          <w:p w14:paraId="5F47165D" w14:textId="77777777" w:rsidR="00E16572" w:rsidRPr="00E16572" w:rsidRDefault="00E16572" w:rsidP="00E16572">
            <w:pPr>
              <w:spacing w:line="240" w:lineRule="auto"/>
              <w:ind w:firstLine="0"/>
              <w:rPr>
                <w:ins w:id="6637" w:author="Nate Bachmeier [AWS-SA]" w:date="2023-02-25T11:26:00Z"/>
                <w:rFonts w:ascii="Calibri" w:eastAsia="Times New Roman" w:hAnsi="Calibri" w:cs="Calibri"/>
                <w:b w:val="0"/>
                <w:bCs w:val="0"/>
                <w:color w:val="000000"/>
                <w:sz w:val="22"/>
                <w:rPrChange w:id="6638" w:author="Nate Bachmeier [AWS-SA]" w:date="2023-02-25T11:29:00Z">
                  <w:rPr>
                    <w:ins w:id="6639" w:author="Nate Bachmeier [AWS-SA]" w:date="2023-02-25T11:26:00Z"/>
                    <w:rFonts w:ascii="Calibri" w:eastAsia="Times New Roman" w:hAnsi="Calibri" w:cs="Calibri"/>
                    <w:color w:val="000000"/>
                    <w:sz w:val="22"/>
                  </w:rPr>
                </w:rPrChange>
              </w:rPr>
            </w:pPr>
            <w:ins w:id="6640" w:author="Nate Bachmeier [AWS-SA]" w:date="2023-02-25T11:26:00Z">
              <w:r w:rsidRPr="00E16572">
                <w:rPr>
                  <w:rFonts w:ascii="Calibri" w:eastAsia="Times New Roman" w:hAnsi="Calibri" w:cs="Calibri"/>
                  <w:color w:val="000000"/>
                  <w:sz w:val="22"/>
                </w:rPr>
                <w:t>riding mechanical bull</w:t>
              </w:r>
            </w:ins>
          </w:p>
        </w:tc>
        <w:tc>
          <w:tcPr>
            <w:tcW w:w="5348" w:type="dxa"/>
            <w:noWrap/>
            <w:hideMark/>
            <w:tcPrChange w:id="6641" w:author="Nate Bachmeier [AWS-SA]" w:date="2023-02-26T11:07:00Z">
              <w:tcPr>
                <w:tcW w:w="960" w:type="dxa"/>
                <w:tcBorders>
                  <w:top w:val="nil"/>
                  <w:left w:val="nil"/>
                  <w:bottom w:val="nil"/>
                  <w:right w:val="nil"/>
                </w:tcBorders>
                <w:shd w:val="clear" w:color="auto" w:fill="auto"/>
                <w:noWrap/>
                <w:vAlign w:val="bottom"/>
                <w:hideMark/>
              </w:tcPr>
            </w:tcPrChange>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42" w:author="Nate Bachmeier [AWS-SA]" w:date="2023-02-25T11:26:00Z"/>
                <w:rFonts w:ascii="Calibri" w:eastAsia="Times New Roman" w:hAnsi="Calibri" w:cs="Calibri"/>
                <w:color w:val="000000"/>
                <w:sz w:val="22"/>
              </w:rPr>
            </w:pPr>
            <w:ins w:id="6643" w:author="Nate Bachmeier [AWS-SA]" w:date="2023-02-25T11:26:00Z">
              <w:r w:rsidRPr="00E16572">
                <w:rPr>
                  <w:rFonts w:ascii="Calibri" w:eastAsia="Times New Roman" w:hAnsi="Calibri" w:cs="Calibri"/>
                  <w:color w:val="000000"/>
                  <w:sz w:val="22"/>
                </w:rPr>
                <w:t>840</w:t>
              </w:r>
            </w:ins>
          </w:p>
        </w:tc>
      </w:tr>
      <w:tr w:rsidR="00E16572" w:rsidRPr="00E16572" w14:paraId="707F401C" w14:textId="77777777" w:rsidTr="005D1D3E">
        <w:trPr>
          <w:cnfStyle w:val="000000100000" w:firstRow="0" w:lastRow="0" w:firstColumn="0" w:lastColumn="0" w:oddVBand="0" w:evenVBand="0" w:oddHBand="1" w:evenHBand="0" w:firstRowFirstColumn="0" w:firstRowLastColumn="0" w:lastRowFirstColumn="0" w:lastRowLastColumn="0"/>
          <w:trHeight w:val="300"/>
          <w:ins w:id="6644" w:author="Nate Bachmeier [AWS-SA]" w:date="2023-02-25T11:26:00Z"/>
          <w:trPrChange w:id="6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46" w:author="Nate Bachmeier [AWS-SA]" w:date="2023-02-26T11:07:00Z">
              <w:tcPr>
                <w:tcW w:w="4740" w:type="dxa"/>
                <w:tcBorders>
                  <w:top w:val="nil"/>
                  <w:left w:val="nil"/>
                  <w:bottom w:val="nil"/>
                  <w:right w:val="nil"/>
                </w:tcBorders>
                <w:shd w:val="clear" w:color="auto" w:fill="auto"/>
                <w:noWrap/>
                <w:vAlign w:val="bottom"/>
                <w:hideMark/>
              </w:tcPr>
            </w:tcPrChange>
          </w:tcPr>
          <w:p w14:paraId="7FE3A1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47" w:author="Nate Bachmeier [AWS-SA]" w:date="2023-02-25T11:26:00Z"/>
                <w:rFonts w:ascii="Calibri" w:eastAsia="Times New Roman" w:hAnsi="Calibri" w:cs="Calibri"/>
                <w:b w:val="0"/>
                <w:bCs w:val="0"/>
                <w:color w:val="000000"/>
                <w:sz w:val="22"/>
                <w:rPrChange w:id="6648" w:author="Nate Bachmeier [AWS-SA]" w:date="2023-02-25T11:29:00Z">
                  <w:rPr>
                    <w:ins w:id="6649" w:author="Nate Bachmeier [AWS-SA]" w:date="2023-02-25T11:26:00Z"/>
                    <w:rFonts w:ascii="Calibri" w:eastAsia="Times New Roman" w:hAnsi="Calibri" w:cs="Calibri"/>
                    <w:color w:val="000000"/>
                    <w:sz w:val="22"/>
                  </w:rPr>
                </w:rPrChange>
              </w:rPr>
            </w:pPr>
            <w:ins w:id="6650" w:author="Nate Bachmeier [AWS-SA]" w:date="2023-02-25T11:26:00Z">
              <w:r w:rsidRPr="00E16572">
                <w:rPr>
                  <w:rFonts w:ascii="Calibri" w:eastAsia="Times New Roman" w:hAnsi="Calibri" w:cs="Calibri"/>
                  <w:color w:val="000000"/>
                  <w:sz w:val="22"/>
                </w:rPr>
                <w:t>riding mule</w:t>
              </w:r>
            </w:ins>
          </w:p>
        </w:tc>
        <w:tc>
          <w:tcPr>
            <w:tcW w:w="5348" w:type="dxa"/>
            <w:noWrap/>
            <w:hideMark/>
            <w:tcPrChange w:id="6651" w:author="Nate Bachmeier [AWS-SA]" w:date="2023-02-26T11:07:00Z">
              <w:tcPr>
                <w:tcW w:w="960" w:type="dxa"/>
                <w:tcBorders>
                  <w:top w:val="nil"/>
                  <w:left w:val="nil"/>
                  <w:bottom w:val="nil"/>
                  <w:right w:val="nil"/>
                </w:tcBorders>
                <w:shd w:val="clear" w:color="auto" w:fill="auto"/>
                <w:noWrap/>
                <w:vAlign w:val="bottom"/>
                <w:hideMark/>
              </w:tcPr>
            </w:tcPrChange>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52" w:author="Nate Bachmeier [AWS-SA]" w:date="2023-02-25T11:26:00Z"/>
                <w:rFonts w:ascii="Calibri" w:eastAsia="Times New Roman" w:hAnsi="Calibri" w:cs="Calibri"/>
                <w:color w:val="000000"/>
                <w:sz w:val="22"/>
              </w:rPr>
            </w:pPr>
            <w:ins w:id="6653" w:author="Nate Bachmeier [AWS-SA]" w:date="2023-02-25T11:26:00Z">
              <w:r w:rsidRPr="00E16572">
                <w:rPr>
                  <w:rFonts w:ascii="Calibri" w:eastAsia="Times New Roman" w:hAnsi="Calibri" w:cs="Calibri"/>
                  <w:color w:val="000000"/>
                  <w:sz w:val="22"/>
                </w:rPr>
                <w:t>603</w:t>
              </w:r>
            </w:ins>
          </w:p>
        </w:tc>
      </w:tr>
      <w:tr w:rsidR="00E16572" w:rsidRPr="00E16572" w14:paraId="3A2E40FA" w14:textId="77777777" w:rsidTr="005D1D3E">
        <w:trPr>
          <w:trHeight w:val="300"/>
          <w:ins w:id="6654" w:author="Nate Bachmeier [AWS-SA]" w:date="2023-02-25T11:26:00Z"/>
          <w:trPrChange w:id="6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56" w:author="Nate Bachmeier [AWS-SA]" w:date="2023-02-26T11:07:00Z">
              <w:tcPr>
                <w:tcW w:w="4740" w:type="dxa"/>
                <w:tcBorders>
                  <w:top w:val="nil"/>
                  <w:left w:val="nil"/>
                  <w:bottom w:val="nil"/>
                  <w:right w:val="nil"/>
                </w:tcBorders>
                <w:shd w:val="clear" w:color="auto" w:fill="auto"/>
                <w:noWrap/>
                <w:vAlign w:val="bottom"/>
                <w:hideMark/>
              </w:tcPr>
            </w:tcPrChange>
          </w:tcPr>
          <w:p w14:paraId="5CCB71B3" w14:textId="77777777" w:rsidR="00E16572" w:rsidRPr="00E16572" w:rsidRDefault="00E16572" w:rsidP="00E16572">
            <w:pPr>
              <w:spacing w:line="240" w:lineRule="auto"/>
              <w:ind w:firstLine="0"/>
              <w:rPr>
                <w:ins w:id="6657" w:author="Nate Bachmeier [AWS-SA]" w:date="2023-02-25T11:26:00Z"/>
                <w:rFonts w:ascii="Calibri" w:eastAsia="Times New Roman" w:hAnsi="Calibri" w:cs="Calibri"/>
                <w:b w:val="0"/>
                <w:bCs w:val="0"/>
                <w:color w:val="000000"/>
                <w:sz w:val="22"/>
                <w:rPrChange w:id="6658" w:author="Nate Bachmeier [AWS-SA]" w:date="2023-02-25T11:29:00Z">
                  <w:rPr>
                    <w:ins w:id="6659" w:author="Nate Bachmeier [AWS-SA]" w:date="2023-02-25T11:26:00Z"/>
                    <w:rFonts w:ascii="Calibri" w:eastAsia="Times New Roman" w:hAnsi="Calibri" w:cs="Calibri"/>
                    <w:color w:val="000000"/>
                    <w:sz w:val="22"/>
                  </w:rPr>
                </w:rPrChange>
              </w:rPr>
            </w:pPr>
            <w:ins w:id="6660" w:author="Nate Bachmeier [AWS-SA]" w:date="2023-02-25T11:26:00Z">
              <w:r w:rsidRPr="00E16572">
                <w:rPr>
                  <w:rFonts w:ascii="Calibri" w:eastAsia="Times New Roman" w:hAnsi="Calibri" w:cs="Calibri"/>
                  <w:color w:val="000000"/>
                  <w:sz w:val="22"/>
                </w:rPr>
                <w:t>riding or walking with horse</w:t>
              </w:r>
            </w:ins>
          </w:p>
        </w:tc>
        <w:tc>
          <w:tcPr>
            <w:tcW w:w="5348" w:type="dxa"/>
            <w:noWrap/>
            <w:hideMark/>
            <w:tcPrChange w:id="6661" w:author="Nate Bachmeier [AWS-SA]" w:date="2023-02-26T11:07:00Z">
              <w:tcPr>
                <w:tcW w:w="960" w:type="dxa"/>
                <w:tcBorders>
                  <w:top w:val="nil"/>
                  <w:left w:val="nil"/>
                  <w:bottom w:val="nil"/>
                  <w:right w:val="nil"/>
                </w:tcBorders>
                <w:shd w:val="clear" w:color="auto" w:fill="auto"/>
                <w:noWrap/>
                <w:vAlign w:val="bottom"/>
                <w:hideMark/>
              </w:tcPr>
            </w:tcPrChange>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62" w:author="Nate Bachmeier [AWS-SA]" w:date="2023-02-25T11:26:00Z"/>
                <w:rFonts w:ascii="Calibri" w:eastAsia="Times New Roman" w:hAnsi="Calibri" w:cs="Calibri"/>
                <w:color w:val="000000"/>
                <w:sz w:val="22"/>
              </w:rPr>
            </w:pPr>
            <w:ins w:id="6663" w:author="Nate Bachmeier [AWS-SA]" w:date="2023-02-25T11:26:00Z">
              <w:r w:rsidRPr="00E16572">
                <w:rPr>
                  <w:rFonts w:ascii="Calibri" w:eastAsia="Times New Roman" w:hAnsi="Calibri" w:cs="Calibri"/>
                  <w:color w:val="000000"/>
                  <w:sz w:val="22"/>
                </w:rPr>
                <w:t>588</w:t>
              </w:r>
            </w:ins>
          </w:p>
        </w:tc>
      </w:tr>
      <w:tr w:rsidR="00E16572" w:rsidRPr="00E16572" w14:paraId="4C9CAC76" w14:textId="77777777" w:rsidTr="005D1D3E">
        <w:trPr>
          <w:cnfStyle w:val="000000100000" w:firstRow="0" w:lastRow="0" w:firstColumn="0" w:lastColumn="0" w:oddVBand="0" w:evenVBand="0" w:oddHBand="1" w:evenHBand="0" w:firstRowFirstColumn="0" w:firstRowLastColumn="0" w:lastRowFirstColumn="0" w:lastRowLastColumn="0"/>
          <w:trHeight w:val="300"/>
          <w:ins w:id="6664" w:author="Nate Bachmeier [AWS-SA]" w:date="2023-02-25T11:26:00Z"/>
          <w:trPrChange w:id="6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66" w:author="Nate Bachmeier [AWS-SA]" w:date="2023-02-26T11:07:00Z">
              <w:tcPr>
                <w:tcW w:w="4740" w:type="dxa"/>
                <w:tcBorders>
                  <w:top w:val="nil"/>
                  <w:left w:val="nil"/>
                  <w:bottom w:val="nil"/>
                  <w:right w:val="nil"/>
                </w:tcBorders>
                <w:shd w:val="clear" w:color="auto" w:fill="auto"/>
                <w:noWrap/>
                <w:vAlign w:val="bottom"/>
                <w:hideMark/>
              </w:tcPr>
            </w:tcPrChange>
          </w:tcPr>
          <w:p w14:paraId="1B7F79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67" w:author="Nate Bachmeier [AWS-SA]" w:date="2023-02-25T11:26:00Z"/>
                <w:rFonts w:ascii="Calibri" w:eastAsia="Times New Roman" w:hAnsi="Calibri" w:cs="Calibri"/>
                <w:b w:val="0"/>
                <w:bCs w:val="0"/>
                <w:color w:val="000000"/>
                <w:sz w:val="22"/>
                <w:rPrChange w:id="6668" w:author="Nate Bachmeier [AWS-SA]" w:date="2023-02-25T11:29:00Z">
                  <w:rPr>
                    <w:ins w:id="6669" w:author="Nate Bachmeier [AWS-SA]" w:date="2023-02-25T11:26:00Z"/>
                    <w:rFonts w:ascii="Calibri" w:eastAsia="Times New Roman" w:hAnsi="Calibri" w:cs="Calibri"/>
                    <w:color w:val="000000"/>
                    <w:sz w:val="22"/>
                  </w:rPr>
                </w:rPrChange>
              </w:rPr>
            </w:pPr>
            <w:ins w:id="6670" w:author="Nate Bachmeier [AWS-SA]" w:date="2023-02-25T11:26:00Z">
              <w:r w:rsidRPr="00E16572">
                <w:rPr>
                  <w:rFonts w:ascii="Calibri" w:eastAsia="Times New Roman" w:hAnsi="Calibri" w:cs="Calibri"/>
                  <w:color w:val="000000"/>
                  <w:sz w:val="22"/>
                </w:rPr>
                <w:lastRenderedPageBreak/>
                <w:t>riding scooter</w:t>
              </w:r>
            </w:ins>
          </w:p>
        </w:tc>
        <w:tc>
          <w:tcPr>
            <w:tcW w:w="5348" w:type="dxa"/>
            <w:noWrap/>
            <w:hideMark/>
            <w:tcPrChange w:id="6671" w:author="Nate Bachmeier [AWS-SA]" w:date="2023-02-26T11:07:00Z">
              <w:tcPr>
                <w:tcW w:w="960" w:type="dxa"/>
                <w:tcBorders>
                  <w:top w:val="nil"/>
                  <w:left w:val="nil"/>
                  <w:bottom w:val="nil"/>
                  <w:right w:val="nil"/>
                </w:tcBorders>
                <w:shd w:val="clear" w:color="auto" w:fill="auto"/>
                <w:noWrap/>
                <w:vAlign w:val="bottom"/>
                <w:hideMark/>
              </w:tcPr>
            </w:tcPrChange>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72" w:author="Nate Bachmeier [AWS-SA]" w:date="2023-02-25T11:26:00Z"/>
                <w:rFonts w:ascii="Calibri" w:eastAsia="Times New Roman" w:hAnsi="Calibri" w:cs="Calibri"/>
                <w:color w:val="000000"/>
                <w:sz w:val="22"/>
              </w:rPr>
            </w:pPr>
            <w:ins w:id="6673" w:author="Nate Bachmeier [AWS-SA]" w:date="2023-02-25T11:26:00Z">
              <w:r w:rsidRPr="00E16572">
                <w:rPr>
                  <w:rFonts w:ascii="Calibri" w:eastAsia="Times New Roman" w:hAnsi="Calibri" w:cs="Calibri"/>
                  <w:color w:val="000000"/>
                  <w:sz w:val="22"/>
                </w:rPr>
                <w:t>808</w:t>
              </w:r>
            </w:ins>
          </w:p>
        </w:tc>
      </w:tr>
      <w:tr w:rsidR="00E16572" w:rsidRPr="00E16572" w14:paraId="10B9F878" w14:textId="77777777" w:rsidTr="005D1D3E">
        <w:trPr>
          <w:trHeight w:val="300"/>
          <w:ins w:id="6674" w:author="Nate Bachmeier [AWS-SA]" w:date="2023-02-25T11:26:00Z"/>
          <w:trPrChange w:id="6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76" w:author="Nate Bachmeier [AWS-SA]" w:date="2023-02-26T11:07:00Z">
              <w:tcPr>
                <w:tcW w:w="4740" w:type="dxa"/>
                <w:tcBorders>
                  <w:top w:val="nil"/>
                  <w:left w:val="nil"/>
                  <w:bottom w:val="nil"/>
                  <w:right w:val="nil"/>
                </w:tcBorders>
                <w:shd w:val="clear" w:color="auto" w:fill="auto"/>
                <w:noWrap/>
                <w:vAlign w:val="bottom"/>
                <w:hideMark/>
              </w:tcPr>
            </w:tcPrChange>
          </w:tcPr>
          <w:p w14:paraId="3190F80B" w14:textId="77777777" w:rsidR="00E16572" w:rsidRPr="00E16572" w:rsidRDefault="00E16572" w:rsidP="00E16572">
            <w:pPr>
              <w:spacing w:line="240" w:lineRule="auto"/>
              <w:ind w:firstLine="0"/>
              <w:rPr>
                <w:ins w:id="6677" w:author="Nate Bachmeier [AWS-SA]" w:date="2023-02-25T11:26:00Z"/>
                <w:rFonts w:ascii="Calibri" w:eastAsia="Times New Roman" w:hAnsi="Calibri" w:cs="Calibri"/>
                <w:b w:val="0"/>
                <w:bCs w:val="0"/>
                <w:color w:val="000000"/>
                <w:sz w:val="22"/>
                <w:rPrChange w:id="6678" w:author="Nate Bachmeier [AWS-SA]" w:date="2023-02-25T11:29:00Z">
                  <w:rPr>
                    <w:ins w:id="6679" w:author="Nate Bachmeier [AWS-SA]" w:date="2023-02-25T11:26:00Z"/>
                    <w:rFonts w:ascii="Calibri" w:eastAsia="Times New Roman" w:hAnsi="Calibri" w:cs="Calibri"/>
                    <w:color w:val="000000"/>
                    <w:sz w:val="22"/>
                  </w:rPr>
                </w:rPrChange>
              </w:rPr>
            </w:pPr>
            <w:ins w:id="6680" w:author="Nate Bachmeier [AWS-SA]" w:date="2023-02-25T11:26:00Z">
              <w:r w:rsidRPr="00E16572">
                <w:rPr>
                  <w:rFonts w:ascii="Calibri" w:eastAsia="Times New Roman" w:hAnsi="Calibri" w:cs="Calibri"/>
                  <w:color w:val="000000"/>
                  <w:sz w:val="22"/>
                </w:rPr>
                <w:t>riding snow blower</w:t>
              </w:r>
            </w:ins>
          </w:p>
        </w:tc>
        <w:tc>
          <w:tcPr>
            <w:tcW w:w="5348" w:type="dxa"/>
            <w:noWrap/>
            <w:hideMark/>
            <w:tcPrChange w:id="6681" w:author="Nate Bachmeier [AWS-SA]" w:date="2023-02-26T11:07:00Z">
              <w:tcPr>
                <w:tcW w:w="960" w:type="dxa"/>
                <w:tcBorders>
                  <w:top w:val="nil"/>
                  <w:left w:val="nil"/>
                  <w:bottom w:val="nil"/>
                  <w:right w:val="nil"/>
                </w:tcBorders>
                <w:shd w:val="clear" w:color="auto" w:fill="auto"/>
                <w:noWrap/>
                <w:vAlign w:val="bottom"/>
                <w:hideMark/>
              </w:tcPr>
            </w:tcPrChange>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82" w:author="Nate Bachmeier [AWS-SA]" w:date="2023-02-25T11:26:00Z"/>
                <w:rFonts w:ascii="Calibri" w:eastAsia="Times New Roman" w:hAnsi="Calibri" w:cs="Calibri"/>
                <w:color w:val="000000"/>
                <w:sz w:val="22"/>
              </w:rPr>
            </w:pPr>
            <w:ins w:id="6683" w:author="Nate Bachmeier [AWS-SA]" w:date="2023-02-25T11:26:00Z">
              <w:r w:rsidRPr="00E16572">
                <w:rPr>
                  <w:rFonts w:ascii="Calibri" w:eastAsia="Times New Roman" w:hAnsi="Calibri" w:cs="Calibri"/>
                  <w:color w:val="000000"/>
                  <w:sz w:val="22"/>
                </w:rPr>
                <w:t>711</w:t>
              </w:r>
            </w:ins>
          </w:p>
        </w:tc>
      </w:tr>
      <w:tr w:rsidR="00E16572" w:rsidRPr="00E16572" w14:paraId="1C961163" w14:textId="77777777" w:rsidTr="005D1D3E">
        <w:trPr>
          <w:cnfStyle w:val="000000100000" w:firstRow="0" w:lastRow="0" w:firstColumn="0" w:lastColumn="0" w:oddVBand="0" w:evenVBand="0" w:oddHBand="1" w:evenHBand="0" w:firstRowFirstColumn="0" w:firstRowLastColumn="0" w:lastRowFirstColumn="0" w:lastRowLastColumn="0"/>
          <w:trHeight w:val="300"/>
          <w:ins w:id="6684" w:author="Nate Bachmeier [AWS-SA]" w:date="2023-02-25T11:26:00Z"/>
          <w:trPrChange w:id="6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86" w:author="Nate Bachmeier [AWS-SA]" w:date="2023-02-26T11:07:00Z">
              <w:tcPr>
                <w:tcW w:w="4740" w:type="dxa"/>
                <w:tcBorders>
                  <w:top w:val="nil"/>
                  <w:left w:val="nil"/>
                  <w:bottom w:val="nil"/>
                  <w:right w:val="nil"/>
                </w:tcBorders>
                <w:shd w:val="clear" w:color="auto" w:fill="auto"/>
                <w:noWrap/>
                <w:vAlign w:val="bottom"/>
                <w:hideMark/>
              </w:tcPr>
            </w:tcPrChange>
          </w:tcPr>
          <w:p w14:paraId="497DC8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87" w:author="Nate Bachmeier [AWS-SA]" w:date="2023-02-25T11:26:00Z"/>
                <w:rFonts w:ascii="Calibri" w:eastAsia="Times New Roman" w:hAnsi="Calibri" w:cs="Calibri"/>
                <w:b w:val="0"/>
                <w:bCs w:val="0"/>
                <w:color w:val="000000"/>
                <w:sz w:val="22"/>
                <w:rPrChange w:id="6688" w:author="Nate Bachmeier [AWS-SA]" w:date="2023-02-25T11:29:00Z">
                  <w:rPr>
                    <w:ins w:id="6689" w:author="Nate Bachmeier [AWS-SA]" w:date="2023-02-25T11:26:00Z"/>
                    <w:rFonts w:ascii="Calibri" w:eastAsia="Times New Roman" w:hAnsi="Calibri" w:cs="Calibri"/>
                    <w:color w:val="000000"/>
                    <w:sz w:val="22"/>
                  </w:rPr>
                </w:rPrChange>
              </w:rPr>
            </w:pPr>
            <w:ins w:id="6690" w:author="Nate Bachmeier [AWS-SA]" w:date="2023-02-25T11:26:00Z">
              <w:r w:rsidRPr="00E16572">
                <w:rPr>
                  <w:rFonts w:ascii="Calibri" w:eastAsia="Times New Roman" w:hAnsi="Calibri" w:cs="Calibri"/>
                  <w:color w:val="000000"/>
                  <w:sz w:val="22"/>
                </w:rPr>
                <w:t>riding unicycle</w:t>
              </w:r>
            </w:ins>
          </w:p>
        </w:tc>
        <w:tc>
          <w:tcPr>
            <w:tcW w:w="5348" w:type="dxa"/>
            <w:noWrap/>
            <w:hideMark/>
            <w:tcPrChange w:id="6691" w:author="Nate Bachmeier [AWS-SA]" w:date="2023-02-26T11:07:00Z">
              <w:tcPr>
                <w:tcW w:w="960" w:type="dxa"/>
                <w:tcBorders>
                  <w:top w:val="nil"/>
                  <w:left w:val="nil"/>
                  <w:bottom w:val="nil"/>
                  <w:right w:val="nil"/>
                </w:tcBorders>
                <w:shd w:val="clear" w:color="auto" w:fill="auto"/>
                <w:noWrap/>
                <w:vAlign w:val="bottom"/>
                <w:hideMark/>
              </w:tcPr>
            </w:tcPrChange>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92" w:author="Nate Bachmeier [AWS-SA]" w:date="2023-02-25T11:26:00Z"/>
                <w:rFonts w:ascii="Calibri" w:eastAsia="Times New Roman" w:hAnsi="Calibri" w:cs="Calibri"/>
                <w:color w:val="000000"/>
                <w:sz w:val="22"/>
              </w:rPr>
            </w:pPr>
            <w:ins w:id="6693" w:author="Nate Bachmeier [AWS-SA]" w:date="2023-02-25T11:26:00Z">
              <w:r w:rsidRPr="00E16572">
                <w:rPr>
                  <w:rFonts w:ascii="Calibri" w:eastAsia="Times New Roman" w:hAnsi="Calibri" w:cs="Calibri"/>
                  <w:color w:val="000000"/>
                  <w:sz w:val="22"/>
                </w:rPr>
                <w:t>782</w:t>
              </w:r>
            </w:ins>
          </w:p>
        </w:tc>
      </w:tr>
      <w:tr w:rsidR="00E16572" w:rsidRPr="00E16572" w14:paraId="5D172850" w14:textId="77777777" w:rsidTr="005D1D3E">
        <w:trPr>
          <w:trHeight w:val="300"/>
          <w:ins w:id="6694" w:author="Nate Bachmeier [AWS-SA]" w:date="2023-02-25T11:26:00Z"/>
          <w:trPrChange w:id="6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96" w:author="Nate Bachmeier [AWS-SA]" w:date="2023-02-26T11:07:00Z">
              <w:tcPr>
                <w:tcW w:w="4740" w:type="dxa"/>
                <w:tcBorders>
                  <w:top w:val="nil"/>
                  <w:left w:val="nil"/>
                  <w:bottom w:val="nil"/>
                  <w:right w:val="nil"/>
                </w:tcBorders>
                <w:shd w:val="clear" w:color="auto" w:fill="auto"/>
                <w:noWrap/>
                <w:vAlign w:val="bottom"/>
                <w:hideMark/>
              </w:tcPr>
            </w:tcPrChange>
          </w:tcPr>
          <w:p w14:paraId="4425B3E5" w14:textId="77777777" w:rsidR="00E16572" w:rsidRPr="00E16572" w:rsidRDefault="00E16572" w:rsidP="00E16572">
            <w:pPr>
              <w:spacing w:line="240" w:lineRule="auto"/>
              <w:ind w:firstLine="0"/>
              <w:rPr>
                <w:ins w:id="6697" w:author="Nate Bachmeier [AWS-SA]" w:date="2023-02-25T11:26:00Z"/>
                <w:rFonts w:ascii="Calibri" w:eastAsia="Times New Roman" w:hAnsi="Calibri" w:cs="Calibri"/>
                <w:b w:val="0"/>
                <w:bCs w:val="0"/>
                <w:color w:val="000000"/>
                <w:sz w:val="22"/>
                <w:rPrChange w:id="6698" w:author="Nate Bachmeier [AWS-SA]" w:date="2023-02-25T11:29:00Z">
                  <w:rPr>
                    <w:ins w:id="6699" w:author="Nate Bachmeier [AWS-SA]" w:date="2023-02-25T11:26:00Z"/>
                    <w:rFonts w:ascii="Calibri" w:eastAsia="Times New Roman" w:hAnsi="Calibri" w:cs="Calibri"/>
                    <w:color w:val="000000"/>
                    <w:sz w:val="22"/>
                  </w:rPr>
                </w:rPrChange>
              </w:rPr>
            </w:pPr>
            <w:ins w:id="6700" w:author="Nate Bachmeier [AWS-SA]" w:date="2023-02-25T11:26:00Z">
              <w:r w:rsidRPr="00E16572">
                <w:rPr>
                  <w:rFonts w:ascii="Calibri" w:eastAsia="Times New Roman" w:hAnsi="Calibri" w:cs="Calibri"/>
                  <w:color w:val="000000"/>
                  <w:sz w:val="22"/>
                </w:rPr>
                <w:t>ripping paper</w:t>
              </w:r>
            </w:ins>
          </w:p>
        </w:tc>
        <w:tc>
          <w:tcPr>
            <w:tcW w:w="5348" w:type="dxa"/>
            <w:noWrap/>
            <w:hideMark/>
            <w:tcPrChange w:id="6701" w:author="Nate Bachmeier [AWS-SA]" w:date="2023-02-26T11:07:00Z">
              <w:tcPr>
                <w:tcW w:w="960" w:type="dxa"/>
                <w:tcBorders>
                  <w:top w:val="nil"/>
                  <w:left w:val="nil"/>
                  <w:bottom w:val="nil"/>
                  <w:right w:val="nil"/>
                </w:tcBorders>
                <w:shd w:val="clear" w:color="auto" w:fill="auto"/>
                <w:noWrap/>
                <w:vAlign w:val="bottom"/>
                <w:hideMark/>
              </w:tcPr>
            </w:tcPrChange>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02" w:author="Nate Bachmeier [AWS-SA]" w:date="2023-02-25T11:26:00Z"/>
                <w:rFonts w:ascii="Calibri" w:eastAsia="Times New Roman" w:hAnsi="Calibri" w:cs="Calibri"/>
                <w:color w:val="000000"/>
                <w:sz w:val="22"/>
              </w:rPr>
            </w:pPr>
            <w:ins w:id="6703" w:author="Nate Bachmeier [AWS-SA]" w:date="2023-02-25T11:26:00Z">
              <w:r w:rsidRPr="00E16572">
                <w:rPr>
                  <w:rFonts w:ascii="Calibri" w:eastAsia="Times New Roman" w:hAnsi="Calibri" w:cs="Calibri"/>
                  <w:color w:val="000000"/>
                  <w:sz w:val="22"/>
                </w:rPr>
                <w:t>734</w:t>
              </w:r>
            </w:ins>
          </w:p>
        </w:tc>
      </w:tr>
      <w:tr w:rsidR="00E16572" w:rsidRPr="00E16572" w14:paraId="28C05EB1" w14:textId="77777777" w:rsidTr="005D1D3E">
        <w:trPr>
          <w:cnfStyle w:val="000000100000" w:firstRow="0" w:lastRow="0" w:firstColumn="0" w:lastColumn="0" w:oddVBand="0" w:evenVBand="0" w:oddHBand="1" w:evenHBand="0" w:firstRowFirstColumn="0" w:firstRowLastColumn="0" w:lastRowFirstColumn="0" w:lastRowLastColumn="0"/>
          <w:trHeight w:val="300"/>
          <w:ins w:id="6704" w:author="Nate Bachmeier [AWS-SA]" w:date="2023-02-25T11:26:00Z"/>
          <w:trPrChange w:id="6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06" w:author="Nate Bachmeier [AWS-SA]" w:date="2023-02-26T11:07:00Z">
              <w:tcPr>
                <w:tcW w:w="4740" w:type="dxa"/>
                <w:tcBorders>
                  <w:top w:val="nil"/>
                  <w:left w:val="nil"/>
                  <w:bottom w:val="nil"/>
                  <w:right w:val="nil"/>
                </w:tcBorders>
                <w:shd w:val="clear" w:color="auto" w:fill="auto"/>
                <w:noWrap/>
                <w:vAlign w:val="bottom"/>
                <w:hideMark/>
              </w:tcPr>
            </w:tcPrChange>
          </w:tcPr>
          <w:p w14:paraId="5C726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07" w:author="Nate Bachmeier [AWS-SA]" w:date="2023-02-25T11:26:00Z"/>
                <w:rFonts w:ascii="Calibri" w:eastAsia="Times New Roman" w:hAnsi="Calibri" w:cs="Calibri"/>
                <w:b w:val="0"/>
                <w:bCs w:val="0"/>
                <w:color w:val="000000"/>
                <w:sz w:val="22"/>
                <w:rPrChange w:id="6708" w:author="Nate Bachmeier [AWS-SA]" w:date="2023-02-25T11:29:00Z">
                  <w:rPr>
                    <w:ins w:id="6709" w:author="Nate Bachmeier [AWS-SA]" w:date="2023-02-25T11:26:00Z"/>
                    <w:rFonts w:ascii="Calibri" w:eastAsia="Times New Roman" w:hAnsi="Calibri" w:cs="Calibri"/>
                    <w:color w:val="000000"/>
                    <w:sz w:val="22"/>
                  </w:rPr>
                </w:rPrChange>
              </w:rPr>
            </w:pPr>
            <w:ins w:id="6710" w:author="Nate Bachmeier [AWS-SA]" w:date="2023-02-25T11:26:00Z">
              <w:r w:rsidRPr="00E16572">
                <w:rPr>
                  <w:rFonts w:ascii="Calibri" w:eastAsia="Times New Roman" w:hAnsi="Calibri" w:cs="Calibri"/>
                  <w:color w:val="000000"/>
                  <w:sz w:val="22"/>
                </w:rPr>
                <w:t>roasting marshmallows</w:t>
              </w:r>
            </w:ins>
          </w:p>
        </w:tc>
        <w:tc>
          <w:tcPr>
            <w:tcW w:w="5348" w:type="dxa"/>
            <w:noWrap/>
            <w:hideMark/>
            <w:tcPrChange w:id="6711" w:author="Nate Bachmeier [AWS-SA]" w:date="2023-02-26T11:07:00Z">
              <w:tcPr>
                <w:tcW w:w="960" w:type="dxa"/>
                <w:tcBorders>
                  <w:top w:val="nil"/>
                  <w:left w:val="nil"/>
                  <w:bottom w:val="nil"/>
                  <w:right w:val="nil"/>
                </w:tcBorders>
                <w:shd w:val="clear" w:color="auto" w:fill="auto"/>
                <w:noWrap/>
                <w:vAlign w:val="bottom"/>
                <w:hideMark/>
              </w:tcPr>
            </w:tcPrChange>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12" w:author="Nate Bachmeier [AWS-SA]" w:date="2023-02-25T11:26:00Z"/>
                <w:rFonts w:ascii="Calibri" w:eastAsia="Times New Roman" w:hAnsi="Calibri" w:cs="Calibri"/>
                <w:color w:val="000000"/>
                <w:sz w:val="22"/>
              </w:rPr>
            </w:pPr>
            <w:ins w:id="6713" w:author="Nate Bachmeier [AWS-SA]" w:date="2023-02-25T11:26:00Z">
              <w:r w:rsidRPr="00E16572">
                <w:rPr>
                  <w:rFonts w:ascii="Calibri" w:eastAsia="Times New Roman" w:hAnsi="Calibri" w:cs="Calibri"/>
                  <w:color w:val="000000"/>
                  <w:sz w:val="22"/>
                </w:rPr>
                <w:t>596</w:t>
              </w:r>
            </w:ins>
          </w:p>
        </w:tc>
      </w:tr>
      <w:tr w:rsidR="00E16572" w:rsidRPr="00E16572" w14:paraId="440A9759" w14:textId="77777777" w:rsidTr="005D1D3E">
        <w:trPr>
          <w:trHeight w:val="300"/>
          <w:ins w:id="6714" w:author="Nate Bachmeier [AWS-SA]" w:date="2023-02-25T11:26:00Z"/>
          <w:trPrChange w:id="6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16" w:author="Nate Bachmeier [AWS-SA]" w:date="2023-02-26T11:07:00Z">
              <w:tcPr>
                <w:tcW w:w="4740" w:type="dxa"/>
                <w:tcBorders>
                  <w:top w:val="nil"/>
                  <w:left w:val="nil"/>
                  <w:bottom w:val="nil"/>
                  <w:right w:val="nil"/>
                </w:tcBorders>
                <w:shd w:val="clear" w:color="auto" w:fill="auto"/>
                <w:noWrap/>
                <w:vAlign w:val="bottom"/>
                <w:hideMark/>
              </w:tcPr>
            </w:tcPrChange>
          </w:tcPr>
          <w:p w14:paraId="76FD743B" w14:textId="77777777" w:rsidR="00E16572" w:rsidRPr="00E16572" w:rsidRDefault="00E16572" w:rsidP="00E16572">
            <w:pPr>
              <w:spacing w:line="240" w:lineRule="auto"/>
              <w:ind w:firstLine="0"/>
              <w:rPr>
                <w:ins w:id="6717" w:author="Nate Bachmeier [AWS-SA]" w:date="2023-02-25T11:26:00Z"/>
                <w:rFonts w:ascii="Calibri" w:eastAsia="Times New Roman" w:hAnsi="Calibri" w:cs="Calibri"/>
                <w:b w:val="0"/>
                <w:bCs w:val="0"/>
                <w:color w:val="000000"/>
                <w:sz w:val="22"/>
                <w:rPrChange w:id="6718" w:author="Nate Bachmeier [AWS-SA]" w:date="2023-02-25T11:29:00Z">
                  <w:rPr>
                    <w:ins w:id="6719" w:author="Nate Bachmeier [AWS-SA]" w:date="2023-02-25T11:26:00Z"/>
                    <w:rFonts w:ascii="Calibri" w:eastAsia="Times New Roman" w:hAnsi="Calibri" w:cs="Calibri"/>
                    <w:color w:val="000000"/>
                    <w:sz w:val="22"/>
                  </w:rPr>
                </w:rPrChange>
              </w:rPr>
            </w:pPr>
            <w:ins w:id="6720" w:author="Nate Bachmeier [AWS-SA]" w:date="2023-02-25T11:26:00Z">
              <w:r w:rsidRPr="00E16572">
                <w:rPr>
                  <w:rFonts w:ascii="Calibri" w:eastAsia="Times New Roman" w:hAnsi="Calibri" w:cs="Calibri"/>
                  <w:color w:val="000000"/>
                  <w:sz w:val="22"/>
                </w:rPr>
                <w:t>roasting pig</w:t>
              </w:r>
            </w:ins>
          </w:p>
        </w:tc>
        <w:tc>
          <w:tcPr>
            <w:tcW w:w="5348" w:type="dxa"/>
            <w:noWrap/>
            <w:hideMark/>
            <w:tcPrChange w:id="6721" w:author="Nate Bachmeier [AWS-SA]" w:date="2023-02-26T11:07:00Z">
              <w:tcPr>
                <w:tcW w:w="960" w:type="dxa"/>
                <w:tcBorders>
                  <w:top w:val="nil"/>
                  <w:left w:val="nil"/>
                  <w:bottom w:val="nil"/>
                  <w:right w:val="nil"/>
                </w:tcBorders>
                <w:shd w:val="clear" w:color="auto" w:fill="auto"/>
                <w:noWrap/>
                <w:vAlign w:val="bottom"/>
                <w:hideMark/>
              </w:tcPr>
            </w:tcPrChange>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22" w:author="Nate Bachmeier [AWS-SA]" w:date="2023-02-25T11:26:00Z"/>
                <w:rFonts w:ascii="Calibri" w:eastAsia="Times New Roman" w:hAnsi="Calibri" w:cs="Calibri"/>
                <w:color w:val="000000"/>
                <w:sz w:val="22"/>
              </w:rPr>
            </w:pPr>
            <w:ins w:id="6723" w:author="Nate Bachmeier [AWS-SA]" w:date="2023-02-25T11:26:00Z">
              <w:r w:rsidRPr="00E16572">
                <w:rPr>
                  <w:rFonts w:ascii="Calibri" w:eastAsia="Times New Roman" w:hAnsi="Calibri" w:cs="Calibri"/>
                  <w:color w:val="000000"/>
                  <w:sz w:val="22"/>
                </w:rPr>
                <w:t>553</w:t>
              </w:r>
            </w:ins>
          </w:p>
        </w:tc>
      </w:tr>
      <w:tr w:rsidR="00E16572" w:rsidRPr="00E16572" w14:paraId="5F25D7C9" w14:textId="77777777" w:rsidTr="005D1D3E">
        <w:trPr>
          <w:cnfStyle w:val="000000100000" w:firstRow="0" w:lastRow="0" w:firstColumn="0" w:lastColumn="0" w:oddVBand="0" w:evenVBand="0" w:oddHBand="1" w:evenHBand="0" w:firstRowFirstColumn="0" w:firstRowLastColumn="0" w:lastRowFirstColumn="0" w:lastRowLastColumn="0"/>
          <w:trHeight w:val="300"/>
          <w:ins w:id="6724" w:author="Nate Bachmeier [AWS-SA]" w:date="2023-02-25T11:26:00Z"/>
          <w:trPrChange w:id="6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26" w:author="Nate Bachmeier [AWS-SA]" w:date="2023-02-26T11:07:00Z">
              <w:tcPr>
                <w:tcW w:w="4740" w:type="dxa"/>
                <w:tcBorders>
                  <w:top w:val="nil"/>
                  <w:left w:val="nil"/>
                  <w:bottom w:val="nil"/>
                  <w:right w:val="nil"/>
                </w:tcBorders>
                <w:shd w:val="clear" w:color="auto" w:fill="auto"/>
                <w:noWrap/>
                <w:vAlign w:val="bottom"/>
                <w:hideMark/>
              </w:tcPr>
            </w:tcPrChange>
          </w:tcPr>
          <w:p w14:paraId="655CF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27" w:author="Nate Bachmeier [AWS-SA]" w:date="2023-02-25T11:26:00Z"/>
                <w:rFonts w:ascii="Calibri" w:eastAsia="Times New Roman" w:hAnsi="Calibri" w:cs="Calibri"/>
                <w:b w:val="0"/>
                <w:bCs w:val="0"/>
                <w:color w:val="000000"/>
                <w:sz w:val="22"/>
                <w:rPrChange w:id="6728" w:author="Nate Bachmeier [AWS-SA]" w:date="2023-02-25T11:29:00Z">
                  <w:rPr>
                    <w:ins w:id="6729" w:author="Nate Bachmeier [AWS-SA]" w:date="2023-02-25T11:26:00Z"/>
                    <w:rFonts w:ascii="Calibri" w:eastAsia="Times New Roman" w:hAnsi="Calibri" w:cs="Calibri"/>
                    <w:color w:val="000000"/>
                    <w:sz w:val="22"/>
                  </w:rPr>
                </w:rPrChange>
              </w:rPr>
            </w:pPr>
            <w:ins w:id="6730" w:author="Nate Bachmeier [AWS-SA]" w:date="2023-02-25T11:26:00Z">
              <w:r w:rsidRPr="00E16572">
                <w:rPr>
                  <w:rFonts w:ascii="Calibri" w:eastAsia="Times New Roman" w:hAnsi="Calibri" w:cs="Calibri"/>
                  <w:color w:val="000000"/>
                  <w:sz w:val="22"/>
                </w:rPr>
                <w:t>robot dancing</w:t>
              </w:r>
            </w:ins>
          </w:p>
        </w:tc>
        <w:tc>
          <w:tcPr>
            <w:tcW w:w="5348" w:type="dxa"/>
            <w:noWrap/>
            <w:hideMark/>
            <w:tcPrChange w:id="6731" w:author="Nate Bachmeier [AWS-SA]" w:date="2023-02-26T11:07:00Z">
              <w:tcPr>
                <w:tcW w:w="960" w:type="dxa"/>
                <w:tcBorders>
                  <w:top w:val="nil"/>
                  <w:left w:val="nil"/>
                  <w:bottom w:val="nil"/>
                  <w:right w:val="nil"/>
                </w:tcBorders>
                <w:shd w:val="clear" w:color="auto" w:fill="auto"/>
                <w:noWrap/>
                <w:vAlign w:val="bottom"/>
                <w:hideMark/>
              </w:tcPr>
            </w:tcPrChange>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32" w:author="Nate Bachmeier [AWS-SA]" w:date="2023-02-25T11:26:00Z"/>
                <w:rFonts w:ascii="Calibri" w:eastAsia="Times New Roman" w:hAnsi="Calibri" w:cs="Calibri"/>
                <w:color w:val="000000"/>
                <w:sz w:val="22"/>
              </w:rPr>
            </w:pPr>
            <w:ins w:id="6733" w:author="Nate Bachmeier [AWS-SA]" w:date="2023-02-25T11:26:00Z">
              <w:r w:rsidRPr="00E16572">
                <w:rPr>
                  <w:rFonts w:ascii="Calibri" w:eastAsia="Times New Roman" w:hAnsi="Calibri" w:cs="Calibri"/>
                  <w:color w:val="000000"/>
                  <w:sz w:val="22"/>
                </w:rPr>
                <w:t>610</w:t>
              </w:r>
            </w:ins>
          </w:p>
        </w:tc>
      </w:tr>
      <w:tr w:rsidR="00E16572" w:rsidRPr="00E16572" w14:paraId="2FEEFA72" w14:textId="77777777" w:rsidTr="005D1D3E">
        <w:trPr>
          <w:trHeight w:val="300"/>
          <w:ins w:id="6734" w:author="Nate Bachmeier [AWS-SA]" w:date="2023-02-25T11:26:00Z"/>
          <w:trPrChange w:id="6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36" w:author="Nate Bachmeier [AWS-SA]" w:date="2023-02-26T11:07:00Z">
              <w:tcPr>
                <w:tcW w:w="4740" w:type="dxa"/>
                <w:tcBorders>
                  <w:top w:val="nil"/>
                  <w:left w:val="nil"/>
                  <w:bottom w:val="nil"/>
                  <w:right w:val="nil"/>
                </w:tcBorders>
                <w:shd w:val="clear" w:color="auto" w:fill="auto"/>
                <w:noWrap/>
                <w:vAlign w:val="bottom"/>
                <w:hideMark/>
              </w:tcPr>
            </w:tcPrChange>
          </w:tcPr>
          <w:p w14:paraId="49D4246B" w14:textId="77777777" w:rsidR="00E16572" w:rsidRPr="00E16572" w:rsidRDefault="00E16572" w:rsidP="00E16572">
            <w:pPr>
              <w:spacing w:line="240" w:lineRule="auto"/>
              <w:ind w:firstLine="0"/>
              <w:rPr>
                <w:ins w:id="6737" w:author="Nate Bachmeier [AWS-SA]" w:date="2023-02-25T11:26:00Z"/>
                <w:rFonts w:ascii="Calibri" w:eastAsia="Times New Roman" w:hAnsi="Calibri" w:cs="Calibri"/>
                <w:b w:val="0"/>
                <w:bCs w:val="0"/>
                <w:color w:val="000000"/>
                <w:sz w:val="22"/>
                <w:rPrChange w:id="6738" w:author="Nate Bachmeier [AWS-SA]" w:date="2023-02-25T11:29:00Z">
                  <w:rPr>
                    <w:ins w:id="6739" w:author="Nate Bachmeier [AWS-SA]" w:date="2023-02-25T11:26:00Z"/>
                    <w:rFonts w:ascii="Calibri" w:eastAsia="Times New Roman" w:hAnsi="Calibri" w:cs="Calibri"/>
                    <w:color w:val="000000"/>
                    <w:sz w:val="22"/>
                  </w:rPr>
                </w:rPrChange>
              </w:rPr>
            </w:pPr>
            <w:ins w:id="6740" w:author="Nate Bachmeier [AWS-SA]" w:date="2023-02-25T11:26:00Z">
              <w:r w:rsidRPr="00E16572">
                <w:rPr>
                  <w:rFonts w:ascii="Calibri" w:eastAsia="Times New Roman" w:hAnsi="Calibri" w:cs="Calibri"/>
                  <w:color w:val="000000"/>
                  <w:sz w:val="22"/>
                </w:rPr>
                <w:t>rock climbing</w:t>
              </w:r>
            </w:ins>
          </w:p>
        </w:tc>
        <w:tc>
          <w:tcPr>
            <w:tcW w:w="5348" w:type="dxa"/>
            <w:noWrap/>
            <w:hideMark/>
            <w:tcPrChange w:id="6741" w:author="Nate Bachmeier [AWS-SA]" w:date="2023-02-26T11:07:00Z">
              <w:tcPr>
                <w:tcW w:w="960" w:type="dxa"/>
                <w:tcBorders>
                  <w:top w:val="nil"/>
                  <w:left w:val="nil"/>
                  <w:bottom w:val="nil"/>
                  <w:right w:val="nil"/>
                </w:tcBorders>
                <w:shd w:val="clear" w:color="auto" w:fill="auto"/>
                <w:noWrap/>
                <w:vAlign w:val="bottom"/>
                <w:hideMark/>
              </w:tcPr>
            </w:tcPrChange>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42" w:author="Nate Bachmeier [AWS-SA]" w:date="2023-02-25T11:26:00Z"/>
                <w:rFonts w:ascii="Calibri" w:eastAsia="Times New Roman" w:hAnsi="Calibri" w:cs="Calibri"/>
                <w:color w:val="000000"/>
                <w:sz w:val="22"/>
              </w:rPr>
            </w:pPr>
            <w:ins w:id="6743" w:author="Nate Bachmeier [AWS-SA]" w:date="2023-02-25T11:26:00Z">
              <w:r w:rsidRPr="00E16572">
                <w:rPr>
                  <w:rFonts w:ascii="Calibri" w:eastAsia="Times New Roman" w:hAnsi="Calibri" w:cs="Calibri"/>
                  <w:color w:val="000000"/>
                  <w:sz w:val="22"/>
                </w:rPr>
                <w:t>742</w:t>
              </w:r>
            </w:ins>
          </w:p>
        </w:tc>
      </w:tr>
      <w:tr w:rsidR="00E16572" w:rsidRPr="00E16572" w14:paraId="5117AA00" w14:textId="77777777" w:rsidTr="005D1D3E">
        <w:trPr>
          <w:cnfStyle w:val="000000100000" w:firstRow="0" w:lastRow="0" w:firstColumn="0" w:lastColumn="0" w:oddVBand="0" w:evenVBand="0" w:oddHBand="1" w:evenHBand="0" w:firstRowFirstColumn="0" w:firstRowLastColumn="0" w:lastRowFirstColumn="0" w:lastRowLastColumn="0"/>
          <w:trHeight w:val="300"/>
          <w:ins w:id="6744" w:author="Nate Bachmeier [AWS-SA]" w:date="2023-02-25T11:26:00Z"/>
          <w:trPrChange w:id="6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46" w:author="Nate Bachmeier [AWS-SA]" w:date="2023-02-26T11:07:00Z">
              <w:tcPr>
                <w:tcW w:w="4740" w:type="dxa"/>
                <w:tcBorders>
                  <w:top w:val="nil"/>
                  <w:left w:val="nil"/>
                  <w:bottom w:val="nil"/>
                  <w:right w:val="nil"/>
                </w:tcBorders>
                <w:shd w:val="clear" w:color="auto" w:fill="auto"/>
                <w:noWrap/>
                <w:vAlign w:val="bottom"/>
                <w:hideMark/>
              </w:tcPr>
            </w:tcPrChange>
          </w:tcPr>
          <w:p w14:paraId="7E0ABBB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47" w:author="Nate Bachmeier [AWS-SA]" w:date="2023-02-25T11:26:00Z"/>
                <w:rFonts w:ascii="Calibri" w:eastAsia="Times New Roman" w:hAnsi="Calibri" w:cs="Calibri"/>
                <w:b w:val="0"/>
                <w:bCs w:val="0"/>
                <w:color w:val="000000"/>
                <w:sz w:val="22"/>
                <w:rPrChange w:id="6748" w:author="Nate Bachmeier [AWS-SA]" w:date="2023-02-25T11:29:00Z">
                  <w:rPr>
                    <w:ins w:id="6749" w:author="Nate Bachmeier [AWS-SA]" w:date="2023-02-25T11:26:00Z"/>
                    <w:rFonts w:ascii="Calibri" w:eastAsia="Times New Roman" w:hAnsi="Calibri" w:cs="Calibri"/>
                    <w:color w:val="000000"/>
                    <w:sz w:val="22"/>
                  </w:rPr>
                </w:rPrChange>
              </w:rPr>
            </w:pPr>
            <w:ins w:id="6750" w:author="Nate Bachmeier [AWS-SA]" w:date="2023-02-25T11:26:00Z">
              <w:r w:rsidRPr="00E16572">
                <w:rPr>
                  <w:rFonts w:ascii="Calibri" w:eastAsia="Times New Roman" w:hAnsi="Calibri" w:cs="Calibri"/>
                  <w:color w:val="000000"/>
                  <w:sz w:val="22"/>
                </w:rPr>
                <w:t>rock scissors paper</w:t>
              </w:r>
            </w:ins>
          </w:p>
        </w:tc>
        <w:tc>
          <w:tcPr>
            <w:tcW w:w="5348" w:type="dxa"/>
            <w:noWrap/>
            <w:hideMark/>
            <w:tcPrChange w:id="6751" w:author="Nate Bachmeier [AWS-SA]" w:date="2023-02-26T11:07:00Z">
              <w:tcPr>
                <w:tcW w:w="960" w:type="dxa"/>
                <w:tcBorders>
                  <w:top w:val="nil"/>
                  <w:left w:val="nil"/>
                  <w:bottom w:val="nil"/>
                  <w:right w:val="nil"/>
                </w:tcBorders>
                <w:shd w:val="clear" w:color="auto" w:fill="auto"/>
                <w:noWrap/>
                <w:vAlign w:val="bottom"/>
                <w:hideMark/>
              </w:tcPr>
            </w:tcPrChange>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52" w:author="Nate Bachmeier [AWS-SA]" w:date="2023-02-25T11:26:00Z"/>
                <w:rFonts w:ascii="Calibri" w:eastAsia="Times New Roman" w:hAnsi="Calibri" w:cs="Calibri"/>
                <w:color w:val="000000"/>
                <w:sz w:val="22"/>
              </w:rPr>
            </w:pPr>
            <w:ins w:id="6753" w:author="Nate Bachmeier [AWS-SA]" w:date="2023-02-25T11:26:00Z">
              <w:r w:rsidRPr="00E16572">
                <w:rPr>
                  <w:rFonts w:ascii="Calibri" w:eastAsia="Times New Roman" w:hAnsi="Calibri" w:cs="Calibri"/>
                  <w:color w:val="000000"/>
                  <w:sz w:val="22"/>
                </w:rPr>
                <w:t>624</w:t>
              </w:r>
            </w:ins>
          </w:p>
        </w:tc>
      </w:tr>
      <w:tr w:rsidR="00E16572" w:rsidRPr="00E16572" w14:paraId="4F21ACFE" w14:textId="77777777" w:rsidTr="005D1D3E">
        <w:trPr>
          <w:trHeight w:val="300"/>
          <w:ins w:id="6754" w:author="Nate Bachmeier [AWS-SA]" w:date="2023-02-25T11:26:00Z"/>
          <w:trPrChange w:id="6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56" w:author="Nate Bachmeier [AWS-SA]" w:date="2023-02-26T11:07:00Z">
              <w:tcPr>
                <w:tcW w:w="4740" w:type="dxa"/>
                <w:tcBorders>
                  <w:top w:val="nil"/>
                  <w:left w:val="nil"/>
                  <w:bottom w:val="nil"/>
                  <w:right w:val="nil"/>
                </w:tcBorders>
                <w:shd w:val="clear" w:color="auto" w:fill="auto"/>
                <w:noWrap/>
                <w:vAlign w:val="bottom"/>
                <w:hideMark/>
              </w:tcPr>
            </w:tcPrChange>
          </w:tcPr>
          <w:p w14:paraId="13E19AF1" w14:textId="77777777" w:rsidR="00E16572" w:rsidRPr="00E16572" w:rsidRDefault="00E16572" w:rsidP="00E16572">
            <w:pPr>
              <w:spacing w:line="240" w:lineRule="auto"/>
              <w:ind w:firstLine="0"/>
              <w:rPr>
                <w:ins w:id="6757" w:author="Nate Bachmeier [AWS-SA]" w:date="2023-02-25T11:26:00Z"/>
                <w:rFonts w:ascii="Calibri" w:eastAsia="Times New Roman" w:hAnsi="Calibri" w:cs="Calibri"/>
                <w:b w:val="0"/>
                <w:bCs w:val="0"/>
                <w:color w:val="000000"/>
                <w:sz w:val="22"/>
                <w:rPrChange w:id="6758" w:author="Nate Bachmeier [AWS-SA]" w:date="2023-02-25T11:29:00Z">
                  <w:rPr>
                    <w:ins w:id="6759" w:author="Nate Bachmeier [AWS-SA]" w:date="2023-02-25T11:26:00Z"/>
                    <w:rFonts w:ascii="Calibri" w:eastAsia="Times New Roman" w:hAnsi="Calibri" w:cs="Calibri"/>
                    <w:color w:val="000000"/>
                    <w:sz w:val="22"/>
                  </w:rPr>
                </w:rPrChange>
              </w:rPr>
            </w:pPr>
            <w:ins w:id="6760" w:author="Nate Bachmeier [AWS-SA]" w:date="2023-02-25T11:26:00Z">
              <w:r w:rsidRPr="00E16572">
                <w:rPr>
                  <w:rFonts w:ascii="Calibri" w:eastAsia="Times New Roman" w:hAnsi="Calibri" w:cs="Calibri"/>
                  <w:color w:val="000000"/>
                  <w:sz w:val="22"/>
                </w:rPr>
                <w:t>roller skating</w:t>
              </w:r>
            </w:ins>
          </w:p>
        </w:tc>
        <w:tc>
          <w:tcPr>
            <w:tcW w:w="5348" w:type="dxa"/>
            <w:noWrap/>
            <w:hideMark/>
            <w:tcPrChange w:id="6761" w:author="Nate Bachmeier [AWS-SA]" w:date="2023-02-26T11:07:00Z">
              <w:tcPr>
                <w:tcW w:w="960" w:type="dxa"/>
                <w:tcBorders>
                  <w:top w:val="nil"/>
                  <w:left w:val="nil"/>
                  <w:bottom w:val="nil"/>
                  <w:right w:val="nil"/>
                </w:tcBorders>
                <w:shd w:val="clear" w:color="auto" w:fill="auto"/>
                <w:noWrap/>
                <w:vAlign w:val="bottom"/>
                <w:hideMark/>
              </w:tcPr>
            </w:tcPrChange>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62" w:author="Nate Bachmeier [AWS-SA]" w:date="2023-02-25T11:26:00Z"/>
                <w:rFonts w:ascii="Calibri" w:eastAsia="Times New Roman" w:hAnsi="Calibri" w:cs="Calibri"/>
                <w:color w:val="000000"/>
                <w:sz w:val="22"/>
              </w:rPr>
            </w:pPr>
            <w:ins w:id="6763" w:author="Nate Bachmeier [AWS-SA]" w:date="2023-02-25T11:26:00Z">
              <w:r w:rsidRPr="00E16572">
                <w:rPr>
                  <w:rFonts w:ascii="Calibri" w:eastAsia="Times New Roman" w:hAnsi="Calibri" w:cs="Calibri"/>
                  <w:color w:val="000000"/>
                  <w:sz w:val="22"/>
                </w:rPr>
                <w:t>690</w:t>
              </w:r>
            </w:ins>
          </w:p>
        </w:tc>
      </w:tr>
      <w:tr w:rsidR="00E16572" w:rsidRPr="00E16572" w14:paraId="1201FC2C" w14:textId="77777777" w:rsidTr="005D1D3E">
        <w:trPr>
          <w:cnfStyle w:val="000000100000" w:firstRow="0" w:lastRow="0" w:firstColumn="0" w:lastColumn="0" w:oddVBand="0" w:evenVBand="0" w:oddHBand="1" w:evenHBand="0" w:firstRowFirstColumn="0" w:firstRowLastColumn="0" w:lastRowFirstColumn="0" w:lastRowLastColumn="0"/>
          <w:trHeight w:val="300"/>
          <w:ins w:id="6764" w:author="Nate Bachmeier [AWS-SA]" w:date="2023-02-25T11:26:00Z"/>
          <w:trPrChange w:id="6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66" w:author="Nate Bachmeier [AWS-SA]" w:date="2023-02-26T11:07:00Z">
              <w:tcPr>
                <w:tcW w:w="4740" w:type="dxa"/>
                <w:tcBorders>
                  <w:top w:val="nil"/>
                  <w:left w:val="nil"/>
                  <w:bottom w:val="nil"/>
                  <w:right w:val="nil"/>
                </w:tcBorders>
                <w:shd w:val="clear" w:color="auto" w:fill="auto"/>
                <w:noWrap/>
                <w:vAlign w:val="bottom"/>
                <w:hideMark/>
              </w:tcPr>
            </w:tcPrChange>
          </w:tcPr>
          <w:p w14:paraId="59F67C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67" w:author="Nate Bachmeier [AWS-SA]" w:date="2023-02-25T11:26:00Z"/>
                <w:rFonts w:ascii="Calibri" w:eastAsia="Times New Roman" w:hAnsi="Calibri" w:cs="Calibri"/>
                <w:b w:val="0"/>
                <w:bCs w:val="0"/>
                <w:color w:val="000000"/>
                <w:sz w:val="22"/>
                <w:rPrChange w:id="6768" w:author="Nate Bachmeier [AWS-SA]" w:date="2023-02-25T11:29:00Z">
                  <w:rPr>
                    <w:ins w:id="6769" w:author="Nate Bachmeier [AWS-SA]" w:date="2023-02-25T11:26:00Z"/>
                    <w:rFonts w:ascii="Calibri" w:eastAsia="Times New Roman" w:hAnsi="Calibri" w:cs="Calibri"/>
                    <w:color w:val="000000"/>
                    <w:sz w:val="22"/>
                  </w:rPr>
                </w:rPrChange>
              </w:rPr>
            </w:pPr>
            <w:ins w:id="6770" w:author="Nate Bachmeier [AWS-SA]" w:date="2023-02-25T11:26:00Z">
              <w:r w:rsidRPr="00E16572">
                <w:rPr>
                  <w:rFonts w:ascii="Calibri" w:eastAsia="Times New Roman" w:hAnsi="Calibri" w:cs="Calibri"/>
                  <w:color w:val="000000"/>
                  <w:sz w:val="22"/>
                </w:rPr>
                <w:t>rolling eyes</w:t>
              </w:r>
            </w:ins>
          </w:p>
        </w:tc>
        <w:tc>
          <w:tcPr>
            <w:tcW w:w="5348" w:type="dxa"/>
            <w:noWrap/>
            <w:hideMark/>
            <w:tcPrChange w:id="6771" w:author="Nate Bachmeier [AWS-SA]" w:date="2023-02-26T11:07:00Z">
              <w:tcPr>
                <w:tcW w:w="960" w:type="dxa"/>
                <w:tcBorders>
                  <w:top w:val="nil"/>
                  <w:left w:val="nil"/>
                  <w:bottom w:val="nil"/>
                  <w:right w:val="nil"/>
                </w:tcBorders>
                <w:shd w:val="clear" w:color="auto" w:fill="auto"/>
                <w:noWrap/>
                <w:vAlign w:val="bottom"/>
                <w:hideMark/>
              </w:tcPr>
            </w:tcPrChange>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72" w:author="Nate Bachmeier [AWS-SA]" w:date="2023-02-25T11:26:00Z"/>
                <w:rFonts w:ascii="Calibri" w:eastAsia="Times New Roman" w:hAnsi="Calibri" w:cs="Calibri"/>
                <w:color w:val="000000"/>
                <w:sz w:val="22"/>
              </w:rPr>
            </w:pPr>
            <w:ins w:id="6773" w:author="Nate Bachmeier [AWS-SA]" w:date="2023-02-25T11:26:00Z">
              <w:r w:rsidRPr="00E16572">
                <w:rPr>
                  <w:rFonts w:ascii="Calibri" w:eastAsia="Times New Roman" w:hAnsi="Calibri" w:cs="Calibri"/>
                  <w:color w:val="000000"/>
                  <w:sz w:val="22"/>
                </w:rPr>
                <w:t>563</w:t>
              </w:r>
            </w:ins>
          </w:p>
        </w:tc>
      </w:tr>
      <w:tr w:rsidR="00E16572" w:rsidRPr="00E16572" w14:paraId="5CCF6910" w14:textId="77777777" w:rsidTr="005D1D3E">
        <w:trPr>
          <w:trHeight w:val="300"/>
          <w:ins w:id="6774" w:author="Nate Bachmeier [AWS-SA]" w:date="2023-02-25T11:26:00Z"/>
          <w:trPrChange w:id="6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76" w:author="Nate Bachmeier [AWS-SA]" w:date="2023-02-26T11:07:00Z">
              <w:tcPr>
                <w:tcW w:w="4740" w:type="dxa"/>
                <w:tcBorders>
                  <w:top w:val="nil"/>
                  <w:left w:val="nil"/>
                  <w:bottom w:val="nil"/>
                  <w:right w:val="nil"/>
                </w:tcBorders>
                <w:shd w:val="clear" w:color="auto" w:fill="auto"/>
                <w:noWrap/>
                <w:vAlign w:val="bottom"/>
                <w:hideMark/>
              </w:tcPr>
            </w:tcPrChange>
          </w:tcPr>
          <w:p w14:paraId="7133EE63" w14:textId="77777777" w:rsidR="00E16572" w:rsidRPr="00E16572" w:rsidRDefault="00E16572" w:rsidP="00E16572">
            <w:pPr>
              <w:spacing w:line="240" w:lineRule="auto"/>
              <w:ind w:firstLine="0"/>
              <w:rPr>
                <w:ins w:id="6777" w:author="Nate Bachmeier [AWS-SA]" w:date="2023-02-25T11:26:00Z"/>
                <w:rFonts w:ascii="Calibri" w:eastAsia="Times New Roman" w:hAnsi="Calibri" w:cs="Calibri"/>
                <w:b w:val="0"/>
                <w:bCs w:val="0"/>
                <w:color w:val="000000"/>
                <w:sz w:val="22"/>
                <w:rPrChange w:id="6778" w:author="Nate Bachmeier [AWS-SA]" w:date="2023-02-25T11:29:00Z">
                  <w:rPr>
                    <w:ins w:id="6779" w:author="Nate Bachmeier [AWS-SA]" w:date="2023-02-25T11:26:00Z"/>
                    <w:rFonts w:ascii="Calibri" w:eastAsia="Times New Roman" w:hAnsi="Calibri" w:cs="Calibri"/>
                    <w:color w:val="000000"/>
                    <w:sz w:val="22"/>
                  </w:rPr>
                </w:rPrChange>
              </w:rPr>
            </w:pPr>
            <w:ins w:id="6780" w:author="Nate Bachmeier [AWS-SA]" w:date="2023-02-25T11:26:00Z">
              <w:r w:rsidRPr="00E16572">
                <w:rPr>
                  <w:rFonts w:ascii="Calibri" w:eastAsia="Times New Roman" w:hAnsi="Calibri" w:cs="Calibri"/>
                  <w:color w:val="000000"/>
                  <w:sz w:val="22"/>
                </w:rPr>
                <w:t>rolling pastry</w:t>
              </w:r>
            </w:ins>
          </w:p>
        </w:tc>
        <w:tc>
          <w:tcPr>
            <w:tcW w:w="5348" w:type="dxa"/>
            <w:noWrap/>
            <w:hideMark/>
            <w:tcPrChange w:id="6781" w:author="Nate Bachmeier [AWS-SA]" w:date="2023-02-26T11:07:00Z">
              <w:tcPr>
                <w:tcW w:w="960" w:type="dxa"/>
                <w:tcBorders>
                  <w:top w:val="nil"/>
                  <w:left w:val="nil"/>
                  <w:bottom w:val="nil"/>
                  <w:right w:val="nil"/>
                </w:tcBorders>
                <w:shd w:val="clear" w:color="auto" w:fill="auto"/>
                <w:noWrap/>
                <w:vAlign w:val="bottom"/>
                <w:hideMark/>
              </w:tcPr>
            </w:tcPrChange>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82" w:author="Nate Bachmeier [AWS-SA]" w:date="2023-02-25T11:26:00Z"/>
                <w:rFonts w:ascii="Calibri" w:eastAsia="Times New Roman" w:hAnsi="Calibri" w:cs="Calibri"/>
                <w:color w:val="000000"/>
                <w:sz w:val="22"/>
              </w:rPr>
            </w:pPr>
            <w:ins w:id="6783" w:author="Nate Bachmeier [AWS-SA]" w:date="2023-02-25T11:26:00Z">
              <w:r w:rsidRPr="00E16572">
                <w:rPr>
                  <w:rFonts w:ascii="Calibri" w:eastAsia="Times New Roman" w:hAnsi="Calibri" w:cs="Calibri"/>
                  <w:color w:val="000000"/>
                  <w:sz w:val="22"/>
                </w:rPr>
                <w:t>506</w:t>
              </w:r>
            </w:ins>
          </w:p>
        </w:tc>
      </w:tr>
      <w:tr w:rsidR="00E16572" w:rsidRPr="00E16572" w14:paraId="1D4B7883" w14:textId="77777777" w:rsidTr="005D1D3E">
        <w:trPr>
          <w:cnfStyle w:val="000000100000" w:firstRow="0" w:lastRow="0" w:firstColumn="0" w:lastColumn="0" w:oddVBand="0" w:evenVBand="0" w:oddHBand="1" w:evenHBand="0" w:firstRowFirstColumn="0" w:firstRowLastColumn="0" w:lastRowFirstColumn="0" w:lastRowLastColumn="0"/>
          <w:trHeight w:val="300"/>
          <w:ins w:id="6784" w:author="Nate Bachmeier [AWS-SA]" w:date="2023-02-25T11:26:00Z"/>
          <w:trPrChange w:id="6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86" w:author="Nate Bachmeier [AWS-SA]" w:date="2023-02-26T11:07:00Z">
              <w:tcPr>
                <w:tcW w:w="4740" w:type="dxa"/>
                <w:tcBorders>
                  <w:top w:val="nil"/>
                  <w:left w:val="nil"/>
                  <w:bottom w:val="nil"/>
                  <w:right w:val="nil"/>
                </w:tcBorders>
                <w:shd w:val="clear" w:color="auto" w:fill="auto"/>
                <w:noWrap/>
                <w:vAlign w:val="bottom"/>
                <w:hideMark/>
              </w:tcPr>
            </w:tcPrChange>
          </w:tcPr>
          <w:p w14:paraId="1BFE7F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87" w:author="Nate Bachmeier [AWS-SA]" w:date="2023-02-25T11:26:00Z"/>
                <w:rFonts w:ascii="Calibri" w:eastAsia="Times New Roman" w:hAnsi="Calibri" w:cs="Calibri"/>
                <w:b w:val="0"/>
                <w:bCs w:val="0"/>
                <w:color w:val="000000"/>
                <w:sz w:val="22"/>
                <w:rPrChange w:id="6788" w:author="Nate Bachmeier [AWS-SA]" w:date="2023-02-25T11:29:00Z">
                  <w:rPr>
                    <w:ins w:id="6789" w:author="Nate Bachmeier [AWS-SA]" w:date="2023-02-25T11:26:00Z"/>
                    <w:rFonts w:ascii="Calibri" w:eastAsia="Times New Roman" w:hAnsi="Calibri" w:cs="Calibri"/>
                    <w:color w:val="000000"/>
                    <w:sz w:val="22"/>
                  </w:rPr>
                </w:rPrChange>
              </w:rPr>
            </w:pPr>
            <w:ins w:id="6790" w:author="Nate Bachmeier [AWS-SA]" w:date="2023-02-25T11:26:00Z">
              <w:r w:rsidRPr="00E16572">
                <w:rPr>
                  <w:rFonts w:ascii="Calibri" w:eastAsia="Times New Roman" w:hAnsi="Calibri" w:cs="Calibri"/>
                  <w:color w:val="000000"/>
                  <w:sz w:val="22"/>
                </w:rPr>
                <w:t>rope pushdown</w:t>
              </w:r>
            </w:ins>
          </w:p>
        </w:tc>
        <w:tc>
          <w:tcPr>
            <w:tcW w:w="5348" w:type="dxa"/>
            <w:noWrap/>
            <w:hideMark/>
            <w:tcPrChange w:id="6791" w:author="Nate Bachmeier [AWS-SA]" w:date="2023-02-26T11:07:00Z">
              <w:tcPr>
                <w:tcW w:w="960" w:type="dxa"/>
                <w:tcBorders>
                  <w:top w:val="nil"/>
                  <w:left w:val="nil"/>
                  <w:bottom w:val="nil"/>
                  <w:right w:val="nil"/>
                </w:tcBorders>
                <w:shd w:val="clear" w:color="auto" w:fill="auto"/>
                <w:noWrap/>
                <w:vAlign w:val="bottom"/>
                <w:hideMark/>
              </w:tcPr>
            </w:tcPrChange>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92" w:author="Nate Bachmeier [AWS-SA]" w:date="2023-02-25T11:26:00Z"/>
                <w:rFonts w:ascii="Calibri" w:eastAsia="Times New Roman" w:hAnsi="Calibri" w:cs="Calibri"/>
                <w:color w:val="000000"/>
                <w:sz w:val="22"/>
              </w:rPr>
            </w:pPr>
            <w:ins w:id="6793" w:author="Nate Bachmeier [AWS-SA]" w:date="2023-02-25T11:26:00Z">
              <w:r w:rsidRPr="00E16572">
                <w:rPr>
                  <w:rFonts w:ascii="Calibri" w:eastAsia="Times New Roman" w:hAnsi="Calibri" w:cs="Calibri"/>
                  <w:color w:val="000000"/>
                  <w:sz w:val="22"/>
                </w:rPr>
                <w:t>843</w:t>
              </w:r>
            </w:ins>
          </w:p>
        </w:tc>
      </w:tr>
      <w:tr w:rsidR="00E16572" w:rsidRPr="00E16572" w14:paraId="76E7C6C0" w14:textId="77777777" w:rsidTr="005D1D3E">
        <w:trPr>
          <w:trHeight w:val="300"/>
          <w:ins w:id="6794" w:author="Nate Bachmeier [AWS-SA]" w:date="2023-02-25T11:26:00Z"/>
          <w:trPrChange w:id="6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96" w:author="Nate Bachmeier [AWS-SA]" w:date="2023-02-26T11:07:00Z">
              <w:tcPr>
                <w:tcW w:w="4740" w:type="dxa"/>
                <w:tcBorders>
                  <w:top w:val="nil"/>
                  <w:left w:val="nil"/>
                  <w:bottom w:val="nil"/>
                  <w:right w:val="nil"/>
                </w:tcBorders>
                <w:shd w:val="clear" w:color="auto" w:fill="auto"/>
                <w:noWrap/>
                <w:vAlign w:val="bottom"/>
                <w:hideMark/>
              </w:tcPr>
            </w:tcPrChange>
          </w:tcPr>
          <w:p w14:paraId="735AF23C" w14:textId="77777777" w:rsidR="00E16572" w:rsidRPr="00E16572" w:rsidRDefault="00E16572" w:rsidP="00E16572">
            <w:pPr>
              <w:spacing w:line="240" w:lineRule="auto"/>
              <w:ind w:firstLine="0"/>
              <w:rPr>
                <w:ins w:id="6797" w:author="Nate Bachmeier [AWS-SA]" w:date="2023-02-25T11:26:00Z"/>
                <w:rFonts w:ascii="Calibri" w:eastAsia="Times New Roman" w:hAnsi="Calibri" w:cs="Calibri"/>
                <w:b w:val="0"/>
                <w:bCs w:val="0"/>
                <w:color w:val="000000"/>
                <w:sz w:val="22"/>
                <w:rPrChange w:id="6798" w:author="Nate Bachmeier [AWS-SA]" w:date="2023-02-25T11:29:00Z">
                  <w:rPr>
                    <w:ins w:id="6799" w:author="Nate Bachmeier [AWS-SA]" w:date="2023-02-25T11:26:00Z"/>
                    <w:rFonts w:ascii="Calibri" w:eastAsia="Times New Roman" w:hAnsi="Calibri" w:cs="Calibri"/>
                    <w:color w:val="000000"/>
                    <w:sz w:val="22"/>
                  </w:rPr>
                </w:rPrChange>
              </w:rPr>
            </w:pPr>
            <w:ins w:id="6800" w:author="Nate Bachmeier [AWS-SA]" w:date="2023-02-25T11:26:00Z">
              <w:r w:rsidRPr="00E16572">
                <w:rPr>
                  <w:rFonts w:ascii="Calibri" w:eastAsia="Times New Roman" w:hAnsi="Calibri" w:cs="Calibri"/>
                  <w:color w:val="000000"/>
                  <w:sz w:val="22"/>
                </w:rPr>
                <w:t>running on treadmill</w:t>
              </w:r>
            </w:ins>
          </w:p>
        </w:tc>
        <w:tc>
          <w:tcPr>
            <w:tcW w:w="5348" w:type="dxa"/>
            <w:noWrap/>
            <w:hideMark/>
            <w:tcPrChange w:id="6801" w:author="Nate Bachmeier [AWS-SA]" w:date="2023-02-26T11:07:00Z">
              <w:tcPr>
                <w:tcW w:w="960" w:type="dxa"/>
                <w:tcBorders>
                  <w:top w:val="nil"/>
                  <w:left w:val="nil"/>
                  <w:bottom w:val="nil"/>
                  <w:right w:val="nil"/>
                </w:tcBorders>
                <w:shd w:val="clear" w:color="auto" w:fill="auto"/>
                <w:noWrap/>
                <w:vAlign w:val="bottom"/>
                <w:hideMark/>
              </w:tcPr>
            </w:tcPrChange>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02" w:author="Nate Bachmeier [AWS-SA]" w:date="2023-02-25T11:26:00Z"/>
                <w:rFonts w:ascii="Calibri" w:eastAsia="Times New Roman" w:hAnsi="Calibri" w:cs="Calibri"/>
                <w:color w:val="000000"/>
                <w:sz w:val="22"/>
              </w:rPr>
            </w:pPr>
            <w:ins w:id="6803" w:author="Nate Bachmeier [AWS-SA]" w:date="2023-02-25T11:26:00Z">
              <w:r w:rsidRPr="00E16572">
                <w:rPr>
                  <w:rFonts w:ascii="Calibri" w:eastAsia="Times New Roman" w:hAnsi="Calibri" w:cs="Calibri"/>
                  <w:color w:val="000000"/>
                  <w:sz w:val="22"/>
                </w:rPr>
                <w:t>732</w:t>
              </w:r>
            </w:ins>
          </w:p>
        </w:tc>
      </w:tr>
      <w:tr w:rsidR="00E16572" w:rsidRPr="00E16572" w14:paraId="6B819AA8" w14:textId="77777777" w:rsidTr="005D1D3E">
        <w:trPr>
          <w:cnfStyle w:val="000000100000" w:firstRow="0" w:lastRow="0" w:firstColumn="0" w:lastColumn="0" w:oddVBand="0" w:evenVBand="0" w:oddHBand="1" w:evenHBand="0" w:firstRowFirstColumn="0" w:firstRowLastColumn="0" w:lastRowFirstColumn="0" w:lastRowLastColumn="0"/>
          <w:trHeight w:val="300"/>
          <w:ins w:id="6804" w:author="Nate Bachmeier [AWS-SA]" w:date="2023-02-25T11:26:00Z"/>
          <w:trPrChange w:id="6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06" w:author="Nate Bachmeier [AWS-SA]" w:date="2023-02-26T11:07:00Z">
              <w:tcPr>
                <w:tcW w:w="4740" w:type="dxa"/>
                <w:tcBorders>
                  <w:top w:val="nil"/>
                  <w:left w:val="nil"/>
                  <w:bottom w:val="nil"/>
                  <w:right w:val="nil"/>
                </w:tcBorders>
                <w:shd w:val="clear" w:color="auto" w:fill="auto"/>
                <w:noWrap/>
                <w:vAlign w:val="bottom"/>
                <w:hideMark/>
              </w:tcPr>
            </w:tcPrChange>
          </w:tcPr>
          <w:p w14:paraId="34C0A2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07" w:author="Nate Bachmeier [AWS-SA]" w:date="2023-02-25T11:26:00Z"/>
                <w:rFonts w:ascii="Calibri" w:eastAsia="Times New Roman" w:hAnsi="Calibri" w:cs="Calibri"/>
                <w:b w:val="0"/>
                <w:bCs w:val="0"/>
                <w:color w:val="000000"/>
                <w:sz w:val="22"/>
                <w:rPrChange w:id="6808" w:author="Nate Bachmeier [AWS-SA]" w:date="2023-02-25T11:29:00Z">
                  <w:rPr>
                    <w:ins w:id="6809" w:author="Nate Bachmeier [AWS-SA]" w:date="2023-02-25T11:26:00Z"/>
                    <w:rFonts w:ascii="Calibri" w:eastAsia="Times New Roman" w:hAnsi="Calibri" w:cs="Calibri"/>
                    <w:color w:val="000000"/>
                    <w:sz w:val="22"/>
                  </w:rPr>
                </w:rPrChange>
              </w:rPr>
            </w:pPr>
            <w:ins w:id="6810" w:author="Nate Bachmeier [AWS-SA]" w:date="2023-02-25T11:26:00Z">
              <w:r w:rsidRPr="00E16572">
                <w:rPr>
                  <w:rFonts w:ascii="Calibri" w:eastAsia="Times New Roman" w:hAnsi="Calibri" w:cs="Calibri"/>
                  <w:color w:val="000000"/>
                  <w:sz w:val="22"/>
                </w:rPr>
                <w:t>sailing</w:t>
              </w:r>
            </w:ins>
          </w:p>
        </w:tc>
        <w:tc>
          <w:tcPr>
            <w:tcW w:w="5348" w:type="dxa"/>
            <w:noWrap/>
            <w:hideMark/>
            <w:tcPrChange w:id="6811" w:author="Nate Bachmeier [AWS-SA]" w:date="2023-02-26T11:07:00Z">
              <w:tcPr>
                <w:tcW w:w="960" w:type="dxa"/>
                <w:tcBorders>
                  <w:top w:val="nil"/>
                  <w:left w:val="nil"/>
                  <w:bottom w:val="nil"/>
                  <w:right w:val="nil"/>
                </w:tcBorders>
                <w:shd w:val="clear" w:color="auto" w:fill="auto"/>
                <w:noWrap/>
                <w:vAlign w:val="bottom"/>
                <w:hideMark/>
              </w:tcPr>
            </w:tcPrChange>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12" w:author="Nate Bachmeier [AWS-SA]" w:date="2023-02-25T11:26:00Z"/>
                <w:rFonts w:ascii="Calibri" w:eastAsia="Times New Roman" w:hAnsi="Calibri" w:cs="Calibri"/>
                <w:color w:val="000000"/>
                <w:sz w:val="22"/>
              </w:rPr>
            </w:pPr>
            <w:ins w:id="6813" w:author="Nate Bachmeier [AWS-SA]" w:date="2023-02-25T11:26:00Z">
              <w:r w:rsidRPr="00E16572">
                <w:rPr>
                  <w:rFonts w:ascii="Calibri" w:eastAsia="Times New Roman" w:hAnsi="Calibri" w:cs="Calibri"/>
                  <w:color w:val="000000"/>
                  <w:sz w:val="22"/>
                </w:rPr>
                <w:t>736</w:t>
              </w:r>
            </w:ins>
          </w:p>
        </w:tc>
      </w:tr>
      <w:tr w:rsidR="00E16572" w:rsidRPr="00E16572" w14:paraId="31CDE1D8" w14:textId="77777777" w:rsidTr="005D1D3E">
        <w:trPr>
          <w:trHeight w:val="300"/>
          <w:ins w:id="6814" w:author="Nate Bachmeier [AWS-SA]" w:date="2023-02-25T11:26:00Z"/>
          <w:trPrChange w:id="6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16" w:author="Nate Bachmeier [AWS-SA]" w:date="2023-02-26T11:07:00Z">
              <w:tcPr>
                <w:tcW w:w="4740" w:type="dxa"/>
                <w:tcBorders>
                  <w:top w:val="nil"/>
                  <w:left w:val="nil"/>
                  <w:bottom w:val="nil"/>
                  <w:right w:val="nil"/>
                </w:tcBorders>
                <w:shd w:val="clear" w:color="auto" w:fill="auto"/>
                <w:noWrap/>
                <w:vAlign w:val="bottom"/>
                <w:hideMark/>
              </w:tcPr>
            </w:tcPrChange>
          </w:tcPr>
          <w:p w14:paraId="66170741" w14:textId="77777777" w:rsidR="00E16572" w:rsidRPr="00E16572" w:rsidRDefault="00E16572" w:rsidP="00E16572">
            <w:pPr>
              <w:spacing w:line="240" w:lineRule="auto"/>
              <w:ind w:firstLine="0"/>
              <w:rPr>
                <w:ins w:id="6817" w:author="Nate Bachmeier [AWS-SA]" w:date="2023-02-25T11:26:00Z"/>
                <w:rFonts w:ascii="Calibri" w:eastAsia="Times New Roman" w:hAnsi="Calibri" w:cs="Calibri"/>
                <w:b w:val="0"/>
                <w:bCs w:val="0"/>
                <w:color w:val="000000"/>
                <w:sz w:val="22"/>
                <w:rPrChange w:id="6818" w:author="Nate Bachmeier [AWS-SA]" w:date="2023-02-25T11:29:00Z">
                  <w:rPr>
                    <w:ins w:id="6819" w:author="Nate Bachmeier [AWS-SA]" w:date="2023-02-25T11:26:00Z"/>
                    <w:rFonts w:ascii="Calibri" w:eastAsia="Times New Roman" w:hAnsi="Calibri" w:cs="Calibri"/>
                    <w:color w:val="000000"/>
                    <w:sz w:val="22"/>
                  </w:rPr>
                </w:rPrChange>
              </w:rPr>
            </w:pPr>
            <w:ins w:id="6820" w:author="Nate Bachmeier [AWS-SA]" w:date="2023-02-25T11:26:00Z">
              <w:r w:rsidRPr="00E16572">
                <w:rPr>
                  <w:rFonts w:ascii="Calibri" w:eastAsia="Times New Roman" w:hAnsi="Calibri" w:cs="Calibri"/>
                  <w:color w:val="000000"/>
                  <w:sz w:val="22"/>
                </w:rPr>
                <w:t>salsa dancing</w:t>
              </w:r>
            </w:ins>
          </w:p>
        </w:tc>
        <w:tc>
          <w:tcPr>
            <w:tcW w:w="5348" w:type="dxa"/>
            <w:noWrap/>
            <w:hideMark/>
            <w:tcPrChange w:id="6821" w:author="Nate Bachmeier [AWS-SA]" w:date="2023-02-26T11:07:00Z">
              <w:tcPr>
                <w:tcW w:w="960" w:type="dxa"/>
                <w:tcBorders>
                  <w:top w:val="nil"/>
                  <w:left w:val="nil"/>
                  <w:bottom w:val="nil"/>
                  <w:right w:val="nil"/>
                </w:tcBorders>
                <w:shd w:val="clear" w:color="auto" w:fill="auto"/>
                <w:noWrap/>
                <w:vAlign w:val="bottom"/>
                <w:hideMark/>
              </w:tcPr>
            </w:tcPrChange>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22" w:author="Nate Bachmeier [AWS-SA]" w:date="2023-02-25T11:26:00Z"/>
                <w:rFonts w:ascii="Calibri" w:eastAsia="Times New Roman" w:hAnsi="Calibri" w:cs="Calibri"/>
                <w:color w:val="000000"/>
                <w:sz w:val="22"/>
              </w:rPr>
            </w:pPr>
            <w:ins w:id="6823" w:author="Nate Bachmeier [AWS-SA]" w:date="2023-02-25T11:26:00Z">
              <w:r w:rsidRPr="00E16572">
                <w:rPr>
                  <w:rFonts w:ascii="Calibri" w:eastAsia="Times New Roman" w:hAnsi="Calibri" w:cs="Calibri"/>
                  <w:color w:val="000000"/>
                  <w:sz w:val="22"/>
                </w:rPr>
                <w:t>427</w:t>
              </w:r>
            </w:ins>
          </w:p>
        </w:tc>
      </w:tr>
      <w:tr w:rsidR="00E16572" w:rsidRPr="00E16572" w14:paraId="594924DC" w14:textId="77777777" w:rsidTr="005D1D3E">
        <w:trPr>
          <w:cnfStyle w:val="000000100000" w:firstRow="0" w:lastRow="0" w:firstColumn="0" w:lastColumn="0" w:oddVBand="0" w:evenVBand="0" w:oddHBand="1" w:evenHBand="0" w:firstRowFirstColumn="0" w:firstRowLastColumn="0" w:lastRowFirstColumn="0" w:lastRowLastColumn="0"/>
          <w:trHeight w:val="300"/>
          <w:ins w:id="6824" w:author="Nate Bachmeier [AWS-SA]" w:date="2023-02-25T11:26:00Z"/>
          <w:trPrChange w:id="6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26" w:author="Nate Bachmeier [AWS-SA]" w:date="2023-02-26T11:07:00Z">
              <w:tcPr>
                <w:tcW w:w="4740" w:type="dxa"/>
                <w:tcBorders>
                  <w:top w:val="nil"/>
                  <w:left w:val="nil"/>
                  <w:bottom w:val="nil"/>
                  <w:right w:val="nil"/>
                </w:tcBorders>
                <w:shd w:val="clear" w:color="auto" w:fill="auto"/>
                <w:noWrap/>
                <w:vAlign w:val="bottom"/>
                <w:hideMark/>
              </w:tcPr>
            </w:tcPrChange>
          </w:tcPr>
          <w:p w14:paraId="425DE0C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27" w:author="Nate Bachmeier [AWS-SA]" w:date="2023-02-25T11:26:00Z"/>
                <w:rFonts w:ascii="Calibri" w:eastAsia="Times New Roman" w:hAnsi="Calibri" w:cs="Calibri"/>
                <w:b w:val="0"/>
                <w:bCs w:val="0"/>
                <w:color w:val="000000"/>
                <w:sz w:val="22"/>
                <w:rPrChange w:id="6828" w:author="Nate Bachmeier [AWS-SA]" w:date="2023-02-25T11:29:00Z">
                  <w:rPr>
                    <w:ins w:id="6829" w:author="Nate Bachmeier [AWS-SA]" w:date="2023-02-25T11:26:00Z"/>
                    <w:rFonts w:ascii="Calibri" w:eastAsia="Times New Roman" w:hAnsi="Calibri" w:cs="Calibri"/>
                    <w:color w:val="000000"/>
                    <w:sz w:val="22"/>
                  </w:rPr>
                </w:rPrChange>
              </w:rPr>
            </w:pPr>
            <w:ins w:id="6830" w:author="Nate Bachmeier [AWS-SA]" w:date="2023-02-25T11:26:00Z">
              <w:r w:rsidRPr="00E16572">
                <w:rPr>
                  <w:rFonts w:ascii="Calibri" w:eastAsia="Times New Roman" w:hAnsi="Calibri" w:cs="Calibri"/>
                  <w:color w:val="000000"/>
                  <w:sz w:val="22"/>
                </w:rPr>
                <w:t>saluting</w:t>
              </w:r>
            </w:ins>
          </w:p>
        </w:tc>
        <w:tc>
          <w:tcPr>
            <w:tcW w:w="5348" w:type="dxa"/>
            <w:noWrap/>
            <w:hideMark/>
            <w:tcPrChange w:id="6831" w:author="Nate Bachmeier [AWS-SA]" w:date="2023-02-26T11:07:00Z">
              <w:tcPr>
                <w:tcW w:w="960" w:type="dxa"/>
                <w:tcBorders>
                  <w:top w:val="nil"/>
                  <w:left w:val="nil"/>
                  <w:bottom w:val="nil"/>
                  <w:right w:val="nil"/>
                </w:tcBorders>
                <w:shd w:val="clear" w:color="auto" w:fill="auto"/>
                <w:noWrap/>
                <w:vAlign w:val="bottom"/>
                <w:hideMark/>
              </w:tcPr>
            </w:tcPrChange>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32" w:author="Nate Bachmeier [AWS-SA]" w:date="2023-02-25T11:26:00Z"/>
                <w:rFonts w:ascii="Calibri" w:eastAsia="Times New Roman" w:hAnsi="Calibri" w:cs="Calibri"/>
                <w:color w:val="000000"/>
                <w:sz w:val="22"/>
              </w:rPr>
            </w:pPr>
            <w:ins w:id="6833" w:author="Nate Bachmeier [AWS-SA]" w:date="2023-02-25T11:26:00Z">
              <w:r w:rsidRPr="00E16572">
                <w:rPr>
                  <w:rFonts w:ascii="Calibri" w:eastAsia="Times New Roman" w:hAnsi="Calibri" w:cs="Calibri"/>
                  <w:color w:val="000000"/>
                  <w:sz w:val="22"/>
                </w:rPr>
                <w:t>470</w:t>
              </w:r>
            </w:ins>
          </w:p>
        </w:tc>
      </w:tr>
      <w:tr w:rsidR="00E16572" w:rsidRPr="00E16572" w14:paraId="1BBC76C7" w14:textId="77777777" w:rsidTr="005D1D3E">
        <w:trPr>
          <w:trHeight w:val="300"/>
          <w:ins w:id="6834" w:author="Nate Bachmeier [AWS-SA]" w:date="2023-02-25T11:26:00Z"/>
          <w:trPrChange w:id="6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36" w:author="Nate Bachmeier [AWS-SA]" w:date="2023-02-26T11:07:00Z">
              <w:tcPr>
                <w:tcW w:w="4740" w:type="dxa"/>
                <w:tcBorders>
                  <w:top w:val="nil"/>
                  <w:left w:val="nil"/>
                  <w:bottom w:val="nil"/>
                  <w:right w:val="nil"/>
                </w:tcBorders>
                <w:shd w:val="clear" w:color="auto" w:fill="auto"/>
                <w:noWrap/>
                <w:vAlign w:val="bottom"/>
                <w:hideMark/>
              </w:tcPr>
            </w:tcPrChange>
          </w:tcPr>
          <w:p w14:paraId="6617E695" w14:textId="77777777" w:rsidR="00E16572" w:rsidRPr="00E16572" w:rsidRDefault="00E16572" w:rsidP="00E16572">
            <w:pPr>
              <w:spacing w:line="240" w:lineRule="auto"/>
              <w:ind w:firstLine="0"/>
              <w:rPr>
                <w:ins w:id="6837" w:author="Nate Bachmeier [AWS-SA]" w:date="2023-02-25T11:26:00Z"/>
                <w:rFonts w:ascii="Calibri" w:eastAsia="Times New Roman" w:hAnsi="Calibri" w:cs="Calibri"/>
                <w:b w:val="0"/>
                <w:bCs w:val="0"/>
                <w:color w:val="000000"/>
                <w:sz w:val="22"/>
                <w:rPrChange w:id="6838" w:author="Nate Bachmeier [AWS-SA]" w:date="2023-02-25T11:29:00Z">
                  <w:rPr>
                    <w:ins w:id="6839" w:author="Nate Bachmeier [AWS-SA]" w:date="2023-02-25T11:26:00Z"/>
                    <w:rFonts w:ascii="Calibri" w:eastAsia="Times New Roman" w:hAnsi="Calibri" w:cs="Calibri"/>
                    <w:color w:val="000000"/>
                    <w:sz w:val="22"/>
                  </w:rPr>
                </w:rPrChange>
              </w:rPr>
            </w:pPr>
            <w:ins w:id="6840" w:author="Nate Bachmeier [AWS-SA]" w:date="2023-02-25T11:26:00Z">
              <w:r w:rsidRPr="00E16572">
                <w:rPr>
                  <w:rFonts w:ascii="Calibri" w:eastAsia="Times New Roman" w:hAnsi="Calibri" w:cs="Calibri"/>
                  <w:color w:val="000000"/>
                  <w:sz w:val="22"/>
                </w:rPr>
                <w:t>sanding floor</w:t>
              </w:r>
            </w:ins>
          </w:p>
        </w:tc>
        <w:tc>
          <w:tcPr>
            <w:tcW w:w="5348" w:type="dxa"/>
            <w:noWrap/>
            <w:hideMark/>
            <w:tcPrChange w:id="6841" w:author="Nate Bachmeier [AWS-SA]" w:date="2023-02-26T11:07:00Z">
              <w:tcPr>
                <w:tcW w:w="960" w:type="dxa"/>
                <w:tcBorders>
                  <w:top w:val="nil"/>
                  <w:left w:val="nil"/>
                  <w:bottom w:val="nil"/>
                  <w:right w:val="nil"/>
                </w:tcBorders>
                <w:shd w:val="clear" w:color="auto" w:fill="auto"/>
                <w:noWrap/>
                <w:vAlign w:val="bottom"/>
                <w:hideMark/>
              </w:tcPr>
            </w:tcPrChange>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42" w:author="Nate Bachmeier [AWS-SA]" w:date="2023-02-25T11:26:00Z"/>
                <w:rFonts w:ascii="Calibri" w:eastAsia="Times New Roman" w:hAnsi="Calibri" w:cs="Calibri"/>
                <w:color w:val="000000"/>
                <w:sz w:val="22"/>
              </w:rPr>
            </w:pPr>
            <w:ins w:id="6843" w:author="Nate Bachmeier [AWS-SA]" w:date="2023-02-25T11:26:00Z">
              <w:r w:rsidRPr="00E16572">
                <w:rPr>
                  <w:rFonts w:ascii="Calibri" w:eastAsia="Times New Roman" w:hAnsi="Calibri" w:cs="Calibri"/>
                  <w:color w:val="000000"/>
                  <w:sz w:val="22"/>
                </w:rPr>
                <w:t>725</w:t>
              </w:r>
            </w:ins>
          </w:p>
        </w:tc>
      </w:tr>
      <w:tr w:rsidR="00E16572" w:rsidRPr="00E16572" w14:paraId="3825BE81" w14:textId="77777777" w:rsidTr="005D1D3E">
        <w:trPr>
          <w:cnfStyle w:val="000000100000" w:firstRow="0" w:lastRow="0" w:firstColumn="0" w:lastColumn="0" w:oddVBand="0" w:evenVBand="0" w:oddHBand="1" w:evenHBand="0" w:firstRowFirstColumn="0" w:firstRowLastColumn="0" w:lastRowFirstColumn="0" w:lastRowLastColumn="0"/>
          <w:trHeight w:val="300"/>
          <w:ins w:id="6844" w:author="Nate Bachmeier [AWS-SA]" w:date="2023-02-25T11:26:00Z"/>
          <w:trPrChange w:id="6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46" w:author="Nate Bachmeier [AWS-SA]" w:date="2023-02-26T11:07:00Z">
              <w:tcPr>
                <w:tcW w:w="4740" w:type="dxa"/>
                <w:tcBorders>
                  <w:top w:val="nil"/>
                  <w:left w:val="nil"/>
                  <w:bottom w:val="nil"/>
                  <w:right w:val="nil"/>
                </w:tcBorders>
                <w:shd w:val="clear" w:color="auto" w:fill="auto"/>
                <w:noWrap/>
                <w:vAlign w:val="bottom"/>
                <w:hideMark/>
              </w:tcPr>
            </w:tcPrChange>
          </w:tcPr>
          <w:p w14:paraId="282582A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47" w:author="Nate Bachmeier [AWS-SA]" w:date="2023-02-25T11:26:00Z"/>
                <w:rFonts w:ascii="Calibri" w:eastAsia="Times New Roman" w:hAnsi="Calibri" w:cs="Calibri"/>
                <w:b w:val="0"/>
                <w:bCs w:val="0"/>
                <w:color w:val="000000"/>
                <w:sz w:val="22"/>
                <w:rPrChange w:id="6848" w:author="Nate Bachmeier [AWS-SA]" w:date="2023-02-25T11:29:00Z">
                  <w:rPr>
                    <w:ins w:id="6849" w:author="Nate Bachmeier [AWS-SA]" w:date="2023-02-25T11:26:00Z"/>
                    <w:rFonts w:ascii="Calibri" w:eastAsia="Times New Roman" w:hAnsi="Calibri" w:cs="Calibri"/>
                    <w:color w:val="000000"/>
                    <w:sz w:val="22"/>
                  </w:rPr>
                </w:rPrChange>
              </w:rPr>
            </w:pPr>
            <w:ins w:id="6850" w:author="Nate Bachmeier [AWS-SA]" w:date="2023-02-25T11:26:00Z">
              <w:r w:rsidRPr="00E16572">
                <w:rPr>
                  <w:rFonts w:ascii="Calibri" w:eastAsia="Times New Roman" w:hAnsi="Calibri" w:cs="Calibri"/>
                  <w:color w:val="000000"/>
                  <w:sz w:val="22"/>
                </w:rPr>
                <w:t>sanding wood</w:t>
              </w:r>
            </w:ins>
          </w:p>
        </w:tc>
        <w:tc>
          <w:tcPr>
            <w:tcW w:w="5348" w:type="dxa"/>
            <w:noWrap/>
            <w:hideMark/>
            <w:tcPrChange w:id="6851" w:author="Nate Bachmeier [AWS-SA]" w:date="2023-02-26T11:07:00Z">
              <w:tcPr>
                <w:tcW w:w="960" w:type="dxa"/>
                <w:tcBorders>
                  <w:top w:val="nil"/>
                  <w:left w:val="nil"/>
                  <w:bottom w:val="nil"/>
                  <w:right w:val="nil"/>
                </w:tcBorders>
                <w:shd w:val="clear" w:color="auto" w:fill="auto"/>
                <w:noWrap/>
                <w:vAlign w:val="bottom"/>
                <w:hideMark/>
              </w:tcPr>
            </w:tcPrChange>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52" w:author="Nate Bachmeier [AWS-SA]" w:date="2023-02-25T11:26:00Z"/>
                <w:rFonts w:ascii="Calibri" w:eastAsia="Times New Roman" w:hAnsi="Calibri" w:cs="Calibri"/>
                <w:color w:val="000000"/>
                <w:sz w:val="22"/>
              </w:rPr>
            </w:pPr>
            <w:ins w:id="6853" w:author="Nate Bachmeier [AWS-SA]" w:date="2023-02-25T11:26:00Z">
              <w:r w:rsidRPr="00E16572">
                <w:rPr>
                  <w:rFonts w:ascii="Calibri" w:eastAsia="Times New Roman" w:hAnsi="Calibri" w:cs="Calibri"/>
                  <w:color w:val="000000"/>
                  <w:sz w:val="22"/>
                </w:rPr>
                <w:t>508</w:t>
              </w:r>
            </w:ins>
          </w:p>
        </w:tc>
      </w:tr>
      <w:tr w:rsidR="00E16572" w:rsidRPr="00E16572" w14:paraId="56B7ABD6" w14:textId="77777777" w:rsidTr="005D1D3E">
        <w:trPr>
          <w:trHeight w:val="300"/>
          <w:ins w:id="6854" w:author="Nate Bachmeier [AWS-SA]" w:date="2023-02-25T11:26:00Z"/>
          <w:trPrChange w:id="6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56" w:author="Nate Bachmeier [AWS-SA]" w:date="2023-02-26T11:07:00Z">
              <w:tcPr>
                <w:tcW w:w="4740" w:type="dxa"/>
                <w:tcBorders>
                  <w:top w:val="nil"/>
                  <w:left w:val="nil"/>
                  <w:bottom w:val="nil"/>
                  <w:right w:val="nil"/>
                </w:tcBorders>
                <w:shd w:val="clear" w:color="auto" w:fill="auto"/>
                <w:noWrap/>
                <w:vAlign w:val="bottom"/>
                <w:hideMark/>
              </w:tcPr>
            </w:tcPrChange>
          </w:tcPr>
          <w:p w14:paraId="1B0A29FD" w14:textId="77777777" w:rsidR="00E16572" w:rsidRPr="00E16572" w:rsidRDefault="00E16572" w:rsidP="00E16572">
            <w:pPr>
              <w:spacing w:line="240" w:lineRule="auto"/>
              <w:ind w:firstLine="0"/>
              <w:rPr>
                <w:ins w:id="6857" w:author="Nate Bachmeier [AWS-SA]" w:date="2023-02-25T11:26:00Z"/>
                <w:rFonts w:ascii="Calibri" w:eastAsia="Times New Roman" w:hAnsi="Calibri" w:cs="Calibri"/>
                <w:b w:val="0"/>
                <w:bCs w:val="0"/>
                <w:color w:val="000000"/>
                <w:sz w:val="22"/>
                <w:rPrChange w:id="6858" w:author="Nate Bachmeier [AWS-SA]" w:date="2023-02-25T11:29:00Z">
                  <w:rPr>
                    <w:ins w:id="6859" w:author="Nate Bachmeier [AWS-SA]" w:date="2023-02-25T11:26:00Z"/>
                    <w:rFonts w:ascii="Calibri" w:eastAsia="Times New Roman" w:hAnsi="Calibri" w:cs="Calibri"/>
                    <w:color w:val="000000"/>
                    <w:sz w:val="22"/>
                  </w:rPr>
                </w:rPrChange>
              </w:rPr>
            </w:pPr>
            <w:ins w:id="6860" w:author="Nate Bachmeier [AWS-SA]" w:date="2023-02-25T11:26:00Z">
              <w:r w:rsidRPr="00E16572">
                <w:rPr>
                  <w:rFonts w:ascii="Calibri" w:eastAsia="Times New Roman" w:hAnsi="Calibri" w:cs="Calibri"/>
                  <w:color w:val="000000"/>
                  <w:sz w:val="22"/>
                </w:rPr>
                <w:t>sausage making</w:t>
              </w:r>
            </w:ins>
          </w:p>
        </w:tc>
        <w:tc>
          <w:tcPr>
            <w:tcW w:w="5348" w:type="dxa"/>
            <w:noWrap/>
            <w:hideMark/>
            <w:tcPrChange w:id="6861" w:author="Nate Bachmeier [AWS-SA]" w:date="2023-02-26T11:07:00Z">
              <w:tcPr>
                <w:tcW w:w="960" w:type="dxa"/>
                <w:tcBorders>
                  <w:top w:val="nil"/>
                  <w:left w:val="nil"/>
                  <w:bottom w:val="nil"/>
                  <w:right w:val="nil"/>
                </w:tcBorders>
                <w:shd w:val="clear" w:color="auto" w:fill="auto"/>
                <w:noWrap/>
                <w:vAlign w:val="bottom"/>
                <w:hideMark/>
              </w:tcPr>
            </w:tcPrChange>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62" w:author="Nate Bachmeier [AWS-SA]" w:date="2023-02-25T11:26:00Z"/>
                <w:rFonts w:ascii="Calibri" w:eastAsia="Times New Roman" w:hAnsi="Calibri" w:cs="Calibri"/>
                <w:color w:val="000000"/>
                <w:sz w:val="22"/>
              </w:rPr>
            </w:pPr>
            <w:ins w:id="6863" w:author="Nate Bachmeier [AWS-SA]" w:date="2023-02-25T11:26:00Z">
              <w:r w:rsidRPr="00E16572">
                <w:rPr>
                  <w:rFonts w:ascii="Calibri" w:eastAsia="Times New Roman" w:hAnsi="Calibri" w:cs="Calibri"/>
                  <w:color w:val="000000"/>
                  <w:sz w:val="22"/>
                </w:rPr>
                <w:t>515</w:t>
              </w:r>
            </w:ins>
          </w:p>
        </w:tc>
      </w:tr>
      <w:tr w:rsidR="00E16572" w:rsidRPr="00E16572" w14:paraId="564863CE" w14:textId="77777777" w:rsidTr="005D1D3E">
        <w:trPr>
          <w:cnfStyle w:val="000000100000" w:firstRow="0" w:lastRow="0" w:firstColumn="0" w:lastColumn="0" w:oddVBand="0" w:evenVBand="0" w:oddHBand="1" w:evenHBand="0" w:firstRowFirstColumn="0" w:firstRowLastColumn="0" w:lastRowFirstColumn="0" w:lastRowLastColumn="0"/>
          <w:trHeight w:val="300"/>
          <w:ins w:id="6864" w:author="Nate Bachmeier [AWS-SA]" w:date="2023-02-25T11:26:00Z"/>
          <w:trPrChange w:id="6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66" w:author="Nate Bachmeier [AWS-SA]" w:date="2023-02-26T11:07:00Z">
              <w:tcPr>
                <w:tcW w:w="4740" w:type="dxa"/>
                <w:tcBorders>
                  <w:top w:val="nil"/>
                  <w:left w:val="nil"/>
                  <w:bottom w:val="nil"/>
                  <w:right w:val="nil"/>
                </w:tcBorders>
                <w:shd w:val="clear" w:color="auto" w:fill="auto"/>
                <w:noWrap/>
                <w:vAlign w:val="bottom"/>
                <w:hideMark/>
              </w:tcPr>
            </w:tcPrChange>
          </w:tcPr>
          <w:p w14:paraId="5F4816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67" w:author="Nate Bachmeier [AWS-SA]" w:date="2023-02-25T11:26:00Z"/>
                <w:rFonts w:ascii="Calibri" w:eastAsia="Times New Roman" w:hAnsi="Calibri" w:cs="Calibri"/>
                <w:b w:val="0"/>
                <w:bCs w:val="0"/>
                <w:color w:val="000000"/>
                <w:sz w:val="22"/>
                <w:rPrChange w:id="6868" w:author="Nate Bachmeier [AWS-SA]" w:date="2023-02-25T11:29:00Z">
                  <w:rPr>
                    <w:ins w:id="6869" w:author="Nate Bachmeier [AWS-SA]" w:date="2023-02-25T11:26:00Z"/>
                    <w:rFonts w:ascii="Calibri" w:eastAsia="Times New Roman" w:hAnsi="Calibri" w:cs="Calibri"/>
                    <w:color w:val="000000"/>
                    <w:sz w:val="22"/>
                  </w:rPr>
                </w:rPrChange>
              </w:rPr>
            </w:pPr>
            <w:ins w:id="6870" w:author="Nate Bachmeier [AWS-SA]" w:date="2023-02-25T11:26:00Z">
              <w:r w:rsidRPr="00E16572">
                <w:rPr>
                  <w:rFonts w:ascii="Calibri" w:eastAsia="Times New Roman" w:hAnsi="Calibri" w:cs="Calibri"/>
                  <w:color w:val="000000"/>
                  <w:sz w:val="22"/>
                </w:rPr>
                <w:t>sawing wood</w:t>
              </w:r>
            </w:ins>
          </w:p>
        </w:tc>
        <w:tc>
          <w:tcPr>
            <w:tcW w:w="5348" w:type="dxa"/>
            <w:noWrap/>
            <w:hideMark/>
            <w:tcPrChange w:id="6871" w:author="Nate Bachmeier [AWS-SA]" w:date="2023-02-26T11:07:00Z">
              <w:tcPr>
                <w:tcW w:w="960" w:type="dxa"/>
                <w:tcBorders>
                  <w:top w:val="nil"/>
                  <w:left w:val="nil"/>
                  <w:bottom w:val="nil"/>
                  <w:right w:val="nil"/>
                </w:tcBorders>
                <w:shd w:val="clear" w:color="auto" w:fill="auto"/>
                <w:noWrap/>
                <w:vAlign w:val="bottom"/>
                <w:hideMark/>
              </w:tcPr>
            </w:tcPrChange>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72" w:author="Nate Bachmeier [AWS-SA]" w:date="2023-02-25T11:26:00Z"/>
                <w:rFonts w:ascii="Calibri" w:eastAsia="Times New Roman" w:hAnsi="Calibri" w:cs="Calibri"/>
                <w:color w:val="000000"/>
                <w:sz w:val="22"/>
              </w:rPr>
            </w:pPr>
            <w:ins w:id="6873" w:author="Nate Bachmeier [AWS-SA]" w:date="2023-02-25T11:26:00Z">
              <w:r w:rsidRPr="00E16572">
                <w:rPr>
                  <w:rFonts w:ascii="Calibri" w:eastAsia="Times New Roman" w:hAnsi="Calibri" w:cs="Calibri"/>
                  <w:color w:val="000000"/>
                  <w:sz w:val="22"/>
                </w:rPr>
                <w:t>564</w:t>
              </w:r>
            </w:ins>
          </w:p>
        </w:tc>
      </w:tr>
      <w:tr w:rsidR="00E16572" w:rsidRPr="00E16572" w14:paraId="0DB05C3F" w14:textId="77777777" w:rsidTr="005D1D3E">
        <w:trPr>
          <w:trHeight w:val="300"/>
          <w:ins w:id="6874" w:author="Nate Bachmeier [AWS-SA]" w:date="2023-02-25T11:26:00Z"/>
          <w:trPrChange w:id="6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76" w:author="Nate Bachmeier [AWS-SA]" w:date="2023-02-26T11:07:00Z">
              <w:tcPr>
                <w:tcW w:w="4740" w:type="dxa"/>
                <w:tcBorders>
                  <w:top w:val="nil"/>
                  <w:left w:val="nil"/>
                  <w:bottom w:val="nil"/>
                  <w:right w:val="nil"/>
                </w:tcBorders>
                <w:shd w:val="clear" w:color="auto" w:fill="auto"/>
                <w:noWrap/>
                <w:vAlign w:val="bottom"/>
                <w:hideMark/>
              </w:tcPr>
            </w:tcPrChange>
          </w:tcPr>
          <w:p w14:paraId="3229B838" w14:textId="77777777" w:rsidR="00E16572" w:rsidRPr="00E16572" w:rsidRDefault="00E16572" w:rsidP="00E16572">
            <w:pPr>
              <w:spacing w:line="240" w:lineRule="auto"/>
              <w:ind w:firstLine="0"/>
              <w:rPr>
                <w:ins w:id="6877" w:author="Nate Bachmeier [AWS-SA]" w:date="2023-02-25T11:26:00Z"/>
                <w:rFonts w:ascii="Calibri" w:eastAsia="Times New Roman" w:hAnsi="Calibri" w:cs="Calibri"/>
                <w:b w:val="0"/>
                <w:bCs w:val="0"/>
                <w:color w:val="000000"/>
                <w:sz w:val="22"/>
                <w:rPrChange w:id="6878" w:author="Nate Bachmeier [AWS-SA]" w:date="2023-02-25T11:29:00Z">
                  <w:rPr>
                    <w:ins w:id="6879" w:author="Nate Bachmeier [AWS-SA]" w:date="2023-02-25T11:26:00Z"/>
                    <w:rFonts w:ascii="Calibri" w:eastAsia="Times New Roman" w:hAnsi="Calibri" w:cs="Calibri"/>
                    <w:color w:val="000000"/>
                    <w:sz w:val="22"/>
                  </w:rPr>
                </w:rPrChange>
              </w:rPr>
            </w:pPr>
            <w:ins w:id="6880" w:author="Nate Bachmeier [AWS-SA]" w:date="2023-02-25T11:26:00Z">
              <w:r w:rsidRPr="00E16572">
                <w:rPr>
                  <w:rFonts w:ascii="Calibri" w:eastAsia="Times New Roman" w:hAnsi="Calibri" w:cs="Calibri"/>
                  <w:color w:val="000000"/>
                  <w:sz w:val="22"/>
                </w:rPr>
                <w:t>scrambling eggs</w:t>
              </w:r>
            </w:ins>
          </w:p>
        </w:tc>
        <w:tc>
          <w:tcPr>
            <w:tcW w:w="5348" w:type="dxa"/>
            <w:noWrap/>
            <w:hideMark/>
            <w:tcPrChange w:id="6881" w:author="Nate Bachmeier [AWS-SA]" w:date="2023-02-26T11:07:00Z">
              <w:tcPr>
                <w:tcW w:w="960" w:type="dxa"/>
                <w:tcBorders>
                  <w:top w:val="nil"/>
                  <w:left w:val="nil"/>
                  <w:bottom w:val="nil"/>
                  <w:right w:val="nil"/>
                </w:tcBorders>
                <w:shd w:val="clear" w:color="auto" w:fill="auto"/>
                <w:noWrap/>
                <w:vAlign w:val="bottom"/>
                <w:hideMark/>
              </w:tcPr>
            </w:tcPrChange>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82" w:author="Nate Bachmeier [AWS-SA]" w:date="2023-02-25T11:26:00Z"/>
                <w:rFonts w:ascii="Calibri" w:eastAsia="Times New Roman" w:hAnsi="Calibri" w:cs="Calibri"/>
                <w:color w:val="000000"/>
                <w:sz w:val="22"/>
              </w:rPr>
            </w:pPr>
            <w:ins w:id="6883" w:author="Nate Bachmeier [AWS-SA]" w:date="2023-02-25T11:26:00Z">
              <w:r w:rsidRPr="00E16572">
                <w:rPr>
                  <w:rFonts w:ascii="Calibri" w:eastAsia="Times New Roman" w:hAnsi="Calibri" w:cs="Calibri"/>
                  <w:color w:val="000000"/>
                  <w:sz w:val="22"/>
                </w:rPr>
                <w:t>686</w:t>
              </w:r>
            </w:ins>
          </w:p>
        </w:tc>
      </w:tr>
      <w:tr w:rsidR="00E16572" w:rsidRPr="00E16572" w14:paraId="7D166F7F" w14:textId="77777777" w:rsidTr="005D1D3E">
        <w:trPr>
          <w:cnfStyle w:val="000000100000" w:firstRow="0" w:lastRow="0" w:firstColumn="0" w:lastColumn="0" w:oddVBand="0" w:evenVBand="0" w:oddHBand="1" w:evenHBand="0" w:firstRowFirstColumn="0" w:firstRowLastColumn="0" w:lastRowFirstColumn="0" w:lastRowLastColumn="0"/>
          <w:trHeight w:val="300"/>
          <w:ins w:id="6884" w:author="Nate Bachmeier [AWS-SA]" w:date="2023-02-25T11:26:00Z"/>
          <w:trPrChange w:id="6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86" w:author="Nate Bachmeier [AWS-SA]" w:date="2023-02-26T11:07:00Z">
              <w:tcPr>
                <w:tcW w:w="4740" w:type="dxa"/>
                <w:tcBorders>
                  <w:top w:val="nil"/>
                  <w:left w:val="nil"/>
                  <w:bottom w:val="nil"/>
                  <w:right w:val="nil"/>
                </w:tcBorders>
                <w:shd w:val="clear" w:color="auto" w:fill="auto"/>
                <w:noWrap/>
                <w:vAlign w:val="bottom"/>
                <w:hideMark/>
              </w:tcPr>
            </w:tcPrChange>
          </w:tcPr>
          <w:p w14:paraId="41CF89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87" w:author="Nate Bachmeier [AWS-SA]" w:date="2023-02-25T11:26:00Z"/>
                <w:rFonts w:ascii="Calibri" w:eastAsia="Times New Roman" w:hAnsi="Calibri" w:cs="Calibri"/>
                <w:b w:val="0"/>
                <w:bCs w:val="0"/>
                <w:color w:val="000000"/>
                <w:sz w:val="22"/>
                <w:rPrChange w:id="6888" w:author="Nate Bachmeier [AWS-SA]" w:date="2023-02-25T11:29:00Z">
                  <w:rPr>
                    <w:ins w:id="6889" w:author="Nate Bachmeier [AWS-SA]" w:date="2023-02-25T11:26:00Z"/>
                    <w:rFonts w:ascii="Calibri" w:eastAsia="Times New Roman" w:hAnsi="Calibri" w:cs="Calibri"/>
                    <w:color w:val="000000"/>
                    <w:sz w:val="22"/>
                  </w:rPr>
                </w:rPrChange>
              </w:rPr>
            </w:pPr>
            <w:ins w:id="6890" w:author="Nate Bachmeier [AWS-SA]" w:date="2023-02-25T11:26:00Z">
              <w:r w:rsidRPr="00E16572">
                <w:rPr>
                  <w:rFonts w:ascii="Calibri" w:eastAsia="Times New Roman" w:hAnsi="Calibri" w:cs="Calibri"/>
                  <w:color w:val="000000"/>
                  <w:sz w:val="22"/>
                </w:rPr>
                <w:t>scrapbooking</w:t>
              </w:r>
            </w:ins>
          </w:p>
        </w:tc>
        <w:tc>
          <w:tcPr>
            <w:tcW w:w="5348" w:type="dxa"/>
            <w:noWrap/>
            <w:hideMark/>
            <w:tcPrChange w:id="6891" w:author="Nate Bachmeier [AWS-SA]" w:date="2023-02-26T11:07:00Z">
              <w:tcPr>
                <w:tcW w:w="960" w:type="dxa"/>
                <w:tcBorders>
                  <w:top w:val="nil"/>
                  <w:left w:val="nil"/>
                  <w:bottom w:val="nil"/>
                  <w:right w:val="nil"/>
                </w:tcBorders>
                <w:shd w:val="clear" w:color="auto" w:fill="auto"/>
                <w:noWrap/>
                <w:vAlign w:val="bottom"/>
                <w:hideMark/>
              </w:tcPr>
            </w:tcPrChange>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92" w:author="Nate Bachmeier [AWS-SA]" w:date="2023-02-25T11:26:00Z"/>
                <w:rFonts w:ascii="Calibri" w:eastAsia="Times New Roman" w:hAnsi="Calibri" w:cs="Calibri"/>
                <w:color w:val="000000"/>
                <w:sz w:val="22"/>
              </w:rPr>
            </w:pPr>
            <w:ins w:id="6893" w:author="Nate Bachmeier [AWS-SA]" w:date="2023-02-25T11:26:00Z">
              <w:r w:rsidRPr="00E16572">
                <w:rPr>
                  <w:rFonts w:ascii="Calibri" w:eastAsia="Times New Roman" w:hAnsi="Calibri" w:cs="Calibri"/>
                  <w:color w:val="000000"/>
                  <w:sz w:val="22"/>
                </w:rPr>
                <w:t>594</w:t>
              </w:r>
            </w:ins>
          </w:p>
        </w:tc>
      </w:tr>
      <w:tr w:rsidR="00E16572" w:rsidRPr="00E16572" w14:paraId="06026D0D" w14:textId="77777777" w:rsidTr="005D1D3E">
        <w:trPr>
          <w:trHeight w:val="300"/>
          <w:ins w:id="6894" w:author="Nate Bachmeier [AWS-SA]" w:date="2023-02-25T11:26:00Z"/>
          <w:trPrChange w:id="6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96" w:author="Nate Bachmeier [AWS-SA]" w:date="2023-02-26T11:07:00Z">
              <w:tcPr>
                <w:tcW w:w="4740" w:type="dxa"/>
                <w:tcBorders>
                  <w:top w:val="nil"/>
                  <w:left w:val="nil"/>
                  <w:bottom w:val="nil"/>
                  <w:right w:val="nil"/>
                </w:tcBorders>
                <w:shd w:val="clear" w:color="auto" w:fill="auto"/>
                <w:noWrap/>
                <w:vAlign w:val="bottom"/>
                <w:hideMark/>
              </w:tcPr>
            </w:tcPrChange>
          </w:tcPr>
          <w:p w14:paraId="60C051BF" w14:textId="77777777" w:rsidR="00E16572" w:rsidRPr="00E16572" w:rsidRDefault="00E16572" w:rsidP="00E16572">
            <w:pPr>
              <w:spacing w:line="240" w:lineRule="auto"/>
              <w:ind w:firstLine="0"/>
              <w:rPr>
                <w:ins w:id="6897" w:author="Nate Bachmeier [AWS-SA]" w:date="2023-02-25T11:26:00Z"/>
                <w:rFonts w:ascii="Calibri" w:eastAsia="Times New Roman" w:hAnsi="Calibri" w:cs="Calibri"/>
                <w:b w:val="0"/>
                <w:bCs w:val="0"/>
                <w:color w:val="000000"/>
                <w:sz w:val="22"/>
                <w:rPrChange w:id="6898" w:author="Nate Bachmeier [AWS-SA]" w:date="2023-02-25T11:29:00Z">
                  <w:rPr>
                    <w:ins w:id="6899" w:author="Nate Bachmeier [AWS-SA]" w:date="2023-02-25T11:26:00Z"/>
                    <w:rFonts w:ascii="Calibri" w:eastAsia="Times New Roman" w:hAnsi="Calibri" w:cs="Calibri"/>
                    <w:color w:val="000000"/>
                    <w:sz w:val="22"/>
                  </w:rPr>
                </w:rPrChange>
              </w:rPr>
            </w:pPr>
            <w:ins w:id="6900" w:author="Nate Bachmeier [AWS-SA]" w:date="2023-02-25T11:26:00Z">
              <w:r w:rsidRPr="00E16572">
                <w:rPr>
                  <w:rFonts w:ascii="Calibri" w:eastAsia="Times New Roman" w:hAnsi="Calibri" w:cs="Calibri"/>
                  <w:color w:val="000000"/>
                  <w:sz w:val="22"/>
                </w:rPr>
                <w:t>scrubbing face</w:t>
              </w:r>
            </w:ins>
          </w:p>
        </w:tc>
        <w:tc>
          <w:tcPr>
            <w:tcW w:w="5348" w:type="dxa"/>
            <w:noWrap/>
            <w:hideMark/>
            <w:tcPrChange w:id="6901" w:author="Nate Bachmeier [AWS-SA]" w:date="2023-02-26T11:07:00Z">
              <w:tcPr>
                <w:tcW w:w="960" w:type="dxa"/>
                <w:tcBorders>
                  <w:top w:val="nil"/>
                  <w:left w:val="nil"/>
                  <w:bottom w:val="nil"/>
                  <w:right w:val="nil"/>
                </w:tcBorders>
                <w:shd w:val="clear" w:color="auto" w:fill="auto"/>
                <w:noWrap/>
                <w:vAlign w:val="bottom"/>
                <w:hideMark/>
              </w:tcPr>
            </w:tcPrChange>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02" w:author="Nate Bachmeier [AWS-SA]" w:date="2023-02-25T11:26:00Z"/>
                <w:rFonts w:ascii="Calibri" w:eastAsia="Times New Roman" w:hAnsi="Calibri" w:cs="Calibri"/>
                <w:color w:val="000000"/>
                <w:sz w:val="22"/>
              </w:rPr>
            </w:pPr>
            <w:ins w:id="6903" w:author="Nate Bachmeier [AWS-SA]" w:date="2023-02-25T11:26:00Z">
              <w:r w:rsidRPr="00E16572">
                <w:rPr>
                  <w:rFonts w:ascii="Calibri" w:eastAsia="Times New Roman" w:hAnsi="Calibri" w:cs="Calibri"/>
                  <w:color w:val="000000"/>
                  <w:sz w:val="22"/>
                </w:rPr>
                <w:t>512</w:t>
              </w:r>
            </w:ins>
          </w:p>
        </w:tc>
      </w:tr>
      <w:tr w:rsidR="00E16572" w:rsidRPr="00E16572" w14:paraId="3225CBE5" w14:textId="77777777" w:rsidTr="005D1D3E">
        <w:trPr>
          <w:cnfStyle w:val="000000100000" w:firstRow="0" w:lastRow="0" w:firstColumn="0" w:lastColumn="0" w:oddVBand="0" w:evenVBand="0" w:oddHBand="1" w:evenHBand="0" w:firstRowFirstColumn="0" w:firstRowLastColumn="0" w:lastRowFirstColumn="0" w:lastRowLastColumn="0"/>
          <w:trHeight w:val="300"/>
          <w:ins w:id="6904" w:author="Nate Bachmeier [AWS-SA]" w:date="2023-02-25T11:26:00Z"/>
          <w:trPrChange w:id="6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06" w:author="Nate Bachmeier [AWS-SA]" w:date="2023-02-26T11:07:00Z">
              <w:tcPr>
                <w:tcW w:w="4740" w:type="dxa"/>
                <w:tcBorders>
                  <w:top w:val="nil"/>
                  <w:left w:val="nil"/>
                  <w:bottom w:val="nil"/>
                  <w:right w:val="nil"/>
                </w:tcBorders>
                <w:shd w:val="clear" w:color="auto" w:fill="auto"/>
                <w:noWrap/>
                <w:vAlign w:val="bottom"/>
                <w:hideMark/>
              </w:tcPr>
            </w:tcPrChange>
          </w:tcPr>
          <w:p w14:paraId="261E4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07" w:author="Nate Bachmeier [AWS-SA]" w:date="2023-02-25T11:26:00Z"/>
                <w:rFonts w:ascii="Calibri" w:eastAsia="Times New Roman" w:hAnsi="Calibri" w:cs="Calibri"/>
                <w:b w:val="0"/>
                <w:bCs w:val="0"/>
                <w:color w:val="000000"/>
                <w:sz w:val="22"/>
                <w:rPrChange w:id="6908" w:author="Nate Bachmeier [AWS-SA]" w:date="2023-02-25T11:29:00Z">
                  <w:rPr>
                    <w:ins w:id="6909" w:author="Nate Bachmeier [AWS-SA]" w:date="2023-02-25T11:26:00Z"/>
                    <w:rFonts w:ascii="Calibri" w:eastAsia="Times New Roman" w:hAnsi="Calibri" w:cs="Calibri"/>
                    <w:color w:val="000000"/>
                    <w:sz w:val="22"/>
                  </w:rPr>
                </w:rPrChange>
              </w:rPr>
            </w:pPr>
            <w:ins w:id="6910" w:author="Nate Bachmeier [AWS-SA]" w:date="2023-02-25T11:26:00Z">
              <w:r w:rsidRPr="00E16572">
                <w:rPr>
                  <w:rFonts w:ascii="Calibri" w:eastAsia="Times New Roman" w:hAnsi="Calibri" w:cs="Calibri"/>
                  <w:color w:val="000000"/>
                  <w:sz w:val="22"/>
                </w:rPr>
                <w:t>scuba diving</w:t>
              </w:r>
            </w:ins>
          </w:p>
        </w:tc>
        <w:tc>
          <w:tcPr>
            <w:tcW w:w="5348" w:type="dxa"/>
            <w:noWrap/>
            <w:hideMark/>
            <w:tcPrChange w:id="6911" w:author="Nate Bachmeier [AWS-SA]" w:date="2023-02-26T11:07:00Z">
              <w:tcPr>
                <w:tcW w:w="960" w:type="dxa"/>
                <w:tcBorders>
                  <w:top w:val="nil"/>
                  <w:left w:val="nil"/>
                  <w:bottom w:val="nil"/>
                  <w:right w:val="nil"/>
                </w:tcBorders>
                <w:shd w:val="clear" w:color="auto" w:fill="auto"/>
                <w:noWrap/>
                <w:vAlign w:val="bottom"/>
                <w:hideMark/>
              </w:tcPr>
            </w:tcPrChange>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12" w:author="Nate Bachmeier [AWS-SA]" w:date="2023-02-25T11:26:00Z"/>
                <w:rFonts w:ascii="Calibri" w:eastAsia="Times New Roman" w:hAnsi="Calibri" w:cs="Calibri"/>
                <w:color w:val="000000"/>
                <w:sz w:val="22"/>
              </w:rPr>
            </w:pPr>
            <w:ins w:id="6913" w:author="Nate Bachmeier [AWS-SA]" w:date="2023-02-25T11:26:00Z">
              <w:r w:rsidRPr="00E16572">
                <w:rPr>
                  <w:rFonts w:ascii="Calibri" w:eastAsia="Times New Roman" w:hAnsi="Calibri" w:cs="Calibri"/>
                  <w:color w:val="000000"/>
                  <w:sz w:val="22"/>
                </w:rPr>
                <w:t>634</w:t>
              </w:r>
            </w:ins>
          </w:p>
        </w:tc>
      </w:tr>
      <w:tr w:rsidR="00E16572" w:rsidRPr="00E16572" w14:paraId="6937CEFA" w14:textId="77777777" w:rsidTr="005D1D3E">
        <w:trPr>
          <w:trHeight w:val="300"/>
          <w:ins w:id="6914" w:author="Nate Bachmeier [AWS-SA]" w:date="2023-02-25T11:26:00Z"/>
          <w:trPrChange w:id="6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16" w:author="Nate Bachmeier [AWS-SA]" w:date="2023-02-26T11:07:00Z">
              <w:tcPr>
                <w:tcW w:w="4740" w:type="dxa"/>
                <w:tcBorders>
                  <w:top w:val="nil"/>
                  <w:left w:val="nil"/>
                  <w:bottom w:val="nil"/>
                  <w:right w:val="nil"/>
                </w:tcBorders>
                <w:shd w:val="clear" w:color="auto" w:fill="auto"/>
                <w:noWrap/>
                <w:vAlign w:val="bottom"/>
                <w:hideMark/>
              </w:tcPr>
            </w:tcPrChange>
          </w:tcPr>
          <w:p w14:paraId="6F0BD2F3" w14:textId="77777777" w:rsidR="00E16572" w:rsidRPr="00E16572" w:rsidRDefault="00E16572" w:rsidP="00E16572">
            <w:pPr>
              <w:spacing w:line="240" w:lineRule="auto"/>
              <w:ind w:firstLine="0"/>
              <w:rPr>
                <w:ins w:id="6917" w:author="Nate Bachmeier [AWS-SA]" w:date="2023-02-25T11:26:00Z"/>
                <w:rFonts w:ascii="Calibri" w:eastAsia="Times New Roman" w:hAnsi="Calibri" w:cs="Calibri"/>
                <w:b w:val="0"/>
                <w:bCs w:val="0"/>
                <w:color w:val="000000"/>
                <w:sz w:val="22"/>
                <w:rPrChange w:id="6918" w:author="Nate Bachmeier [AWS-SA]" w:date="2023-02-25T11:29:00Z">
                  <w:rPr>
                    <w:ins w:id="6919" w:author="Nate Bachmeier [AWS-SA]" w:date="2023-02-25T11:26:00Z"/>
                    <w:rFonts w:ascii="Calibri" w:eastAsia="Times New Roman" w:hAnsi="Calibri" w:cs="Calibri"/>
                    <w:color w:val="000000"/>
                    <w:sz w:val="22"/>
                  </w:rPr>
                </w:rPrChange>
              </w:rPr>
            </w:pPr>
            <w:ins w:id="6920" w:author="Nate Bachmeier [AWS-SA]" w:date="2023-02-25T11:26:00Z">
              <w:r w:rsidRPr="00E16572">
                <w:rPr>
                  <w:rFonts w:ascii="Calibri" w:eastAsia="Times New Roman" w:hAnsi="Calibri" w:cs="Calibri"/>
                  <w:color w:val="000000"/>
                  <w:sz w:val="22"/>
                </w:rPr>
                <w:t>seasoning food</w:t>
              </w:r>
            </w:ins>
          </w:p>
        </w:tc>
        <w:tc>
          <w:tcPr>
            <w:tcW w:w="5348" w:type="dxa"/>
            <w:noWrap/>
            <w:hideMark/>
            <w:tcPrChange w:id="6921" w:author="Nate Bachmeier [AWS-SA]" w:date="2023-02-26T11:07:00Z">
              <w:tcPr>
                <w:tcW w:w="960" w:type="dxa"/>
                <w:tcBorders>
                  <w:top w:val="nil"/>
                  <w:left w:val="nil"/>
                  <w:bottom w:val="nil"/>
                  <w:right w:val="nil"/>
                </w:tcBorders>
                <w:shd w:val="clear" w:color="auto" w:fill="auto"/>
                <w:noWrap/>
                <w:vAlign w:val="bottom"/>
                <w:hideMark/>
              </w:tcPr>
            </w:tcPrChange>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22" w:author="Nate Bachmeier [AWS-SA]" w:date="2023-02-25T11:26:00Z"/>
                <w:rFonts w:ascii="Calibri" w:eastAsia="Times New Roman" w:hAnsi="Calibri" w:cs="Calibri"/>
                <w:color w:val="000000"/>
                <w:sz w:val="22"/>
              </w:rPr>
            </w:pPr>
            <w:ins w:id="6923" w:author="Nate Bachmeier [AWS-SA]" w:date="2023-02-25T11:26:00Z">
              <w:r w:rsidRPr="00E16572">
                <w:rPr>
                  <w:rFonts w:ascii="Calibri" w:eastAsia="Times New Roman" w:hAnsi="Calibri" w:cs="Calibri"/>
                  <w:color w:val="000000"/>
                  <w:sz w:val="22"/>
                </w:rPr>
                <w:t>520</w:t>
              </w:r>
            </w:ins>
          </w:p>
        </w:tc>
      </w:tr>
      <w:tr w:rsidR="00E16572" w:rsidRPr="00E16572" w14:paraId="70419FA1" w14:textId="77777777" w:rsidTr="005D1D3E">
        <w:trPr>
          <w:cnfStyle w:val="000000100000" w:firstRow="0" w:lastRow="0" w:firstColumn="0" w:lastColumn="0" w:oddVBand="0" w:evenVBand="0" w:oddHBand="1" w:evenHBand="0" w:firstRowFirstColumn="0" w:firstRowLastColumn="0" w:lastRowFirstColumn="0" w:lastRowLastColumn="0"/>
          <w:trHeight w:val="300"/>
          <w:ins w:id="6924" w:author="Nate Bachmeier [AWS-SA]" w:date="2023-02-25T11:26:00Z"/>
          <w:trPrChange w:id="6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26" w:author="Nate Bachmeier [AWS-SA]" w:date="2023-02-26T11:07:00Z">
              <w:tcPr>
                <w:tcW w:w="4740" w:type="dxa"/>
                <w:tcBorders>
                  <w:top w:val="nil"/>
                  <w:left w:val="nil"/>
                  <w:bottom w:val="nil"/>
                  <w:right w:val="nil"/>
                </w:tcBorders>
                <w:shd w:val="clear" w:color="auto" w:fill="auto"/>
                <w:noWrap/>
                <w:vAlign w:val="bottom"/>
                <w:hideMark/>
              </w:tcPr>
            </w:tcPrChange>
          </w:tcPr>
          <w:p w14:paraId="1D0C4F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27" w:author="Nate Bachmeier [AWS-SA]" w:date="2023-02-25T11:26:00Z"/>
                <w:rFonts w:ascii="Calibri" w:eastAsia="Times New Roman" w:hAnsi="Calibri" w:cs="Calibri"/>
                <w:b w:val="0"/>
                <w:bCs w:val="0"/>
                <w:color w:val="000000"/>
                <w:sz w:val="22"/>
                <w:rPrChange w:id="6928" w:author="Nate Bachmeier [AWS-SA]" w:date="2023-02-25T11:29:00Z">
                  <w:rPr>
                    <w:ins w:id="6929" w:author="Nate Bachmeier [AWS-SA]" w:date="2023-02-25T11:26:00Z"/>
                    <w:rFonts w:ascii="Calibri" w:eastAsia="Times New Roman" w:hAnsi="Calibri" w:cs="Calibri"/>
                    <w:color w:val="000000"/>
                    <w:sz w:val="22"/>
                  </w:rPr>
                </w:rPrChange>
              </w:rPr>
            </w:pPr>
            <w:ins w:id="6930" w:author="Nate Bachmeier [AWS-SA]" w:date="2023-02-25T11:26:00Z">
              <w:r w:rsidRPr="00E16572">
                <w:rPr>
                  <w:rFonts w:ascii="Calibri" w:eastAsia="Times New Roman" w:hAnsi="Calibri" w:cs="Calibri"/>
                  <w:color w:val="000000"/>
                  <w:sz w:val="22"/>
                </w:rPr>
                <w:t>separating eggs</w:t>
              </w:r>
            </w:ins>
          </w:p>
        </w:tc>
        <w:tc>
          <w:tcPr>
            <w:tcW w:w="5348" w:type="dxa"/>
            <w:noWrap/>
            <w:hideMark/>
            <w:tcPrChange w:id="6931" w:author="Nate Bachmeier [AWS-SA]" w:date="2023-02-26T11:07:00Z">
              <w:tcPr>
                <w:tcW w:w="960" w:type="dxa"/>
                <w:tcBorders>
                  <w:top w:val="nil"/>
                  <w:left w:val="nil"/>
                  <w:bottom w:val="nil"/>
                  <w:right w:val="nil"/>
                </w:tcBorders>
                <w:shd w:val="clear" w:color="auto" w:fill="auto"/>
                <w:noWrap/>
                <w:vAlign w:val="bottom"/>
                <w:hideMark/>
              </w:tcPr>
            </w:tcPrChange>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32" w:author="Nate Bachmeier [AWS-SA]" w:date="2023-02-25T11:26:00Z"/>
                <w:rFonts w:ascii="Calibri" w:eastAsia="Times New Roman" w:hAnsi="Calibri" w:cs="Calibri"/>
                <w:color w:val="000000"/>
                <w:sz w:val="22"/>
              </w:rPr>
            </w:pPr>
            <w:ins w:id="6933" w:author="Nate Bachmeier [AWS-SA]" w:date="2023-02-25T11:26:00Z">
              <w:r w:rsidRPr="00E16572">
                <w:rPr>
                  <w:rFonts w:ascii="Calibri" w:eastAsia="Times New Roman" w:hAnsi="Calibri" w:cs="Calibri"/>
                  <w:color w:val="000000"/>
                  <w:sz w:val="22"/>
                </w:rPr>
                <w:t>608</w:t>
              </w:r>
            </w:ins>
          </w:p>
        </w:tc>
      </w:tr>
      <w:tr w:rsidR="00E16572" w:rsidRPr="00E16572" w14:paraId="4D2F99E7" w14:textId="77777777" w:rsidTr="005D1D3E">
        <w:trPr>
          <w:trHeight w:val="300"/>
          <w:ins w:id="6934" w:author="Nate Bachmeier [AWS-SA]" w:date="2023-02-25T11:26:00Z"/>
          <w:trPrChange w:id="6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36" w:author="Nate Bachmeier [AWS-SA]" w:date="2023-02-26T11:07:00Z">
              <w:tcPr>
                <w:tcW w:w="4740" w:type="dxa"/>
                <w:tcBorders>
                  <w:top w:val="nil"/>
                  <w:left w:val="nil"/>
                  <w:bottom w:val="nil"/>
                  <w:right w:val="nil"/>
                </w:tcBorders>
                <w:shd w:val="clear" w:color="auto" w:fill="auto"/>
                <w:noWrap/>
                <w:vAlign w:val="bottom"/>
                <w:hideMark/>
              </w:tcPr>
            </w:tcPrChange>
          </w:tcPr>
          <w:p w14:paraId="2095E232" w14:textId="77777777" w:rsidR="00E16572" w:rsidRPr="00E16572" w:rsidRDefault="00E16572" w:rsidP="00E16572">
            <w:pPr>
              <w:spacing w:line="240" w:lineRule="auto"/>
              <w:ind w:firstLine="0"/>
              <w:rPr>
                <w:ins w:id="6937" w:author="Nate Bachmeier [AWS-SA]" w:date="2023-02-25T11:26:00Z"/>
                <w:rFonts w:ascii="Calibri" w:eastAsia="Times New Roman" w:hAnsi="Calibri" w:cs="Calibri"/>
                <w:b w:val="0"/>
                <w:bCs w:val="0"/>
                <w:color w:val="000000"/>
                <w:sz w:val="22"/>
                <w:rPrChange w:id="6938" w:author="Nate Bachmeier [AWS-SA]" w:date="2023-02-25T11:29:00Z">
                  <w:rPr>
                    <w:ins w:id="6939" w:author="Nate Bachmeier [AWS-SA]" w:date="2023-02-25T11:26:00Z"/>
                    <w:rFonts w:ascii="Calibri" w:eastAsia="Times New Roman" w:hAnsi="Calibri" w:cs="Calibri"/>
                    <w:color w:val="000000"/>
                    <w:sz w:val="22"/>
                  </w:rPr>
                </w:rPrChange>
              </w:rPr>
            </w:pPr>
            <w:ins w:id="6940" w:author="Nate Bachmeier [AWS-SA]" w:date="2023-02-25T11:26:00Z">
              <w:r w:rsidRPr="00E16572">
                <w:rPr>
                  <w:rFonts w:ascii="Calibri" w:eastAsia="Times New Roman" w:hAnsi="Calibri" w:cs="Calibri"/>
                  <w:color w:val="000000"/>
                  <w:sz w:val="22"/>
                </w:rPr>
                <w:t>setting table</w:t>
              </w:r>
            </w:ins>
          </w:p>
        </w:tc>
        <w:tc>
          <w:tcPr>
            <w:tcW w:w="5348" w:type="dxa"/>
            <w:noWrap/>
            <w:hideMark/>
            <w:tcPrChange w:id="6941" w:author="Nate Bachmeier [AWS-SA]" w:date="2023-02-26T11:07:00Z">
              <w:tcPr>
                <w:tcW w:w="960" w:type="dxa"/>
                <w:tcBorders>
                  <w:top w:val="nil"/>
                  <w:left w:val="nil"/>
                  <w:bottom w:val="nil"/>
                  <w:right w:val="nil"/>
                </w:tcBorders>
                <w:shd w:val="clear" w:color="auto" w:fill="auto"/>
                <w:noWrap/>
                <w:vAlign w:val="bottom"/>
                <w:hideMark/>
              </w:tcPr>
            </w:tcPrChange>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42" w:author="Nate Bachmeier [AWS-SA]" w:date="2023-02-25T11:26:00Z"/>
                <w:rFonts w:ascii="Calibri" w:eastAsia="Times New Roman" w:hAnsi="Calibri" w:cs="Calibri"/>
                <w:color w:val="000000"/>
                <w:sz w:val="22"/>
              </w:rPr>
            </w:pPr>
            <w:ins w:id="6943" w:author="Nate Bachmeier [AWS-SA]" w:date="2023-02-25T11:26:00Z">
              <w:r w:rsidRPr="00E16572">
                <w:rPr>
                  <w:rFonts w:ascii="Calibri" w:eastAsia="Times New Roman" w:hAnsi="Calibri" w:cs="Calibri"/>
                  <w:color w:val="000000"/>
                  <w:sz w:val="22"/>
                </w:rPr>
                <w:t>560</w:t>
              </w:r>
            </w:ins>
          </w:p>
        </w:tc>
      </w:tr>
      <w:tr w:rsidR="00E16572" w:rsidRPr="00E16572" w14:paraId="2D47591C" w14:textId="77777777" w:rsidTr="005D1D3E">
        <w:trPr>
          <w:cnfStyle w:val="000000100000" w:firstRow="0" w:lastRow="0" w:firstColumn="0" w:lastColumn="0" w:oddVBand="0" w:evenVBand="0" w:oddHBand="1" w:evenHBand="0" w:firstRowFirstColumn="0" w:firstRowLastColumn="0" w:lastRowFirstColumn="0" w:lastRowLastColumn="0"/>
          <w:trHeight w:val="300"/>
          <w:ins w:id="6944" w:author="Nate Bachmeier [AWS-SA]" w:date="2023-02-25T11:26:00Z"/>
          <w:trPrChange w:id="6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46" w:author="Nate Bachmeier [AWS-SA]" w:date="2023-02-26T11:07:00Z">
              <w:tcPr>
                <w:tcW w:w="4740" w:type="dxa"/>
                <w:tcBorders>
                  <w:top w:val="nil"/>
                  <w:left w:val="nil"/>
                  <w:bottom w:val="nil"/>
                  <w:right w:val="nil"/>
                </w:tcBorders>
                <w:shd w:val="clear" w:color="auto" w:fill="auto"/>
                <w:noWrap/>
                <w:vAlign w:val="bottom"/>
                <w:hideMark/>
              </w:tcPr>
            </w:tcPrChange>
          </w:tcPr>
          <w:p w14:paraId="36301BE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47" w:author="Nate Bachmeier [AWS-SA]" w:date="2023-02-25T11:26:00Z"/>
                <w:rFonts w:ascii="Calibri" w:eastAsia="Times New Roman" w:hAnsi="Calibri" w:cs="Calibri"/>
                <w:b w:val="0"/>
                <w:bCs w:val="0"/>
                <w:color w:val="000000"/>
                <w:sz w:val="22"/>
                <w:rPrChange w:id="6948" w:author="Nate Bachmeier [AWS-SA]" w:date="2023-02-25T11:29:00Z">
                  <w:rPr>
                    <w:ins w:id="6949" w:author="Nate Bachmeier [AWS-SA]" w:date="2023-02-25T11:26:00Z"/>
                    <w:rFonts w:ascii="Calibri" w:eastAsia="Times New Roman" w:hAnsi="Calibri" w:cs="Calibri"/>
                    <w:color w:val="000000"/>
                    <w:sz w:val="22"/>
                  </w:rPr>
                </w:rPrChange>
              </w:rPr>
            </w:pPr>
            <w:ins w:id="6950" w:author="Nate Bachmeier [AWS-SA]" w:date="2023-02-25T11:26:00Z">
              <w:r w:rsidRPr="00E16572">
                <w:rPr>
                  <w:rFonts w:ascii="Calibri" w:eastAsia="Times New Roman" w:hAnsi="Calibri" w:cs="Calibri"/>
                  <w:color w:val="000000"/>
                  <w:sz w:val="22"/>
                </w:rPr>
                <w:t>sewing</w:t>
              </w:r>
            </w:ins>
          </w:p>
        </w:tc>
        <w:tc>
          <w:tcPr>
            <w:tcW w:w="5348" w:type="dxa"/>
            <w:noWrap/>
            <w:hideMark/>
            <w:tcPrChange w:id="6951" w:author="Nate Bachmeier [AWS-SA]" w:date="2023-02-26T11:07:00Z">
              <w:tcPr>
                <w:tcW w:w="960" w:type="dxa"/>
                <w:tcBorders>
                  <w:top w:val="nil"/>
                  <w:left w:val="nil"/>
                  <w:bottom w:val="nil"/>
                  <w:right w:val="nil"/>
                </w:tcBorders>
                <w:shd w:val="clear" w:color="auto" w:fill="auto"/>
                <w:noWrap/>
                <w:vAlign w:val="bottom"/>
                <w:hideMark/>
              </w:tcPr>
            </w:tcPrChange>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52" w:author="Nate Bachmeier [AWS-SA]" w:date="2023-02-25T11:26:00Z"/>
                <w:rFonts w:ascii="Calibri" w:eastAsia="Times New Roman" w:hAnsi="Calibri" w:cs="Calibri"/>
                <w:color w:val="000000"/>
                <w:sz w:val="22"/>
              </w:rPr>
            </w:pPr>
            <w:ins w:id="6953" w:author="Nate Bachmeier [AWS-SA]" w:date="2023-02-25T11:26:00Z">
              <w:r w:rsidRPr="00E16572">
                <w:rPr>
                  <w:rFonts w:ascii="Calibri" w:eastAsia="Times New Roman" w:hAnsi="Calibri" w:cs="Calibri"/>
                  <w:color w:val="000000"/>
                  <w:sz w:val="22"/>
                </w:rPr>
                <w:t>647</w:t>
              </w:r>
            </w:ins>
          </w:p>
        </w:tc>
      </w:tr>
      <w:tr w:rsidR="00E16572" w:rsidRPr="00E16572" w14:paraId="4E097199" w14:textId="77777777" w:rsidTr="005D1D3E">
        <w:trPr>
          <w:trHeight w:val="300"/>
          <w:ins w:id="6954" w:author="Nate Bachmeier [AWS-SA]" w:date="2023-02-25T11:26:00Z"/>
          <w:trPrChange w:id="6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56" w:author="Nate Bachmeier [AWS-SA]" w:date="2023-02-26T11:07:00Z">
              <w:tcPr>
                <w:tcW w:w="4740" w:type="dxa"/>
                <w:tcBorders>
                  <w:top w:val="nil"/>
                  <w:left w:val="nil"/>
                  <w:bottom w:val="nil"/>
                  <w:right w:val="nil"/>
                </w:tcBorders>
                <w:shd w:val="clear" w:color="auto" w:fill="auto"/>
                <w:noWrap/>
                <w:vAlign w:val="bottom"/>
                <w:hideMark/>
              </w:tcPr>
            </w:tcPrChange>
          </w:tcPr>
          <w:p w14:paraId="2532546D" w14:textId="77777777" w:rsidR="00E16572" w:rsidRPr="00E16572" w:rsidRDefault="00E16572" w:rsidP="00E16572">
            <w:pPr>
              <w:spacing w:line="240" w:lineRule="auto"/>
              <w:ind w:firstLine="0"/>
              <w:rPr>
                <w:ins w:id="6957" w:author="Nate Bachmeier [AWS-SA]" w:date="2023-02-25T11:26:00Z"/>
                <w:rFonts w:ascii="Calibri" w:eastAsia="Times New Roman" w:hAnsi="Calibri" w:cs="Calibri"/>
                <w:b w:val="0"/>
                <w:bCs w:val="0"/>
                <w:color w:val="000000"/>
                <w:sz w:val="22"/>
                <w:rPrChange w:id="6958" w:author="Nate Bachmeier [AWS-SA]" w:date="2023-02-25T11:29:00Z">
                  <w:rPr>
                    <w:ins w:id="6959" w:author="Nate Bachmeier [AWS-SA]" w:date="2023-02-25T11:26:00Z"/>
                    <w:rFonts w:ascii="Calibri" w:eastAsia="Times New Roman" w:hAnsi="Calibri" w:cs="Calibri"/>
                    <w:color w:val="000000"/>
                    <w:sz w:val="22"/>
                  </w:rPr>
                </w:rPrChange>
              </w:rPr>
            </w:pPr>
            <w:ins w:id="6960" w:author="Nate Bachmeier [AWS-SA]" w:date="2023-02-25T11:26:00Z">
              <w:r w:rsidRPr="00E16572">
                <w:rPr>
                  <w:rFonts w:ascii="Calibri" w:eastAsia="Times New Roman" w:hAnsi="Calibri" w:cs="Calibri"/>
                  <w:color w:val="000000"/>
                  <w:sz w:val="22"/>
                </w:rPr>
                <w:t>shaking hands</w:t>
              </w:r>
            </w:ins>
          </w:p>
        </w:tc>
        <w:tc>
          <w:tcPr>
            <w:tcW w:w="5348" w:type="dxa"/>
            <w:noWrap/>
            <w:hideMark/>
            <w:tcPrChange w:id="6961" w:author="Nate Bachmeier [AWS-SA]" w:date="2023-02-26T11:07:00Z">
              <w:tcPr>
                <w:tcW w:w="960" w:type="dxa"/>
                <w:tcBorders>
                  <w:top w:val="nil"/>
                  <w:left w:val="nil"/>
                  <w:bottom w:val="nil"/>
                  <w:right w:val="nil"/>
                </w:tcBorders>
                <w:shd w:val="clear" w:color="auto" w:fill="auto"/>
                <w:noWrap/>
                <w:vAlign w:val="bottom"/>
                <w:hideMark/>
              </w:tcPr>
            </w:tcPrChange>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62" w:author="Nate Bachmeier [AWS-SA]" w:date="2023-02-25T11:26:00Z"/>
                <w:rFonts w:ascii="Calibri" w:eastAsia="Times New Roman" w:hAnsi="Calibri" w:cs="Calibri"/>
                <w:color w:val="000000"/>
                <w:sz w:val="22"/>
              </w:rPr>
            </w:pPr>
            <w:ins w:id="6963" w:author="Nate Bachmeier [AWS-SA]" w:date="2023-02-25T11:26:00Z">
              <w:r w:rsidRPr="00E16572">
                <w:rPr>
                  <w:rFonts w:ascii="Calibri" w:eastAsia="Times New Roman" w:hAnsi="Calibri" w:cs="Calibri"/>
                  <w:color w:val="000000"/>
                  <w:sz w:val="22"/>
                </w:rPr>
                <w:t>632</w:t>
              </w:r>
            </w:ins>
          </w:p>
        </w:tc>
      </w:tr>
      <w:tr w:rsidR="00E16572" w:rsidRPr="00E16572" w14:paraId="7C2C107F" w14:textId="77777777" w:rsidTr="005D1D3E">
        <w:trPr>
          <w:cnfStyle w:val="000000100000" w:firstRow="0" w:lastRow="0" w:firstColumn="0" w:lastColumn="0" w:oddVBand="0" w:evenVBand="0" w:oddHBand="1" w:evenHBand="0" w:firstRowFirstColumn="0" w:firstRowLastColumn="0" w:lastRowFirstColumn="0" w:lastRowLastColumn="0"/>
          <w:trHeight w:val="300"/>
          <w:ins w:id="6964" w:author="Nate Bachmeier [AWS-SA]" w:date="2023-02-25T11:26:00Z"/>
          <w:trPrChange w:id="6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66" w:author="Nate Bachmeier [AWS-SA]" w:date="2023-02-26T11:07:00Z">
              <w:tcPr>
                <w:tcW w:w="4740" w:type="dxa"/>
                <w:tcBorders>
                  <w:top w:val="nil"/>
                  <w:left w:val="nil"/>
                  <w:bottom w:val="nil"/>
                  <w:right w:val="nil"/>
                </w:tcBorders>
                <w:shd w:val="clear" w:color="auto" w:fill="auto"/>
                <w:noWrap/>
                <w:vAlign w:val="bottom"/>
                <w:hideMark/>
              </w:tcPr>
            </w:tcPrChange>
          </w:tcPr>
          <w:p w14:paraId="5B57D69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67" w:author="Nate Bachmeier [AWS-SA]" w:date="2023-02-25T11:26:00Z"/>
                <w:rFonts w:ascii="Calibri" w:eastAsia="Times New Roman" w:hAnsi="Calibri" w:cs="Calibri"/>
                <w:b w:val="0"/>
                <w:bCs w:val="0"/>
                <w:color w:val="000000"/>
                <w:sz w:val="22"/>
                <w:rPrChange w:id="6968" w:author="Nate Bachmeier [AWS-SA]" w:date="2023-02-25T11:29:00Z">
                  <w:rPr>
                    <w:ins w:id="6969" w:author="Nate Bachmeier [AWS-SA]" w:date="2023-02-25T11:26:00Z"/>
                    <w:rFonts w:ascii="Calibri" w:eastAsia="Times New Roman" w:hAnsi="Calibri" w:cs="Calibri"/>
                    <w:color w:val="000000"/>
                    <w:sz w:val="22"/>
                  </w:rPr>
                </w:rPrChange>
              </w:rPr>
            </w:pPr>
            <w:ins w:id="6970" w:author="Nate Bachmeier [AWS-SA]" w:date="2023-02-25T11:26:00Z">
              <w:r w:rsidRPr="00E16572">
                <w:rPr>
                  <w:rFonts w:ascii="Calibri" w:eastAsia="Times New Roman" w:hAnsi="Calibri" w:cs="Calibri"/>
                  <w:color w:val="000000"/>
                  <w:sz w:val="22"/>
                </w:rPr>
                <w:t>shaking head</w:t>
              </w:r>
            </w:ins>
          </w:p>
        </w:tc>
        <w:tc>
          <w:tcPr>
            <w:tcW w:w="5348" w:type="dxa"/>
            <w:noWrap/>
            <w:hideMark/>
            <w:tcPrChange w:id="6971" w:author="Nate Bachmeier [AWS-SA]" w:date="2023-02-26T11:07:00Z">
              <w:tcPr>
                <w:tcW w:w="960" w:type="dxa"/>
                <w:tcBorders>
                  <w:top w:val="nil"/>
                  <w:left w:val="nil"/>
                  <w:bottom w:val="nil"/>
                  <w:right w:val="nil"/>
                </w:tcBorders>
                <w:shd w:val="clear" w:color="auto" w:fill="auto"/>
                <w:noWrap/>
                <w:vAlign w:val="bottom"/>
                <w:hideMark/>
              </w:tcPr>
            </w:tcPrChange>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72" w:author="Nate Bachmeier [AWS-SA]" w:date="2023-02-25T11:26:00Z"/>
                <w:rFonts w:ascii="Calibri" w:eastAsia="Times New Roman" w:hAnsi="Calibri" w:cs="Calibri"/>
                <w:color w:val="000000"/>
                <w:sz w:val="22"/>
              </w:rPr>
            </w:pPr>
            <w:ins w:id="6973" w:author="Nate Bachmeier [AWS-SA]" w:date="2023-02-25T11:26:00Z">
              <w:r w:rsidRPr="00E16572">
                <w:rPr>
                  <w:rFonts w:ascii="Calibri" w:eastAsia="Times New Roman" w:hAnsi="Calibri" w:cs="Calibri"/>
                  <w:color w:val="000000"/>
                  <w:sz w:val="22"/>
                </w:rPr>
                <w:t>815</w:t>
              </w:r>
            </w:ins>
          </w:p>
        </w:tc>
      </w:tr>
      <w:tr w:rsidR="00E16572" w:rsidRPr="00E16572" w14:paraId="6EAB6125" w14:textId="77777777" w:rsidTr="005D1D3E">
        <w:trPr>
          <w:trHeight w:val="300"/>
          <w:ins w:id="6974" w:author="Nate Bachmeier [AWS-SA]" w:date="2023-02-25T11:26:00Z"/>
          <w:trPrChange w:id="6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76" w:author="Nate Bachmeier [AWS-SA]" w:date="2023-02-26T11:07:00Z">
              <w:tcPr>
                <w:tcW w:w="4740" w:type="dxa"/>
                <w:tcBorders>
                  <w:top w:val="nil"/>
                  <w:left w:val="nil"/>
                  <w:bottom w:val="nil"/>
                  <w:right w:val="nil"/>
                </w:tcBorders>
                <w:shd w:val="clear" w:color="auto" w:fill="auto"/>
                <w:noWrap/>
                <w:vAlign w:val="bottom"/>
                <w:hideMark/>
              </w:tcPr>
            </w:tcPrChange>
          </w:tcPr>
          <w:p w14:paraId="4181D797" w14:textId="77777777" w:rsidR="00E16572" w:rsidRPr="00E16572" w:rsidRDefault="00E16572" w:rsidP="00E16572">
            <w:pPr>
              <w:spacing w:line="240" w:lineRule="auto"/>
              <w:ind w:firstLine="0"/>
              <w:rPr>
                <w:ins w:id="6977" w:author="Nate Bachmeier [AWS-SA]" w:date="2023-02-25T11:26:00Z"/>
                <w:rFonts w:ascii="Calibri" w:eastAsia="Times New Roman" w:hAnsi="Calibri" w:cs="Calibri"/>
                <w:b w:val="0"/>
                <w:bCs w:val="0"/>
                <w:color w:val="000000"/>
                <w:sz w:val="22"/>
                <w:rPrChange w:id="6978" w:author="Nate Bachmeier [AWS-SA]" w:date="2023-02-25T11:29:00Z">
                  <w:rPr>
                    <w:ins w:id="6979" w:author="Nate Bachmeier [AWS-SA]" w:date="2023-02-25T11:26:00Z"/>
                    <w:rFonts w:ascii="Calibri" w:eastAsia="Times New Roman" w:hAnsi="Calibri" w:cs="Calibri"/>
                    <w:color w:val="000000"/>
                    <w:sz w:val="22"/>
                  </w:rPr>
                </w:rPrChange>
              </w:rPr>
            </w:pPr>
            <w:ins w:id="6980" w:author="Nate Bachmeier [AWS-SA]" w:date="2023-02-25T11:26:00Z">
              <w:r w:rsidRPr="00E16572">
                <w:rPr>
                  <w:rFonts w:ascii="Calibri" w:eastAsia="Times New Roman" w:hAnsi="Calibri" w:cs="Calibri"/>
                  <w:color w:val="000000"/>
                  <w:sz w:val="22"/>
                </w:rPr>
                <w:t>shaping bread dough</w:t>
              </w:r>
            </w:ins>
          </w:p>
        </w:tc>
        <w:tc>
          <w:tcPr>
            <w:tcW w:w="5348" w:type="dxa"/>
            <w:noWrap/>
            <w:hideMark/>
            <w:tcPrChange w:id="6981" w:author="Nate Bachmeier [AWS-SA]" w:date="2023-02-26T11:07:00Z">
              <w:tcPr>
                <w:tcW w:w="960" w:type="dxa"/>
                <w:tcBorders>
                  <w:top w:val="nil"/>
                  <w:left w:val="nil"/>
                  <w:bottom w:val="nil"/>
                  <w:right w:val="nil"/>
                </w:tcBorders>
                <w:shd w:val="clear" w:color="auto" w:fill="auto"/>
                <w:noWrap/>
                <w:vAlign w:val="bottom"/>
                <w:hideMark/>
              </w:tcPr>
            </w:tcPrChange>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82" w:author="Nate Bachmeier [AWS-SA]" w:date="2023-02-25T11:26:00Z"/>
                <w:rFonts w:ascii="Calibri" w:eastAsia="Times New Roman" w:hAnsi="Calibri" w:cs="Calibri"/>
                <w:color w:val="000000"/>
                <w:sz w:val="22"/>
              </w:rPr>
            </w:pPr>
            <w:ins w:id="6983" w:author="Nate Bachmeier [AWS-SA]" w:date="2023-02-25T11:26:00Z">
              <w:r w:rsidRPr="00E16572">
                <w:rPr>
                  <w:rFonts w:ascii="Calibri" w:eastAsia="Times New Roman" w:hAnsi="Calibri" w:cs="Calibri"/>
                  <w:color w:val="000000"/>
                  <w:sz w:val="22"/>
                </w:rPr>
                <w:t>657</w:t>
              </w:r>
            </w:ins>
          </w:p>
        </w:tc>
      </w:tr>
      <w:tr w:rsidR="00E16572" w:rsidRPr="00E16572" w14:paraId="32383BB9" w14:textId="77777777" w:rsidTr="005D1D3E">
        <w:trPr>
          <w:cnfStyle w:val="000000100000" w:firstRow="0" w:lastRow="0" w:firstColumn="0" w:lastColumn="0" w:oddVBand="0" w:evenVBand="0" w:oddHBand="1" w:evenHBand="0" w:firstRowFirstColumn="0" w:firstRowLastColumn="0" w:lastRowFirstColumn="0" w:lastRowLastColumn="0"/>
          <w:trHeight w:val="300"/>
          <w:ins w:id="6984" w:author="Nate Bachmeier [AWS-SA]" w:date="2023-02-25T11:26:00Z"/>
          <w:trPrChange w:id="6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86" w:author="Nate Bachmeier [AWS-SA]" w:date="2023-02-26T11:07:00Z">
              <w:tcPr>
                <w:tcW w:w="4740" w:type="dxa"/>
                <w:tcBorders>
                  <w:top w:val="nil"/>
                  <w:left w:val="nil"/>
                  <w:bottom w:val="nil"/>
                  <w:right w:val="nil"/>
                </w:tcBorders>
                <w:shd w:val="clear" w:color="auto" w:fill="auto"/>
                <w:noWrap/>
                <w:vAlign w:val="bottom"/>
                <w:hideMark/>
              </w:tcPr>
            </w:tcPrChange>
          </w:tcPr>
          <w:p w14:paraId="3FBAB5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87" w:author="Nate Bachmeier [AWS-SA]" w:date="2023-02-25T11:26:00Z"/>
                <w:rFonts w:ascii="Calibri" w:eastAsia="Times New Roman" w:hAnsi="Calibri" w:cs="Calibri"/>
                <w:b w:val="0"/>
                <w:bCs w:val="0"/>
                <w:color w:val="000000"/>
                <w:sz w:val="22"/>
                <w:rPrChange w:id="6988" w:author="Nate Bachmeier [AWS-SA]" w:date="2023-02-25T11:29:00Z">
                  <w:rPr>
                    <w:ins w:id="6989" w:author="Nate Bachmeier [AWS-SA]" w:date="2023-02-25T11:26:00Z"/>
                    <w:rFonts w:ascii="Calibri" w:eastAsia="Times New Roman" w:hAnsi="Calibri" w:cs="Calibri"/>
                    <w:color w:val="000000"/>
                    <w:sz w:val="22"/>
                  </w:rPr>
                </w:rPrChange>
              </w:rPr>
            </w:pPr>
            <w:ins w:id="6990" w:author="Nate Bachmeier [AWS-SA]" w:date="2023-02-25T11:26:00Z">
              <w:r w:rsidRPr="00E16572">
                <w:rPr>
                  <w:rFonts w:ascii="Calibri" w:eastAsia="Times New Roman" w:hAnsi="Calibri" w:cs="Calibri"/>
                  <w:color w:val="000000"/>
                  <w:sz w:val="22"/>
                </w:rPr>
                <w:t>sharpening knives</w:t>
              </w:r>
            </w:ins>
          </w:p>
        </w:tc>
        <w:tc>
          <w:tcPr>
            <w:tcW w:w="5348" w:type="dxa"/>
            <w:noWrap/>
            <w:hideMark/>
            <w:tcPrChange w:id="6991" w:author="Nate Bachmeier [AWS-SA]" w:date="2023-02-26T11:07:00Z">
              <w:tcPr>
                <w:tcW w:w="960" w:type="dxa"/>
                <w:tcBorders>
                  <w:top w:val="nil"/>
                  <w:left w:val="nil"/>
                  <w:bottom w:val="nil"/>
                  <w:right w:val="nil"/>
                </w:tcBorders>
                <w:shd w:val="clear" w:color="auto" w:fill="auto"/>
                <w:noWrap/>
                <w:vAlign w:val="bottom"/>
                <w:hideMark/>
              </w:tcPr>
            </w:tcPrChange>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92" w:author="Nate Bachmeier [AWS-SA]" w:date="2023-02-25T11:26:00Z"/>
                <w:rFonts w:ascii="Calibri" w:eastAsia="Times New Roman" w:hAnsi="Calibri" w:cs="Calibri"/>
                <w:color w:val="000000"/>
                <w:sz w:val="22"/>
              </w:rPr>
            </w:pPr>
            <w:ins w:id="6993" w:author="Nate Bachmeier [AWS-SA]" w:date="2023-02-25T11:26:00Z">
              <w:r w:rsidRPr="00E16572">
                <w:rPr>
                  <w:rFonts w:ascii="Calibri" w:eastAsia="Times New Roman" w:hAnsi="Calibri" w:cs="Calibri"/>
                  <w:color w:val="000000"/>
                  <w:sz w:val="22"/>
                </w:rPr>
                <w:t>800</w:t>
              </w:r>
            </w:ins>
          </w:p>
        </w:tc>
      </w:tr>
      <w:tr w:rsidR="00E16572" w:rsidRPr="00E16572" w14:paraId="2918993C" w14:textId="77777777" w:rsidTr="005D1D3E">
        <w:trPr>
          <w:trHeight w:val="300"/>
          <w:ins w:id="6994" w:author="Nate Bachmeier [AWS-SA]" w:date="2023-02-25T11:26:00Z"/>
          <w:trPrChange w:id="6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96" w:author="Nate Bachmeier [AWS-SA]" w:date="2023-02-26T11:07:00Z">
              <w:tcPr>
                <w:tcW w:w="4740" w:type="dxa"/>
                <w:tcBorders>
                  <w:top w:val="nil"/>
                  <w:left w:val="nil"/>
                  <w:bottom w:val="nil"/>
                  <w:right w:val="nil"/>
                </w:tcBorders>
                <w:shd w:val="clear" w:color="auto" w:fill="auto"/>
                <w:noWrap/>
                <w:vAlign w:val="bottom"/>
                <w:hideMark/>
              </w:tcPr>
            </w:tcPrChange>
          </w:tcPr>
          <w:p w14:paraId="32580425" w14:textId="77777777" w:rsidR="00E16572" w:rsidRPr="00E16572" w:rsidRDefault="00E16572" w:rsidP="00E16572">
            <w:pPr>
              <w:spacing w:line="240" w:lineRule="auto"/>
              <w:ind w:firstLine="0"/>
              <w:rPr>
                <w:ins w:id="6997" w:author="Nate Bachmeier [AWS-SA]" w:date="2023-02-25T11:26:00Z"/>
                <w:rFonts w:ascii="Calibri" w:eastAsia="Times New Roman" w:hAnsi="Calibri" w:cs="Calibri"/>
                <w:b w:val="0"/>
                <w:bCs w:val="0"/>
                <w:color w:val="000000"/>
                <w:sz w:val="22"/>
                <w:rPrChange w:id="6998" w:author="Nate Bachmeier [AWS-SA]" w:date="2023-02-25T11:29:00Z">
                  <w:rPr>
                    <w:ins w:id="6999" w:author="Nate Bachmeier [AWS-SA]" w:date="2023-02-25T11:26:00Z"/>
                    <w:rFonts w:ascii="Calibri" w:eastAsia="Times New Roman" w:hAnsi="Calibri" w:cs="Calibri"/>
                    <w:color w:val="000000"/>
                    <w:sz w:val="22"/>
                  </w:rPr>
                </w:rPrChange>
              </w:rPr>
            </w:pPr>
            <w:ins w:id="7000" w:author="Nate Bachmeier [AWS-SA]" w:date="2023-02-25T11:26:00Z">
              <w:r w:rsidRPr="00E16572">
                <w:rPr>
                  <w:rFonts w:ascii="Calibri" w:eastAsia="Times New Roman" w:hAnsi="Calibri" w:cs="Calibri"/>
                  <w:color w:val="000000"/>
                  <w:sz w:val="22"/>
                </w:rPr>
                <w:t>sharpening pencil</w:t>
              </w:r>
            </w:ins>
          </w:p>
        </w:tc>
        <w:tc>
          <w:tcPr>
            <w:tcW w:w="5348" w:type="dxa"/>
            <w:noWrap/>
            <w:hideMark/>
            <w:tcPrChange w:id="7001" w:author="Nate Bachmeier [AWS-SA]" w:date="2023-02-26T11:07:00Z">
              <w:tcPr>
                <w:tcW w:w="960" w:type="dxa"/>
                <w:tcBorders>
                  <w:top w:val="nil"/>
                  <w:left w:val="nil"/>
                  <w:bottom w:val="nil"/>
                  <w:right w:val="nil"/>
                </w:tcBorders>
                <w:shd w:val="clear" w:color="auto" w:fill="auto"/>
                <w:noWrap/>
                <w:vAlign w:val="bottom"/>
                <w:hideMark/>
              </w:tcPr>
            </w:tcPrChange>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02" w:author="Nate Bachmeier [AWS-SA]" w:date="2023-02-25T11:26:00Z"/>
                <w:rFonts w:ascii="Calibri" w:eastAsia="Times New Roman" w:hAnsi="Calibri" w:cs="Calibri"/>
                <w:color w:val="000000"/>
                <w:sz w:val="22"/>
              </w:rPr>
            </w:pPr>
            <w:ins w:id="7003" w:author="Nate Bachmeier [AWS-SA]" w:date="2023-02-25T11:26:00Z">
              <w:r w:rsidRPr="00E16572">
                <w:rPr>
                  <w:rFonts w:ascii="Calibri" w:eastAsia="Times New Roman" w:hAnsi="Calibri" w:cs="Calibri"/>
                  <w:color w:val="000000"/>
                  <w:sz w:val="22"/>
                </w:rPr>
                <w:t>637</w:t>
              </w:r>
            </w:ins>
          </w:p>
        </w:tc>
      </w:tr>
      <w:tr w:rsidR="00E16572" w:rsidRPr="00E16572" w14:paraId="63F46562" w14:textId="77777777" w:rsidTr="005D1D3E">
        <w:trPr>
          <w:cnfStyle w:val="000000100000" w:firstRow="0" w:lastRow="0" w:firstColumn="0" w:lastColumn="0" w:oddVBand="0" w:evenVBand="0" w:oddHBand="1" w:evenHBand="0" w:firstRowFirstColumn="0" w:firstRowLastColumn="0" w:lastRowFirstColumn="0" w:lastRowLastColumn="0"/>
          <w:trHeight w:val="300"/>
          <w:ins w:id="7004" w:author="Nate Bachmeier [AWS-SA]" w:date="2023-02-25T11:26:00Z"/>
          <w:trPrChange w:id="7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06" w:author="Nate Bachmeier [AWS-SA]" w:date="2023-02-26T11:07:00Z">
              <w:tcPr>
                <w:tcW w:w="4740" w:type="dxa"/>
                <w:tcBorders>
                  <w:top w:val="nil"/>
                  <w:left w:val="nil"/>
                  <w:bottom w:val="nil"/>
                  <w:right w:val="nil"/>
                </w:tcBorders>
                <w:shd w:val="clear" w:color="auto" w:fill="auto"/>
                <w:noWrap/>
                <w:vAlign w:val="bottom"/>
                <w:hideMark/>
              </w:tcPr>
            </w:tcPrChange>
          </w:tcPr>
          <w:p w14:paraId="2FBB6B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07" w:author="Nate Bachmeier [AWS-SA]" w:date="2023-02-25T11:26:00Z"/>
                <w:rFonts w:ascii="Calibri" w:eastAsia="Times New Roman" w:hAnsi="Calibri" w:cs="Calibri"/>
                <w:b w:val="0"/>
                <w:bCs w:val="0"/>
                <w:color w:val="000000"/>
                <w:sz w:val="22"/>
                <w:rPrChange w:id="7008" w:author="Nate Bachmeier [AWS-SA]" w:date="2023-02-25T11:29:00Z">
                  <w:rPr>
                    <w:ins w:id="7009" w:author="Nate Bachmeier [AWS-SA]" w:date="2023-02-25T11:26:00Z"/>
                    <w:rFonts w:ascii="Calibri" w:eastAsia="Times New Roman" w:hAnsi="Calibri" w:cs="Calibri"/>
                    <w:color w:val="000000"/>
                    <w:sz w:val="22"/>
                  </w:rPr>
                </w:rPrChange>
              </w:rPr>
            </w:pPr>
            <w:ins w:id="7010" w:author="Nate Bachmeier [AWS-SA]" w:date="2023-02-25T11:26:00Z">
              <w:r w:rsidRPr="00E16572">
                <w:rPr>
                  <w:rFonts w:ascii="Calibri" w:eastAsia="Times New Roman" w:hAnsi="Calibri" w:cs="Calibri"/>
                  <w:color w:val="000000"/>
                  <w:sz w:val="22"/>
                </w:rPr>
                <w:t>shaving head</w:t>
              </w:r>
            </w:ins>
          </w:p>
        </w:tc>
        <w:tc>
          <w:tcPr>
            <w:tcW w:w="5348" w:type="dxa"/>
            <w:noWrap/>
            <w:hideMark/>
            <w:tcPrChange w:id="7011" w:author="Nate Bachmeier [AWS-SA]" w:date="2023-02-26T11:07:00Z">
              <w:tcPr>
                <w:tcW w:w="960" w:type="dxa"/>
                <w:tcBorders>
                  <w:top w:val="nil"/>
                  <w:left w:val="nil"/>
                  <w:bottom w:val="nil"/>
                  <w:right w:val="nil"/>
                </w:tcBorders>
                <w:shd w:val="clear" w:color="auto" w:fill="auto"/>
                <w:noWrap/>
                <w:vAlign w:val="bottom"/>
                <w:hideMark/>
              </w:tcPr>
            </w:tcPrChange>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12" w:author="Nate Bachmeier [AWS-SA]" w:date="2023-02-25T11:26:00Z"/>
                <w:rFonts w:ascii="Calibri" w:eastAsia="Times New Roman" w:hAnsi="Calibri" w:cs="Calibri"/>
                <w:color w:val="000000"/>
                <w:sz w:val="22"/>
              </w:rPr>
            </w:pPr>
            <w:ins w:id="7013" w:author="Nate Bachmeier [AWS-SA]" w:date="2023-02-25T11:26:00Z">
              <w:r w:rsidRPr="00E16572">
                <w:rPr>
                  <w:rFonts w:ascii="Calibri" w:eastAsia="Times New Roman" w:hAnsi="Calibri" w:cs="Calibri"/>
                  <w:color w:val="000000"/>
                  <w:sz w:val="22"/>
                </w:rPr>
                <w:t>609</w:t>
              </w:r>
            </w:ins>
          </w:p>
        </w:tc>
      </w:tr>
      <w:tr w:rsidR="00E16572" w:rsidRPr="00E16572" w14:paraId="75D99337" w14:textId="77777777" w:rsidTr="005D1D3E">
        <w:trPr>
          <w:trHeight w:val="300"/>
          <w:ins w:id="7014" w:author="Nate Bachmeier [AWS-SA]" w:date="2023-02-25T11:26:00Z"/>
          <w:trPrChange w:id="7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16" w:author="Nate Bachmeier [AWS-SA]" w:date="2023-02-26T11:07:00Z">
              <w:tcPr>
                <w:tcW w:w="4740" w:type="dxa"/>
                <w:tcBorders>
                  <w:top w:val="nil"/>
                  <w:left w:val="nil"/>
                  <w:bottom w:val="nil"/>
                  <w:right w:val="nil"/>
                </w:tcBorders>
                <w:shd w:val="clear" w:color="auto" w:fill="auto"/>
                <w:noWrap/>
                <w:vAlign w:val="bottom"/>
                <w:hideMark/>
              </w:tcPr>
            </w:tcPrChange>
          </w:tcPr>
          <w:p w14:paraId="31E24FF2" w14:textId="77777777" w:rsidR="00E16572" w:rsidRPr="00E16572" w:rsidRDefault="00E16572" w:rsidP="00E16572">
            <w:pPr>
              <w:spacing w:line="240" w:lineRule="auto"/>
              <w:ind w:firstLine="0"/>
              <w:rPr>
                <w:ins w:id="7017" w:author="Nate Bachmeier [AWS-SA]" w:date="2023-02-25T11:26:00Z"/>
                <w:rFonts w:ascii="Calibri" w:eastAsia="Times New Roman" w:hAnsi="Calibri" w:cs="Calibri"/>
                <w:b w:val="0"/>
                <w:bCs w:val="0"/>
                <w:color w:val="000000"/>
                <w:sz w:val="22"/>
                <w:rPrChange w:id="7018" w:author="Nate Bachmeier [AWS-SA]" w:date="2023-02-25T11:29:00Z">
                  <w:rPr>
                    <w:ins w:id="7019" w:author="Nate Bachmeier [AWS-SA]" w:date="2023-02-25T11:26:00Z"/>
                    <w:rFonts w:ascii="Calibri" w:eastAsia="Times New Roman" w:hAnsi="Calibri" w:cs="Calibri"/>
                    <w:color w:val="000000"/>
                    <w:sz w:val="22"/>
                  </w:rPr>
                </w:rPrChange>
              </w:rPr>
            </w:pPr>
            <w:ins w:id="7020" w:author="Nate Bachmeier [AWS-SA]" w:date="2023-02-25T11:26:00Z">
              <w:r w:rsidRPr="00E16572">
                <w:rPr>
                  <w:rFonts w:ascii="Calibri" w:eastAsia="Times New Roman" w:hAnsi="Calibri" w:cs="Calibri"/>
                  <w:color w:val="000000"/>
                  <w:sz w:val="22"/>
                </w:rPr>
                <w:t>shaving legs</w:t>
              </w:r>
            </w:ins>
          </w:p>
        </w:tc>
        <w:tc>
          <w:tcPr>
            <w:tcW w:w="5348" w:type="dxa"/>
            <w:noWrap/>
            <w:hideMark/>
            <w:tcPrChange w:id="7021" w:author="Nate Bachmeier [AWS-SA]" w:date="2023-02-26T11:07:00Z">
              <w:tcPr>
                <w:tcW w:w="960" w:type="dxa"/>
                <w:tcBorders>
                  <w:top w:val="nil"/>
                  <w:left w:val="nil"/>
                  <w:bottom w:val="nil"/>
                  <w:right w:val="nil"/>
                </w:tcBorders>
                <w:shd w:val="clear" w:color="auto" w:fill="auto"/>
                <w:noWrap/>
                <w:vAlign w:val="bottom"/>
                <w:hideMark/>
              </w:tcPr>
            </w:tcPrChange>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22" w:author="Nate Bachmeier [AWS-SA]" w:date="2023-02-25T11:26:00Z"/>
                <w:rFonts w:ascii="Calibri" w:eastAsia="Times New Roman" w:hAnsi="Calibri" w:cs="Calibri"/>
                <w:color w:val="000000"/>
                <w:sz w:val="22"/>
              </w:rPr>
            </w:pPr>
            <w:ins w:id="7023" w:author="Nate Bachmeier [AWS-SA]" w:date="2023-02-25T11:26:00Z">
              <w:r w:rsidRPr="00E16572">
                <w:rPr>
                  <w:rFonts w:ascii="Calibri" w:eastAsia="Times New Roman" w:hAnsi="Calibri" w:cs="Calibri"/>
                  <w:color w:val="000000"/>
                  <w:sz w:val="22"/>
                </w:rPr>
                <w:t>500</w:t>
              </w:r>
            </w:ins>
          </w:p>
        </w:tc>
      </w:tr>
      <w:tr w:rsidR="00E16572" w:rsidRPr="00E16572" w14:paraId="432CEDA3" w14:textId="77777777" w:rsidTr="005D1D3E">
        <w:trPr>
          <w:cnfStyle w:val="000000100000" w:firstRow="0" w:lastRow="0" w:firstColumn="0" w:lastColumn="0" w:oddVBand="0" w:evenVBand="0" w:oddHBand="1" w:evenHBand="0" w:firstRowFirstColumn="0" w:firstRowLastColumn="0" w:lastRowFirstColumn="0" w:lastRowLastColumn="0"/>
          <w:trHeight w:val="300"/>
          <w:ins w:id="7024" w:author="Nate Bachmeier [AWS-SA]" w:date="2023-02-25T11:26:00Z"/>
          <w:trPrChange w:id="7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26" w:author="Nate Bachmeier [AWS-SA]" w:date="2023-02-26T11:07:00Z">
              <w:tcPr>
                <w:tcW w:w="4740" w:type="dxa"/>
                <w:tcBorders>
                  <w:top w:val="nil"/>
                  <w:left w:val="nil"/>
                  <w:bottom w:val="nil"/>
                  <w:right w:val="nil"/>
                </w:tcBorders>
                <w:shd w:val="clear" w:color="auto" w:fill="auto"/>
                <w:noWrap/>
                <w:vAlign w:val="bottom"/>
                <w:hideMark/>
              </w:tcPr>
            </w:tcPrChange>
          </w:tcPr>
          <w:p w14:paraId="36F192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27" w:author="Nate Bachmeier [AWS-SA]" w:date="2023-02-25T11:26:00Z"/>
                <w:rFonts w:ascii="Calibri" w:eastAsia="Times New Roman" w:hAnsi="Calibri" w:cs="Calibri"/>
                <w:b w:val="0"/>
                <w:bCs w:val="0"/>
                <w:color w:val="000000"/>
                <w:sz w:val="22"/>
                <w:rPrChange w:id="7028" w:author="Nate Bachmeier [AWS-SA]" w:date="2023-02-25T11:29:00Z">
                  <w:rPr>
                    <w:ins w:id="7029" w:author="Nate Bachmeier [AWS-SA]" w:date="2023-02-25T11:26:00Z"/>
                    <w:rFonts w:ascii="Calibri" w:eastAsia="Times New Roman" w:hAnsi="Calibri" w:cs="Calibri"/>
                    <w:color w:val="000000"/>
                    <w:sz w:val="22"/>
                  </w:rPr>
                </w:rPrChange>
              </w:rPr>
            </w:pPr>
            <w:ins w:id="7030" w:author="Nate Bachmeier [AWS-SA]" w:date="2023-02-25T11:26:00Z">
              <w:r w:rsidRPr="00E16572">
                <w:rPr>
                  <w:rFonts w:ascii="Calibri" w:eastAsia="Times New Roman" w:hAnsi="Calibri" w:cs="Calibri"/>
                  <w:color w:val="000000"/>
                  <w:sz w:val="22"/>
                </w:rPr>
                <w:t>shearing sheep</w:t>
              </w:r>
            </w:ins>
          </w:p>
        </w:tc>
        <w:tc>
          <w:tcPr>
            <w:tcW w:w="5348" w:type="dxa"/>
            <w:noWrap/>
            <w:hideMark/>
            <w:tcPrChange w:id="7031" w:author="Nate Bachmeier [AWS-SA]" w:date="2023-02-26T11:07:00Z">
              <w:tcPr>
                <w:tcW w:w="960" w:type="dxa"/>
                <w:tcBorders>
                  <w:top w:val="nil"/>
                  <w:left w:val="nil"/>
                  <w:bottom w:val="nil"/>
                  <w:right w:val="nil"/>
                </w:tcBorders>
                <w:shd w:val="clear" w:color="auto" w:fill="auto"/>
                <w:noWrap/>
                <w:vAlign w:val="bottom"/>
                <w:hideMark/>
              </w:tcPr>
            </w:tcPrChange>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32" w:author="Nate Bachmeier [AWS-SA]" w:date="2023-02-25T11:26:00Z"/>
                <w:rFonts w:ascii="Calibri" w:eastAsia="Times New Roman" w:hAnsi="Calibri" w:cs="Calibri"/>
                <w:color w:val="000000"/>
                <w:sz w:val="22"/>
              </w:rPr>
            </w:pPr>
            <w:ins w:id="7033" w:author="Nate Bachmeier [AWS-SA]" w:date="2023-02-25T11:26:00Z">
              <w:r w:rsidRPr="00E16572">
                <w:rPr>
                  <w:rFonts w:ascii="Calibri" w:eastAsia="Times New Roman" w:hAnsi="Calibri" w:cs="Calibri"/>
                  <w:color w:val="000000"/>
                  <w:sz w:val="22"/>
                </w:rPr>
                <w:t>833</w:t>
              </w:r>
            </w:ins>
          </w:p>
        </w:tc>
      </w:tr>
      <w:tr w:rsidR="00E16572" w:rsidRPr="00E16572" w14:paraId="623D289E" w14:textId="77777777" w:rsidTr="005D1D3E">
        <w:trPr>
          <w:trHeight w:val="300"/>
          <w:ins w:id="7034" w:author="Nate Bachmeier [AWS-SA]" w:date="2023-02-25T11:26:00Z"/>
          <w:trPrChange w:id="7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36" w:author="Nate Bachmeier [AWS-SA]" w:date="2023-02-26T11:07:00Z">
              <w:tcPr>
                <w:tcW w:w="4740" w:type="dxa"/>
                <w:tcBorders>
                  <w:top w:val="nil"/>
                  <w:left w:val="nil"/>
                  <w:bottom w:val="nil"/>
                  <w:right w:val="nil"/>
                </w:tcBorders>
                <w:shd w:val="clear" w:color="auto" w:fill="auto"/>
                <w:noWrap/>
                <w:vAlign w:val="bottom"/>
                <w:hideMark/>
              </w:tcPr>
            </w:tcPrChange>
          </w:tcPr>
          <w:p w14:paraId="2DA563A7" w14:textId="77777777" w:rsidR="00E16572" w:rsidRPr="00E16572" w:rsidRDefault="00E16572" w:rsidP="00E16572">
            <w:pPr>
              <w:spacing w:line="240" w:lineRule="auto"/>
              <w:ind w:firstLine="0"/>
              <w:rPr>
                <w:ins w:id="7037" w:author="Nate Bachmeier [AWS-SA]" w:date="2023-02-25T11:26:00Z"/>
                <w:rFonts w:ascii="Calibri" w:eastAsia="Times New Roman" w:hAnsi="Calibri" w:cs="Calibri"/>
                <w:b w:val="0"/>
                <w:bCs w:val="0"/>
                <w:color w:val="000000"/>
                <w:sz w:val="22"/>
                <w:rPrChange w:id="7038" w:author="Nate Bachmeier [AWS-SA]" w:date="2023-02-25T11:29:00Z">
                  <w:rPr>
                    <w:ins w:id="7039" w:author="Nate Bachmeier [AWS-SA]" w:date="2023-02-25T11:26:00Z"/>
                    <w:rFonts w:ascii="Calibri" w:eastAsia="Times New Roman" w:hAnsi="Calibri" w:cs="Calibri"/>
                    <w:color w:val="000000"/>
                    <w:sz w:val="22"/>
                  </w:rPr>
                </w:rPrChange>
              </w:rPr>
            </w:pPr>
            <w:ins w:id="7040" w:author="Nate Bachmeier [AWS-SA]" w:date="2023-02-25T11:26:00Z">
              <w:r w:rsidRPr="00E16572">
                <w:rPr>
                  <w:rFonts w:ascii="Calibri" w:eastAsia="Times New Roman" w:hAnsi="Calibri" w:cs="Calibri"/>
                  <w:color w:val="000000"/>
                  <w:sz w:val="22"/>
                </w:rPr>
                <w:t>shining flashlight</w:t>
              </w:r>
            </w:ins>
          </w:p>
        </w:tc>
        <w:tc>
          <w:tcPr>
            <w:tcW w:w="5348" w:type="dxa"/>
            <w:noWrap/>
            <w:hideMark/>
            <w:tcPrChange w:id="7041" w:author="Nate Bachmeier [AWS-SA]" w:date="2023-02-26T11:07:00Z">
              <w:tcPr>
                <w:tcW w:w="960" w:type="dxa"/>
                <w:tcBorders>
                  <w:top w:val="nil"/>
                  <w:left w:val="nil"/>
                  <w:bottom w:val="nil"/>
                  <w:right w:val="nil"/>
                </w:tcBorders>
                <w:shd w:val="clear" w:color="auto" w:fill="auto"/>
                <w:noWrap/>
                <w:vAlign w:val="bottom"/>
                <w:hideMark/>
              </w:tcPr>
            </w:tcPrChange>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42" w:author="Nate Bachmeier [AWS-SA]" w:date="2023-02-25T11:26:00Z"/>
                <w:rFonts w:ascii="Calibri" w:eastAsia="Times New Roman" w:hAnsi="Calibri" w:cs="Calibri"/>
                <w:color w:val="000000"/>
                <w:sz w:val="22"/>
              </w:rPr>
            </w:pPr>
            <w:ins w:id="7043" w:author="Nate Bachmeier [AWS-SA]" w:date="2023-02-25T11:26:00Z">
              <w:r w:rsidRPr="00E16572">
                <w:rPr>
                  <w:rFonts w:ascii="Calibri" w:eastAsia="Times New Roman" w:hAnsi="Calibri" w:cs="Calibri"/>
                  <w:color w:val="000000"/>
                  <w:sz w:val="22"/>
                </w:rPr>
                <w:t>590</w:t>
              </w:r>
            </w:ins>
          </w:p>
        </w:tc>
      </w:tr>
      <w:tr w:rsidR="00E16572" w:rsidRPr="00E16572" w14:paraId="7CB0B579" w14:textId="77777777" w:rsidTr="005D1D3E">
        <w:trPr>
          <w:cnfStyle w:val="000000100000" w:firstRow="0" w:lastRow="0" w:firstColumn="0" w:lastColumn="0" w:oddVBand="0" w:evenVBand="0" w:oddHBand="1" w:evenHBand="0" w:firstRowFirstColumn="0" w:firstRowLastColumn="0" w:lastRowFirstColumn="0" w:lastRowLastColumn="0"/>
          <w:trHeight w:val="300"/>
          <w:ins w:id="7044" w:author="Nate Bachmeier [AWS-SA]" w:date="2023-02-25T11:26:00Z"/>
          <w:trPrChange w:id="7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46" w:author="Nate Bachmeier [AWS-SA]" w:date="2023-02-26T11:07:00Z">
              <w:tcPr>
                <w:tcW w:w="4740" w:type="dxa"/>
                <w:tcBorders>
                  <w:top w:val="nil"/>
                  <w:left w:val="nil"/>
                  <w:bottom w:val="nil"/>
                  <w:right w:val="nil"/>
                </w:tcBorders>
                <w:shd w:val="clear" w:color="auto" w:fill="auto"/>
                <w:noWrap/>
                <w:vAlign w:val="bottom"/>
                <w:hideMark/>
              </w:tcPr>
            </w:tcPrChange>
          </w:tcPr>
          <w:p w14:paraId="5F4C15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47" w:author="Nate Bachmeier [AWS-SA]" w:date="2023-02-25T11:26:00Z"/>
                <w:rFonts w:ascii="Calibri" w:eastAsia="Times New Roman" w:hAnsi="Calibri" w:cs="Calibri"/>
                <w:b w:val="0"/>
                <w:bCs w:val="0"/>
                <w:color w:val="000000"/>
                <w:sz w:val="22"/>
                <w:rPrChange w:id="7048" w:author="Nate Bachmeier [AWS-SA]" w:date="2023-02-25T11:29:00Z">
                  <w:rPr>
                    <w:ins w:id="7049" w:author="Nate Bachmeier [AWS-SA]" w:date="2023-02-25T11:26:00Z"/>
                    <w:rFonts w:ascii="Calibri" w:eastAsia="Times New Roman" w:hAnsi="Calibri" w:cs="Calibri"/>
                    <w:color w:val="000000"/>
                    <w:sz w:val="22"/>
                  </w:rPr>
                </w:rPrChange>
              </w:rPr>
            </w:pPr>
            <w:ins w:id="7050" w:author="Nate Bachmeier [AWS-SA]" w:date="2023-02-25T11:26:00Z">
              <w:r w:rsidRPr="00E16572">
                <w:rPr>
                  <w:rFonts w:ascii="Calibri" w:eastAsia="Times New Roman" w:hAnsi="Calibri" w:cs="Calibri"/>
                  <w:color w:val="000000"/>
                  <w:sz w:val="22"/>
                </w:rPr>
                <w:t>shining shoes</w:t>
              </w:r>
            </w:ins>
          </w:p>
        </w:tc>
        <w:tc>
          <w:tcPr>
            <w:tcW w:w="5348" w:type="dxa"/>
            <w:noWrap/>
            <w:hideMark/>
            <w:tcPrChange w:id="7051" w:author="Nate Bachmeier [AWS-SA]" w:date="2023-02-26T11:07:00Z">
              <w:tcPr>
                <w:tcW w:w="960" w:type="dxa"/>
                <w:tcBorders>
                  <w:top w:val="nil"/>
                  <w:left w:val="nil"/>
                  <w:bottom w:val="nil"/>
                  <w:right w:val="nil"/>
                </w:tcBorders>
                <w:shd w:val="clear" w:color="auto" w:fill="auto"/>
                <w:noWrap/>
                <w:vAlign w:val="bottom"/>
                <w:hideMark/>
              </w:tcPr>
            </w:tcPrChange>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52" w:author="Nate Bachmeier [AWS-SA]" w:date="2023-02-25T11:26:00Z"/>
                <w:rFonts w:ascii="Calibri" w:eastAsia="Times New Roman" w:hAnsi="Calibri" w:cs="Calibri"/>
                <w:color w:val="000000"/>
                <w:sz w:val="22"/>
              </w:rPr>
            </w:pPr>
            <w:ins w:id="7053" w:author="Nate Bachmeier [AWS-SA]" w:date="2023-02-25T11:26:00Z">
              <w:r w:rsidRPr="00E16572">
                <w:rPr>
                  <w:rFonts w:ascii="Calibri" w:eastAsia="Times New Roman" w:hAnsi="Calibri" w:cs="Calibri"/>
                  <w:color w:val="000000"/>
                  <w:sz w:val="22"/>
                </w:rPr>
                <w:t>762</w:t>
              </w:r>
            </w:ins>
          </w:p>
        </w:tc>
      </w:tr>
      <w:tr w:rsidR="00E16572" w:rsidRPr="00E16572" w14:paraId="5463F365" w14:textId="77777777" w:rsidTr="005D1D3E">
        <w:trPr>
          <w:trHeight w:val="300"/>
          <w:ins w:id="7054" w:author="Nate Bachmeier [AWS-SA]" w:date="2023-02-25T11:26:00Z"/>
          <w:trPrChange w:id="7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56" w:author="Nate Bachmeier [AWS-SA]" w:date="2023-02-26T11:07:00Z">
              <w:tcPr>
                <w:tcW w:w="4740" w:type="dxa"/>
                <w:tcBorders>
                  <w:top w:val="nil"/>
                  <w:left w:val="nil"/>
                  <w:bottom w:val="nil"/>
                  <w:right w:val="nil"/>
                </w:tcBorders>
                <w:shd w:val="clear" w:color="auto" w:fill="auto"/>
                <w:noWrap/>
                <w:vAlign w:val="bottom"/>
                <w:hideMark/>
              </w:tcPr>
            </w:tcPrChange>
          </w:tcPr>
          <w:p w14:paraId="222ED107" w14:textId="77777777" w:rsidR="00E16572" w:rsidRPr="00E16572" w:rsidRDefault="00E16572" w:rsidP="00E16572">
            <w:pPr>
              <w:spacing w:line="240" w:lineRule="auto"/>
              <w:ind w:firstLine="0"/>
              <w:rPr>
                <w:ins w:id="7057" w:author="Nate Bachmeier [AWS-SA]" w:date="2023-02-25T11:26:00Z"/>
                <w:rFonts w:ascii="Calibri" w:eastAsia="Times New Roman" w:hAnsi="Calibri" w:cs="Calibri"/>
                <w:b w:val="0"/>
                <w:bCs w:val="0"/>
                <w:color w:val="000000"/>
                <w:sz w:val="22"/>
                <w:rPrChange w:id="7058" w:author="Nate Bachmeier [AWS-SA]" w:date="2023-02-25T11:29:00Z">
                  <w:rPr>
                    <w:ins w:id="7059" w:author="Nate Bachmeier [AWS-SA]" w:date="2023-02-25T11:26:00Z"/>
                    <w:rFonts w:ascii="Calibri" w:eastAsia="Times New Roman" w:hAnsi="Calibri" w:cs="Calibri"/>
                    <w:color w:val="000000"/>
                    <w:sz w:val="22"/>
                  </w:rPr>
                </w:rPrChange>
              </w:rPr>
            </w:pPr>
            <w:ins w:id="7060" w:author="Nate Bachmeier [AWS-SA]" w:date="2023-02-25T11:26:00Z">
              <w:r w:rsidRPr="00E16572">
                <w:rPr>
                  <w:rFonts w:ascii="Calibri" w:eastAsia="Times New Roman" w:hAnsi="Calibri" w:cs="Calibri"/>
                  <w:color w:val="000000"/>
                  <w:sz w:val="22"/>
                </w:rPr>
                <w:t>shoot dance</w:t>
              </w:r>
            </w:ins>
          </w:p>
        </w:tc>
        <w:tc>
          <w:tcPr>
            <w:tcW w:w="5348" w:type="dxa"/>
            <w:noWrap/>
            <w:hideMark/>
            <w:tcPrChange w:id="7061" w:author="Nate Bachmeier [AWS-SA]" w:date="2023-02-26T11:07:00Z">
              <w:tcPr>
                <w:tcW w:w="960" w:type="dxa"/>
                <w:tcBorders>
                  <w:top w:val="nil"/>
                  <w:left w:val="nil"/>
                  <w:bottom w:val="nil"/>
                  <w:right w:val="nil"/>
                </w:tcBorders>
                <w:shd w:val="clear" w:color="auto" w:fill="auto"/>
                <w:noWrap/>
                <w:vAlign w:val="bottom"/>
                <w:hideMark/>
              </w:tcPr>
            </w:tcPrChange>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62" w:author="Nate Bachmeier [AWS-SA]" w:date="2023-02-25T11:26:00Z"/>
                <w:rFonts w:ascii="Calibri" w:eastAsia="Times New Roman" w:hAnsi="Calibri" w:cs="Calibri"/>
                <w:color w:val="000000"/>
                <w:sz w:val="22"/>
              </w:rPr>
            </w:pPr>
            <w:ins w:id="7063" w:author="Nate Bachmeier [AWS-SA]" w:date="2023-02-25T11:26:00Z">
              <w:r w:rsidRPr="00E16572">
                <w:rPr>
                  <w:rFonts w:ascii="Calibri" w:eastAsia="Times New Roman" w:hAnsi="Calibri" w:cs="Calibri"/>
                  <w:color w:val="000000"/>
                  <w:sz w:val="22"/>
                </w:rPr>
                <w:t>472</w:t>
              </w:r>
            </w:ins>
          </w:p>
        </w:tc>
      </w:tr>
      <w:tr w:rsidR="00E16572" w:rsidRPr="00E16572" w14:paraId="5669F5F9" w14:textId="77777777" w:rsidTr="005D1D3E">
        <w:trPr>
          <w:cnfStyle w:val="000000100000" w:firstRow="0" w:lastRow="0" w:firstColumn="0" w:lastColumn="0" w:oddVBand="0" w:evenVBand="0" w:oddHBand="1" w:evenHBand="0" w:firstRowFirstColumn="0" w:firstRowLastColumn="0" w:lastRowFirstColumn="0" w:lastRowLastColumn="0"/>
          <w:trHeight w:val="300"/>
          <w:ins w:id="7064" w:author="Nate Bachmeier [AWS-SA]" w:date="2023-02-25T11:26:00Z"/>
          <w:trPrChange w:id="7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66" w:author="Nate Bachmeier [AWS-SA]" w:date="2023-02-26T11:07:00Z">
              <w:tcPr>
                <w:tcW w:w="4740" w:type="dxa"/>
                <w:tcBorders>
                  <w:top w:val="nil"/>
                  <w:left w:val="nil"/>
                  <w:bottom w:val="nil"/>
                  <w:right w:val="nil"/>
                </w:tcBorders>
                <w:shd w:val="clear" w:color="auto" w:fill="auto"/>
                <w:noWrap/>
                <w:vAlign w:val="bottom"/>
                <w:hideMark/>
              </w:tcPr>
            </w:tcPrChange>
          </w:tcPr>
          <w:p w14:paraId="197D4C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67" w:author="Nate Bachmeier [AWS-SA]" w:date="2023-02-25T11:26:00Z"/>
                <w:rFonts w:ascii="Calibri" w:eastAsia="Times New Roman" w:hAnsi="Calibri" w:cs="Calibri"/>
                <w:b w:val="0"/>
                <w:bCs w:val="0"/>
                <w:color w:val="000000"/>
                <w:sz w:val="22"/>
                <w:rPrChange w:id="7068" w:author="Nate Bachmeier [AWS-SA]" w:date="2023-02-25T11:29:00Z">
                  <w:rPr>
                    <w:ins w:id="7069" w:author="Nate Bachmeier [AWS-SA]" w:date="2023-02-25T11:26:00Z"/>
                    <w:rFonts w:ascii="Calibri" w:eastAsia="Times New Roman" w:hAnsi="Calibri" w:cs="Calibri"/>
                    <w:color w:val="000000"/>
                    <w:sz w:val="22"/>
                  </w:rPr>
                </w:rPrChange>
              </w:rPr>
            </w:pPr>
            <w:ins w:id="7070" w:author="Nate Bachmeier [AWS-SA]" w:date="2023-02-25T11:26:00Z">
              <w:r w:rsidRPr="00E16572">
                <w:rPr>
                  <w:rFonts w:ascii="Calibri" w:eastAsia="Times New Roman" w:hAnsi="Calibri" w:cs="Calibri"/>
                  <w:color w:val="000000"/>
                  <w:sz w:val="22"/>
                </w:rPr>
                <w:t>shooting basketball</w:t>
              </w:r>
            </w:ins>
          </w:p>
        </w:tc>
        <w:tc>
          <w:tcPr>
            <w:tcW w:w="5348" w:type="dxa"/>
            <w:noWrap/>
            <w:hideMark/>
            <w:tcPrChange w:id="7071" w:author="Nate Bachmeier [AWS-SA]" w:date="2023-02-26T11:07:00Z">
              <w:tcPr>
                <w:tcW w:w="960" w:type="dxa"/>
                <w:tcBorders>
                  <w:top w:val="nil"/>
                  <w:left w:val="nil"/>
                  <w:bottom w:val="nil"/>
                  <w:right w:val="nil"/>
                </w:tcBorders>
                <w:shd w:val="clear" w:color="auto" w:fill="auto"/>
                <w:noWrap/>
                <w:vAlign w:val="bottom"/>
                <w:hideMark/>
              </w:tcPr>
            </w:tcPrChange>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72" w:author="Nate Bachmeier [AWS-SA]" w:date="2023-02-25T11:26:00Z"/>
                <w:rFonts w:ascii="Calibri" w:eastAsia="Times New Roman" w:hAnsi="Calibri" w:cs="Calibri"/>
                <w:color w:val="000000"/>
                <w:sz w:val="22"/>
              </w:rPr>
            </w:pPr>
            <w:ins w:id="7073" w:author="Nate Bachmeier [AWS-SA]" w:date="2023-02-25T11:26:00Z">
              <w:r w:rsidRPr="00E16572">
                <w:rPr>
                  <w:rFonts w:ascii="Calibri" w:eastAsia="Times New Roman" w:hAnsi="Calibri" w:cs="Calibri"/>
                  <w:color w:val="000000"/>
                  <w:sz w:val="22"/>
                </w:rPr>
                <w:t>765</w:t>
              </w:r>
            </w:ins>
          </w:p>
        </w:tc>
      </w:tr>
      <w:tr w:rsidR="00E16572" w:rsidRPr="00E16572" w14:paraId="1EF814F3" w14:textId="77777777" w:rsidTr="005D1D3E">
        <w:trPr>
          <w:trHeight w:val="300"/>
          <w:ins w:id="7074" w:author="Nate Bachmeier [AWS-SA]" w:date="2023-02-25T11:26:00Z"/>
          <w:trPrChange w:id="7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76" w:author="Nate Bachmeier [AWS-SA]" w:date="2023-02-26T11:07:00Z">
              <w:tcPr>
                <w:tcW w:w="4740" w:type="dxa"/>
                <w:tcBorders>
                  <w:top w:val="nil"/>
                  <w:left w:val="nil"/>
                  <w:bottom w:val="nil"/>
                  <w:right w:val="nil"/>
                </w:tcBorders>
                <w:shd w:val="clear" w:color="auto" w:fill="auto"/>
                <w:noWrap/>
                <w:vAlign w:val="bottom"/>
                <w:hideMark/>
              </w:tcPr>
            </w:tcPrChange>
          </w:tcPr>
          <w:p w14:paraId="3A0E24DA" w14:textId="77777777" w:rsidR="00E16572" w:rsidRPr="00E16572" w:rsidRDefault="00E16572" w:rsidP="00E16572">
            <w:pPr>
              <w:spacing w:line="240" w:lineRule="auto"/>
              <w:ind w:firstLine="0"/>
              <w:rPr>
                <w:ins w:id="7077" w:author="Nate Bachmeier [AWS-SA]" w:date="2023-02-25T11:26:00Z"/>
                <w:rFonts w:ascii="Calibri" w:eastAsia="Times New Roman" w:hAnsi="Calibri" w:cs="Calibri"/>
                <w:b w:val="0"/>
                <w:bCs w:val="0"/>
                <w:color w:val="000000"/>
                <w:sz w:val="22"/>
                <w:rPrChange w:id="7078" w:author="Nate Bachmeier [AWS-SA]" w:date="2023-02-25T11:29:00Z">
                  <w:rPr>
                    <w:ins w:id="7079" w:author="Nate Bachmeier [AWS-SA]" w:date="2023-02-25T11:26:00Z"/>
                    <w:rFonts w:ascii="Calibri" w:eastAsia="Times New Roman" w:hAnsi="Calibri" w:cs="Calibri"/>
                    <w:color w:val="000000"/>
                    <w:sz w:val="22"/>
                  </w:rPr>
                </w:rPrChange>
              </w:rPr>
            </w:pPr>
            <w:ins w:id="7080" w:author="Nate Bachmeier [AWS-SA]" w:date="2023-02-25T11:26:00Z">
              <w:r w:rsidRPr="00E16572">
                <w:rPr>
                  <w:rFonts w:ascii="Calibri" w:eastAsia="Times New Roman" w:hAnsi="Calibri" w:cs="Calibri"/>
                  <w:color w:val="000000"/>
                  <w:sz w:val="22"/>
                </w:rPr>
                <w:lastRenderedPageBreak/>
                <w:t>shooting goal (soccer)</w:t>
              </w:r>
            </w:ins>
          </w:p>
        </w:tc>
        <w:tc>
          <w:tcPr>
            <w:tcW w:w="5348" w:type="dxa"/>
            <w:noWrap/>
            <w:hideMark/>
            <w:tcPrChange w:id="7081" w:author="Nate Bachmeier [AWS-SA]" w:date="2023-02-26T11:07:00Z">
              <w:tcPr>
                <w:tcW w:w="960" w:type="dxa"/>
                <w:tcBorders>
                  <w:top w:val="nil"/>
                  <w:left w:val="nil"/>
                  <w:bottom w:val="nil"/>
                  <w:right w:val="nil"/>
                </w:tcBorders>
                <w:shd w:val="clear" w:color="auto" w:fill="auto"/>
                <w:noWrap/>
                <w:vAlign w:val="bottom"/>
                <w:hideMark/>
              </w:tcPr>
            </w:tcPrChange>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82" w:author="Nate Bachmeier [AWS-SA]" w:date="2023-02-25T11:26:00Z"/>
                <w:rFonts w:ascii="Calibri" w:eastAsia="Times New Roman" w:hAnsi="Calibri" w:cs="Calibri"/>
                <w:color w:val="000000"/>
                <w:sz w:val="22"/>
              </w:rPr>
            </w:pPr>
            <w:ins w:id="7083" w:author="Nate Bachmeier [AWS-SA]" w:date="2023-02-25T11:26:00Z">
              <w:r w:rsidRPr="00E16572">
                <w:rPr>
                  <w:rFonts w:ascii="Calibri" w:eastAsia="Times New Roman" w:hAnsi="Calibri" w:cs="Calibri"/>
                  <w:color w:val="000000"/>
                  <w:sz w:val="22"/>
                </w:rPr>
                <w:t>519</w:t>
              </w:r>
            </w:ins>
          </w:p>
        </w:tc>
      </w:tr>
      <w:tr w:rsidR="00E16572" w:rsidRPr="00E16572" w14:paraId="6B936068" w14:textId="77777777" w:rsidTr="005D1D3E">
        <w:trPr>
          <w:cnfStyle w:val="000000100000" w:firstRow="0" w:lastRow="0" w:firstColumn="0" w:lastColumn="0" w:oddVBand="0" w:evenVBand="0" w:oddHBand="1" w:evenHBand="0" w:firstRowFirstColumn="0" w:firstRowLastColumn="0" w:lastRowFirstColumn="0" w:lastRowLastColumn="0"/>
          <w:trHeight w:val="300"/>
          <w:ins w:id="7084" w:author="Nate Bachmeier [AWS-SA]" w:date="2023-02-25T11:26:00Z"/>
          <w:trPrChange w:id="7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86" w:author="Nate Bachmeier [AWS-SA]" w:date="2023-02-26T11:07:00Z">
              <w:tcPr>
                <w:tcW w:w="4740" w:type="dxa"/>
                <w:tcBorders>
                  <w:top w:val="nil"/>
                  <w:left w:val="nil"/>
                  <w:bottom w:val="nil"/>
                  <w:right w:val="nil"/>
                </w:tcBorders>
                <w:shd w:val="clear" w:color="auto" w:fill="auto"/>
                <w:noWrap/>
                <w:vAlign w:val="bottom"/>
                <w:hideMark/>
              </w:tcPr>
            </w:tcPrChange>
          </w:tcPr>
          <w:p w14:paraId="2E488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87" w:author="Nate Bachmeier [AWS-SA]" w:date="2023-02-25T11:26:00Z"/>
                <w:rFonts w:ascii="Calibri" w:eastAsia="Times New Roman" w:hAnsi="Calibri" w:cs="Calibri"/>
                <w:b w:val="0"/>
                <w:bCs w:val="0"/>
                <w:color w:val="000000"/>
                <w:sz w:val="22"/>
                <w:rPrChange w:id="7088" w:author="Nate Bachmeier [AWS-SA]" w:date="2023-02-25T11:29:00Z">
                  <w:rPr>
                    <w:ins w:id="7089" w:author="Nate Bachmeier [AWS-SA]" w:date="2023-02-25T11:26:00Z"/>
                    <w:rFonts w:ascii="Calibri" w:eastAsia="Times New Roman" w:hAnsi="Calibri" w:cs="Calibri"/>
                    <w:color w:val="000000"/>
                    <w:sz w:val="22"/>
                  </w:rPr>
                </w:rPrChange>
              </w:rPr>
            </w:pPr>
            <w:ins w:id="7090" w:author="Nate Bachmeier [AWS-SA]" w:date="2023-02-25T11:26:00Z">
              <w:r w:rsidRPr="00E16572">
                <w:rPr>
                  <w:rFonts w:ascii="Calibri" w:eastAsia="Times New Roman" w:hAnsi="Calibri" w:cs="Calibri"/>
                  <w:color w:val="000000"/>
                  <w:sz w:val="22"/>
                </w:rPr>
                <w:t>shooting off fireworks</w:t>
              </w:r>
            </w:ins>
          </w:p>
        </w:tc>
        <w:tc>
          <w:tcPr>
            <w:tcW w:w="5348" w:type="dxa"/>
            <w:noWrap/>
            <w:hideMark/>
            <w:tcPrChange w:id="7091" w:author="Nate Bachmeier [AWS-SA]" w:date="2023-02-26T11:07:00Z">
              <w:tcPr>
                <w:tcW w:w="960" w:type="dxa"/>
                <w:tcBorders>
                  <w:top w:val="nil"/>
                  <w:left w:val="nil"/>
                  <w:bottom w:val="nil"/>
                  <w:right w:val="nil"/>
                </w:tcBorders>
                <w:shd w:val="clear" w:color="auto" w:fill="auto"/>
                <w:noWrap/>
                <w:vAlign w:val="bottom"/>
                <w:hideMark/>
              </w:tcPr>
            </w:tcPrChange>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92" w:author="Nate Bachmeier [AWS-SA]" w:date="2023-02-25T11:26:00Z"/>
                <w:rFonts w:ascii="Calibri" w:eastAsia="Times New Roman" w:hAnsi="Calibri" w:cs="Calibri"/>
                <w:color w:val="000000"/>
                <w:sz w:val="22"/>
              </w:rPr>
            </w:pPr>
            <w:ins w:id="7093" w:author="Nate Bachmeier [AWS-SA]" w:date="2023-02-25T11:26:00Z">
              <w:r w:rsidRPr="00E16572">
                <w:rPr>
                  <w:rFonts w:ascii="Calibri" w:eastAsia="Times New Roman" w:hAnsi="Calibri" w:cs="Calibri"/>
                  <w:color w:val="000000"/>
                  <w:sz w:val="22"/>
                </w:rPr>
                <w:t>376</w:t>
              </w:r>
            </w:ins>
          </w:p>
        </w:tc>
      </w:tr>
      <w:tr w:rsidR="00E16572" w:rsidRPr="00E16572" w14:paraId="77B5CC7A" w14:textId="77777777" w:rsidTr="005D1D3E">
        <w:trPr>
          <w:trHeight w:val="300"/>
          <w:ins w:id="7094" w:author="Nate Bachmeier [AWS-SA]" w:date="2023-02-25T11:26:00Z"/>
          <w:trPrChange w:id="7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96" w:author="Nate Bachmeier [AWS-SA]" w:date="2023-02-26T11:07:00Z">
              <w:tcPr>
                <w:tcW w:w="4740" w:type="dxa"/>
                <w:tcBorders>
                  <w:top w:val="nil"/>
                  <w:left w:val="nil"/>
                  <w:bottom w:val="nil"/>
                  <w:right w:val="nil"/>
                </w:tcBorders>
                <w:shd w:val="clear" w:color="auto" w:fill="auto"/>
                <w:noWrap/>
                <w:vAlign w:val="bottom"/>
                <w:hideMark/>
              </w:tcPr>
            </w:tcPrChange>
          </w:tcPr>
          <w:p w14:paraId="0FE67563" w14:textId="77777777" w:rsidR="00E16572" w:rsidRPr="00E16572" w:rsidRDefault="00E16572" w:rsidP="00E16572">
            <w:pPr>
              <w:spacing w:line="240" w:lineRule="auto"/>
              <w:ind w:firstLine="0"/>
              <w:rPr>
                <w:ins w:id="7097" w:author="Nate Bachmeier [AWS-SA]" w:date="2023-02-25T11:26:00Z"/>
                <w:rFonts w:ascii="Calibri" w:eastAsia="Times New Roman" w:hAnsi="Calibri" w:cs="Calibri"/>
                <w:b w:val="0"/>
                <w:bCs w:val="0"/>
                <w:color w:val="000000"/>
                <w:sz w:val="22"/>
                <w:rPrChange w:id="7098" w:author="Nate Bachmeier [AWS-SA]" w:date="2023-02-25T11:29:00Z">
                  <w:rPr>
                    <w:ins w:id="7099" w:author="Nate Bachmeier [AWS-SA]" w:date="2023-02-25T11:26:00Z"/>
                    <w:rFonts w:ascii="Calibri" w:eastAsia="Times New Roman" w:hAnsi="Calibri" w:cs="Calibri"/>
                    <w:color w:val="000000"/>
                    <w:sz w:val="22"/>
                  </w:rPr>
                </w:rPrChange>
              </w:rPr>
            </w:pPr>
            <w:ins w:id="7100" w:author="Nate Bachmeier [AWS-SA]" w:date="2023-02-25T11:26:00Z">
              <w:r w:rsidRPr="00E16572">
                <w:rPr>
                  <w:rFonts w:ascii="Calibri" w:eastAsia="Times New Roman" w:hAnsi="Calibri" w:cs="Calibri"/>
                  <w:color w:val="000000"/>
                  <w:sz w:val="22"/>
                </w:rPr>
                <w:t>shopping</w:t>
              </w:r>
            </w:ins>
          </w:p>
        </w:tc>
        <w:tc>
          <w:tcPr>
            <w:tcW w:w="5348" w:type="dxa"/>
            <w:noWrap/>
            <w:hideMark/>
            <w:tcPrChange w:id="7101" w:author="Nate Bachmeier [AWS-SA]" w:date="2023-02-26T11:07:00Z">
              <w:tcPr>
                <w:tcW w:w="960" w:type="dxa"/>
                <w:tcBorders>
                  <w:top w:val="nil"/>
                  <w:left w:val="nil"/>
                  <w:bottom w:val="nil"/>
                  <w:right w:val="nil"/>
                </w:tcBorders>
                <w:shd w:val="clear" w:color="auto" w:fill="auto"/>
                <w:noWrap/>
                <w:vAlign w:val="bottom"/>
                <w:hideMark/>
              </w:tcPr>
            </w:tcPrChange>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02" w:author="Nate Bachmeier [AWS-SA]" w:date="2023-02-25T11:26:00Z"/>
                <w:rFonts w:ascii="Calibri" w:eastAsia="Times New Roman" w:hAnsi="Calibri" w:cs="Calibri"/>
                <w:color w:val="000000"/>
                <w:sz w:val="22"/>
              </w:rPr>
            </w:pPr>
            <w:ins w:id="7103" w:author="Nate Bachmeier [AWS-SA]" w:date="2023-02-25T11:26:00Z">
              <w:r w:rsidRPr="00E16572">
                <w:rPr>
                  <w:rFonts w:ascii="Calibri" w:eastAsia="Times New Roman" w:hAnsi="Calibri" w:cs="Calibri"/>
                  <w:color w:val="000000"/>
                  <w:sz w:val="22"/>
                </w:rPr>
                <w:t>501</w:t>
              </w:r>
            </w:ins>
          </w:p>
        </w:tc>
      </w:tr>
      <w:tr w:rsidR="00E16572" w:rsidRPr="00E16572" w14:paraId="4515DF4A" w14:textId="77777777" w:rsidTr="005D1D3E">
        <w:trPr>
          <w:cnfStyle w:val="000000100000" w:firstRow="0" w:lastRow="0" w:firstColumn="0" w:lastColumn="0" w:oddVBand="0" w:evenVBand="0" w:oddHBand="1" w:evenHBand="0" w:firstRowFirstColumn="0" w:firstRowLastColumn="0" w:lastRowFirstColumn="0" w:lastRowLastColumn="0"/>
          <w:trHeight w:val="300"/>
          <w:ins w:id="7104" w:author="Nate Bachmeier [AWS-SA]" w:date="2023-02-25T11:26:00Z"/>
          <w:trPrChange w:id="7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06" w:author="Nate Bachmeier [AWS-SA]" w:date="2023-02-26T11:07:00Z">
              <w:tcPr>
                <w:tcW w:w="4740" w:type="dxa"/>
                <w:tcBorders>
                  <w:top w:val="nil"/>
                  <w:left w:val="nil"/>
                  <w:bottom w:val="nil"/>
                  <w:right w:val="nil"/>
                </w:tcBorders>
                <w:shd w:val="clear" w:color="auto" w:fill="auto"/>
                <w:noWrap/>
                <w:vAlign w:val="bottom"/>
                <w:hideMark/>
              </w:tcPr>
            </w:tcPrChange>
          </w:tcPr>
          <w:p w14:paraId="147251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07" w:author="Nate Bachmeier [AWS-SA]" w:date="2023-02-25T11:26:00Z"/>
                <w:rFonts w:ascii="Calibri" w:eastAsia="Times New Roman" w:hAnsi="Calibri" w:cs="Calibri"/>
                <w:b w:val="0"/>
                <w:bCs w:val="0"/>
                <w:color w:val="000000"/>
                <w:sz w:val="22"/>
                <w:rPrChange w:id="7108" w:author="Nate Bachmeier [AWS-SA]" w:date="2023-02-25T11:29:00Z">
                  <w:rPr>
                    <w:ins w:id="7109" w:author="Nate Bachmeier [AWS-SA]" w:date="2023-02-25T11:26:00Z"/>
                    <w:rFonts w:ascii="Calibri" w:eastAsia="Times New Roman" w:hAnsi="Calibri" w:cs="Calibri"/>
                    <w:color w:val="000000"/>
                    <w:sz w:val="22"/>
                  </w:rPr>
                </w:rPrChange>
              </w:rPr>
            </w:pPr>
            <w:ins w:id="7110" w:author="Nate Bachmeier [AWS-SA]" w:date="2023-02-25T11:26:00Z">
              <w:r w:rsidRPr="00E16572">
                <w:rPr>
                  <w:rFonts w:ascii="Calibri" w:eastAsia="Times New Roman" w:hAnsi="Calibri" w:cs="Calibri"/>
                  <w:color w:val="000000"/>
                  <w:sz w:val="22"/>
                </w:rPr>
                <w:t>shot put</w:t>
              </w:r>
            </w:ins>
          </w:p>
        </w:tc>
        <w:tc>
          <w:tcPr>
            <w:tcW w:w="5348" w:type="dxa"/>
            <w:noWrap/>
            <w:hideMark/>
            <w:tcPrChange w:id="7111" w:author="Nate Bachmeier [AWS-SA]" w:date="2023-02-26T11:07:00Z">
              <w:tcPr>
                <w:tcW w:w="960" w:type="dxa"/>
                <w:tcBorders>
                  <w:top w:val="nil"/>
                  <w:left w:val="nil"/>
                  <w:bottom w:val="nil"/>
                  <w:right w:val="nil"/>
                </w:tcBorders>
                <w:shd w:val="clear" w:color="auto" w:fill="auto"/>
                <w:noWrap/>
                <w:vAlign w:val="bottom"/>
                <w:hideMark/>
              </w:tcPr>
            </w:tcPrChange>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12" w:author="Nate Bachmeier [AWS-SA]" w:date="2023-02-25T11:26:00Z"/>
                <w:rFonts w:ascii="Calibri" w:eastAsia="Times New Roman" w:hAnsi="Calibri" w:cs="Calibri"/>
                <w:color w:val="000000"/>
                <w:sz w:val="22"/>
              </w:rPr>
            </w:pPr>
            <w:ins w:id="7113" w:author="Nate Bachmeier [AWS-SA]" w:date="2023-02-25T11:26:00Z">
              <w:r w:rsidRPr="00E16572">
                <w:rPr>
                  <w:rFonts w:ascii="Calibri" w:eastAsia="Times New Roman" w:hAnsi="Calibri" w:cs="Calibri"/>
                  <w:color w:val="000000"/>
                  <w:sz w:val="22"/>
                </w:rPr>
                <w:t>873</w:t>
              </w:r>
            </w:ins>
          </w:p>
        </w:tc>
      </w:tr>
      <w:tr w:rsidR="00E16572" w:rsidRPr="00E16572" w14:paraId="7AA4BA1A" w14:textId="77777777" w:rsidTr="005D1D3E">
        <w:trPr>
          <w:trHeight w:val="300"/>
          <w:ins w:id="7114" w:author="Nate Bachmeier [AWS-SA]" w:date="2023-02-25T11:26:00Z"/>
          <w:trPrChange w:id="7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16" w:author="Nate Bachmeier [AWS-SA]" w:date="2023-02-26T11:07:00Z">
              <w:tcPr>
                <w:tcW w:w="4740" w:type="dxa"/>
                <w:tcBorders>
                  <w:top w:val="nil"/>
                  <w:left w:val="nil"/>
                  <w:bottom w:val="nil"/>
                  <w:right w:val="nil"/>
                </w:tcBorders>
                <w:shd w:val="clear" w:color="auto" w:fill="auto"/>
                <w:noWrap/>
                <w:vAlign w:val="bottom"/>
                <w:hideMark/>
              </w:tcPr>
            </w:tcPrChange>
          </w:tcPr>
          <w:p w14:paraId="7323F96A" w14:textId="77777777" w:rsidR="00E16572" w:rsidRPr="00E16572" w:rsidRDefault="00E16572" w:rsidP="00E16572">
            <w:pPr>
              <w:spacing w:line="240" w:lineRule="auto"/>
              <w:ind w:firstLine="0"/>
              <w:rPr>
                <w:ins w:id="7117" w:author="Nate Bachmeier [AWS-SA]" w:date="2023-02-25T11:26:00Z"/>
                <w:rFonts w:ascii="Calibri" w:eastAsia="Times New Roman" w:hAnsi="Calibri" w:cs="Calibri"/>
                <w:b w:val="0"/>
                <w:bCs w:val="0"/>
                <w:color w:val="000000"/>
                <w:sz w:val="22"/>
                <w:rPrChange w:id="7118" w:author="Nate Bachmeier [AWS-SA]" w:date="2023-02-25T11:29:00Z">
                  <w:rPr>
                    <w:ins w:id="7119" w:author="Nate Bachmeier [AWS-SA]" w:date="2023-02-25T11:26:00Z"/>
                    <w:rFonts w:ascii="Calibri" w:eastAsia="Times New Roman" w:hAnsi="Calibri" w:cs="Calibri"/>
                    <w:color w:val="000000"/>
                    <w:sz w:val="22"/>
                  </w:rPr>
                </w:rPrChange>
              </w:rPr>
            </w:pPr>
            <w:ins w:id="7120" w:author="Nate Bachmeier [AWS-SA]" w:date="2023-02-25T11:26:00Z">
              <w:r w:rsidRPr="00E16572">
                <w:rPr>
                  <w:rFonts w:ascii="Calibri" w:eastAsia="Times New Roman" w:hAnsi="Calibri" w:cs="Calibri"/>
                  <w:color w:val="000000"/>
                  <w:sz w:val="22"/>
                </w:rPr>
                <w:t>shouting</w:t>
              </w:r>
            </w:ins>
          </w:p>
        </w:tc>
        <w:tc>
          <w:tcPr>
            <w:tcW w:w="5348" w:type="dxa"/>
            <w:noWrap/>
            <w:hideMark/>
            <w:tcPrChange w:id="7121" w:author="Nate Bachmeier [AWS-SA]" w:date="2023-02-26T11:07:00Z">
              <w:tcPr>
                <w:tcW w:w="960" w:type="dxa"/>
                <w:tcBorders>
                  <w:top w:val="nil"/>
                  <w:left w:val="nil"/>
                  <w:bottom w:val="nil"/>
                  <w:right w:val="nil"/>
                </w:tcBorders>
                <w:shd w:val="clear" w:color="auto" w:fill="auto"/>
                <w:noWrap/>
                <w:vAlign w:val="bottom"/>
                <w:hideMark/>
              </w:tcPr>
            </w:tcPrChange>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22" w:author="Nate Bachmeier [AWS-SA]" w:date="2023-02-25T11:26:00Z"/>
                <w:rFonts w:ascii="Calibri" w:eastAsia="Times New Roman" w:hAnsi="Calibri" w:cs="Calibri"/>
                <w:color w:val="000000"/>
                <w:sz w:val="22"/>
              </w:rPr>
            </w:pPr>
            <w:ins w:id="7123" w:author="Nate Bachmeier [AWS-SA]" w:date="2023-02-25T11:26:00Z">
              <w:r w:rsidRPr="00E16572">
                <w:rPr>
                  <w:rFonts w:ascii="Calibri" w:eastAsia="Times New Roman" w:hAnsi="Calibri" w:cs="Calibri"/>
                  <w:color w:val="000000"/>
                  <w:sz w:val="22"/>
                </w:rPr>
                <w:t>560</w:t>
              </w:r>
            </w:ins>
          </w:p>
        </w:tc>
      </w:tr>
      <w:tr w:rsidR="00E16572" w:rsidRPr="00E16572" w14:paraId="752D1790" w14:textId="77777777" w:rsidTr="005D1D3E">
        <w:trPr>
          <w:cnfStyle w:val="000000100000" w:firstRow="0" w:lastRow="0" w:firstColumn="0" w:lastColumn="0" w:oddVBand="0" w:evenVBand="0" w:oddHBand="1" w:evenHBand="0" w:firstRowFirstColumn="0" w:firstRowLastColumn="0" w:lastRowFirstColumn="0" w:lastRowLastColumn="0"/>
          <w:trHeight w:val="300"/>
          <w:ins w:id="7124" w:author="Nate Bachmeier [AWS-SA]" w:date="2023-02-25T11:26:00Z"/>
          <w:trPrChange w:id="7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26" w:author="Nate Bachmeier [AWS-SA]" w:date="2023-02-26T11:07:00Z">
              <w:tcPr>
                <w:tcW w:w="4740" w:type="dxa"/>
                <w:tcBorders>
                  <w:top w:val="nil"/>
                  <w:left w:val="nil"/>
                  <w:bottom w:val="nil"/>
                  <w:right w:val="nil"/>
                </w:tcBorders>
                <w:shd w:val="clear" w:color="auto" w:fill="auto"/>
                <w:noWrap/>
                <w:vAlign w:val="bottom"/>
                <w:hideMark/>
              </w:tcPr>
            </w:tcPrChange>
          </w:tcPr>
          <w:p w14:paraId="1C847EC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27" w:author="Nate Bachmeier [AWS-SA]" w:date="2023-02-25T11:26:00Z"/>
                <w:rFonts w:ascii="Calibri" w:eastAsia="Times New Roman" w:hAnsi="Calibri" w:cs="Calibri"/>
                <w:b w:val="0"/>
                <w:bCs w:val="0"/>
                <w:color w:val="000000"/>
                <w:sz w:val="22"/>
                <w:rPrChange w:id="7128" w:author="Nate Bachmeier [AWS-SA]" w:date="2023-02-25T11:29:00Z">
                  <w:rPr>
                    <w:ins w:id="7129" w:author="Nate Bachmeier [AWS-SA]" w:date="2023-02-25T11:26:00Z"/>
                    <w:rFonts w:ascii="Calibri" w:eastAsia="Times New Roman" w:hAnsi="Calibri" w:cs="Calibri"/>
                    <w:color w:val="000000"/>
                    <w:sz w:val="22"/>
                  </w:rPr>
                </w:rPrChange>
              </w:rPr>
            </w:pPr>
            <w:ins w:id="7130" w:author="Nate Bachmeier [AWS-SA]" w:date="2023-02-25T11:26:00Z">
              <w:r w:rsidRPr="00E16572">
                <w:rPr>
                  <w:rFonts w:ascii="Calibri" w:eastAsia="Times New Roman" w:hAnsi="Calibri" w:cs="Calibri"/>
                  <w:color w:val="000000"/>
                  <w:sz w:val="22"/>
                </w:rPr>
                <w:t>shoveling snow</w:t>
              </w:r>
            </w:ins>
          </w:p>
        </w:tc>
        <w:tc>
          <w:tcPr>
            <w:tcW w:w="5348" w:type="dxa"/>
            <w:noWrap/>
            <w:hideMark/>
            <w:tcPrChange w:id="7131" w:author="Nate Bachmeier [AWS-SA]" w:date="2023-02-26T11:07:00Z">
              <w:tcPr>
                <w:tcW w:w="960" w:type="dxa"/>
                <w:tcBorders>
                  <w:top w:val="nil"/>
                  <w:left w:val="nil"/>
                  <w:bottom w:val="nil"/>
                  <w:right w:val="nil"/>
                </w:tcBorders>
                <w:shd w:val="clear" w:color="auto" w:fill="auto"/>
                <w:noWrap/>
                <w:vAlign w:val="bottom"/>
                <w:hideMark/>
              </w:tcPr>
            </w:tcPrChange>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32" w:author="Nate Bachmeier [AWS-SA]" w:date="2023-02-25T11:26:00Z"/>
                <w:rFonts w:ascii="Calibri" w:eastAsia="Times New Roman" w:hAnsi="Calibri" w:cs="Calibri"/>
                <w:color w:val="000000"/>
                <w:sz w:val="22"/>
              </w:rPr>
            </w:pPr>
            <w:ins w:id="7133" w:author="Nate Bachmeier [AWS-SA]" w:date="2023-02-25T11:26:00Z">
              <w:r w:rsidRPr="00E16572">
                <w:rPr>
                  <w:rFonts w:ascii="Calibri" w:eastAsia="Times New Roman" w:hAnsi="Calibri" w:cs="Calibri"/>
                  <w:color w:val="000000"/>
                  <w:sz w:val="22"/>
                </w:rPr>
                <w:t>850</w:t>
              </w:r>
            </w:ins>
          </w:p>
        </w:tc>
      </w:tr>
      <w:tr w:rsidR="00E16572" w:rsidRPr="00E16572" w14:paraId="6FE80467" w14:textId="77777777" w:rsidTr="005D1D3E">
        <w:trPr>
          <w:trHeight w:val="300"/>
          <w:ins w:id="7134" w:author="Nate Bachmeier [AWS-SA]" w:date="2023-02-25T11:26:00Z"/>
          <w:trPrChange w:id="7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36" w:author="Nate Bachmeier [AWS-SA]" w:date="2023-02-26T11:07:00Z">
              <w:tcPr>
                <w:tcW w:w="4740" w:type="dxa"/>
                <w:tcBorders>
                  <w:top w:val="nil"/>
                  <w:left w:val="nil"/>
                  <w:bottom w:val="nil"/>
                  <w:right w:val="nil"/>
                </w:tcBorders>
                <w:shd w:val="clear" w:color="auto" w:fill="auto"/>
                <w:noWrap/>
                <w:vAlign w:val="bottom"/>
                <w:hideMark/>
              </w:tcPr>
            </w:tcPrChange>
          </w:tcPr>
          <w:p w14:paraId="5DEDD8E3" w14:textId="77777777" w:rsidR="00E16572" w:rsidRPr="00E16572" w:rsidRDefault="00E16572" w:rsidP="00E16572">
            <w:pPr>
              <w:spacing w:line="240" w:lineRule="auto"/>
              <w:ind w:firstLine="0"/>
              <w:rPr>
                <w:ins w:id="7137" w:author="Nate Bachmeier [AWS-SA]" w:date="2023-02-25T11:26:00Z"/>
                <w:rFonts w:ascii="Calibri" w:eastAsia="Times New Roman" w:hAnsi="Calibri" w:cs="Calibri"/>
                <w:b w:val="0"/>
                <w:bCs w:val="0"/>
                <w:color w:val="000000"/>
                <w:sz w:val="22"/>
                <w:rPrChange w:id="7138" w:author="Nate Bachmeier [AWS-SA]" w:date="2023-02-25T11:29:00Z">
                  <w:rPr>
                    <w:ins w:id="7139" w:author="Nate Bachmeier [AWS-SA]" w:date="2023-02-25T11:26:00Z"/>
                    <w:rFonts w:ascii="Calibri" w:eastAsia="Times New Roman" w:hAnsi="Calibri" w:cs="Calibri"/>
                    <w:color w:val="000000"/>
                    <w:sz w:val="22"/>
                  </w:rPr>
                </w:rPrChange>
              </w:rPr>
            </w:pPr>
            <w:ins w:id="7140" w:author="Nate Bachmeier [AWS-SA]" w:date="2023-02-25T11:26:00Z">
              <w:r w:rsidRPr="00E16572">
                <w:rPr>
                  <w:rFonts w:ascii="Calibri" w:eastAsia="Times New Roman" w:hAnsi="Calibri" w:cs="Calibri"/>
                  <w:color w:val="000000"/>
                  <w:sz w:val="22"/>
                </w:rPr>
                <w:t>shredding paper</w:t>
              </w:r>
            </w:ins>
          </w:p>
        </w:tc>
        <w:tc>
          <w:tcPr>
            <w:tcW w:w="5348" w:type="dxa"/>
            <w:noWrap/>
            <w:hideMark/>
            <w:tcPrChange w:id="7141" w:author="Nate Bachmeier [AWS-SA]" w:date="2023-02-26T11:07:00Z">
              <w:tcPr>
                <w:tcW w:w="960" w:type="dxa"/>
                <w:tcBorders>
                  <w:top w:val="nil"/>
                  <w:left w:val="nil"/>
                  <w:bottom w:val="nil"/>
                  <w:right w:val="nil"/>
                </w:tcBorders>
                <w:shd w:val="clear" w:color="auto" w:fill="auto"/>
                <w:noWrap/>
                <w:vAlign w:val="bottom"/>
                <w:hideMark/>
              </w:tcPr>
            </w:tcPrChange>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42" w:author="Nate Bachmeier [AWS-SA]" w:date="2023-02-25T11:26:00Z"/>
                <w:rFonts w:ascii="Calibri" w:eastAsia="Times New Roman" w:hAnsi="Calibri" w:cs="Calibri"/>
                <w:color w:val="000000"/>
                <w:sz w:val="22"/>
              </w:rPr>
            </w:pPr>
            <w:ins w:id="7143" w:author="Nate Bachmeier [AWS-SA]" w:date="2023-02-25T11:26:00Z">
              <w:r w:rsidRPr="00E16572">
                <w:rPr>
                  <w:rFonts w:ascii="Calibri" w:eastAsia="Times New Roman" w:hAnsi="Calibri" w:cs="Calibri"/>
                  <w:color w:val="000000"/>
                  <w:sz w:val="22"/>
                </w:rPr>
                <w:t>437</w:t>
              </w:r>
            </w:ins>
          </w:p>
        </w:tc>
      </w:tr>
      <w:tr w:rsidR="00E16572" w:rsidRPr="00E16572" w14:paraId="7C406BB3" w14:textId="77777777" w:rsidTr="005D1D3E">
        <w:trPr>
          <w:cnfStyle w:val="000000100000" w:firstRow="0" w:lastRow="0" w:firstColumn="0" w:lastColumn="0" w:oddVBand="0" w:evenVBand="0" w:oddHBand="1" w:evenHBand="0" w:firstRowFirstColumn="0" w:firstRowLastColumn="0" w:lastRowFirstColumn="0" w:lastRowLastColumn="0"/>
          <w:trHeight w:val="300"/>
          <w:ins w:id="7144" w:author="Nate Bachmeier [AWS-SA]" w:date="2023-02-25T11:26:00Z"/>
          <w:trPrChange w:id="7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46" w:author="Nate Bachmeier [AWS-SA]" w:date="2023-02-26T11:07:00Z">
              <w:tcPr>
                <w:tcW w:w="4740" w:type="dxa"/>
                <w:tcBorders>
                  <w:top w:val="nil"/>
                  <w:left w:val="nil"/>
                  <w:bottom w:val="nil"/>
                  <w:right w:val="nil"/>
                </w:tcBorders>
                <w:shd w:val="clear" w:color="auto" w:fill="auto"/>
                <w:noWrap/>
                <w:vAlign w:val="bottom"/>
                <w:hideMark/>
              </w:tcPr>
            </w:tcPrChange>
          </w:tcPr>
          <w:p w14:paraId="32FDD5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47" w:author="Nate Bachmeier [AWS-SA]" w:date="2023-02-25T11:26:00Z"/>
                <w:rFonts w:ascii="Calibri" w:eastAsia="Times New Roman" w:hAnsi="Calibri" w:cs="Calibri"/>
                <w:b w:val="0"/>
                <w:bCs w:val="0"/>
                <w:color w:val="000000"/>
                <w:sz w:val="22"/>
                <w:rPrChange w:id="7148" w:author="Nate Bachmeier [AWS-SA]" w:date="2023-02-25T11:29:00Z">
                  <w:rPr>
                    <w:ins w:id="7149" w:author="Nate Bachmeier [AWS-SA]" w:date="2023-02-25T11:26:00Z"/>
                    <w:rFonts w:ascii="Calibri" w:eastAsia="Times New Roman" w:hAnsi="Calibri" w:cs="Calibri"/>
                    <w:color w:val="000000"/>
                    <w:sz w:val="22"/>
                  </w:rPr>
                </w:rPrChange>
              </w:rPr>
            </w:pPr>
            <w:ins w:id="7150" w:author="Nate Bachmeier [AWS-SA]" w:date="2023-02-25T11:26:00Z">
              <w:r w:rsidRPr="00E16572">
                <w:rPr>
                  <w:rFonts w:ascii="Calibri" w:eastAsia="Times New Roman" w:hAnsi="Calibri" w:cs="Calibri"/>
                  <w:color w:val="000000"/>
                  <w:sz w:val="22"/>
                </w:rPr>
                <w:t>shucking oysters</w:t>
              </w:r>
            </w:ins>
          </w:p>
        </w:tc>
        <w:tc>
          <w:tcPr>
            <w:tcW w:w="5348" w:type="dxa"/>
            <w:noWrap/>
            <w:hideMark/>
            <w:tcPrChange w:id="7151" w:author="Nate Bachmeier [AWS-SA]" w:date="2023-02-26T11:07:00Z">
              <w:tcPr>
                <w:tcW w:w="960" w:type="dxa"/>
                <w:tcBorders>
                  <w:top w:val="nil"/>
                  <w:left w:val="nil"/>
                  <w:bottom w:val="nil"/>
                  <w:right w:val="nil"/>
                </w:tcBorders>
                <w:shd w:val="clear" w:color="auto" w:fill="auto"/>
                <w:noWrap/>
                <w:vAlign w:val="bottom"/>
                <w:hideMark/>
              </w:tcPr>
            </w:tcPrChange>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52" w:author="Nate Bachmeier [AWS-SA]" w:date="2023-02-25T11:26:00Z"/>
                <w:rFonts w:ascii="Calibri" w:eastAsia="Times New Roman" w:hAnsi="Calibri" w:cs="Calibri"/>
                <w:color w:val="000000"/>
                <w:sz w:val="22"/>
              </w:rPr>
            </w:pPr>
            <w:ins w:id="7153" w:author="Nate Bachmeier [AWS-SA]" w:date="2023-02-25T11:26:00Z">
              <w:r w:rsidRPr="00E16572">
                <w:rPr>
                  <w:rFonts w:ascii="Calibri" w:eastAsia="Times New Roman" w:hAnsi="Calibri" w:cs="Calibri"/>
                  <w:color w:val="000000"/>
                  <w:sz w:val="22"/>
                </w:rPr>
                <w:t>649</w:t>
              </w:r>
            </w:ins>
          </w:p>
        </w:tc>
      </w:tr>
      <w:tr w:rsidR="00E16572" w:rsidRPr="00E16572" w14:paraId="17C613A9" w14:textId="77777777" w:rsidTr="005D1D3E">
        <w:trPr>
          <w:trHeight w:val="300"/>
          <w:ins w:id="7154" w:author="Nate Bachmeier [AWS-SA]" w:date="2023-02-25T11:26:00Z"/>
          <w:trPrChange w:id="7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56" w:author="Nate Bachmeier [AWS-SA]" w:date="2023-02-26T11:07:00Z">
              <w:tcPr>
                <w:tcW w:w="4740" w:type="dxa"/>
                <w:tcBorders>
                  <w:top w:val="nil"/>
                  <w:left w:val="nil"/>
                  <w:bottom w:val="nil"/>
                  <w:right w:val="nil"/>
                </w:tcBorders>
                <w:shd w:val="clear" w:color="auto" w:fill="auto"/>
                <w:noWrap/>
                <w:vAlign w:val="bottom"/>
                <w:hideMark/>
              </w:tcPr>
            </w:tcPrChange>
          </w:tcPr>
          <w:p w14:paraId="4E70AA49" w14:textId="77777777" w:rsidR="00E16572" w:rsidRPr="00E16572" w:rsidRDefault="00E16572" w:rsidP="00E16572">
            <w:pPr>
              <w:spacing w:line="240" w:lineRule="auto"/>
              <w:ind w:firstLine="0"/>
              <w:rPr>
                <w:ins w:id="7157" w:author="Nate Bachmeier [AWS-SA]" w:date="2023-02-25T11:26:00Z"/>
                <w:rFonts w:ascii="Calibri" w:eastAsia="Times New Roman" w:hAnsi="Calibri" w:cs="Calibri"/>
                <w:b w:val="0"/>
                <w:bCs w:val="0"/>
                <w:color w:val="000000"/>
                <w:sz w:val="22"/>
                <w:rPrChange w:id="7158" w:author="Nate Bachmeier [AWS-SA]" w:date="2023-02-25T11:29:00Z">
                  <w:rPr>
                    <w:ins w:id="7159" w:author="Nate Bachmeier [AWS-SA]" w:date="2023-02-25T11:26:00Z"/>
                    <w:rFonts w:ascii="Calibri" w:eastAsia="Times New Roman" w:hAnsi="Calibri" w:cs="Calibri"/>
                    <w:color w:val="000000"/>
                    <w:sz w:val="22"/>
                  </w:rPr>
                </w:rPrChange>
              </w:rPr>
            </w:pPr>
            <w:ins w:id="7160" w:author="Nate Bachmeier [AWS-SA]" w:date="2023-02-25T11:26:00Z">
              <w:r w:rsidRPr="00E16572">
                <w:rPr>
                  <w:rFonts w:ascii="Calibri" w:eastAsia="Times New Roman" w:hAnsi="Calibri" w:cs="Calibri"/>
                  <w:color w:val="000000"/>
                  <w:sz w:val="22"/>
                </w:rPr>
                <w:t>shuffling cards</w:t>
              </w:r>
            </w:ins>
          </w:p>
        </w:tc>
        <w:tc>
          <w:tcPr>
            <w:tcW w:w="5348" w:type="dxa"/>
            <w:noWrap/>
            <w:hideMark/>
            <w:tcPrChange w:id="7161" w:author="Nate Bachmeier [AWS-SA]" w:date="2023-02-26T11:07:00Z">
              <w:tcPr>
                <w:tcW w:w="960" w:type="dxa"/>
                <w:tcBorders>
                  <w:top w:val="nil"/>
                  <w:left w:val="nil"/>
                  <w:bottom w:val="nil"/>
                  <w:right w:val="nil"/>
                </w:tcBorders>
                <w:shd w:val="clear" w:color="auto" w:fill="auto"/>
                <w:noWrap/>
                <w:vAlign w:val="bottom"/>
                <w:hideMark/>
              </w:tcPr>
            </w:tcPrChange>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62" w:author="Nate Bachmeier [AWS-SA]" w:date="2023-02-25T11:26:00Z"/>
                <w:rFonts w:ascii="Calibri" w:eastAsia="Times New Roman" w:hAnsi="Calibri" w:cs="Calibri"/>
                <w:color w:val="000000"/>
                <w:sz w:val="22"/>
              </w:rPr>
            </w:pPr>
            <w:ins w:id="7163" w:author="Nate Bachmeier [AWS-SA]" w:date="2023-02-25T11:26:00Z">
              <w:r w:rsidRPr="00E16572">
                <w:rPr>
                  <w:rFonts w:ascii="Calibri" w:eastAsia="Times New Roman" w:hAnsi="Calibri" w:cs="Calibri"/>
                  <w:color w:val="000000"/>
                  <w:sz w:val="22"/>
                </w:rPr>
                <w:t>807</w:t>
              </w:r>
            </w:ins>
          </w:p>
        </w:tc>
      </w:tr>
      <w:tr w:rsidR="00E16572" w:rsidRPr="00E16572" w14:paraId="69F76CE9" w14:textId="77777777" w:rsidTr="005D1D3E">
        <w:trPr>
          <w:cnfStyle w:val="000000100000" w:firstRow="0" w:lastRow="0" w:firstColumn="0" w:lastColumn="0" w:oddVBand="0" w:evenVBand="0" w:oddHBand="1" w:evenHBand="0" w:firstRowFirstColumn="0" w:firstRowLastColumn="0" w:lastRowFirstColumn="0" w:lastRowLastColumn="0"/>
          <w:trHeight w:val="300"/>
          <w:ins w:id="7164" w:author="Nate Bachmeier [AWS-SA]" w:date="2023-02-25T11:26:00Z"/>
          <w:trPrChange w:id="7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66" w:author="Nate Bachmeier [AWS-SA]" w:date="2023-02-26T11:07:00Z">
              <w:tcPr>
                <w:tcW w:w="4740" w:type="dxa"/>
                <w:tcBorders>
                  <w:top w:val="nil"/>
                  <w:left w:val="nil"/>
                  <w:bottom w:val="nil"/>
                  <w:right w:val="nil"/>
                </w:tcBorders>
                <w:shd w:val="clear" w:color="auto" w:fill="auto"/>
                <w:noWrap/>
                <w:vAlign w:val="bottom"/>
                <w:hideMark/>
              </w:tcPr>
            </w:tcPrChange>
          </w:tcPr>
          <w:p w14:paraId="24ED032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67" w:author="Nate Bachmeier [AWS-SA]" w:date="2023-02-25T11:26:00Z"/>
                <w:rFonts w:ascii="Calibri" w:eastAsia="Times New Roman" w:hAnsi="Calibri" w:cs="Calibri"/>
                <w:b w:val="0"/>
                <w:bCs w:val="0"/>
                <w:color w:val="000000"/>
                <w:sz w:val="22"/>
                <w:rPrChange w:id="7168" w:author="Nate Bachmeier [AWS-SA]" w:date="2023-02-25T11:29:00Z">
                  <w:rPr>
                    <w:ins w:id="7169" w:author="Nate Bachmeier [AWS-SA]" w:date="2023-02-25T11:26:00Z"/>
                    <w:rFonts w:ascii="Calibri" w:eastAsia="Times New Roman" w:hAnsi="Calibri" w:cs="Calibri"/>
                    <w:color w:val="000000"/>
                    <w:sz w:val="22"/>
                  </w:rPr>
                </w:rPrChange>
              </w:rPr>
            </w:pPr>
            <w:ins w:id="7170" w:author="Nate Bachmeier [AWS-SA]" w:date="2023-02-25T11:26:00Z">
              <w:r w:rsidRPr="00E16572">
                <w:rPr>
                  <w:rFonts w:ascii="Calibri" w:eastAsia="Times New Roman" w:hAnsi="Calibri" w:cs="Calibri"/>
                  <w:color w:val="000000"/>
                  <w:sz w:val="22"/>
                </w:rPr>
                <w:t>shuffling feet</w:t>
              </w:r>
            </w:ins>
          </w:p>
        </w:tc>
        <w:tc>
          <w:tcPr>
            <w:tcW w:w="5348" w:type="dxa"/>
            <w:noWrap/>
            <w:hideMark/>
            <w:tcPrChange w:id="7171" w:author="Nate Bachmeier [AWS-SA]" w:date="2023-02-26T11:07:00Z">
              <w:tcPr>
                <w:tcW w:w="960" w:type="dxa"/>
                <w:tcBorders>
                  <w:top w:val="nil"/>
                  <w:left w:val="nil"/>
                  <w:bottom w:val="nil"/>
                  <w:right w:val="nil"/>
                </w:tcBorders>
                <w:shd w:val="clear" w:color="auto" w:fill="auto"/>
                <w:noWrap/>
                <w:vAlign w:val="bottom"/>
                <w:hideMark/>
              </w:tcPr>
            </w:tcPrChange>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72" w:author="Nate Bachmeier [AWS-SA]" w:date="2023-02-25T11:26:00Z"/>
                <w:rFonts w:ascii="Calibri" w:eastAsia="Times New Roman" w:hAnsi="Calibri" w:cs="Calibri"/>
                <w:color w:val="000000"/>
                <w:sz w:val="22"/>
              </w:rPr>
            </w:pPr>
            <w:ins w:id="7173" w:author="Nate Bachmeier [AWS-SA]" w:date="2023-02-25T11:26:00Z">
              <w:r w:rsidRPr="00E16572">
                <w:rPr>
                  <w:rFonts w:ascii="Calibri" w:eastAsia="Times New Roman" w:hAnsi="Calibri" w:cs="Calibri"/>
                  <w:color w:val="000000"/>
                  <w:sz w:val="22"/>
                </w:rPr>
                <w:t>777</w:t>
              </w:r>
            </w:ins>
          </w:p>
        </w:tc>
      </w:tr>
      <w:tr w:rsidR="00E16572" w:rsidRPr="00E16572" w14:paraId="296829E2" w14:textId="77777777" w:rsidTr="005D1D3E">
        <w:trPr>
          <w:trHeight w:val="300"/>
          <w:ins w:id="7174" w:author="Nate Bachmeier [AWS-SA]" w:date="2023-02-25T11:26:00Z"/>
          <w:trPrChange w:id="7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76" w:author="Nate Bachmeier [AWS-SA]" w:date="2023-02-26T11:07:00Z">
              <w:tcPr>
                <w:tcW w:w="4740" w:type="dxa"/>
                <w:tcBorders>
                  <w:top w:val="nil"/>
                  <w:left w:val="nil"/>
                  <w:bottom w:val="nil"/>
                  <w:right w:val="nil"/>
                </w:tcBorders>
                <w:shd w:val="clear" w:color="auto" w:fill="auto"/>
                <w:noWrap/>
                <w:vAlign w:val="bottom"/>
                <w:hideMark/>
              </w:tcPr>
            </w:tcPrChange>
          </w:tcPr>
          <w:p w14:paraId="541A128A" w14:textId="77777777" w:rsidR="00E16572" w:rsidRPr="00E16572" w:rsidRDefault="00E16572" w:rsidP="00E16572">
            <w:pPr>
              <w:spacing w:line="240" w:lineRule="auto"/>
              <w:ind w:firstLine="0"/>
              <w:rPr>
                <w:ins w:id="7177" w:author="Nate Bachmeier [AWS-SA]" w:date="2023-02-25T11:26:00Z"/>
                <w:rFonts w:ascii="Calibri" w:eastAsia="Times New Roman" w:hAnsi="Calibri" w:cs="Calibri"/>
                <w:b w:val="0"/>
                <w:bCs w:val="0"/>
                <w:color w:val="000000"/>
                <w:sz w:val="22"/>
                <w:rPrChange w:id="7178" w:author="Nate Bachmeier [AWS-SA]" w:date="2023-02-25T11:29:00Z">
                  <w:rPr>
                    <w:ins w:id="7179" w:author="Nate Bachmeier [AWS-SA]" w:date="2023-02-25T11:26:00Z"/>
                    <w:rFonts w:ascii="Calibri" w:eastAsia="Times New Roman" w:hAnsi="Calibri" w:cs="Calibri"/>
                    <w:color w:val="000000"/>
                    <w:sz w:val="22"/>
                  </w:rPr>
                </w:rPrChange>
              </w:rPr>
            </w:pPr>
            <w:ins w:id="7180" w:author="Nate Bachmeier [AWS-SA]" w:date="2023-02-25T11:26:00Z">
              <w:r w:rsidRPr="00E16572">
                <w:rPr>
                  <w:rFonts w:ascii="Calibri" w:eastAsia="Times New Roman" w:hAnsi="Calibri" w:cs="Calibri"/>
                  <w:color w:val="000000"/>
                  <w:sz w:val="22"/>
                </w:rPr>
                <w:t>side kick</w:t>
              </w:r>
            </w:ins>
          </w:p>
        </w:tc>
        <w:tc>
          <w:tcPr>
            <w:tcW w:w="5348" w:type="dxa"/>
            <w:noWrap/>
            <w:hideMark/>
            <w:tcPrChange w:id="7181" w:author="Nate Bachmeier [AWS-SA]" w:date="2023-02-26T11:07:00Z">
              <w:tcPr>
                <w:tcW w:w="960" w:type="dxa"/>
                <w:tcBorders>
                  <w:top w:val="nil"/>
                  <w:left w:val="nil"/>
                  <w:bottom w:val="nil"/>
                  <w:right w:val="nil"/>
                </w:tcBorders>
                <w:shd w:val="clear" w:color="auto" w:fill="auto"/>
                <w:noWrap/>
                <w:vAlign w:val="bottom"/>
                <w:hideMark/>
              </w:tcPr>
            </w:tcPrChange>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82" w:author="Nate Bachmeier [AWS-SA]" w:date="2023-02-25T11:26:00Z"/>
                <w:rFonts w:ascii="Calibri" w:eastAsia="Times New Roman" w:hAnsi="Calibri" w:cs="Calibri"/>
                <w:color w:val="000000"/>
                <w:sz w:val="22"/>
              </w:rPr>
            </w:pPr>
            <w:ins w:id="7183" w:author="Nate Bachmeier [AWS-SA]" w:date="2023-02-25T11:26:00Z">
              <w:r w:rsidRPr="00E16572">
                <w:rPr>
                  <w:rFonts w:ascii="Calibri" w:eastAsia="Times New Roman" w:hAnsi="Calibri" w:cs="Calibri"/>
                  <w:color w:val="000000"/>
                  <w:sz w:val="22"/>
                </w:rPr>
                <w:t>836</w:t>
              </w:r>
            </w:ins>
          </w:p>
        </w:tc>
      </w:tr>
      <w:tr w:rsidR="00E16572" w:rsidRPr="00E16572" w14:paraId="4A567441" w14:textId="77777777" w:rsidTr="005D1D3E">
        <w:trPr>
          <w:cnfStyle w:val="000000100000" w:firstRow="0" w:lastRow="0" w:firstColumn="0" w:lastColumn="0" w:oddVBand="0" w:evenVBand="0" w:oddHBand="1" w:evenHBand="0" w:firstRowFirstColumn="0" w:firstRowLastColumn="0" w:lastRowFirstColumn="0" w:lastRowLastColumn="0"/>
          <w:trHeight w:val="300"/>
          <w:ins w:id="7184" w:author="Nate Bachmeier [AWS-SA]" w:date="2023-02-25T11:26:00Z"/>
          <w:trPrChange w:id="7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86" w:author="Nate Bachmeier [AWS-SA]" w:date="2023-02-26T11:07:00Z">
              <w:tcPr>
                <w:tcW w:w="4740" w:type="dxa"/>
                <w:tcBorders>
                  <w:top w:val="nil"/>
                  <w:left w:val="nil"/>
                  <w:bottom w:val="nil"/>
                  <w:right w:val="nil"/>
                </w:tcBorders>
                <w:shd w:val="clear" w:color="auto" w:fill="auto"/>
                <w:noWrap/>
                <w:vAlign w:val="bottom"/>
                <w:hideMark/>
              </w:tcPr>
            </w:tcPrChange>
          </w:tcPr>
          <w:p w14:paraId="1C1B9E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87" w:author="Nate Bachmeier [AWS-SA]" w:date="2023-02-25T11:26:00Z"/>
                <w:rFonts w:ascii="Calibri" w:eastAsia="Times New Roman" w:hAnsi="Calibri" w:cs="Calibri"/>
                <w:b w:val="0"/>
                <w:bCs w:val="0"/>
                <w:color w:val="000000"/>
                <w:sz w:val="22"/>
                <w:rPrChange w:id="7188" w:author="Nate Bachmeier [AWS-SA]" w:date="2023-02-25T11:29:00Z">
                  <w:rPr>
                    <w:ins w:id="7189" w:author="Nate Bachmeier [AWS-SA]" w:date="2023-02-25T11:26:00Z"/>
                    <w:rFonts w:ascii="Calibri" w:eastAsia="Times New Roman" w:hAnsi="Calibri" w:cs="Calibri"/>
                    <w:color w:val="000000"/>
                    <w:sz w:val="22"/>
                  </w:rPr>
                </w:rPrChange>
              </w:rPr>
            </w:pPr>
            <w:ins w:id="7190" w:author="Nate Bachmeier [AWS-SA]" w:date="2023-02-25T11:26:00Z">
              <w:r w:rsidRPr="00E16572">
                <w:rPr>
                  <w:rFonts w:ascii="Calibri" w:eastAsia="Times New Roman" w:hAnsi="Calibri" w:cs="Calibri"/>
                  <w:color w:val="000000"/>
                  <w:sz w:val="22"/>
                </w:rPr>
                <w:t>sieving</w:t>
              </w:r>
            </w:ins>
          </w:p>
        </w:tc>
        <w:tc>
          <w:tcPr>
            <w:tcW w:w="5348" w:type="dxa"/>
            <w:noWrap/>
            <w:hideMark/>
            <w:tcPrChange w:id="7191" w:author="Nate Bachmeier [AWS-SA]" w:date="2023-02-26T11:07:00Z">
              <w:tcPr>
                <w:tcW w:w="960" w:type="dxa"/>
                <w:tcBorders>
                  <w:top w:val="nil"/>
                  <w:left w:val="nil"/>
                  <w:bottom w:val="nil"/>
                  <w:right w:val="nil"/>
                </w:tcBorders>
                <w:shd w:val="clear" w:color="auto" w:fill="auto"/>
                <w:noWrap/>
                <w:vAlign w:val="bottom"/>
                <w:hideMark/>
              </w:tcPr>
            </w:tcPrChange>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92" w:author="Nate Bachmeier [AWS-SA]" w:date="2023-02-25T11:26:00Z"/>
                <w:rFonts w:ascii="Calibri" w:eastAsia="Times New Roman" w:hAnsi="Calibri" w:cs="Calibri"/>
                <w:color w:val="000000"/>
                <w:sz w:val="22"/>
              </w:rPr>
            </w:pPr>
            <w:ins w:id="7193" w:author="Nate Bachmeier [AWS-SA]" w:date="2023-02-25T11:26:00Z">
              <w:r w:rsidRPr="00E16572">
                <w:rPr>
                  <w:rFonts w:ascii="Calibri" w:eastAsia="Times New Roman" w:hAnsi="Calibri" w:cs="Calibri"/>
                  <w:color w:val="000000"/>
                  <w:sz w:val="22"/>
                </w:rPr>
                <w:t>512</w:t>
              </w:r>
            </w:ins>
          </w:p>
        </w:tc>
      </w:tr>
      <w:tr w:rsidR="00E16572" w:rsidRPr="00E16572" w14:paraId="615E07C2" w14:textId="77777777" w:rsidTr="005D1D3E">
        <w:trPr>
          <w:trHeight w:val="300"/>
          <w:ins w:id="7194" w:author="Nate Bachmeier [AWS-SA]" w:date="2023-02-25T11:26:00Z"/>
          <w:trPrChange w:id="7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96" w:author="Nate Bachmeier [AWS-SA]" w:date="2023-02-26T11:07:00Z">
              <w:tcPr>
                <w:tcW w:w="4740" w:type="dxa"/>
                <w:tcBorders>
                  <w:top w:val="nil"/>
                  <w:left w:val="nil"/>
                  <w:bottom w:val="nil"/>
                  <w:right w:val="nil"/>
                </w:tcBorders>
                <w:shd w:val="clear" w:color="auto" w:fill="auto"/>
                <w:noWrap/>
                <w:vAlign w:val="bottom"/>
                <w:hideMark/>
              </w:tcPr>
            </w:tcPrChange>
          </w:tcPr>
          <w:p w14:paraId="71B6B994" w14:textId="77777777" w:rsidR="00E16572" w:rsidRPr="00E16572" w:rsidRDefault="00E16572" w:rsidP="00E16572">
            <w:pPr>
              <w:spacing w:line="240" w:lineRule="auto"/>
              <w:ind w:firstLine="0"/>
              <w:rPr>
                <w:ins w:id="7197" w:author="Nate Bachmeier [AWS-SA]" w:date="2023-02-25T11:26:00Z"/>
                <w:rFonts w:ascii="Calibri" w:eastAsia="Times New Roman" w:hAnsi="Calibri" w:cs="Calibri"/>
                <w:b w:val="0"/>
                <w:bCs w:val="0"/>
                <w:color w:val="000000"/>
                <w:sz w:val="22"/>
                <w:rPrChange w:id="7198" w:author="Nate Bachmeier [AWS-SA]" w:date="2023-02-25T11:29:00Z">
                  <w:rPr>
                    <w:ins w:id="7199" w:author="Nate Bachmeier [AWS-SA]" w:date="2023-02-25T11:26:00Z"/>
                    <w:rFonts w:ascii="Calibri" w:eastAsia="Times New Roman" w:hAnsi="Calibri" w:cs="Calibri"/>
                    <w:color w:val="000000"/>
                    <w:sz w:val="22"/>
                  </w:rPr>
                </w:rPrChange>
              </w:rPr>
            </w:pPr>
            <w:ins w:id="7200" w:author="Nate Bachmeier [AWS-SA]" w:date="2023-02-25T11:26:00Z">
              <w:r w:rsidRPr="00E16572">
                <w:rPr>
                  <w:rFonts w:ascii="Calibri" w:eastAsia="Times New Roman" w:hAnsi="Calibri" w:cs="Calibri"/>
                  <w:color w:val="000000"/>
                  <w:sz w:val="22"/>
                </w:rPr>
                <w:t>sign language interpreting</w:t>
              </w:r>
            </w:ins>
          </w:p>
        </w:tc>
        <w:tc>
          <w:tcPr>
            <w:tcW w:w="5348" w:type="dxa"/>
            <w:noWrap/>
            <w:hideMark/>
            <w:tcPrChange w:id="7201" w:author="Nate Bachmeier [AWS-SA]" w:date="2023-02-26T11:07:00Z">
              <w:tcPr>
                <w:tcW w:w="960" w:type="dxa"/>
                <w:tcBorders>
                  <w:top w:val="nil"/>
                  <w:left w:val="nil"/>
                  <w:bottom w:val="nil"/>
                  <w:right w:val="nil"/>
                </w:tcBorders>
                <w:shd w:val="clear" w:color="auto" w:fill="auto"/>
                <w:noWrap/>
                <w:vAlign w:val="bottom"/>
                <w:hideMark/>
              </w:tcPr>
            </w:tcPrChange>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02" w:author="Nate Bachmeier [AWS-SA]" w:date="2023-02-25T11:26:00Z"/>
                <w:rFonts w:ascii="Calibri" w:eastAsia="Times New Roman" w:hAnsi="Calibri" w:cs="Calibri"/>
                <w:color w:val="000000"/>
                <w:sz w:val="22"/>
              </w:rPr>
            </w:pPr>
            <w:ins w:id="7203" w:author="Nate Bachmeier [AWS-SA]" w:date="2023-02-25T11:26:00Z">
              <w:r w:rsidRPr="00E16572">
                <w:rPr>
                  <w:rFonts w:ascii="Calibri" w:eastAsia="Times New Roman" w:hAnsi="Calibri" w:cs="Calibri"/>
                  <w:color w:val="000000"/>
                  <w:sz w:val="22"/>
                </w:rPr>
                <w:t>477</w:t>
              </w:r>
            </w:ins>
          </w:p>
        </w:tc>
      </w:tr>
      <w:tr w:rsidR="00E16572" w:rsidRPr="00E16572" w14:paraId="23587704" w14:textId="77777777" w:rsidTr="005D1D3E">
        <w:trPr>
          <w:cnfStyle w:val="000000100000" w:firstRow="0" w:lastRow="0" w:firstColumn="0" w:lastColumn="0" w:oddVBand="0" w:evenVBand="0" w:oddHBand="1" w:evenHBand="0" w:firstRowFirstColumn="0" w:firstRowLastColumn="0" w:lastRowFirstColumn="0" w:lastRowLastColumn="0"/>
          <w:trHeight w:val="300"/>
          <w:ins w:id="7204" w:author="Nate Bachmeier [AWS-SA]" w:date="2023-02-25T11:26:00Z"/>
          <w:trPrChange w:id="7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06" w:author="Nate Bachmeier [AWS-SA]" w:date="2023-02-26T11:07:00Z">
              <w:tcPr>
                <w:tcW w:w="4740" w:type="dxa"/>
                <w:tcBorders>
                  <w:top w:val="nil"/>
                  <w:left w:val="nil"/>
                  <w:bottom w:val="nil"/>
                  <w:right w:val="nil"/>
                </w:tcBorders>
                <w:shd w:val="clear" w:color="auto" w:fill="auto"/>
                <w:noWrap/>
                <w:vAlign w:val="bottom"/>
                <w:hideMark/>
              </w:tcPr>
            </w:tcPrChange>
          </w:tcPr>
          <w:p w14:paraId="6F5C8F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07" w:author="Nate Bachmeier [AWS-SA]" w:date="2023-02-25T11:26:00Z"/>
                <w:rFonts w:ascii="Calibri" w:eastAsia="Times New Roman" w:hAnsi="Calibri" w:cs="Calibri"/>
                <w:b w:val="0"/>
                <w:bCs w:val="0"/>
                <w:color w:val="000000"/>
                <w:sz w:val="22"/>
                <w:rPrChange w:id="7208" w:author="Nate Bachmeier [AWS-SA]" w:date="2023-02-25T11:29:00Z">
                  <w:rPr>
                    <w:ins w:id="7209" w:author="Nate Bachmeier [AWS-SA]" w:date="2023-02-25T11:26:00Z"/>
                    <w:rFonts w:ascii="Calibri" w:eastAsia="Times New Roman" w:hAnsi="Calibri" w:cs="Calibri"/>
                    <w:color w:val="000000"/>
                    <w:sz w:val="22"/>
                  </w:rPr>
                </w:rPrChange>
              </w:rPr>
            </w:pPr>
            <w:ins w:id="7210" w:author="Nate Bachmeier [AWS-SA]" w:date="2023-02-25T11:26:00Z">
              <w:r w:rsidRPr="00E16572">
                <w:rPr>
                  <w:rFonts w:ascii="Calibri" w:eastAsia="Times New Roman" w:hAnsi="Calibri" w:cs="Calibri"/>
                  <w:color w:val="000000"/>
                  <w:sz w:val="22"/>
                </w:rPr>
                <w:t>silent disco</w:t>
              </w:r>
            </w:ins>
          </w:p>
        </w:tc>
        <w:tc>
          <w:tcPr>
            <w:tcW w:w="5348" w:type="dxa"/>
            <w:noWrap/>
            <w:hideMark/>
            <w:tcPrChange w:id="7211" w:author="Nate Bachmeier [AWS-SA]" w:date="2023-02-26T11:07:00Z">
              <w:tcPr>
                <w:tcW w:w="960" w:type="dxa"/>
                <w:tcBorders>
                  <w:top w:val="nil"/>
                  <w:left w:val="nil"/>
                  <w:bottom w:val="nil"/>
                  <w:right w:val="nil"/>
                </w:tcBorders>
                <w:shd w:val="clear" w:color="auto" w:fill="auto"/>
                <w:noWrap/>
                <w:vAlign w:val="bottom"/>
                <w:hideMark/>
              </w:tcPr>
            </w:tcPrChange>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12" w:author="Nate Bachmeier [AWS-SA]" w:date="2023-02-25T11:26:00Z"/>
                <w:rFonts w:ascii="Calibri" w:eastAsia="Times New Roman" w:hAnsi="Calibri" w:cs="Calibri"/>
                <w:color w:val="000000"/>
                <w:sz w:val="22"/>
              </w:rPr>
            </w:pPr>
            <w:ins w:id="7213" w:author="Nate Bachmeier [AWS-SA]" w:date="2023-02-25T11:26:00Z">
              <w:r w:rsidRPr="00E16572">
                <w:rPr>
                  <w:rFonts w:ascii="Calibri" w:eastAsia="Times New Roman" w:hAnsi="Calibri" w:cs="Calibri"/>
                  <w:color w:val="000000"/>
                  <w:sz w:val="22"/>
                </w:rPr>
                <w:t>638</w:t>
              </w:r>
            </w:ins>
          </w:p>
        </w:tc>
      </w:tr>
      <w:tr w:rsidR="00E16572" w:rsidRPr="00E16572" w14:paraId="74C327C9" w14:textId="77777777" w:rsidTr="005D1D3E">
        <w:trPr>
          <w:trHeight w:val="300"/>
          <w:ins w:id="7214" w:author="Nate Bachmeier [AWS-SA]" w:date="2023-02-25T11:26:00Z"/>
          <w:trPrChange w:id="7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16" w:author="Nate Bachmeier [AWS-SA]" w:date="2023-02-26T11:07:00Z">
              <w:tcPr>
                <w:tcW w:w="4740" w:type="dxa"/>
                <w:tcBorders>
                  <w:top w:val="nil"/>
                  <w:left w:val="nil"/>
                  <w:bottom w:val="nil"/>
                  <w:right w:val="nil"/>
                </w:tcBorders>
                <w:shd w:val="clear" w:color="auto" w:fill="auto"/>
                <w:noWrap/>
                <w:vAlign w:val="bottom"/>
                <w:hideMark/>
              </w:tcPr>
            </w:tcPrChange>
          </w:tcPr>
          <w:p w14:paraId="13DA89F4" w14:textId="77777777" w:rsidR="00E16572" w:rsidRPr="00E16572" w:rsidRDefault="00E16572" w:rsidP="00E16572">
            <w:pPr>
              <w:spacing w:line="240" w:lineRule="auto"/>
              <w:ind w:firstLine="0"/>
              <w:rPr>
                <w:ins w:id="7217" w:author="Nate Bachmeier [AWS-SA]" w:date="2023-02-25T11:26:00Z"/>
                <w:rFonts w:ascii="Calibri" w:eastAsia="Times New Roman" w:hAnsi="Calibri" w:cs="Calibri"/>
                <w:b w:val="0"/>
                <w:bCs w:val="0"/>
                <w:color w:val="000000"/>
                <w:sz w:val="22"/>
                <w:rPrChange w:id="7218" w:author="Nate Bachmeier [AWS-SA]" w:date="2023-02-25T11:29:00Z">
                  <w:rPr>
                    <w:ins w:id="7219" w:author="Nate Bachmeier [AWS-SA]" w:date="2023-02-25T11:26:00Z"/>
                    <w:rFonts w:ascii="Calibri" w:eastAsia="Times New Roman" w:hAnsi="Calibri" w:cs="Calibri"/>
                    <w:color w:val="000000"/>
                    <w:sz w:val="22"/>
                  </w:rPr>
                </w:rPrChange>
              </w:rPr>
            </w:pPr>
            <w:ins w:id="7220" w:author="Nate Bachmeier [AWS-SA]" w:date="2023-02-25T11:26:00Z">
              <w:r w:rsidRPr="00E16572">
                <w:rPr>
                  <w:rFonts w:ascii="Calibri" w:eastAsia="Times New Roman" w:hAnsi="Calibri" w:cs="Calibri"/>
                  <w:color w:val="000000"/>
                  <w:sz w:val="22"/>
                </w:rPr>
                <w:t>singing</w:t>
              </w:r>
            </w:ins>
          </w:p>
        </w:tc>
        <w:tc>
          <w:tcPr>
            <w:tcW w:w="5348" w:type="dxa"/>
            <w:noWrap/>
            <w:hideMark/>
            <w:tcPrChange w:id="7221" w:author="Nate Bachmeier [AWS-SA]" w:date="2023-02-26T11:07:00Z">
              <w:tcPr>
                <w:tcW w:w="960" w:type="dxa"/>
                <w:tcBorders>
                  <w:top w:val="nil"/>
                  <w:left w:val="nil"/>
                  <w:bottom w:val="nil"/>
                  <w:right w:val="nil"/>
                </w:tcBorders>
                <w:shd w:val="clear" w:color="auto" w:fill="auto"/>
                <w:noWrap/>
                <w:vAlign w:val="bottom"/>
                <w:hideMark/>
              </w:tcPr>
            </w:tcPrChange>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22" w:author="Nate Bachmeier [AWS-SA]" w:date="2023-02-25T11:26:00Z"/>
                <w:rFonts w:ascii="Calibri" w:eastAsia="Times New Roman" w:hAnsi="Calibri" w:cs="Calibri"/>
                <w:color w:val="000000"/>
                <w:sz w:val="22"/>
              </w:rPr>
            </w:pPr>
            <w:ins w:id="7223" w:author="Nate Bachmeier [AWS-SA]" w:date="2023-02-25T11:26:00Z">
              <w:r w:rsidRPr="00E16572">
                <w:rPr>
                  <w:rFonts w:ascii="Calibri" w:eastAsia="Times New Roman" w:hAnsi="Calibri" w:cs="Calibri"/>
                  <w:color w:val="000000"/>
                  <w:sz w:val="22"/>
                </w:rPr>
                <w:t>580</w:t>
              </w:r>
            </w:ins>
          </w:p>
        </w:tc>
      </w:tr>
      <w:tr w:rsidR="00E16572" w:rsidRPr="00E16572" w14:paraId="2F0E82C3" w14:textId="77777777" w:rsidTr="005D1D3E">
        <w:trPr>
          <w:cnfStyle w:val="000000100000" w:firstRow="0" w:lastRow="0" w:firstColumn="0" w:lastColumn="0" w:oddVBand="0" w:evenVBand="0" w:oddHBand="1" w:evenHBand="0" w:firstRowFirstColumn="0" w:firstRowLastColumn="0" w:lastRowFirstColumn="0" w:lastRowLastColumn="0"/>
          <w:trHeight w:val="300"/>
          <w:ins w:id="7224" w:author="Nate Bachmeier [AWS-SA]" w:date="2023-02-25T11:26:00Z"/>
          <w:trPrChange w:id="7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26" w:author="Nate Bachmeier [AWS-SA]" w:date="2023-02-26T11:07:00Z">
              <w:tcPr>
                <w:tcW w:w="4740" w:type="dxa"/>
                <w:tcBorders>
                  <w:top w:val="nil"/>
                  <w:left w:val="nil"/>
                  <w:bottom w:val="nil"/>
                  <w:right w:val="nil"/>
                </w:tcBorders>
                <w:shd w:val="clear" w:color="auto" w:fill="auto"/>
                <w:noWrap/>
                <w:vAlign w:val="bottom"/>
                <w:hideMark/>
              </w:tcPr>
            </w:tcPrChange>
          </w:tcPr>
          <w:p w14:paraId="7DDA48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27" w:author="Nate Bachmeier [AWS-SA]" w:date="2023-02-25T11:26:00Z"/>
                <w:rFonts w:ascii="Calibri" w:eastAsia="Times New Roman" w:hAnsi="Calibri" w:cs="Calibri"/>
                <w:b w:val="0"/>
                <w:bCs w:val="0"/>
                <w:color w:val="000000"/>
                <w:sz w:val="22"/>
                <w:rPrChange w:id="7228" w:author="Nate Bachmeier [AWS-SA]" w:date="2023-02-25T11:29:00Z">
                  <w:rPr>
                    <w:ins w:id="7229" w:author="Nate Bachmeier [AWS-SA]" w:date="2023-02-25T11:26:00Z"/>
                    <w:rFonts w:ascii="Calibri" w:eastAsia="Times New Roman" w:hAnsi="Calibri" w:cs="Calibri"/>
                    <w:color w:val="000000"/>
                    <w:sz w:val="22"/>
                  </w:rPr>
                </w:rPrChange>
              </w:rPr>
            </w:pPr>
            <w:ins w:id="7230" w:author="Nate Bachmeier [AWS-SA]" w:date="2023-02-25T11:26:00Z">
              <w:r w:rsidRPr="00E16572">
                <w:rPr>
                  <w:rFonts w:ascii="Calibri" w:eastAsia="Times New Roman" w:hAnsi="Calibri" w:cs="Calibri"/>
                  <w:color w:val="000000"/>
                  <w:sz w:val="22"/>
                </w:rPr>
                <w:t>sipping cup</w:t>
              </w:r>
            </w:ins>
          </w:p>
        </w:tc>
        <w:tc>
          <w:tcPr>
            <w:tcW w:w="5348" w:type="dxa"/>
            <w:noWrap/>
            <w:hideMark/>
            <w:tcPrChange w:id="7231" w:author="Nate Bachmeier [AWS-SA]" w:date="2023-02-26T11:07:00Z">
              <w:tcPr>
                <w:tcW w:w="960" w:type="dxa"/>
                <w:tcBorders>
                  <w:top w:val="nil"/>
                  <w:left w:val="nil"/>
                  <w:bottom w:val="nil"/>
                  <w:right w:val="nil"/>
                </w:tcBorders>
                <w:shd w:val="clear" w:color="auto" w:fill="auto"/>
                <w:noWrap/>
                <w:vAlign w:val="bottom"/>
                <w:hideMark/>
              </w:tcPr>
            </w:tcPrChange>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32" w:author="Nate Bachmeier [AWS-SA]" w:date="2023-02-25T11:26:00Z"/>
                <w:rFonts w:ascii="Calibri" w:eastAsia="Times New Roman" w:hAnsi="Calibri" w:cs="Calibri"/>
                <w:color w:val="000000"/>
                <w:sz w:val="22"/>
              </w:rPr>
            </w:pPr>
            <w:ins w:id="7233" w:author="Nate Bachmeier [AWS-SA]" w:date="2023-02-25T11:26:00Z">
              <w:r w:rsidRPr="00E16572">
                <w:rPr>
                  <w:rFonts w:ascii="Calibri" w:eastAsia="Times New Roman" w:hAnsi="Calibri" w:cs="Calibri"/>
                  <w:color w:val="000000"/>
                  <w:sz w:val="22"/>
                </w:rPr>
                <w:t>723</w:t>
              </w:r>
            </w:ins>
          </w:p>
        </w:tc>
      </w:tr>
      <w:tr w:rsidR="00E16572" w:rsidRPr="00E16572" w14:paraId="7CA27537" w14:textId="77777777" w:rsidTr="005D1D3E">
        <w:trPr>
          <w:trHeight w:val="300"/>
          <w:ins w:id="7234" w:author="Nate Bachmeier [AWS-SA]" w:date="2023-02-25T11:26:00Z"/>
          <w:trPrChange w:id="7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36" w:author="Nate Bachmeier [AWS-SA]" w:date="2023-02-26T11:07:00Z">
              <w:tcPr>
                <w:tcW w:w="4740" w:type="dxa"/>
                <w:tcBorders>
                  <w:top w:val="nil"/>
                  <w:left w:val="nil"/>
                  <w:bottom w:val="nil"/>
                  <w:right w:val="nil"/>
                </w:tcBorders>
                <w:shd w:val="clear" w:color="auto" w:fill="auto"/>
                <w:noWrap/>
                <w:vAlign w:val="bottom"/>
                <w:hideMark/>
              </w:tcPr>
            </w:tcPrChange>
          </w:tcPr>
          <w:p w14:paraId="5ABB3C6B" w14:textId="77777777" w:rsidR="00E16572" w:rsidRPr="00E16572" w:rsidRDefault="00E16572" w:rsidP="00E16572">
            <w:pPr>
              <w:spacing w:line="240" w:lineRule="auto"/>
              <w:ind w:firstLine="0"/>
              <w:rPr>
                <w:ins w:id="7237" w:author="Nate Bachmeier [AWS-SA]" w:date="2023-02-25T11:26:00Z"/>
                <w:rFonts w:ascii="Calibri" w:eastAsia="Times New Roman" w:hAnsi="Calibri" w:cs="Calibri"/>
                <w:b w:val="0"/>
                <w:bCs w:val="0"/>
                <w:color w:val="000000"/>
                <w:sz w:val="22"/>
                <w:rPrChange w:id="7238" w:author="Nate Bachmeier [AWS-SA]" w:date="2023-02-25T11:29:00Z">
                  <w:rPr>
                    <w:ins w:id="7239" w:author="Nate Bachmeier [AWS-SA]" w:date="2023-02-25T11:26:00Z"/>
                    <w:rFonts w:ascii="Calibri" w:eastAsia="Times New Roman" w:hAnsi="Calibri" w:cs="Calibri"/>
                    <w:color w:val="000000"/>
                    <w:sz w:val="22"/>
                  </w:rPr>
                </w:rPrChange>
              </w:rPr>
            </w:pPr>
            <w:ins w:id="7240" w:author="Nate Bachmeier [AWS-SA]" w:date="2023-02-25T11:26:00Z">
              <w:r w:rsidRPr="00E16572">
                <w:rPr>
                  <w:rFonts w:ascii="Calibri" w:eastAsia="Times New Roman" w:hAnsi="Calibri" w:cs="Calibri"/>
                  <w:color w:val="000000"/>
                  <w:sz w:val="22"/>
                </w:rPr>
                <w:t>situp</w:t>
              </w:r>
            </w:ins>
          </w:p>
        </w:tc>
        <w:tc>
          <w:tcPr>
            <w:tcW w:w="5348" w:type="dxa"/>
            <w:noWrap/>
            <w:hideMark/>
            <w:tcPrChange w:id="7241" w:author="Nate Bachmeier [AWS-SA]" w:date="2023-02-26T11:07:00Z">
              <w:tcPr>
                <w:tcW w:w="960" w:type="dxa"/>
                <w:tcBorders>
                  <w:top w:val="nil"/>
                  <w:left w:val="nil"/>
                  <w:bottom w:val="nil"/>
                  <w:right w:val="nil"/>
                </w:tcBorders>
                <w:shd w:val="clear" w:color="auto" w:fill="auto"/>
                <w:noWrap/>
                <w:vAlign w:val="bottom"/>
                <w:hideMark/>
              </w:tcPr>
            </w:tcPrChange>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42" w:author="Nate Bachmeier [AWS-SA]" w:date="2023-02-25T11:26:00Z"/>
                <w:rFonts w:ascii="Calibri" w:eastAsia="Times New Roman" w:hAnsi="Calibri" w:cs="Calibri"/>
                <w:color w:val="000000"/>
                <w:sz w:val="22"/>
              </w:rPr>
            </w:pPr>
            <w:ins w:id="7243" w:author="Nate Bachmeier [AWS-SA]" w:date="2023-02-25T11:26:00Z">
              <w:r w:rsidRPr="00E16572">
                <w:rPr>
                  <w:rFonts w:ascii="Calibri" w:eastAsia="Times New Roman" w:hAnsi="Calibri" w:cs="Calibri"/>
                  <w:color w:val="000000"/>
                  <w:sz w:val="22"/>
                </w:rPr>
                <w:t>829</w:t>
              </w:r>
            </w:ins>
          </w:p>
        </w:tc>
      </w:tr>
      <w:tr w:rsidR="00E16572" w:rsidRPr="00E16572" w14:paraId="56A9E356" w14:textId="77777777" w:rsidTr="005D1D3E">
        <w:trPr>
          <w:cnfStyle w:val="000000100000" w:firstRow="0" w:lastRow="0" w:firstColumn="0" w:lastColumn="0" w:oddVBand="0" w:evenVBand="0" w:oddHBand="1" w:evenHBand="0" w:firstRowFirstColumn="0" w:firstRowLastColumn="0" w:lastRowFirstColumn="0" w:lastRowLastColumn="0"/>
          <w:trHeight w:val="300"/>
          <w:ins w:id="7244" w:author="Nate Bachmeier [AWS-SA]" w:date="2023-02-25T11:26:00Z"/>
          <w:trPrChange w:id="7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46" w:author="Nate Bachmeier [AWS-SA]" w:date="2023-02-26T11:07:00Z">
              <w:tcPr>
                <w:tcW w:w="4740" w:type="dxa"/>
                <w:tcBorders>
                  <w:top w:val="nil"/>
                  <w:left w:val="nil"/>
                  <w:bottom w:val="nil"/>
                  <w:right w:val="nil"/>
                </w:tcBorders>
                <w:shd w:val="clear" w:color="auto" w:fill="auto"/>
                <w:noWrap/>
                <w:vAlign w:val="bottom"/>
                <w:hideMark/>
              </w:tcPr>
            </w:tcPrChange>
          </w:tcPr>
          <w:p w14:paraId="7F77AE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47" w:author="Nate Bachmeier [AWS-SA]" w:date="2023-02-25T11:26:00Z"/>
                <w:rFonts w:ascii="Calibri" w:eastAsia="Times New Roman" w:hAnsi="Calibri" w:cs="Calibri"/>
                <w:b w:val="0"/>
                <w:bCs w:val="0"/>
                <w:color w:val="000000"/>
                <w:sz w:val="22"/>
                <w:rPrChange w:id="7248" w:author="Nate Bachmeier [AWS-SA]" w:date="2023-02-25T11:29:00Z">
                  <w:rPr>
                    <w:ins w:id="7249" w:author="Nate Bachmeier [AWS-SA]" w:date="2023-02-25T11:26:00Z"/>
                    <w:rFonts w:ascii="Calibri" w:eastAsia="Times New Roman" w:hAnsi="Calibri" w:cs="Calibri"/>
                    <w:color w:val="000000"/>
                    <w:sz w:val="22"/>
                  </w:rPr>
                </w:rPrChange>
              </w:rPr>
            </w:pPr>
            <w:ins w:id="7250" w:author="Nate Bachmeier [AWS-SA]" w:date="2023-02-25T11:26:00Z">
              <w:r w:rsidRPr="00E16572">
                <w:rPr>
                  <w:rFonts w:ascii="Calibri" w:eastAsia="Times New Roman" w:hAnsi="Calibri" w:cs="Calibri"/>
                  <w:color w:val="000000"/>
                  <w:sz w:val="22"/>
                </w:rPr>
                <w:t>skateboarding</w:t>
              </w:r>
            </w:ins>
          </w:p>
        </w:tc>
        <w:tc>
          <w:tcPr>
            <w:tcW w:w="5348" w:type="dxa"/>
            <w:noWrap/>
            <w:hideMark/>
            <w:tcPrChange w:id="7251" w:author="Nate Bachmeier [AWS-SA]" w:date="2023-02-26T11:07:00Z">
              <w:tcPr>
                <w:tcW w:w="960" w:type="dxa"/>
                <w:tcBorders>
                  <w:top w:val="nil"/>
                  <w:left w:val="nil"/>
                  <w:bottom w:val="nil"/>
                  <w:right w:val="nil"/>
                </w:tcBorders>
                <w:shd w:val="clear" w:color="auto" w:fill="auto"/>
                <w:noWrap/>
                <w:vAlign w:val="bottom"/>
                <w:hideMark/>
              </w:tcPr>
            </w:tcPrChange>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52" w:author="Nate Bachmeier [AWS-SA]" w:date="2023-02-25T11:26:00Z"/>
                <w:rFonts w:ascii="Calibri" w:eastAsia="Times New Roman" w:hAnsi="Calibri" w:cs="Calibri"/>
                <w:color w:val="000000"/>
                <w:sz w:val="22"/>
              </w:rPr>
            </w:pPr>
            <w:ins w:id="7253" w:author="Nate Bachmeier [AWS-SA]" w:date="2023-02-25T11:26:00Z">
              <w:r w:rsidRPr="00E16572">
                <w:rPr>
                  <w:rFonts w:ascii="Calibri" w:eastAsia="Times New Roman" w:hAnsi="Calibri" w:cs="Calibri"/>
                  <w:color w:val="000000"/>
                  <w:sz w:val="22"/>
                </w:rPr>
                <w:t>445</w:t>
              </w:r>
            </w:ins>
          </w:p>
        </w:tc>
      </w:tr>
      <w:tr w:rsidR="00E16572" w:rsidRPr="00E16572" w14:paraId="24352B4D" w14:textId="77777777" w:rsidTr="005D1D3E">
        <w:trPr>
          <w:trHeight w:val="300"/>
          <w:ins w:id="7254" w:author="Nate Bachmeier [AWS-SA]" w:date="2023-02-25T11:26:00Z"/>
          <w:trPrChange w:id="7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56" w:author="Nate Bachmeier [AWS-SA]" w:date="2023-02-26T11:07:00Z">
              <w:tcPr>
                <w:tcW w:w="4740" w:type="dxa"/>
                <w:tcBorders>
                  <w:top w:val="nil"/>
                  <w:left w:val="nil"/>
                  <w:bottom w:val="nil"/>
                  <w:right w:val="nil"/>
                </w:tcBorders>
                <w:shd w:val="clear" w:color="auto" w:fill="auto"/>
                <w:noWrap/>
                <w:vAlign w:val="bottom"/>
                <w:hideMark/>
              </w:tcPr>
            </w:tcPrChange>
          </w:tcPr>
          <w:p w14:paraId="4E834D7B" w14:textId="77777777" w:rsidR="00E16572" w:rsidRPr="00E16572" w:rsidRDefault="00E16572" w:rsidP="00E16572">
            <w:pPr>
              <w:spacing w:line="240" w:lineRule="auto"/>
              <w:ind w:firstLine="0"/>
              <w:rPr>
                <w:ins w:id="7257" w:author="Nate Bachmeier [AWS-SA]" w:date="2023-02-25T11:26:00Z"/>
                <w:rFonts w:ascii="Calibri" w:eastAsia="Times New Roman" w:hAnsi="Calibri" w:cs="Calibri"/>
                <w:b w:val="0"/>
                <w:bCs w:val="0"/>
                <w:color w:val="000000"/>
                <w:sz w:val="22"/>
                <w:rPrChange w:id="7258" w:author="Nate Bachmeier [AWS-SA]" w:date="2023-02-25T11:29:00Z">
                  <w:rPr>
                    <w:ins w:id="7259" w:author="Nate Bachmeier [AWS-SA]" w:date="2023-02-25T11:26:00Z"/>
                    <w:rFonts w:ascii="Calibri" w:eastAsia="Times New Roman" w:hAnsi="Calibri" w:cs="Calibri"/>
                    <w:color w:val="000000"/>
                    <w:sz w:val="22"/>
                  </w:rPr>
                </w:rPrChange>
              </w:rPr>
            </w:pPr>
            <w:ins w:id="7260" w:author="Nate Bachmeier [AWS-SA]" w:date="2023-02-25T11:26:00Z">
              <w:r w:rsidRPr="00E16572">
                <w:rPr>
                  <w:rFonts w:ascii="Calibri" w:eastAsia="Times New Roman" w:hAnsi="Calibri" w:cs="Calibri"/>
                  <w:color w:val="000000"/>
                  <w:sz w:val="22"/>
                </w:rPr>
                <w:t>ski ballet</w:t>
              </w:r>
            </w:ins>
          </w:p>
        </w:tc>
        <w:tc>
          <w:tcPr>
            <w:tcW w:w="5348" w:type="dxa"/>
            <w:noWrap/>
            <w:hideMark/>
            <w:tcPrChange w:id="7261" w:author="Nate Bachmeier [AWS-SA]" w:date="2023-02-26T11:07:00Z">
              <w:tcPr>
                <w:tcW w:w="960" w:type="dxa"/>
                <w:tcBorders>
                  <w:top w:val="nil"/>
                  <w:left w:val="nil"/>
                  <w:bottom w:val="nil"/>
                  <w:right w:val="nil"/>
                </w:tcBorders>
                <w:shd w:val="clear" w:color="auto" w:fill="auto"/>
                <w:noWrap/>
                <w:vAlign w:val="bottom"/>
                <w:hideMark/>
              </w:tcPr>
            </w:tcPrChange>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62" w:author="Nate Bachmeier [AWS-SA]" w:date="2023-02-25T11:26:00Z"/>
                <w:rFonts w:ascii="Calibri" w:eastAsia="Times New Roman" w:hAnsi="Calibri" w:cs="Calibri"/>
                <w:color w:val="000000"/>
                <w:sz w:val="22"/>
              </w:rPr>
            </w:pPr>
            <w:ins w:id="7263" w:author="Nate Bachmeier [AWS-SA]" w:date="2023-02-25T11:26:00Z">
              <w:r w:rsidRPr="00E16572">
                <w:rPr>
                  <w:rFonts w:ascii="Calibri" w:eastAsia="Times New Roman" w:hAnsi="Calibri" w:cs="Calibri"/>
                  <w:color w:val="000000"/>
                  <w:sz w:val="22"/>
                </w:rPr>
                <w:t>538</w:t>
              </w:r>
            </w:ins>
          </w:p>
        </w:tc>
      </w:tr>
      <w:tr w:rsidR="00E16572" w:rsidRPr="00E16572" w14:paraId="01C331BC" w14:textId="77777777" w:rsidTr="005D1D3E">
        <w:trPr>
          <w:cnfStyle w:val="000000100000" w:firstRow="0" w:lastRow="0" w:firstColumn="0" w:lastColumn="0" w:oddVBand="0" w:evenVBand="0" w:oddHBand="1" w:evenHBand="0" w:firstRowFirstColumn="0" w:firstRowLastColumn="0" w:lastRowFirstColumn="0" w:lastRowLastColumn="0"/>
          <w:trHeight w:val="300"/>
          <w:ins w:id="7264" w:author="Nate Bachmeier [AWS-SA]" w:date="2023-02-25T11:26:00Z"/>
          <w:trPrChange w:id="7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66" w:author="Nate Bachmeier [AWS-SA]" w:date="2023-02-26T11:07:00Z">
              <w:tcPr>
                <w:tcW w:w="4740" w:type="dxa"/>
                <w:tcBorders>
                  <w:top w:val="nil"/>
                  <w:left w:val="nil"/>
                  <w:bottom w:val="nil"/>
                  <w:right w:val="nil"/>
                </w:tcBorders>
                <w:shd w:val="clear" w:color="auto" w:fill="auto"/>
                <w:noWrap/>
                <w:vAlign w:val="bottom"/>
                <w:hideMark/>
              </w:tcPr>
            </w:tcPrChange>
          </w:tcPr>
          <w:p w14:paraId="26CAD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67" w:author="Nate Bachmeier [AWS-SA]" w:date="2023-02-25T11:26:00Z"/>
                <w:rFonts w:ascii="Calibri" w:eastAsia="Times New Roman" w:hAnsi="Calibri" w:cs="Calibri"/>
                <w:b w:val="0"/>
                <w:bCs w:val="0"/>
                <w:color w:val="000000"/>
                <w:sz w:val="22"/>
                <w:rPrChange w:id="7268" w:author="Nate Bachmeier [AWS-SA]" w:date="2023-02-25T11:29:00Z">
                  <w:rPr>
                    <w:ins w:id="7269" w:author="Nate Bachmeier [AWS-SA]" w:date="2023-02-25T11:26:00Z"/>
                    <w:rFonts w:ascii="Calibri" w:eastAsia="Times New Roman" w:hAnsi="Calibri" w:cs="Calibri"/>
                    <w:color w:val="000000"/>
                    <w:sz w:val="22"/>
                  </w:rPr>
                </w:rPrChange>
              </w:rPr>
            </w:pPr>
            <w:ins w:id="7270" w:author="Nate Bachmeier [AWS-SA]" w:date="2023-02-25T11:26:00Z">
              <w:r w:rsidRPr="00E16572">
                <w:rPr>
                  <w:rFonts w:ascii="Calibri" w:eastAsia="Times New Roman" w:hAnsi="Calibri" w:cs="Calibri"/>
                  <w:color w:val="000000"/>
                  <w:sz w:val="22"/>
                </w:rPr>
                <w:t>ski jumping</w:t>
              </w:r>
            </w:ins>
          </w:p>
        </w:tc>
        <w:tc>
          <w:tcPr>
            <w:tcW w:w="5348" w:type="dxa"/>
            <w:noWrap/>
            <w:hideMark/>
            <w:tcPrChange w:id="7271" w:author="Nate Bachmeier [AWS-SA]" w:date="2023-02-26T11:07:00Z">
              <w:tcPr>
                <w:tcW w:w="960" w:type="dxa"/>
                <w:tcBorders>
                  <w:top w:val="nil"/>
                  <w:left w:val="nil"/>
                  <w:bottom w:val="nil"/>
                  <w:right w:val="nil"/>
                </w:tcBorders>
                <w:shd w:val="clear" w:color="auto" w:fill="auto"/>
                <w:noWrap/>
                <w:vAlign w:val="bottom"/>
                <w:hideMark/>
              </w:tcPr>
            </w:tcPrChange>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72" w:author="Nate Bachmeier [AWS-SA]" w:date="2023-02-25T11:26:00Z"/>
                <w:rFonts w:ascii="Calibri" w:eastAsia="Times New Roman" w:hAnsi="Calibri" w:cs="Calibri"/>
                <w:color w:val="000000"/>
                <w:sz w:val="22"/>
              </w:rPr>
            </w:pPr>
            <w:ins w:id="7273" w:author="Nate Bachmeier [AWS-SA]" w:date="2023-02-25T11:26:00Z">
              <w:r w:rsidRPr="00E16572">
                <w:rPr>
                  <w:rFonts w:ascii="Calibri" w:eastAsia="Times New Roman" w:hAnsi="Calibri" w:cs="Calibri"/>
                  <w:color w:val="000000"/>
                  <w:sz w:val="22"/>
                </w:rPr>
                <w:t>497</w:t>
              </w:r>
            </w:ins>
          </w:p>
        </w:tc>
      </w:tr>
      <w:tr w:rsidR="00E16572" w:rsidRPr="00E16572" w14:paraId="6BD1A219" w14:textId="77777777" w:rsidTr="005D1D3E">
        <w:trPr>
          <w:trHeight w:val="300"/>
          <w:ins w:id="7274" w:author="Nate Bachmeier [AWS-SA]" w:date="2023-02-25T11:26:00Z"/>
          <w:trPrChange w:id="7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76" w:author="Nate Bachmeier [AWS-SA]" w:date="2023-02-26T11:07:00Z">
              <w:tcPr>
                <w:tcW w:w="4740" w:type="dxa"/>
                <w:tcBorders>
                  <w:top w:val="nil"/>
                  <w:left w:val="nil"/>
                  <w:bottom w:val="nil"/>
                  <w:right w:val="nil"/>
                </w:tcBorders>
                <w:shd w:val="clear" w:color="auto" w:fill="auto"/>
                <w:noWrap/>
                <w:vAlign w:val="bottom"/>
                <w:hideMark/>
              </w:tcPr>
            </w:tcPrChange>
          </w:tcPr>
          <w:p w14:paraId="3857A2A8" w14:textId="77777777" w:rsidR="00E16572" w:rsidRPr="00E16572" w:rsidRDefault="00E16572" w:rsidP="00E16572">
            <w:pPr>
              <w:spacing w:line="240" w:lineRule="auto"/>
              <w:ind w:firstLine="0"/>
              <w:rPr>
                <w:ins w:id="7277" w:author="Nate Bachmeier [AWS-SA]" w:date="2023-02-25T11:26:00Z"/>
                <w:rFonts w:ascii="Calibri" w:eastAsia="Times New Roman" w:hAnsi="Calibri" w:cs="Calibri"/>
                <w:b w:val="0"/>
                <w:bCs w:val="0"/>
                <w:color w:val="000000"/>
                <w:sz w:val="22"/>
                <w:rPrChange w:id="7278" w:author="Nate Bachmeier [AWS-SA]" w:date="2023-02-25T11:29:00Z">
                  <w:rPr>
                    <w:ins w:id="7279" w:author="Nate Bachmeier [AWS-SA]" w:date="2023-02-25T11:26:00Z"/>
                    <w:rFonts w:ascii="Calibri" w:eastAsia="Times New Roman" w:hAnsi="Calibri" w:cs="Calibri"/>
                    <w:color w:val="000000"/>
                    <w:sz w:val="22"/>
                  </w:rPr>
                </w:rPrChange>
              </w:rPr>
            </w:pPr>
            <w:ins w:id="7280" w:author="Nate Bachmeier [AWS-SA]" w:date="2023-02-25T11:26:00Z">
              <w:r w:rsidRPr="00E16572">
                <w:rPr>
                  <w:rFonts w:ascii="Calibri" w:eastAsia="Times New Roman" w:hAnsi="Calibri" w:cs="Calibri"/>
                  <w:color w:val="000000"/>
                  <w:sz w:val="22"/>
                </w:rPr>
                <w:t>skiing crosscountry</w:t>
              </w:r>
            </w:ins>
          </w:p>
        </w:tc>
        <w:tc>
          <w:tcPr>
            <w:tcW w:w="5348" w:type="dxa"/>
            <w:noWrap/>
            <w:hideMark/>
            <w:tcPrChange w:id="7281" w:author="Nate Bachmeier [AWS-SA]" w:date="2023-02-26T11:07:00Z">
              <w:tcPr>
                <w:tcW w:w="960" w:type="dxa"/>
                <w:tcBorders>
                  <w:top w:val="nil"/>
                  <w:left w:val="nil"/>
                  <w:bottom w:val="nil"/>
                  <w:right w:val="nil"/>
                </w:tcBorders>
                <w:shd w:val="clear" w:color="auto" w:fill="auto"/>
                <w:noWrap/>
                <w:vAlign w:val="bottom"/>
                <w:hideMark/>
              </w:tcPr>
            </w:tcPrChange>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82" w:author="Nate Bachmeier [AWS-SA]" w:date="2023-02-25T11:26:00Z"/>
                <w:rFonts w:ascii="Calibri" w:eastAsia="Times New Roman" w:hAnsi="Calibri" w:cs="Calibri"/>
                <w:color w:val="000000"/>
                <w:sz w:val="22"/>
              </w:rPr>
            </w:pPr>
            <w:ins w:id="7283" w:author="Nate Bachmeier [AWS-SA]" w:date="2023-02-25T11:26:00Z">
              <w:r w:rsidRPr="00E16572">
                <w:rPr>
                  <w:rFonts w:ascii="Calibri" w:eastAsia="Times New Roman" w:hAnsi="Calibri" w:cs="Calibri"/>
                  <w:color w:val="000000"/>
                  <w:sz w:val="22"/>
                </w:rPr>
                <w:t>658</w:t>
              </w:r>
            </w:ins>
          </w:p>
        </w:tc>
      </w:tr>
      <w:tr w:rsidR="00E16572" w:rsidRPr="00E16572" w14:paraId="64933630" w14:textId="77777777" w:rsidTr="005D1D3E">
        <w:trPr>
          <w:cnfStyle w:val="000000100000" w:firstRow="0" w:lastRow="0" w:firstColumn="0" w:lastColumn="0" w:oddVBand="0" w:evenVBand="0" w:oddHBand="1" w:evenHBand="0" w:firstRowFirstColumn="0" w:firstRowLastColumn="0" w:lastRowFirstColumn="0" w:lastRowLastColumn="0"/>
          <w:trHeight w:val="300"/>
          <w:ins w:id="7284" w:author="Nate Bachmeier [AWS-SA]" w:date="2023-02-25T11:26:00Z"/>
          <w:trPrChange w:id="7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86" w:author="Nate Bachmeier [AWS-SA]" w:date="2023-02-26T11:07:00Z">
              <w:tcPr>
                <w:tcW w:w="4740" w:type="dxa"/>
                <w:tcBorders>
                  <w:top w:val="nil"/>
                  <w:left w:val="nil"/>
                  <w:bottom w:val="nil"/>
                  <w:right w:val="nil"/>
                </w:tcBorders>
                <w:shd w:val="clear" w:color="auto" w:fill="auto"/>
                <w:noWrap/>
                <w:vAlign w:val="bottom"/>
                <w:hideMark/>
              </w:tcPr>
            </w:tcPrChange>
          </w:tcPr>
          <w:p w14:paraId="6444786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87" w:author="Nate Bachmeier [AWS-SA]" w:date="2023-02-25T11:26:00Z"/>
                <w:rFonts w:ascii="Calibri" w:eastAsia="Times New Roman" w:hAnsi="Calibri" w:cs="Calibri"/>
                <w:b w:val="0"/>
                <w:bCs w:val="0"/>
                <w:color w:val="000000"/>
                <w:sz w:val="22"/>
                <w:rPrChange w:id="7288" w:author="Nate Bachmeier [AWS-SA]" w:date="2023-02-25T11:29:00Z">
                  <w:rPr>
                    <w:ins w:id="7289" w:author="Nate Bachmeier [AWS-SA]" w:date="2023-02-25T11:26:00Z"/>
                    <w:rFonts w:ascii="Calibri" w:eastAsia="Times New Roman" w:hAnsi="Calibri" w:cs="Calibri"/>
                    <w:color w:val="000000"/>
                    <w:sz w:val="22"/>
                  </w:rPr>
                </w:rPrChange>
              </w:rPr>
            </w:pPr>
            <w:ins w:id="7290" w:author="Nate Bachmeier [AWS-SA]" w:date="2023-02-25T11:26:00Z">
              <w:r w:rsidRPr="00E16572">
                <w:rPr>
                  <w:rFonts w:ascii="Calibri" w:eastAsia="Times New Roman" w:hAnsi="Calibri" w:cs="Calibri"/>
                  <w:color w:val="000000"/>
                  <w:sz w:val="22"/>
                </w:rPr>
                <w:t>skiing mono</w:t>
              </w:r>
            </w:ins>
          </w:p>
        </w:tc>
        <w:tc>
          <w:tcPr>
            <w:tcW w:w="5348" w:type="dxa"/>
            <w:noWrap/>
            <w:hideMark/>
            <w:tcPrChange w:id="7291" w:author="Nate Bachmeier [AWS-SA]" w:date="2023-02-26T11:07:00Z">
              <w:tcPr>
                <w:tcW w:w="960" w:type="dxa"/>
                <w:tcBorders>
                  <w:top w:val="nil"/>
                  <w:left w:val="nil"/>
                  <w:bottom w:val="nil"/>
                  <w:right w:val="nil"/>
                </w:tcBorders>
                <w:shd w:val="clear" w:color="auto" w:fill="auto"/>
                <w:noWrap/>
                <w:vAlign w:val="bottom"/>
                <w:hideMark/>
              </w:tcPr>
            </w:tcPrChange>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92" w:author="Nate Bachmeier [AWS-SA]" w:date="2023-02-25T11:26:00Z"/>
                <w:rFonts w:ascii="Calibri" w:eastAsia="Times New Roman" w:hAnsi="Calibri" w:cs="Calibri"/>
                <w:color w:val="000000"/>
                <w:sz w:val="22"/>
              </w:rPr>
            </w:pPr>
            <w:ins w:id="7293" w:author="Nate Bachmeier [AWS-SA]" w:date="2023-02-25T11:26:00Z">
              <w:r w:rsidRPr="00E16572">
                <w:rPr>
                  <w:rFonts w:ascii="Calibri" w:eastAsia="Times New Roman" w:hAnsi="Calibri" w:cs="Calibri"/>
                  <w:color w:val="000000"/>
                  <w:sz w:val="22"/>
                </w:rPr>
                <w:t>479</w:t>
              </w:r>
            </w:ins>
          </w:p>
        </w:tc>
      </w:tr>
      <w:tr w:rsidR="00E16572" w:rsidRPr="00E16572" w14:paraId="22B0BDA9" w14:textId="77777777" w:rsidTr="005D1D3E">
        <w:trPr>
          <w:trHeight w:val="300"/>
          <w:ins w:id="7294" w:author="Nate Bachmeier [AWS-SA]" w:date="2023-02-25T11:26:00Z"/>
          <w:trPrChange w:id="7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96" w:author="Nate Bachmeier [AWS-SA]" w:date="2023-02-26T11:07:00Z">
              <w:tcPr>
                <w:tcW w:w="4740" w:type="dxa"/>
                <w:tcBorders>
                  <w:top w:val="nil"/>
                  <w:left w:val="nil"/>
                  <w:bottom w:val="nil"/>
                  <w:right w:val="nil"/>
                </w:tcBorders>
                <w:shd w:val="clear" w:color="auto" w:fill="auto"/>
                <w:noWrap/>
                <w:vAlign w:val="bottom"/>
                <w:hideMark/>
              </w:tcPr>
            </w:tcPrChange>
          </w:tcPr>
          <w:p w14:paraId="7E92B902" w14:textId="77777777" w:rsidR="00E16572" w:rsidRPr="00E16572" w:rsidRDefault="00E16572" w:rsidP="00E16572">
            <w:pPr>
              <w:spacing w:line="240" w:lineRule="auto"/>
              <w:ind w:firstLine="0"/>
              <w:rPr>
                <w:ins w:id="7297" w:author="Nate Bachmeier [AWS-SA]" w:date="2023-02-25T11:26:00Z"/>
                <w:rFonts w:ascii="Calibri" w:eastAsia="Times New Roman" w:hAnsi="Calibri" w:cs="Calibri"/>
                <w:b w:val="0"/>
                <w:bCs w:val="0"/>
                <w:color w:val="000000"/>
                <w:sz w:val="22"/>
                <w:rPrChange w:id="7298" w:author="Nate Bachmeier [AWS-SA]" w:date="2023-02-25T11:29:00Z">
                  <w:rPr>
                    <w:ins w:id="7299" w:author="Nate Bachmeier [AWS-SA]" w:date="2023-02-25T11:26:00Z"/>
                    <w:rFonts w:ascii="Calibri" w:eastAsia="Times New Roman" w:hAnsi="Calibri" w:cs="Calibri"/>
                    <w:color w:val="000000"/>
                    <w:sz w:val="22"/>
                  </w:rPr>
                </w:rPrChange>
              </w:rPr>
            </w:pPr>
            <w:ins w:id="7300" w:author="Nate Bachmeier [AWS-SA]" w:date="2023-02-25T11:26:00Z">
              <w:r w:rsidRPr="00E16572">
                <w:rPr>
                  <w:rFonts w:ascii="Calibri" w:eastAsia="Times New Roman" w:hAnsi="Calibri" w:cs="Calibri"/>
                  <w:color w:val="000000"/>
                  <w:sz w:val="22"/>
                </w:rPr>
                <w:t>skiing slalom</w:t>
              </w:r>
            </w:ins>
          </w:p>
        </w:tc>
        <w:tc>
          <w:tcPr>
            <w:tcW w:w="5348" w:type="dxa"/>
            <w:noWrap/>
            <w:hideMark/>
            <w:tcPrChange w:id="7301" w:author="Nate Bachmeier [AWS-SA]" w:date="2023-02-26T11:07:00Z">
              <w:tcPr>
                <w:tcW w:w="960" w:type="dxa"/>
                <w:tcBorders>
                  <w:top w:val="nil"/>
                  <w:left w:val="nil"/>
                  <w:bottom w:val="nil"/>
                  <w:right w:val="nil"/>
                </w:tcBorders>
                <w:shd w:val="clear" w:color="auto" w:fill="auto"/>
                <w:noWrap/>
                <w:vAlign w:val="bottom"/>
                <w:hideMark/>
              </w:tcPr>
            </w:tcPrChange>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02" w:author="Nate Bachmeier [AWS-SA]" w:date="2023-02-25T11:26:00Z"/>
                <w:rFonts w:ascii="Calibri" w:eastAsia="Times New Roman" w:hAnsi="Calibri" w:cs="Calibri"/>
                <w:color w:val="000000"/>
                <w:sz w:val="22"/>
              </w:rPr>
            </w:pPr>
            <w:ins w:id="7303" w:author="Nate Bachmeier [AWS-SA]" w:date="2023-02-25T11:26:00Z">
              <w:r w:rsidRPr="00E16572">
                <w:rPr>
                  <w:rFonts w:ascii="Calibri" w:eastAsia="Times New Roman" w:hAnsi="Calibri" w:cs="Calibri"/>
                  <w:color w:val="000000"/>
                  <w:sz w:val="22"/>
                </w:rPr>
                <w:t>756</w:t>
              </w:r>
            </w:ins>
          </w:p>
        </w:tc>
      </w:tr>
      <w:tr w:rsidR="00E16572" w:rsidRPr="00E16572" w14:paraId="3897B22A" w14:textId="77777777" w:rsidTr="005D1D3E">
        <w:trPr>
          <w:cnfStyle w:val="000000100000" w:firstRow="0" w:lastRow="0" w:firstColumn="0" w:lastColumn="0" w:oddVBand="0" w:evenVBand="0" w:oddHBand="1" w:evenHBand="0" w:firstRowFirstColumn="0" w:firstRowLastColumn="0" w:lastRowFirstColumn="0" w:lastRowLastColumn="0"/>
          <w:trHeight w:val="300"/>
          <w:ins w:id="7304" w:author="Nate Bachmeier [AWS-SA]" w:date="2023-02-25T11:26:00Z"/>
          <w:trPrChange w:id="7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06" w:author="Nate Bachmeier [AWS-SA]" w:date="2023-02-26T11:07:00Z">
              <w:tcPr>
                <w:tcW w:w="4740" w:type="dxa"/>
                <w:tcBorders>
                  <w:top w:val="nil"/>
                  <w:left w:val="nil"/>
                  <w:bottom w:val="nil"/>
                  <w:right w:val="nil"/>
                </w:tcBorders>
                <w:shd w:val="clear" w:color="auto" w:fill="auto"/>
                <w:noWrap/>
                <w:vAlign w:val="bottom"/>
                <w:hideMark/>
              </w:tcPr>
            </w:tcPrChange>
          </w:tcPr>
          <w:p w14:paraId="7168C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07" w:author="Nate Bachmeier [AWS-SA]" w:date="2023-02-25T11:26:00Z"/>
                <w:rFonts w:ascii="Calibri" w:eastAsia="Times New Roman" w:hAnsi="Calibri" w:cs="Calibri"/>
                <w:b w:val="0"/>
                <w:bCs w:val="0"/>
                <w:color w:val="000000"/>
                <w:sz w:val="22"/>
                <w:rPrChange w:id="7308" w:author="Nate Bachmeier [AWS-SA]" w:date="2023-02-25T11:29:00Z">
                  <w:rPr>
                    <w:ins w:id="7309" w:author="Nate Bachmeier [AWS-SA]" w:date="2023-02-25T11:26:00Z"/>
                    <w:rFonts w:ascii="Calibri" w:eastAsia="Times New Roman" w:hAnsi="Calibri" w:cs="Calibri"/>
                    <w:color w:val="000000"/>
                    <w:sz w:val="22"/>
                  </w:rPr>
                </w:rPrChange>
              </w:rPr>
            </w:pPr>
            <w:ins w:id="7310" w:author="Nate Bachmeier [AWS-SA]" w:date="2023-02-25T11:26:00Z">
              <w:r w:rsidRPr="00E16572">
                <w:rPr>
                  <w:rFonts w:ascii="Calibri" w:eastAsia="Times New Roman" w:hAnsi="Calibri" w:cs="Calibri"/>
                  <w:color w:val="000000"/>
                  <w:sz w:val="22"/>
                </w:rPr>
                <w:t>skipping rope</w:t>
              </w:r>
            </w:ins>
          </w:p>
        </w:tc>
        <w:tc>
          <w:tcPr>
            <w:tcW w:w="5348" w:type="dxa"/>
            <w:noWrap/>
            <w:hideMark/>
            <w:tcPrChange w:id="7311" w:author="Nate Bachmeier [AWS-SA]" w:date="2023-02-26T11:07:00Z">
              <w:tcPr>
                <w:tcW w:w="960" w:type="dxa"/>
                <w:tcBorders>
                  <w:top w:val="nil"/>
                  <w:left w:val="nil"/>
                  <w:bottom w:val="nil"/>
                  <w:right w:val="nil"/>
                </w:tcBorders>
                <w:shd w:val="clear" w:color="auto" w:fill="auto"/>
                <w:noWrap/>
                <w:vAlign w:val="bottom"/>
                <w:hideMark/>
              </w:tcPr>
            </w:tcPrChange>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12" w:author="Nate Bachmeier [AWS-SA]" w:date="2023-02-25T11:26:00Z"/>
                <w:rFonts w:ascii="Calibri" w:eastAsia="Times New Roman" w:hAnsi="Calibri" w:cs="Calibri"/>
                <w:color w:val="000000"/>
                <w:sz w:val="22"/>
              </w:rPr>
            </w:pPr>
            <w:ins w:id="7313" w:author="Nate Bachmeier [AWS-SA]" w:date="2023-02-25T11:26:00Z">
              <w:r w:rsidRPr="00E16572">
                <w:rPr>
                  <w:rFonts w:ascii="Calibri" w:eastAsia="Times New Roman" w:hAnsi="Calibri" w:cs="Calibri"/>
                  <w:color w:val="000000"/>
                  <w:sz w:val="22"/>
                </w:rPr>
                <w:t>671</w:t>
              </w:r>
            </w:ins>
          </w:p>
        </w:tc>
      </w:tr>
      <w:tr w:rsidR="00E16572" w:rsidRPr="00E16572" w14:paraId="394AF3D3" w14:textId="77777777" w:rsidTr="005D1D3E">
        <w:trPr>
          <w:trHeight w:val="300"/>
          <w:ins w:id="7314" w:author="Nate Bachmeier [AWS-SA]" w:date="2023-02-25T11:26:00Z"/>
          <w:trPrChange w:id="7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16" w:author="Nate Bachmeier [AWS-SA]" w:date="2023-02-26T11:07:00Z">
              <w:tcPr>
                <w:tcW w:w="4740" w:type="dxa"/>
                <w:tcBorders>
                  <w:top w:val="nil"/>
                  <w:left w:val="nil"/>
                  <w:bottom w:val="nil"/>
                  <w:right w:val="nil"/>
                </w:tcBorders>
                <w:shd w:val="clear" w:color="auto" w:fill="auto"/>
                <w:noWrap/>
                <w:vAlign w:val="bottom"/>
                <w:hideMark/>
              </w:tcPr>
            </w:tcPrChange>
          </w:tcPr>
          <w:p w14:paraId="2E9AC07D" w14:textId="77777777" w:rsidR="00E16572" w:rsidRPr="00E16572" w:rsidRDefault="00E16572" w:rsidP="00E16572">
            <w:pPr>
              <w:spacing w:line="240" w:lineRule="auto"/>
              <w:ind w:firstLine="0"/>
              <w:rPr>
                <w:ins w:id="7317" w:author="Nate Bachmeier [AWS-SA]" w:date="2023-02-25T11:26:00Z"/>
                <w:rFonts w:ascii="Calibri" w:eastAsia="Times New Roman" w:hAnsi="Calibri" w:cs="Calibri"/>
                <w:b w:val="0"/>
                <w:bCs w:val="0"/>
                <w:color w:val="000000"/>
                <w:sz w:val="22"/>
                <w:rPrChange w:id="7318" w:author="Nate Bachmeier [AWS-SA]" w:date="2023-02-25T11:29:00Z">
                  <w:rPr>
                    <w:ins w:id="7319" w:author="Nate Bachmeier [AWS-SA]" w:date="2023-02-25T11:26:00Z"/>
                    <w:rFonts w:ascii="Calibri" w:eastAsia="Times New Roman" w:hAnsi="Calibri" w:cs="Calibri"/>
                    <w:color w:val="000000"/>
                    <w:sz w:val="22"/>
                  </w:rPr>
                </w:rPrChange>
              </w:rPr>
            </w:pPr>
            <w:ins w:id="7320" w:author="Nate Bachmeier [AWS-SA]" w:date="2023-02-25T11:26:00Z">
              <w:r w:rsidRPr="00E16572">
                <w:rPr>
                  <w:rFonts w:ascii="Calibri" w:eastAsia="Times New Roman" w:hAnsi="Calibri" w:cs="Calibri"/>
                  <w:color w:val="000000"/>
                  <w:sz w:val="22"/>
                </w:rPr>
                <w:t>skipping stone</w:t>
              </w:r>
            </w:ins>
          </w:p>
        </w:tc>
        <w:tc>
          <w:tcPr>
            <w:tcW w:w="5348" w:type="dxa"/>
            <w:noWrap/>
            <w:hideMark/>
            <w:tcPrChange w:id="7321" w:author="Nate Bachmeier [AWS-SA]" w:date="2023-02-26T11:07:00Z">
              <w:tcPr>
                <w:tcW w:w="960" w:type="dxa"/>
                <w:tcBorders>
                  <w:top w:val="nil"/>
                  <w:left w:val="nil"/>
                  <w:bottom w:val="nil"/>
                  <w:right w:val="nil"/>
                </w:tcBorders>
                <w:shd w:val="clear" w:color="auto" w:fill="auto"/>
                <w:noWrap/>
                <w:vAlign w:val="bottom"/>
                <w:hideMark/>
              </w:tcPr>
            </w:tcPrChange>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22" w:author="Nate Bachmeier [AWS-SA]" w:date="2023-02-25T11:26:00Z"/>
                <w:rFonts w:ascii="Calibri" w:eastAsia="Times New Roman" w:hAnsi="Calibri" w:cs="Calibri"/>
                <w:color w:val="000000"/>
                <w:sz w:val="22"/>
              </w:rPr>
            </w:pPr>
            <w:ins w:id="7323" w:author="Nate Bachmeier [AWS-SA]" w:date="2023-02-25T11:26:00Z">
              <w:r w:rsidRPr="00E16572">
                <w:rPr>
                  <w:rFonts w:ascii="Calibri" w:eastAsia="Times New Roman" w:hAnsi="Calibri" w:cs="Calibri"/>
                  <w:color w:val="000000"/>
                  <w:sz w:val="22"/>
                </w:rPr>
                <w:t>624</w:t>
              </w:r>
            </w:ins>
          </w:p>
        </w:tc>
      </w:tr>
      <w:tr w:rsidR="00E16572" w:rsidRPr="00E16572" w14:paraId="2C4F8CB1" w14:textId="77777777" w:rsidTr="005D1D3E">
        <w:trPr>
          <w:cnfStyle w:val="000000100000" w:firstRow="0" w:lastRow="0" w:firstColumn="0" w:lastColumn="0" w:oddVBand="0" w:evenVBand="0" w:oddHBand="1" w:evenHBand="0" w:firstRowFirstColumn="0" w:firstRowLastColumn="0" w:lastRowFirstColumn="0" w:lastRowLastColumn="0"/>
          <w:trHeight w:val="300"/>
          <w:ins w:id="7324" w:author="Nate Bachmeier [AWS-SA]" w:date="2023-02-25T11:26:00Z"/>
          <w:trPrChange w:id="7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26" w:author="Nate Bachmeier [AWS-SA]" w:date="2023-02-26T11:07:00Z">
              <w:tcPr>
                <w:tcW w:w="4740" w:type="dxa"/>
                <w:tcBorders>
                  <w:top w:val="nil"/>
                  <w:left w:val="nil"/>
                  <w:bottom w:val="nil"/>
                  <w:right w:val="nil"/>
                </w:tcBorders>
                <w:shd w:val="clear" w:color="auto" w:fill="auto"/>
                <w:noWrap/>
                <w:vAlign w:val="bottom"/>
                <w:hideMark/>
              </w:tcPr>
            </w:tcPrChange>
          </w:tcPr>
          <w:p w14:paraId="0B78B7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27" w:author="Nate Bachmeier [AWS-SA]" w:date="2023-02-25T11:26:00Z"/>
                <w:rFonts w:ascii="Calibri" w:eastAsia="Times New Roman" w:hAnsi="Calibri" w:cs="Calibri"/>
                <w:b w:val="0"/>
                <w:bCs w:val="0"/>
                <w:color w:val="000000"/>
                <w:sz w:val="22"/>
                <w:rPrChange w:id="7328" w:author="Nate Bachmeier [AWS-SA]" w:date="2023-02-25T11:29:00Z">
                  <w:rPr>
                    <w:ins w:id="7329" w:author="Nate Bachmeier [AWS-SA]" w:date="2023-02-25T11:26:00Z"/>
                    <w:rFonts w:ascii="Calibri" w:eastAsia="Times New Roman" w:hAnsi="Calibri" w:cs="Calibri"/>
                    <w:color w:val="000000"/>
                    <w:sz w:val="22"/>
                  </w:rPr>
                </w:rPrChange>
              </w:rPr>
            </w:pPr>
            <w:ins w:id="7330" w:author="Nate Bachmeier [AWS-SA]" w:date="2023-02-25T11:26:00Z">
              <w:r w:rsidRPr="00E16572">
                <w:rPr>
                  <w:rFonts w:ascii="Calibri" w:eastAsia="Times New Roman" w:hAnsi="Calibri" w:cs="Calibri"/>
                  <w:color w:val="000000"/>
                  <w:sz w:val="22"/>
                </w:rPr>
                <w:t>skydiving</w:t>
              </w:r>
            </w:ins>
          </w:p>
        </w:tc>
        <w:tc>
          <w:tcPr>
            <w:tcW w:w="5348" w:type="dxa"/>
            <w:noWrap/>
            <w:hideMark/>
            <w:tcPrChange w:id="7331" w:author="Nate Bachmeier [AWS-SA]" w:date="2023-02-26T11:07:00Z">
              <w:tcPr>
                <w:tcW w:w="960" w:type="dxa"/>
                <w:tcBorders>
                  <w:top w:val="nil"/>
                  <w:left w:val="nil"/>
                  <w:bottom w:val="nil"/>
                  <w:right w:val="nil"/>
                </w:tcBorders>
                <w:shd w:val="clear" w:color="auto" w:fill="auto"/>
                <w:noWrap/>
                <w:vAlign w:val="bottom"/>
                <w:hideMark/>
              </w:tcPr>
            </w:tcPrChange>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32" w:author="Nate Bachmeier [AWS-SA]" w:date="2023-02-25T11:26:00Z"/>
                <w:rFonts w:ascii="Calibri" w:eastAsia="Times New Roman" w:hAnsi="Calibri" w:cs="Calibri"/>
                <w:color w:val="000000"/>
                <w:sz w:val="22"/>
              </w:rPr>
            </w:pPr>
            <w:ins w:id="7333" w:author="Nate Bachmeier [AWS-SA]" w:date="2023-02-25T11:26:00Z">
              <w:r w:rsidRPr="00E16572">
                <w:rPr>
                  <w:rFonts w:ascii="Calibri" w:eastAsia="Times New Roman" w:hAnsi="Calibri" w:cs="Calibri"/>
                  <w:color w:val="000000"/>
                  <w:sz w:val="22"/>
                </w:rPr>
                <w:t>625</w:t>
              </w:r>
            </w:ins>
          </w:p>
        </w:tc>
      </w:tr>
      <w:tr w:rsidR="00E16572" w:rsidRPr="00E16572" w14:paraId="46F456DB" w14:textId="77777777" w:rsidTr="005D1D3E">
        <w:trPr>
          <w:trHeight w:val="300"/>
          <w:ins w:id="7334" w:author="Nate Bachmeier [AWS-SA]" w:date="2023-02-25T11:26:00Z"/>
          <w:trPrChange w:id="7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36" w:author="Nate Bachmeier [AWS-SA]" w:date="2023-02-26T11:07:00Z">
              <w:tcPr>
                <w:tcW w:w="4740" w:type="dxa"/>
                <w:tcBorders>
                  <w:top w:val="nil"/>
                  <w:left w:val="nil"/>
                  <w:bottom w:val="nil"/>
                  <w:right w:val="nil"/>
                </w:tcBorders>
                <w:shd w:val="clear" w:color="auto" w:fill="auto"/>
                <w:noWrap/>
                <w:vAlign w:val="bottom"/>
                <w:hideMark/>
              </w:tcPr>
            </w:tcPrChange>
          </w:tcPr>
          <w:p w14:paraId="02D53001" w14:textId="77777777" w:rsidR="00E16572" w:rsidRPr="00E16572" w:rsidRDefault="00E16572" w:rsidP="00E16572">
            <w:pPr>
              <w:spacing w:line="240" w:lineRule="auto"/>
              <w:ind w:firstLine="0"/>
              <w:rPr>
                <w:ins w:id="7337" w:author="Nate Bachmeier [AWS-SA]" w:date="2023-02-25T11:26:00Z"/>
                <w:rFonts w:ascii="Calibri" w:eastAsia="Times New Roman" w:hAnsi="Calibri" w:cs="Calibri"/>
                <w:b w:val="0"/>
                <w:bCs w:val="0"/>
                <w:color w:val="000000"/>
                <w:sz w:val="22"/>
                <w:rPrChange w:id="7338" w:author="Nate Bachmeier [AWS-SA]" w:date="2023-02-25T11:29:00Z">
                  <w:rPr>
                    <w:ins w:id="7339" w:author="Nate Bachmeier [AWS-SA]" w:date="2023-02-25T11:26:00Z"/>
                    <w:rFonts w:ascii="Calibri" w:eastAsia="Times New Roman" w:hAnsi="Calibri" w:cs="Calibri"/>
                    <w:color w:val="000000"/>
                    <w:sz w:val="22"/>
                  </w:rPr>
                </w:rPrChange>
              </w:rPr>
            </w:pPr>
            <w:ins w:id="7340" w:author="Nate Bachmeier [AWS-SA]" w:date="2023-02-25T11:26:00Z">
              <w:r w:rsidRPr="00E16572">
                <w:rPr>
                  <w:rFonts w:ascii="Calibri" w:eastAsia="Times New Roman" w:hAnsi="Calibri" w:cs="Calibri"/>
                  <w:color w:val="000000"/>
                  <w:sz w:val="22"/>
                </w:rPr>
                <w:t>slacklining</w:t>
              </w:r>
            </w:ins>
          </w:p>
        </w:tc>
        <w:tc>
          <w:tcPr>
            <w:tcW w:w="5348" w:type="dxa"/>
            <w:noWrap/>
            <w:hideMark/>
            <w:tcPrChange w:id="7341" w:author="Nate Bachmeier [AWS-SA]" w:date="2023-02-26T11:07:00Z">
              <w:tcPr>
                <w:tcW w:w="960" w:type="dxa"/>
                <w:tcBorders>
                  <w:top w:val="nil"/>
                  <w:left w:val="nil"/>
                  <w:bottom w:val="nil"/>
                  <w:right w:val="nil"/>
                </w:tcBorders>
                <w:shd w:val="clear" w:color="auto" w:fill="auto"/>
                <w:noWrap/>
                <w:vAlign w:val="bottom"/>
                <w:hideMark/>
              </w:tcPr>
            </w:tcPrChange>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42" w:author="Nate Bachmeier [AWS-SA]" w:date="2023-02-25T11:26:00Z"/>
                <w:rFonts w:ascii="Calibri" w:eastAsia="Times New Roman" w:hAnsi="Calibri" w:cs="Calibri"/>
                <w:color w:val="000000"/>
                <w:sz w:val="22"/>
              </w:rPr>
            </w:pPr>
            <w:ins w:id="7343" w:author="Nate Bachmeier [AWS-SA]" w:date="2023-02-25T11:26:00Z">
              <w:r w:rsidRPr="00E16572">
                <w:rPr>
                  <w:rFonts w:ascii="Calibri" w:eastAsia="Times New Roman" w:hAnsi="Calibri" w:cs="Calibri"/>
                  <w:color w:val="000000"/>
                  <w:sz w:val="22"/>
                </w:rPr>
                <w:t>737</w:t>
              </w:r>
            </w:ins>
          </w:p>
        </w:tc>
      </w:tr>
      <w:tr w:rsidR="00E16572" w:rsidRPr="00E16572" w14:paraId="0721B7ED" w14:textId="77777777" w:rsidTr="005D1D3E">
        <w:trPr>
          <w:cnfStyle w:val="000000100000" w:firstRow="0" w:lastRow="0" w:firstColumn="0" w:lastColumn="0" w:oddVBand="0" w:evenVBand="0" w:oddHBand="1" w:evenHBand="0" w:firstRowFirstColumn="0" w:firstRowLastColumn="0" w:lastRowFirstColumn="0" w:lastRowLastColumn="0"/>
          <w:trHeight w:val="300"/>
          <w:ins w:id="7344" w:author="Nate Bachmeier [AWS-SA]" w:date="2023-02-25T11:26:00Z"/>
          <w:trPrChange w:id="7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46" w:author="Nate Bachmeier [AWS-SA]" w:date="2023-02-26T11:07:00Z">
              <w:tcPr>
                <w:tcW w:w="4740" w:type="dxa"/>
                <w:tcBorders>
                  <w:top w:val="nil"/>
                  <w:left w:val="nil"/>
                  <w:bottom w:val="nil"/>
                  <w:right w:val="nil"/>
                </w:tcBorders>
                <w:shd w:val="clear" w:color="auto" w:fill="auto"/>
                <w:noWrap/>
                <w:vAlign w:val="bottom"/>
                <w:hideMark/>
              </w:tcPr>
            </w:tcPrChange>
          </w:tcPr>
          <w:p w14:paraId="26B4D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47" w:author="Nate Bachmeier [AWS-SA]" w:date="2023-02-25T11:26:00Z"/>
                <w:rFonts w:ascii="Calibri" w:eastAsia="Times New Roman" w:hAnsi="Calibri" w:cs="Calibri"/>
                <w:b w:val="0"/>
                <w:bCs w:val="0"/>
                <w:color w:val="000000"/>
                <w:sz w:val="22"/>
                <w:rPrChange w:id="7348" w:author="Nate Bachmeier [AWS-SA]" w:date="2023-02-25T11:29:00Z">
                  <w:rPr>
                    <w:ins w:id="7349" w:author="Nate Bachmeier [AWS-SA]" w:date="2023-02-25T11:26:00Z"/>
                    <w:rFonts w:ascii="Calibri" w:eastAsia="Times New Roman" w:hAnsi="Calibri" w:cs="Calibri"/>
                    <w:color w:val="000000"/>
                    <w:sz w:val="22"/>
                  </w:rPr>
                </w:rPrChange>
              </w:rPr>
            </w:pPr>
            <w:ins w:id="7350" w:author="Nate Bachmeier [AWS-SA]" w:date="2023-02-25T11:26:00Z">
              <w:r w:rsidRPr="00E16572">
                <w:rPr>
                  <w:rFonts w:ascii="Calibri" w:eastAsia="Times New Roman" w:hAnsi="Calibri" w:cs="Calibri"/>
                  <w:color w:val="000000"/>
                  <w:sz w:val="22"/>
                </w:rPr>
                <w:t>slapping</w:t>
              </w:r>
            </w:ins>
          </w:p>
        </w:tc>
        <w:tc>
          <w:tcPr>
            <w:tcW w:w="5348" w:type="dxa"/>
            <w:noWrap/>
            <w:hideMark/>
            <w:tcPrChange w:id="7351" w:author="Nate Bachmeier [AWS-SA]" w:date="2023-02-26T11:07:00Z">
              <w:tcPr>
                <w:tcW w:w="960" w:type="dxa"/>
                <w:tcBorders>
                  <w:top w:val="nil"/>
                  <w:left w:val="nil"/>
                  <w:bottom w:val="nil"/>
                  <w:right w:val="nil"/>
                </w:tcBorders>
                <w:shd w:val="clear" w:color="auto" w:fill="auto"/>
                <w:noWrap/>
                <w:vAlign w:val="bottom"/>
                <w:hideMark/>
              </w:tcPr>
            </w:tcPrChange>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52" w:author="Nate Bachmeier [AWS-SA]" w:date="2023-02-25T11:26:00Z"/>
                <w:rFonts w:ascii="Calibri" w:eastAsia="Times New Roman" w:hAnsi="Calibri" w:cs="Calibri"/>
                <w:color w:val="000000"/>
                <w:sz w:val="22"/>
              </w:rPr>
            </w:pPr>
            <w:ins w:id="7353" w:author="Nate Bachmeier [AWS-SA]" w:date="2023-02-25T11:26:00Z">
              <w:r w:rsidRPr="00E16572">
                <w:rPr>
                  <w:rFonts w:ascii="Calibri" w:eastAsia="Times New Roman" w:hAnsi="Calibri" w:cs="Calibri"/>
                  <w:color w:val="000000"/>
                  <w:sz w:val="22"/>
                </w:rPr>
                <w:t>779</w:t>
              </w:r>
            </w:ins>
          </w:p>
        </w:tc>
      </w:tr>
      <w:tr w:rsidR="00E16572" w:rsidRPr="00E16572" w14:paraId="4D40C818" w14:textId="77777777" w:rsidTr="005D1D3E">
        <w:trPr>
          <w:trHeight w:val="300"/>
          <w:ins w:id="7354" w:author="Nate Bachmeier [AWS-SA]" w:date="2023-02-25T11:26:00Z"/>
          <w:trPrChange w:id="7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56" w:author="Nate Bachmeier [AWS-SA]" w:date="2023-02-26T11:07:00Z">
              <w:tcPr>
                <w:tcW w:w="4740" w:type="dxa"/>
                <w:tcBorders>
                  <w:top w:val="nil"/>
                  <w:left w:val="nil"/>
                  <w:bottom w:val="nil"/>
                  <w:right w:val="nil"/>
                </w:tcBorders>
                <w:shd w:val="clear" w:color="auto" w:fill="auto"/>
                <w:noWrap/>
                <w:vAlign w:val="bottom"/>
                <w:hideMark/>
              </w:tcPr>
            </w:tcPrChange>
          </w:tcPr>
          <w:p w14:paraId="3399BCFD" w14:textId="77777777" w:rsidR="00E16572" w:rsidRPr="00E16572" w:rsidRDefault="00E16572" w:rsidP="00E16572">
            <w:pPr>
              <w:spacing w:line="240" w:lineRule="auto"/>
              <w:ind w:firstLine="0"/>
              <w:rPr>
                <w:ins w:id="7357" w:author="Nate Bachmeier [AWS-SA]" w:date="2023-02-25T11:26:00Z"/>
                <w:rFonts w:ascii="Calibri" w:eastAsia="Times New Roman" w:hAnsi="Calibri" w:cs="Calibri"/>
                <w:b w:val="0"/>
                <w:bCs w:val="0"/>
                <w:color w:val="000000"/>
                <w:sz w:val="22"/>
                <w:rPrChange w:id="7358" w:author="Nate Bachmeier [AWS-SA]" w:date="2023-02-25T11:29:00Z">
                  <w:rPr>
                    <w:ins w:id="7359" w:author="Nate Bachmeier [AWS-SA]" w:date="2023-02-25T11:26:00Z"/>
                    <w:rFonts w:ascii="Calibri" w:eastAsia="Times New Roman" w:hAnsi="Calibri" w:cs="Calibri"/>
                    <w:color w:val="000000"/>
                    <w:sz w:val="22"/>
                  </w:rPr>
                </w:rPrChange>
              </w:rPr>
            </w:pPr>
            <w:ins w:id="7360" w:author="Nate Bachmeier [AWS-SA]" w:date="2023-02-25T11:26:00Z">
              <w:r w:rsidRPr="00E16572">
                <w:rPr>
                  <w:rFonts w:ascii="Calibri" w:eastAsia="Times New Roman" w:hAnsi="Calibri" w:cs="Calibri"/>
                  <w:color w:val="000000"/>
                  <w:sz w:val="22"/>
                </w:rPr>
                <w:t>sled dog racing</w:t>
              </w:r>
            </w:ins>
          </w:p>
        </w:tc>
        <w:tc>
          <w:tcPr>
            <w:tcW w:w="5348" w:type="dxa"/>
            <w:noWrap/>
            <w:hideMark/>
            <w:tcPrChange w:id="7361" w:author="Nate Bachmeier [AWS-SA]" w:date="2023-02-26T11:07:00Z">
              <w:tcPr>
                <w:tcW w:w="960" w:type="dxa"/>
                <w:tcBorders>
                  <w:top w:val="nil"/>
                  <w:left w:val="nil"/>
                  <w:bottom w:val="nil"/>
                  <w:right w:val="nil"/>
                </w:tcBorders>
                <w:shd w:val="clear" w:color="auto" w:fill="auto"/>
                <w:noWrap/>
                <w:vAlign w:val="bottom"/>
                <w:hideMark/>
              </w:tcPr>
            </w:tcPrChange>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62" w:author="Nate Bachmeier [AWS-SA]" w:date="2023-02-25T11:26:00Z"/>
                <w:rFonts w:ascii="Calibri" w:eastAsia="Times New Roman" w:hAnsi="Calibri" w:cs="Calibri"/>
                <w:color w:val="000000"/>
                <w:sz w:val="22"/>
              </w:rPr>
            </w:pPr>
            <w:ins w:id="7363" w:author="Nate Bachmeier [AWS-SA]" w:date="2023-02-25T11:26:00Z">
              <w:r w:rsidRPr="00E16572">
                <w:rPr>
                  <w:rFonts w:ascii="Calibri" w:eastAsia="Times New Roman" w:hAnsi="Calibri" w:cs="Calibri"/>
                  <w:color w:val="000000"/>
                  <w:sz w:val="22"/>
                </w:rPr>
                <w:t>735</w:t>
              </w:r>
            </w:ins>
          </w:p>
        </w:tc>
      </w:tr>
      <w:tr w:rsidR="00E16572" w:rsidRPr="00E16572" w14:paraId="043A8F18" w14:textId="77777777" w:rsidTr="005D1D3E">
        <w:trPr>
          <w:cnfStyle w:val="000000100000" w:firstRow="0" w:lastRow="0" w:firstColumn="0" w:lastColumn="0" w:oddVBand="0" w:evenVBand="0" w:oddHBand="1" w:evenHBand="0" w:firstRowFirstColumn="0" w:firstRowLastColumn="0" w:lastRowFirstColumn="0" w:lastRowLastColumn="0"/>
          <w:trHeight w:val="300"/>
          <w:ins w:id="7364" w:author="Nate Bachmeier [AWS-SA]" w:date="2023-02-25T11:26:00Z"/>
          <w:trPrChange w:id="7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66" w:author="Nate Bachmeier [AWS-SA]" w:date="2023-02-26T11:07:00Z">
              <w:tcPr>
                <w:tcW w:w="4740" w:type="dxa"/>
                <w:tcBorders>
                  <w:top w:val="nil"/>
                  <w:left w:val="nil"/>
                  <w:bottom w:val="nil"/>
                  <w:right w:val="nil"/>
                </w:tcBorders>
                <w:shd w:val="clear" w:color="auto" w:fill="auto"/>
                <w:noWrap/>
                <w:vAlign w:val="bottom"/>
                <w:hideMark/>
              </w:tcPr>
            </w:tcPrChange>
          </w:tcPr>
          <w:p w14:paraId="49491CA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67" w:author="Nate Bachmeier [AWS-SA]" w:date="2023-02-25T11:26:00Z"/>
                <w:rFonts w:ascii="Calibri" w:eastAsia="Times New Roman" w:hAnsi="Calibri" w:cs="Calibri"/>
                <w:b w:val="0"/>
                <w:bCs w:val="0"/>
                <w:color w:val="000000"/>
                <w:sz w:val="22"/>
                <w:rPrChange w:id="7368" w:author="Nate Bachmeier [AWS-SA]" w:date="2023-02-25T11:29:00Z">
                  <w:rPr>
                    <w:ins w:id="7369" w:author="Nate Bachmeier [AWS-SA]" w:date="2023-02-25T11:26:00Z"/>
                    <w:rFonts w:ascii="Calibri" w:eastAsia="Times New Roman" w:hAnsi="Calibri" w:cs="Calibri"/>
                    <w:color w:val="000000"/>
                    <w:sz w:val="22"/>
                  </w:rPr>
                </w:rPrChange>
              </w:rPr>
            </w:pPr>
            <w:ins w:id="7370" w:author="Nate Bachmeier [AWS-SA]" w:date="2023-02-25T11:26:00Z">
              <w:r w:rsidRPr="00E16572">
                <w:rPr>
                  <w:rFonts w:ascii="Calibri" w:eastAsia="Times New Roman" w:hAnsi="Calibri" w:cs="Calibri"/>
                  <w:color w:val="000000"/>
                  <w:sz w:val="22"/>
                </w:rPr>
                <w:t>sleeping</w:t>
              </w:r>
            </w:ins>
          </w:p>
        </w:tc>
        <w:tc>
          <w:tcPr>
            <w:tcW w:w="5348" w:type="dxa"/>
            <w:noWrap/>
            <w:hideMark/>
            <w:tcPrChange w:id="7371" w:author="Nate Bachmeier [AWS-SA]" w:date="2023-02-26T11:07:00Z">
              <w:tcPr>
                <w:tcW w:w="960" w:type="dxa"/>
                <w:tcBorders>
                  <w:top w:val="nil"/>
                  <w:left w:val="nil"/>
                  <w:bottom w:val="nil"/>
                  <w:right w:val="nil"/>
                </w:tcBorders>
                <w:shd w:val="clear" w:color="auto" w:fill="auto"/>
                <w:noWrap/>
                <w:vAlign w:val="bottom"/>
                <w:hideMark/>
              </w:tcPr>
            </w:tcPrChange>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72" w:author="Nate Bachmeier [AWS-SA]" w:date="2023-02-25T11:26:00Z"/>
                <w:rFonts w:ascii="Calibri" w:eastAsia="Times New Roman" w:hAnsi="Calibri" w:cs="Calibri"/>
                <w:color w:val="000000"/>
                <w:sz w:val="22"/>
              </w:rPr>
            </w:pPr>
            <w:ins w:id="7373" w:author="Nate Bachmeier [AWS-SA]" w:date="2023-02-25T11:26:00Z">
              <w:r w:rsidRPr="00E16572">
                <w:rPr>
                  <w:rFonts w:ascii="Calibri" w:eastAsia="Times New Roman" w:hAnsi="Calibri" w:cs="Calibri"/>
                  <w:color w:val="000000"/>
                  <w:sz w:val="22"/>
                </w:rPr>
                <w:t>653</w:t>
              </w:r>
            </w:ins>
          </w:p>
        </w:tc>
      </w:tr>
      <w:tr w:rsidR="00E16572" w:rsidRPr="00E16572" w14:paraId="2CEBE0C6" w14:textId="77777777" w:rsidTr="005D1D3E">
        <w:trPr>
          <w:trHeight w:val="300"/>
          <w:ins w:id="7374" w:author="Nate Bachmeier [AWS-SA]" w:date="2023-02-25T11:26:00Z"/>
          <w:trPrChange w:id="7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76" w:author="Nate Bachmeier [AWS-SA]" w:date="2023-02-26T11:07:00Z">
              <w:tcPr>
                <w:tcW w:w="4740" w:type="dxa"/>
                <w:tcBorders>
                  <w:top w:val="nil"/>
                  <w:left w:val="nil"/>
                  <w:bottom w:val="nil"/>
                  <w:right w:val="nil"/>
                </w:tcBorders>
                <w:shd w:val="clear" w:color="auto" w:fill="auto"/>
                <w:noWrap/>
                <w:vAlign w:val="bottom"/>
                <w:hideMark/>
              </w:tcPr>
            </w:tcPrChange>
          </w:tcPr>
          <w:p w14:paraId="55903E12" w14:textId="77777777" w:rsidR="00E16572" w:rsidRPr="00E16572" w:rsidRDefault="00E16572" w:rsidP="00E16572">
            <w:pPr>
              <w:spacing w:line="240" w:lineRule="auto"/>
              <w:ind w:firstLine="0"/>
              <w:rPr>
                <w:ins w:id="7377" w:author="Nate Bachmeier [AWS-SA]" w:date="2023-02-25T11:26:00Z"/>
                <w:rFonts w:ascii="Calibri" w:eastAsia="Times New Roman" w:hAnsi="Calibri" w:cs="Calibri"/>
                <w:b w:val="0"/>
                <w:bCs w:val="0"/>
                <w:color w:val="000000"/>
                <w:sz w:val="22"/>
                <w:rPrChange w:id="7378" w:author="Nate Bachmeier [AWS-SA]" w:date="2023-02-25T11:29:00Z">
                  <w:rPr>
                    <w:ins w:id="7379" w:author="Nate Bachmeier [AWS-SA]" w:date="2023-02-25T11:26:00Z"/>
                    <w:rFonts w:ascii="Calibri" w:eastAsia="Times New Roman" w:hAnsi="Calibri" w:cs="Calibri"/>
                    <w:color w:val="000000"/>
                    <w:sz w:val="22"/>
                  </w:rPr>
                </w:rPrChange>
              </w:rPr>
            </w:pPr>
            <w:ins w:id="7380" w:author="Nate Bachmeier [AWS-SA]" w:date="2023-02-25T11:26:00Z">
              <w:r w:rsidRPr="00E16572">
                <w:rPr>
                  <w:rFonts w:ascii="Calibri" w:eastAsia="Times New Roman" w:hAnsi="Calibri" w:cs="Calibri"/>
                  <w:color w:val="000000"/>
                  <w:sz w:val="22"/>
                </w:rPr>
                <w:t>slicing onion</w:t>
              </w:r>
            </w:ins>
          </w:p>
        </w:tc>
        <w:tc>
          <w:tcPr>
            <w:tcW w:w="5348" w:type="dxa"/>
            <w:noWrap/>
            <w:hideMark/>
            <w:tcPrChange w:id="7381" w:author="Nate Bachmeier [AWS-SA]" w:date="2023-02-26T11:07:00Z">
              <w:tcPr>
                <w:tcW w:w="960" w:type="dxa"/>
                <w:tcBorders>
                  <w:top w:val="nil"/>
                  <w:left w:val="nil"/>
                  <w:bottom w:val="nil"/>
                  <w:right w:val="nil"/>
                </w:tcBorders>
                <w:shd w:val="clear" w:color="auto" w:fill="auto"/>
                <w:noWrap/>
                <w:vAlign w:val="bottom"/>
                <w:hideMark/>
              </w:tcPr>
            </w:tcPrChange>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82" w:author="Nate Bachmeier [AWS-SA]" w:date="2023-02-25T11:26:00Z"/>
                <w:rFonts w:ascii="Calibri" w:eastAsia="Times New Roman" w:hAnsi="Calibri" w:cs="Calibri"/>
                <w:color w:val="000000"/>
                <w:sz w:val="22"/>
              </w:rPr>
            </w:pPr>
            <w:ins w:id="7383" w:author="Nate Bachmeier [AWS-SA]" w:date="2023-02-25T11:26:00Z">
              <w:r w:rsidRPr="00E16572">
                <w:rPr>
                  <w:rFonts w:ascii="Calibri" w:eastAsia="Times New Roman" w:hAnsi="Calibri" w:cs="Calibri"/>
                  <w:color w:val="000000"/>
                  <w:sz w:val="22"/>
                </w:rPr>
                <w:t>529</w:t>
              </w:r>
            </w:ins>
          </w:p>
        </w:tc>
      </w:tr>
      <w:tr w:rsidR="00E16572" w:rsidRPr="00E16572" w14:paraId="6A4D42B2" w14:textId="77777777" w:rsidTr="005D1D3E">
        <w:trPr>
          <w:cnfStyle w:val="000000100000" w:firstRow="0" w:lastRow="0" w:firstColumn="0" w:lastColumn="0" w:oddVBand="0" w:evenVBand="0" w:oddHBand="1" w:evenHBand="0" w:firstRowFirstColumn="0" w:firstRowLastColumn="0" w:lastRowFirstColumn="0" w:lastRowLastColumn="0"/>
          <w:trHeight w:val="300"/>
          <w:ins w:id="7384" w:author="Nate Bachmeier [AWS-SA]" w:date="2023-02-25T11:26:00Z"/>
          <w:trPrChange w:id="7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86" w:author="Nate Bachmeier [AWS-SA]" w:date="2023-02-26T11:07:00Z">
              <w:tcPr>
                <w:tcW w:w="4740" w:type="dxa"/>
                <w:tcBorders>
                  <w:top w:val="nil"/>
                  <w:left w:val="nil"/>
                  <w:bottom w:val="nil"/>
                  <w:right w:val="nil"/>
                </w:tcBorders>
                <w:shd w:val="clear" w:color="auto" w:fill="auto"/>
                <w:noWrap/>
                <w:vAlign w:val="bottom"/>
                <w:hideMark/>
              </w:tcPr>
            </w:tcPrChange>
          </w:tcPr>
          <w:p w14:paraId="701AD4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87" w:author="Nate Bachmeier [AWS-SA]" w:date="2023-02-25T11:26:00Z"/>
                <w:rFonts w:ascii="Calibri" w:eastAsia="Times New Roman" w:hAnsi="Calibri" w:cs="Calibri"/>
                <w:b w:val="0"/>
                <w:bCs w:val="0"/>
                <w:color w:val="000000"/>
                <w:sz w:val="22"/>
                <w:rPrChange w:id="7388" w:author="Nate Bachmeier [AWS-SA]" w:date="2023-02-25T11:29:00Z">
                  <w:rPr>
                    <w:ins w:id="7389" w:author="Nate Bachmeier [AWS-SA]" w:date="2023-02-25T11:26:00Z"/>
                    <w:rFonts w:ascii="Calibri" w:eastAsia="Times New Roman" w:hAnsi="Calibri" w:cs="Calibri"/>
                    <w:color w:val="000000"/>
                    <w:sz w:val="22"/>
                  </w:rPr>
                </w:rPrChange>
              </w:rPr>
            </w:pPr>
            <w:ins w:id="7390" w:author="Nate Bachmeier [AWS-SA]" w:date="2023-02-25T11:26:00Z">
              <w:r w:rsidRPr="00E16572">
                <w:rPr>
                  <w:rFonts w:ascii="Calibri" w:eastAsia="Times New Roman" w:hAnsi="Calibri" w:cs="Calibri"/>
                  <w:color w:val="000000"/>
                  <w:sz w:val="22"/>
                </w:rPr>
                <w:t>smashing</w:t>
              </w:r>
            </w:ins>
          </w:p>
        </w:tc>
        <w:tc>
          <w:tcPr>
            <w:tcW w:w="5348" w:type="dxa"/>
            <w:noWrap/>
            <w:hideMark/>
            <w:tcPrChange w:id="7391" w:author="Nate Bachmeier [AWS-SA]" w:date="2023-02-26T11:07:00Z">
              <w:tcPr>
                <w:tcW w:w="960" w:type="dxa"/>
                <w:tcBorders>
                  <w:top w:val="nil"/>
                  <w:left w:val="nil"/>
                  <w:bottom w:val="nil"/>
                  <w:right w:val="nil"/>
                </w:tcBorders>
                <w:shd w:val="clear" w:color="auto" w:fill="auto"/>
                <w:noWrap/>
                <w:vAlign w:val="bottom"/>
                <w:hideMark/>
              </w:tcPr>
            </w:tcPrChange>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92" w:author="Nate Bachmeier [AWS-SA]" w:date="2023-02-25T11:26:00Z"/>
                <w:rFonts w:ascii="Calibri" w:eastAsia="Times New Roman" w:hAnsi="Calibri" w:cs="Calibri"/>
                <w:color w:val="000000"/>
                <w:sz w:val="22"/>
              </w:rPr>
            </w:pPr>
            <w:ins w:id="7393" w:author="Nate Bachmeier [AWS-SA]" w:date="2023-02-25T11:26:00Z">
              <w:r w:rsidRPr="00E16572">
                <w:rPr>
                  <w:rFonts w:ascii="Calibri" w:eastAsia="Times New Roman" w:hAnsi="Calibri" w:cs="Calibri"/>
                  <w:color w:val="000000"/>
                  <w:sz w:val="22"/>
                </w:rPr>
                <w:t>606</w:t>
              </w:r>
            </w:ins>
          </w:p>
        </w:tc>
      </w:tr>
      <w:tr w:rsidR="00E16572" w:rsidRPr="00E16572" w14:paraId="0C053BE8" w14:textId="77777777" w:rsidTr="005D1D3E">
        <w:trPr>
          <w:trHeight w:val="300"/>
          <w:ins w:id="7394" w:author="Nate Bachmeier [AWS-SA]" w:date="2023-02-25T11:26:00Z"/>
          <w:trPrChange w:id="7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96" w:author="Nate Bachmeier [AWS-SA]" w:date="2023-02-26T11:07:00Z">
              <w:tcPr>
                <w:tcW w:w="4740" w:type="dxa"/>
                <w:tcBorders>
                  <w:top w:val="nil"/>
                  <w:left w:val="nil"/>
                  <w:bottom w:val="nil"/>
                  <w:right w:val="nil"/>
                </w:tcBorders>
                <w:shd w:val="clear" w:color="auto" w:fill="auto"/>
                <w:noWrap/>
                <w:vAlign w:val="bottom"/>
                <w:hideMark/>
              </w:tcPr>
            </w:tcPrChange>
          </w:tcPr>
          <w:p w14:paraId="310491D0" w14:textId="77777777" w:rsidR="00E16572" w:rsidRPr="00E16572" w:rsidRDefault="00E16572" w:rsidP="00E16572">
            <w:pPr>
              <w:spacing w:line="240" w:lineRule="auto"/>
              <w:ind w:firstLine="0"/>
              <w:rPr>
                <w:ins w:id="7397" w:author="Nate Bachmeier [AWS-SA]" w:date="2023-02-25T11:26:00Z"/>
                <w:rFonts w:ascii="Calibri" w:eastAsia="Times New Roman" w:hAnsi="Calibri" w:cs="Calibri"/>
                <w:b w:val="0"/>
                <w:bCs w:val="0"/>
                <w:color w:val="000000"/>
                <w:sz w:val="22"/>
                <w:rPrChange w:id="7398" w:author="Nate Bachmeier [AWS-SA]" w:date="2023-02-25T11:29:00Z">
                  <w:rPr>
                    <w:ins w:id="7399" w:author="Nate Bachmeier [AWS-SA]" w:date="2023-02-25T11:26:00Z"/>
                    <w:rFonts w:ascii="Calibri" w:eastAsia="Times New Roman" w:hAnsi="Calibri" w:cs="Calibri"/>
                    <w:color w:val="000000"/>
                    <w:sz w:val="22"/>
                  </w:rPr>
                </w:rPrChange>
              </w:rPr>
            </w:pPr>
            <w:ins w:id="7400" w:author="Nate Bachmeier [AWS-SA]" w:date="2023-02-25T11:26:00Z">
              <w:r w:rsidRPr="00E16572">
                <w:rPr>
                  <w:rFonts w:ascii="Calibri" w:eastAsia="Times New Roman" w:hAnsi="Calibri" w:cs="Calibri"/>
                  <w:color w:val="000000"/>
                  <w:sz w:val="22"/>
                </w:rPr>
                <w:t>smelling feet</w:t>
              </w:r>
            </w:ins>
          </w:p>
        </w:tc>
        <w:tc>
          <w:tcPr>
            <w:tcW w:w="5348" w:type="dxa"/>
            <w:noWrap/>
            <w:hideMark/>
            <w:tcPrChange w:id="7401" w:author="Nate Bachmeier [AWS-SA]" w:date="2023-02-26T11:07:00Z">
              <w:tcPr>
                <w:tcW w:w="960" w:type="dxa"/>
                <w:tcBorders>
                  <w:top w:val="nil"/>
                  <w:left w:val="nil"/>
                  <w:bottom w:val="nil"/>
                  <w:right w:val="nil"/>
                </w:tcBorders>
                <w:shd w:val="clear" w:color="auto" w:fill="auto"/>
                <w:noWrap/>
                <w:vAlign w:val="bottom"/>
                <w:hideMark/>
              </w:tcPr>
            </w:tcPrChange>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02" w:author="Nate Bachmeier [AWS-SA]" w:date="2023-02-25T11:26:00Z"/>
                <w:rFonts w:ascii="Calibri" w:eastAsia="Times New Roman" w:hAnsi="Calibri" w:cs="Calibri"/>
                <w:color w:val="000000"/>
                <w:sz w:val="22"/>
              </w:rPr>
            </w:pPr>
            <w:ins w:id="7403" w:author="Nate Bachmeier [AWS-SA]" w:date="2023-02-25T11:26:00Z">
              <w:r w:rsidRPr="00E16572">
                <w:rPr>
                  <w:rFonts w:ascii="Calibri" w:eastAsia="Times New Roman" w:hAnsi="Calibri" w:cs="Calibri"/>
                  <w:color w:val="000000"/>
                  <w:sz w:val="22"/>
                </w:rPr>
                <w:t>558</w:t>
              </w:r>
            </w:ins>
          </w:p>
        </w:tc>
      </w:tr>
      <w:tr w:rsidR="00E16572" w:rsidRPr="00E16572" w14:paraId="79DA07D1" w14:textId="77777777" w:rsidTr="005D1D3E">
        <w:trPr>
          <w:cnfStyle w:val="000000100000" w:firstRow="0" w:lastRow="0" w:firstColumn="0" w:lastColumn="0" w:oddVBand="0" w:evenVBand="0" w:oddHBand="1" w:evenHBand="0" w:firstRowFirstColumn="0" w:firstRowLastColumn="0" w:lastRowFirstColumn="0" w:lastRowLastColumn="0"/>
          <w:trHeight w:val="300"/>
          <w:ins w:id="7404" w:author="Nate Bachmeier [AWS-SA]" w:date="2023-02-25T11:26:00Z"/>
          <w:trPrChange w:id="7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06" w:author="Nate Bachmeier [AWS-SA]" w:date="2023-02-26T11:07:00Z">
              <w:tcPr>
                <w:tcW w:w="4740" w:type="dxa"/>
                <w:tcBorders>
                  <w:top w:val="nil"/>
                  <w:left w:val="nil"/>
                  <w:bottom w:val="nil"/>
                  <w:right w:val="nil"/>
                </w:tcBorders>
                <w:shd w:val="clear" w:color="auto" w:fill="auto"/>
                <w:noWrap/>
                <w:vAlign w:val="bottom"/>
                <w:hideMark/>
              </w:tcPr>
            </w:tcPrChange>
          </w:tcPr>
          <w:p w14:paraId="3FD7E4F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07" w:author="Nate Bachmeier [AWS-SA]" w:date="2023-02-25T11:26:00Z"/>
                <w:rFonts w:ascii="Calibri" w:eastAsia="Times New Roman" w:hAnsi="Calibri" w:cs="Calibri"/>
                <w:b w:val="0"/>
                <w:bCs w:val="0"/>
                <w:color w:val="000000"/>
                <w:sz w:val="22"/>
                <w:rPrChange w:id="7408" w:author="Nate Bachmeier [AWS-SA]" w:date="2023-02-25T11:29:00Z">
                  <w:rPr>
                    <w:ins w:id="7409" w:author="Nate Bachmeier [AWS-SA]" w:date="2023-02-25T11:26:00Z"/>
                    <w:rFonts w:ascii="Calibri" w:eastAsia="Times New Roman" w:hAnsi="Calibri" w:cs="Calibri"/>
                    <w:color w:val="000000"/>
                    <w:sz w:val="22"/>
                  </w:rPr>
                </w:rPrChange>
              </w:rPr>
            </w:pPr>
            <w:ins w:id="7410" w:author="Nate Bachmeier [AWS-SA]" w:date="2023-02-25T11:26:00Z">
              <w:r w:rsidRPr="00E16572">
                <w:rPr>
                  <w:rFonts w:ascii="Calibri" w:eastAsia="Times New Roman" w:hAnsi="Calibri" w:cs="Calibri"/>
                  <w:color w:val="000000"/>
                  <w:sz w:val="22"/>
                </w:rPr>
                <w:t>smoking</w:t>
              </w:r>
            </w:ins>
          </w:p>
        </w:tc>
        <w:tc>
          <w:tcPr>
            <w:tcW w:w="5348" w:type="dxa"/>
            <w:noWrap/>
            <w:hideMark/>
            <w:tcPrChange w:id="7411" w:author="Nate Bachmeier [AWS-SA]" w:date="2023-02-26T11:07:00Z">
              <w:tcPr>
                <w:tcW w:w="960" w:type="dxa"/>
                <w:tcBorders>
                  <w:top w:val="nil"/>
                  <w:left w:val="nil"/>
                  <w:bottom w:val="nil"/>
                  <w:right w:val="nil"/>
                </w:tcBorders>
                <w:shd w:val="clear" w:color="auto" w:fill="auto"/>
                <w:noWrap/>
                <w:vAlign w:val="bottom"/>
                <w:hideMark/>
              </w:tcPr>
            </w:tcPrChange>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12" w:author="Nate Bachmeier [AWS-SA]" w:date="2023-02-25T11:26:00Z"/>
                <w:rFonts w:ascii="Calibri" w:eastAsia="Times New Roman" w:hAnsi="Calibri" w:cs="Calibri"/>
                <w:color w:val="000000"/>
                <w:sz w:val="22"/>
              </w:rPr>
            </w:pPr>
            <w:ins w:id="7413" w:author="Nate Bachmeier [AWS-SA]" w:date="2023-02-25T11:26:00Z">
              <w:r w:rsidRPr="00E16572">
                <w:rPr>
                  <w:rFonts w:ascii="Calibri" w:eastAsia="Times New Roman" w:hAnsi="Calibri" w:cs="Calibri"/>
                  <w:color w:val="000000"/>
                  <w:sz w:val="22"/>
                </w:rPr>
                <w:t>250</w:t>
              </w:r>
            </w:ins>
          </w:p>
        </w:tc>
      </w:tr>
      <w:tr w:rsidR="00E16572" w:rsidRPr="00E16572" w14:paraId="55F8C8DA" w14:textId="77777777" w:rsidTr="005D1D3E">
        <w:trPr>
          <w:trHeight w:val="300"/>
          <w:ins w:id="7414" w:author="Nate Bachmeier [AWS-SA]" w:date="2023-02-25T11:26:00Z"/>
          <w:trPrChange w:id="7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16" w:author="Nate Bachmeier [AWS-SA]" w:date="2023-02-26T11:07:00Z">
              <w:tcPr>
                <w:tcW w:w="4740" w:type="dxa"/>
                <w:tcBorders>
                  <w:top w:val="nil"/>
                  <w:left w:val="nil"/>
                  <w:bottom w:val="nil"/>
                  <w:right w:val="nil"/>
                </w:tcBorders>
                <w:shd w:val="clear" w:color="auto" w:fill="auto"/>
                <w:noWrap/>
                <w:vAlign w:val="bottom"/>
                <w:hideMark/>
              </w:tcPr>
            </w:tcPrChange>
          </w:tcPr>
          <w:p w14:paraId="3C6AC886" w14:textId="77777777" w:rsidR="00E16572" w:rsidRPr="00E16572" w:rsidRDefault="00E16572" w:rsidP="00E16572">
            <w:pPr>
              <w:spacing w:line="240" w:lineRule="auto"/>
              <w:ind w:firstLine="0"/>
              <w:rPr>
                <w:ins w:id="7417" w:author="Nate Bachmeier [AWS-SA]" w:date="2023-02-25T11:26:00Z"/>
                <w:rFonts w:ascii="Calibri" w:eastAsia="Times New Roman" w:hAnsi="Calibri" w:cs="Calibri"/>
                <w:b w:val="0"/>
                <w:bCs w:val="0"/>
                <w:color w:val="000000"/>
                <w:sz w:val="22"/>
                <w:rPrChange w:id="7418" w:author="Nate Bachmeier [AWS-SA]" w:date="2023-02-25T11:29:00Z">
                  <w:rPr>
                    <w:ins w:id="7419" w:author="Nate Bachmeier [AWS-SA]" w:date="2023-02-25T11:26:00Z"/>
                    <w:rFonts w:ascii="Calibri" w:eastAsia="Times New Roman" w:hAnsi="Calibri" w:cs="Calibri"/>
                    <w:color w:val="000000"/>
                    <w:sz w:val="22"/>
                  </w:rPr>
                </w:rPrChange>
              </w:rPr>
            </w:pPr>
            <w:ins w:id="7420" w:author="Nate Bachmeier [AWS-SA]" w:date="2023-02-25T11:26:00Z">
              <w:r w:rsidRPr="00E16572">
                <w:rPr>
                  <w:rFonts w:ascii="Calibri" w:eastAsia="Times New Roman" w:hAnsi="Calibri" w:cs="Calibri"/>
                  <w:color w:val="000000"/>
                  <w:sz w:val="22"/>
                </w:rPr>
                <w:t>smoking hookah</w:t>
              </w:r>
            </w:ins>
          </w:p>
        </w:tc>
        <w:tc>
          <w:tcPr>
            <w:tcW w:w="5348" w:type="dxa"/>
            <w:noWrap/>
            <w:hideMark/>
            <w:tcPrChange w:id="7421" w:author="Nate Bachmeier [AWS-SA]" w:date="2023-02-26T11:07:00Z">
              <w:tcPr>
                <w:tcW w:w="960" w:type="dxa"/>
                <w:tcBorders>
                  <w:top w:val="nil"/>
                  <w:left w:val="nil"/>
                  <w:bottom w:val="nil"/>
                  <w:right w:val="nil"/>
                </w:tcBorders>
                <w:shd w:val="clear" w:color="auto" w:fill="auto"/>
                <w:noWrap/>
                <w:vAlign w:val="bottom"/>
                <w:hideMark/>
              </w:tcPr>
            </w:tcPrChange>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22" w:author="Nate Bachmeier [AWS-SA]" w:date="2023-02-25T11:26:00Z"/>
                <w:rFonts w:ascii="Calibri" w:eastAsia="Times New Roman" w:hAnsi="Calibri" w:cs="Calibri"/>
                <w:color w:val="000000"/>
                <w:sz w:val="22"/>
              </w:rPr>
            </w:pPr>
            <w:ins w:id="7423" w:author="Nate Bachmeier [AWS-SA]" w:date="2023-02-25T11:26:00Z">
              <w:r w:rsidRPr="00E16572">
                <w:rPr>
                  <w:rFonts w:ascii="Calibri" w:eastAsia="Times New Roman" w:hAnsi="Calibri" w:cs="Calibri"/>
                  <w:color w:val="000000"/>
                  <w:sz w:val="22"/>
                </w:rPr>
                <w:t>597</w:t>
              </w:r>
            </w:ins>
          </w:p>
        </w:tc>
      </w:tr>
      <w:tr w:rsidR="00E16572" w:rsidRPr="00E16572" w14:paraId="2E430949" w14:textId="77777777" w:rsidTr="005D1D3E">
        <w:trPr>
          <w:cnfStyle w:val="000000100000" w:firstRow="0" w:lastRow="0" w:firstColumn="0" w:lastColumn="0" w:oddVBand="0" w:evenVBand="0" w:oddHBand="1" w:evenHBand="0" w:firstRowFirstColumn="0" w:firstRowLastColumn="0" w:lastRowFirstColumn="0" w:lastRowLastColumn="0"/>
          <w:trHeight w:val="300"/>
          <w:ins w:id="7424" w:author="Nate Bachmeier [AWS-SA]" w:date="2023-02-25T11:26:00Z"/>
          <w:trPrChange w:id="7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26" w:author="Nate Bachmeier [AWS-SA]" w:date="2023-02-26T11:07:00Z">
              <w:tcPr>
                <w:tcW w:w="4740" w:type="dxa"/>
                <w:tcBorders>
                  <w:top w:val="nil"/>
                  <w:left w:val="nil"/>
                  <w:bottom w:val="nil"/>
                  <w:right w:val="nil"/>
                </w:tcBorders>
                <w:shd w:val="clear" w:color="auto" w:fill="auto"/>
                <w:noWrap/>
                <w:vAlign w:val="bottom"/>
                <w:hideMark/>
              </w:tcPr>
            </w:tcPrChange>
          </w:tcPr>
          <w:p w14:paraId="443E2D7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27" w:author="Nate Bachmeier [AWS-SA]" w:date="2023-02-25T11:26:00Z"/>
                <w:rFonts w:ascii="Calibri" w:eastAsia="Times New Roman" w:hAnsi="Calibri" w:cs="Calibri"/>
                <w:b w:val="0"/>
                <w:bCs w:val="0"/>
                <w:color w:val="000000"/>
                <w:sz w:val="22"/>
                <w:rPrChange w:id="7428" w:author="Nate Bachmeier [AWS-SA]" w:date="2023-02-25T11:29:00Z">
                  <w:rPr>
                    <w:ins w:id="7429" w:author="Nate Bachmeier [AWS-SA]" w:date="2023-02-25T11:26:00Z"/>
                    <w:rFonts w:ascii="Calibri" w:eastAsia="Times New Roman" w:hAnsi="Calibri" w:cs="Calibri"/>
                    <w:color w:val="000000"/>
                    <w:sz w:val="22"/>
                  </w:rPr>
                </w:rPrChange>
              </w:rPr>
            </w:pPr>
            <w:ins w:id="7430" w:author="Nate Bachmeier [AWS-SA]" w:date="2023-02-25T11:26:00Z">
              <w:r w:rsidRPr="00E16572">
                <w:rPr>
                  <w:rFonts w:ascii="Calibri" w:eastAsia="Times New Roman" w:hAnsi="Calibri" w:cs="Calibri"/>
                  <w:color w:val="000000"/>
                  <w:sz w:val="22"/>
                </w:rPr>
                <w:t>smoking pipe</w:t>
              </w:r>
            </w:ins>
          </w:p>
        </w:tc>
        <w:tc>
          <w:tcPr>
            <w:tcW w:w="5348" w:type="dxa"/>
            <w:noWrap/>
            <w:hideMark/>
            <w:tcPrChange w:id="7431" w:author="Nate Bachmeier [AWS-SA]" w:date="2023-02-26T11:07:00Z">
              <w:tcPr>
                <w:tcW w:w="960" w:type="dxa"/>
                <w:tcBorders>
                  <w:top w:val="nil"/>
                  <w:left w:val="nil"/>
                  <w:bottom w:val="nil"/>
                  <w:right w:val="nil"/>
                </w:tcBorders>
                <w:shd w:val="clear" w:color="auto" w:fill="auto"/>
                <w:noWrap/>
                <w:vAlign w:val="bottom"/>
                <w:hideMark/>
              </w:tcPr>
            </w:tcPrChange>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32" w:author="Nate Bachmeier [AWS-SA]" w:date="2023-02-25T11:26:00Z"/>
                <w:rFonts w:ascii="Calibri" w:eastAsia="Times New Roman" w:hAnsi="Calibri" w:cs="Calibri"/>
                <w:color w:val="000000"/>
                <w:sz w:val="22"/>
              </w:rPr>
            </w:pPr>
            <w:ins w:id="7433" w:author="Nate Bachmeier [AWS-SA]" w:date="2023-02-25T11:26:00Z">
              <w:r w:rsidRPr="00E16572">
                <w:rPr>
                  <w:rFonts w:ascii="Calibri" w:eastAsia="Times New Roman" w:hAnsi="Calibri" w:cs="Calibri"/>
                  <w:color w:val="000000"/>
                  <w:sz w:val="22"/>
                </w:rPr>
                <w:t>541</w:t>
              </w:r>
            </w:ins>
          </w:p>
        </w:tc>
      </w:tr>
      <w:tr w:rsidR="00E16572" w:rsidRPr="00E16572" w14:paraId="4B81D3C6" w14:textId="77777777" w:rsidTr="005D1D3E">
        <w:trPr>
          <w:trHeight w:val="300"/>
          <w:ins w:id="7434" w:author="Nate Bachmeier [AWS-SA]" w:date="2023-02-25T11:26:00Z"/>
          <w:trPrChange w:id="7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36" w:author="Nate Bachmeier [AWS-SA]" w:date="2023-02-26T11:07:00Z">
              <w:tcPr>
                <w:tcW w:w="4740" w:type="dxa"/>
                <w:tcBorders>
                  <w:top w:val="nil"/>
                  <w:left w:val="nil"/>
                  <w:bottom w:val="nil"/>
                  <w:right w:val="nil"/>
                </w:tcBorders>
                <w:shd w:val="clear" w:color="auto" w:fill="auto"/>
                <w:noWrap/>
                <w:vAlign w:val="bottom"/>
                <w:hideMark/>
              </w:tcPr>
            </w:tcPrChange>
          </w:tcPr>
          <w:p w14:paraId="5CC805FE" w14:textId="77777777" w:rsidR="00E16572" w:rsidRPr="00E16572" w:rsidRDefault="00E16572" w:rsidP="00E16572">
            <w:pPr>
              <w:spacing w:line="240" w:lineRule="auto"/>
              <w:ind w:firstLine="0"/>
              <w:rPr>
                <w:ins w:id="7437" w:author="Nate Bachmeier [AWS-SA]" w:date="2023-02-25T11:26:00Z"/>
                <w:rFonts w:ascii="Calibri" w:eastAsia="Times New Roman" w:hAnsi="Calibri" w:cs="Calibri"/>
                <w:b w:val="0"/>
                <w:bCs w:val="0"/>
                <w:color w:val="000000"/>
                <w:sz w:val="22"/>
                <w:rPrChange w:id="7438" w:author="Nate Bachmeier [AWS-SA]" w:date="2023-02-25T11:29:00Z">
                  <w:rPr>
                    <w:ins w:id="7439" w:author="Nate Bachmeier [AWS-SA]" w:date="2023-02-25T11:26:00Z"/>
                    <w:rFonts w:ascii="Calibri" w:eastAsia="Times New Roman" w:hAnsi="Calibri" w:cs="Calibri"/>
                    <w:color w:val="000000"/>
                    <w:sz w:val="22"/>
                  </w:rPr>
                </w:rPrChange>
              </w:rPr>
            </w:pPr>
            <w:ins w:id="7440" w:author="Nate Bachmeier [AWS-SA]" w:date="2023-02-25T11:26:00Z">
              <w:r w:rsidRPr="00E16572">
                <w:rPr>
                  <w:rFonts w:ascii="Calibri" w:eastAsia="Times New Roman" w:hAnsi="Calibri" w:cs="Calibri"/>
                  <w:color w:val="000000"/>
                  <w:sz w:val="22"/>
                </w:rPr>
                <w:t>snatch weight lifting</w:t>
              </w:r>
            </w:ins>
          </w:p>
        </w:tc>
        <w:tc>
          <w:tcPr>
            <w:tcW w:w="5348" w:type="dxa"/>
            <w:noWrap/>
            <w:hideMark/>
            <w:tcPrChange w:id="7441" w:author="Nate Bachmeier [AWS-SA]" w:date="2023-02-26T11:07:00Z">
              <w:tcPr>
                <w:tcW w:w="960" w:type="dxa"/>
                <w:tcBorders>
                  <w:top w:val="nil"/>
                  <w:left w:val="nil"/>
                  <w:bottom w:val="nil"/>
                  <w:right w:val="nil"/>
                </w:tcBorders>
                <w:shd w:val="clear" w:color="auto" w:fill="auto"/>
                <w:noWrap/>
                <w:vAlign w:val="bottom"/>
                <w:hideMark/>
              </w:tcPr>
            </w:tcPrChange>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42" w:author="Nate Bachmeier [AWS-SA]" w:date="2023-02-25T11:26:00Z"/>
                <w:rFonts w:ascii="Calibri" w:eastAsia="Times New Roman" w:hAnsi="Calibri" w:cs="Calibri"/>
                <w:color w:val="000000"/>
                <w:sz w:val="22"/>
              </w:rPr>
            </w:pPr>
            <w:ins w:id="7443" w:author="Nate Bachmeier [AWS-SA]" w:date="2023-02-25T11:26:00Z">
              <w:r w:rsidRPr="00E16572">
                <w:rPr>
                  <w:rFonts w:ascii="Calibri" w:eastAsia="Times New Roman" w:hAnsi="Calibri" w:cs="Calibri"/>
                  <w:color w:val="000000"/>
                  <w:sz w:val="22"/>
                </w:rPr>
                <w:t>829</w:t>
              </w:r>
            </w:ins>
          </w:p>
        </w:tc>
      </w:tr>
      <w:tr w:rsidR="00E16572" w:rsidRPr="00E16572" w14:paraId="222ADE16" w14:textId="77777777" w:rsidTr="005D1D3E">
        <w:trPr>
          <w:cnfStyle w:val="000000100000" w:firstRow="0" w:lastRow="0" w:firstColumn="0" w:lastColumn="0" w:oddVBand="0" w:evenVBand="0" w:oddHBand="1" w:evenHBand="0" w:firstRowFirstColumn="0" w:firstRowLastColumn="0" w:lastRowFirstColumn="0" w:lastRowLastColumn="0"/>
          <w:trHeight w:val="300"/>
          <w:ins w:id="7444" w:author="Nate Bachmeier [AWS-SA]" w:date="2023-02-25T11:26:00Z"/>
          <w:trPrChange w:id="7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46" w:author="Nate Bachmeier [AWS-SA]" w:date="2023-02-26T11:07:00Z">
              <w:tcPr>
                <w:tcW w:w="4740" w:type="dxa"/>
                <w:tcBorders>
                  <w:top w:val="nil"/>
                  <w:left w:val="nil"/>
                  <w:bottom w:val="nil"/>
                  <w:right w:val="nil"/>
                </w:tcBorders>
                <w:shd w:val="clear" w:color="auto" w:fill="auto"/>
                <w:noWrap/>
                <w:vAlign w:val="bottom"/>
                <w:hideMark/>
              </w:tcPr>
            </w:tcPrChange>
          </w:tcPr>
          <w:p w14:paraId="4EA63F0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47" w:author="Nate Bachmeier [AWS-SA]" w:date="2023-02-25T11:26:00Z"/>
                <w:rFonts w:ascii="Calibri" w:eastAsia="Times New Roman" w:hAnsi="Calibri" w:cs="Calibri"/>
                <w:b w:val="0"/>
                <w:bCs w:val="0"/>
                <w:color w:val="000000"/>
                <w:sz w:val="22"/>
                <w:rPrChange w:id="7448" w:author="Nate Bachmeier [AWS-SA]" w:date="2023-02-25T11:29:00Z">
                  <w:rPr>
                    <w:ins w:id="7449" w:author="Nate Bachmeier [AWS-SA]" w:date="2023-02-25T11:26:00Z"/>
                    <w:rFonts w:ascii="Calibri" w:eastAsia="Times New Roman" w:hAnsi="Calibri" w:cs="Calibri"/>
                    <w:color w:val="000000"/>
                    <w:sz w:val="22"/>
                  </w:rPr>
                </w:rPrChange>
              </w:rPr>
            </w:pPr>
            <w:ins w:id="7450" w:author="Nate Bachmeier [AWS-SA]" w:date="2023-02-25T11:26:00Z">
              <w:r w:rsidRPr="00E16572">
                <w:rPr>
                  <w:rFonts w:ascii="Calibri" w:eastAsia="Times New Roman" w:hAnsi="Calibri" w:cs="Calibri"/>
                  <w:color w:val="000000"/>
                  <w:sz w:val="22"/>
                </w:rPr>
                <w:t>sneezing</w:t>
              </w:r>
            </w:ins>
          </w:p>
        </w:tc>
        <w:tc>
          <w:tcPr>
            <w:tcW w:w="5348" w:type="dxa"/>
            <w:noWrap/>
            <w:hideMark/>
            <w:tcPrChange w:id="7451" w:author="Nate Bachmeier [AWS-SA]" w:date="2023-02-26T11:07:00Z">
              <w:tcPr>
                <w:tcW w:w="960" w:type="dxa"/>
                <w:tcBorders>
                  <w:top w:val="nil"/>
                  <w:left w:val="nil"/>
                  <w:bottom w:val="nil"/>
                  <w:right w:val="nil"/>
                </w:tcBorders>
                <w:shd w:val="clear" w:color="auto" w:fill="auto"/>
                <w:noWrap/>
                <w:vAlign w:val="bottom"/>
                <w:hideMark/>
              </w:tcPr>
            </w:tcPrChange>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52" w:author="Nate Bachmeier [AWS-SA]" w:date="2023-02-25T11:26:00Z"/>
                <w:rFonts w:ascii="Calibri" w:eastAsia="Times New Roman" w:hAnsi="Calibri" w:cs="Calibri"/>
                <w:color w:val="000000"/>
                <w:sz w:val="22"/>
              </w:rPr>
            </w:pPr>
            <w:ins w:id="7453" w:author="Nate Bachmeier [AWS-SA]" w:date="2023-02-25T11:26:00Z">
              <w:r w:rsidRPr="00E16572">
                <w:rPr>
                  <w:rFonts w:ascii="Calibri" w:eastAsia="Times New Roman" w:hAnsi="Calibri" w:cs="Calibri"/>
                  <w:color w:val="000000"/>
                  <w:sz w:val="22"/>
                </w:rPr>
                <w:t>674</w:t>
              </w:r>
            </w:ins>
          </w:p>
        </w:tc>
      </w:tr>
      <w:tr w:rsidR="00E16572" w:rsidRPr="00E16572" w14:paraId="20929003" w14:textId="77777777" w:rsidTr="005D1D3E">
        <w:trPr>
          <w:trHeight w:val="300"/>
          <w:ins w:id="7454" w:author="Nate Bachmeier [AWS-SA]" w:date="2023-02-25T11:26:00Z"/>
          <w:trPrChange w:id="7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56" w:author="Nate Bachmeier [AWS-SA]" w:date="2023-02-26T11:07:00Z">
              <w:tcPr>
                <w:tcW w:w="4740" w:type="dxa"/>
                <w:tcBorders>
                  <w:top w:val="nil"/>
                  <w:left w:val="nil"/>
                  <w:bottom w:val="nil"/>
                  <w:right w:val="nil"/>
                </w:tcBorders>
                <w:shd w:val="clear" w:color="auto" w:fill="auto"/>
                <w:noWrap/>
                <w:vAlign w:val="bottom"/>
                <w:hideMark/>
              </w:tcPr>
            </w:tcPrChange>
          </w:tcPr>
          <w:p w14:paraId="6196BE31" w14:textId="77777777" w:rsidR="00E16572" w:rsidRPr="00E16572" w:rsidRDefault="00E16572" w:rsidP="00E16572">
            <w:pPr>
              <w:spacing w:line="240" w:lineRule="auto"/>
              <w:ind w:firstLine="0"/>
              <w:rPr>
                <w:ins w:id="7457" w:author="Nate Bachmeier [AWS-SA]" w:date="2023-02-25T11:26:00Z"/>
                <w:rFonts w:ascii="Calibri" w:eastAsia="Times New Roman" w:hAnsi="Calibri" w:cs="Calibri"/>
                <w:b w:val="0"/>
                <w:bCs w:val="0"/>
                <w:color w:val="000000"/>
                <w:sz w:val="22"/>
                <w:rPrChange w:id="7458" w:author="Nate Bachmeier [AWS-SA]" w:date="2023-02-25T11:29:00Z">
                  <w:rPr>
                    <w:ins w:id="7459" w:author="Nate Bachmeier [AWS-SA]" w:date="2023-02-25T11:26:00Z"/>
                    <w:rFonts w:ascii="Calibri" w:eastAsia="Times New Roman" w:hAnsi="Calibri" w:cs="Calibri"/>
                    <w:color w:val="000000"/>
                    <w:sz w:val="22"/>
                  </w:rPr>
                </w:rPrChange>
              </w:rPr>
            </w:pPr>
            <w:ins w:id="7460" w:author="Nate Bachmeier [AWS-SA]" w:date="2023-02-25T11:26:00Z">
              <w:r w:rsidRPr="00E16572">
                <w:rPr>
                  <w:rFonts w:ascii="Calibri" w:eastAsia="Times New Roman" w:hAnsi="Calibri" w:cs="Calibri"/>
                  <w:color w:val="000000"/>
                  <w:sz w:val="22"/>
                </w:rPr>
                <w:t>snorkeling</w:t>
              </w:r>
            </w:ins>
          </w:p>
        </w:tc>
        <w:tc>
          <w:tcPr>
            <w:tcW w:w="5348" w:type="dxa"/>
            <w:noWrap/>
            <w:hideMark/>
            <w:tcPrChange w:id="7461" w:author="Nate Bachmeier [AWS-SA]" w:date="2023-02-26T11:07:00Z">
              <w:tcPr>
                <w:tcW w:w="960" w:type="dxa"/>
                <w:tcBorders>
                  <w:top w:val="nil"/>
                  <w:left w:val="nil"/>
                  <w:bottom w:val="nil"/>
                  <w:right w:val="nil"/>
                </w:tcBorders>
                <w:shd w:val="clear" w:color="auto" w:fill="auto"/>
                <w:noWrap/>
                <w:vAlign w:val="bottom"/>
                <w:hideMark/>
              </w:tcPr>
            </w:tcPrChange>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62" w:author="Nate Bachmeier [AWS-SA]" w:date="2023-02-25T11:26:00Z"/>
                <w:rFonts w:ascii="Calibri" w:eastAsia="Times New Roman" w:hAnsi="Calibri" w:cs="Calibri"/>
                <w:color w:val="000000"/>
                <w:sz w:val="22"/>
              </w:rPr>
            </w:pPr>
            <w:ins w:id="7463" w:author="Nate Bachmeier [AWS-SA]" w:date="2023-02-25T11:26:00Z">
              <w:r w:rsidRPr="00E16572">
                <w:rPr>
                  <w:rFonts w:ascii="Calibri" w:eastAsia="Times New Roman" w:hAnsi="Calibri" w:cs="Calibri"/>
                  <w:color w:val="000000"/>
                  <w:sz w:val="22"/>
                </w:rPr>
                <w:t>576</w:t>
              </w:r>
            </w:ins>
          </w:p>
        </w:tc>
      </w:tr>
      <w:tr w:rsidR="00E16572" w:rsidRPr="00E16572" w14:paraId="08FFEE1E" w14:textId="77777777" w:rsidTr="005D1D3E">
        <w:trPr>
          <w:cnfStyle w:val="000000100000" w:firstRow="0" w:lastRow="0" w:firstColumn="0" w:lastColumn="0" w:oddVBand="0" w:evenVBand="0" w:oddHBand="1" w:evenHBand="0" w:firstRowFirstColumn="0" w:firstRowLastColumn="0" w:lastRowFirstColumn="0" w:lastRowLastColumn="0"/>
          <w:trHeight w:val="300"/>
          <w:ins w:id="7464" w:author="Nate Bachmeier [AWS-SA]" w:date="2023-02-25T11:26:00Z"/>
          <w:trPrChange w:id="7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66" w:author="Nate Bachmeier [AWS-SA]" w:date="2023-02-26T11:07:00Z">
              <w:tcPr>
                <w:tcW w:w="4740" w:type="dxa"/>
                <w:tcBorders>
                  <w:top w:val="nil"/>
                  <w:left w:val="nil"/>
                  <w:bottom w:val="nil"/>
                  <w:right w:val="nil"/>
                </w:tcBorders>
                <w:shd w:val="clear" w:color="auto" w:fill="auto"/>
                <w:noWrap/>
                <w:vAlign w:val="bottom"/>
                <w:hideMark/>
              </w:tcPr>
            </w:tcPrChange>
          </w:tcPr>
          <w:p w14:paraId="31AB99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67" w:author="Nate Bachmeier [AWS-SA]" w:date="2023-02-25T11:26:00Z"/>
                <w:rFonts w:ascii="Calibri" w:eastAsia="Times New Roman" w:hAnsi="Calibri" w:cs="Calibri"/>
                <w:b w:val="0"/>
                <w:bCs w:val="0"/>
                <w:color w:val="000000"/>
                <w:sz w:val="22"/>
                <w:rPrChange w:id="7468" w:author="Nate Bachmeier [AWS-SA]" w:date="2023-02-25T11:29:00Z">
                  <w:rPr>
                    <w:ins w:id="7469" w:author="Nate Bachmeier [AWS-SA]" w:date="2023-02-25T11:26:00Z"/>
                    <w:rFonts w:ascii="Calibri" w:eastAsia="Times New Roman" w:hAnsi="Calibri" w:cs="Calibri"/>
                    <w:color w:val="000000"/>
                    <w:sz w:val="22"/>
                  </w:rPr>
                </w:rPrChange>
              </w:rPr>
            </w:pPr>
            <w:ins w:id="7470" w:author="Nate Bachmeier [AWS-SA]" w:date="2023-02-25T11:26:00Z">
              <w:r w:rsidRPr="00E16572">
                <w:rPr>
                  <w:rFonts w:ascii="Calibri" w:eastAsia="Times New Roman" w:hAnsi="Calibri" w:cs="Calibri"/>
                  <w:color w:val="000000"/>
                  <w:sz w:val="22"/>
                </w:rPr>
                <w:t>snowboarding</w:t>
              </w:r>
            </w:ins>
          </w:p>
        </w:tc>
        <w:tc>
          <w:tcPr>
            <w:tcW w:w="5348" w:type="dxa"/>
            <w:noWrap/>
            <w:hideMark/>
            <w:tcPrChange w:id="7471" w:author="Nate Bachmeier [AWS-SA]" w:date="2023-02-26T11:07:00Z">
              <w:tcPr>
                <w:tcW w:w="960" w:type="dxa"/>
                <w:tcBorders>
                  <w:top w:val="nil"/>
                  <w:left w:val="nil"/>
                  <w:bottom w:val="nil"/>
                  <w:right w:val="nil"/>
                </w:tcBorders>
                <w:shd w:val="clear" w:color="auto" w:fill="auto"/>
                <w:noWrap/>
                <w:vAlign w:val="bottom"/>
                <w:hideMark/>
              </w:tcPr>
            </w:tcPrChange>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72" w:author="Nate Bachmeier [AWS-SA]" w:date="2023-02-25T11:26:00Z"/>
                <w:rFonts w:ascii="Calibri" w:eastAsia="Times New Roman" w:hAnsi="Calibri" w:cs="Calibri"/>
                <w:color w:val="000000"/>
                <w:sz w:val="22"/>
              </w:rPr>
            </w:pPr>
            <w:ins w:id="7473" w:author="Nate Bachmeier [AWS-SA]" w:date="2023-02-25T11:26:00Z">
              <w:r w:rsidRPr="00E16572">
                <w:rPr>
                  <w:rFonts w:ascii="Calibri" w:eastAsia="Times New Roman" w:hAnsi="Calibri" w:cs="Calibri"/>
                  <w:color w:val="000000"/>
                  <w:sz w:val="22"/>
                </w:rPr>
                <w:t>656</w:t>
              </w:r>
            </w:ins>
          </w:p>
        </w:tc>
      </w:tr>
      <w:tr w:rsidR="00E16572" w:rsidRPr="00E16572" w14:paraId="28449116" w14:textId="77777777" w:rsidTr="005D1D3E">
        <w:trPr>
          <w:trHeight w:val="300"/>
          <w:ins w:id="7474" w:author="Nate Bachmeier [AWS-SA]" w:date="2023-02-25T11:26:00Z"/>
          <w:trPrChange w:id="7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76" w:author="Nate Bachmeier [AWS-SA]" w:date="2023-02-26T11:07:00Z">
              <w:tcPr>
                <w:tcW w:w="4740" w:type="dxa"/>
                <w:tcBorders>
                  <w:top w:val="nil"/>
                  <w:left w:val="nil"/>
                  <w:bottom w:val="nil"/>
                  <w:right w:val="nil"/>
                </w:tcBorders>
                <w:shd w:val="clear" w:color="auto" w:fill="auto"/>
                <w:noWrap/>
                <w:vAlign w:val="bottom"/>
                <w:hideMark/>
              </w:tcPr>
            </w:tcPrChange>
          </w:tcPr>
          <w:p w14:paraId="5D5EB423" w14:textId="77777777" w:rsidR="00E16572" w:rsidRPr="00E16572" w:rsidRDefault="00E16572" w:rsidP="00E16572">
            <w:pPr>
              <w:spacing w:line="240" w:lineRule="auto"/>
              <w:ind w:firstLine="0"/>
              <w:rPr>
                <w:ins w:id="7477" w:author="Nate Bachmeier [AWS-SA]" w:date="2023-02-25T11:26:00Z"/>
                <w:rFonts w:ascii="Calibri" w:eastAsia="Times New Roman" w:hAnsi="Calibri" w:cs="Calibri"/>
                <w:b w:val="0"/>
                <w:bCs w:val="0"/>
                <w:color w:val="000000"/>
                <w:sz w:val="22"/>
                <w:rPrChange w:id="7478" w:author="Nate Bachmeier [AWS-SA]" w:date="2023-02-25T11:29:00Z">
                  <w:rPr>
                    <w:ins w:id="7479" w:author="Nate Bachmeier [AWS-SA]" w:date="2023-02-25T11:26:00Z"/>
                    <w:rFonts w:ascii="Calibri" w:eastAsia="Times New Roman" w:hAnsi="Calibri" w:cs="Calibri"/>
                    <w:color w:val="000000"/>
                    <w:sz w:val="22"/>
                  </w:rPr>
                </w:rPrChange>
              </w:rPr>
            </w:pPr>
            <w:ins w:id="7480" w:author="Nate Bachmeier [AWS-SA]" w:date="2023-02-25T11:26:00Z">
              <w:r w:rsidRPr="00E16572">
                <w:rPr>
                  <w:rFonts w:ascii="Calibri" w:eastAsia="Times New Roman" w:hAnsi="Calibri" w:cs="Calibri"/>
                  <w:color w:val="000000"/>
                  <w:sz w:val="22"/>
                </w:rPr>
                <w:t>snowkiting</w:t>
              </w:r>
            </w:ins>
          </w:p>
        </w:tc>
        <w:tc>
          <w:tcPr>
            <w:tcW w:w="5348" w:type="dxa"/>
            <w:noWrap/>
            <w:hideMark/>
            <w:tcPrChange w:id="7481" w:author="Nate Bachmeier [AWS-SA]" w:date="2023-02-26T11:07:00Z">
              <w:tcPr>
                <w:tcW w:w="960" w:type="dxa"/>
                <w:tcBorders>
                  <w:top w:val="nil"/>
                  <w:left w:val="nil"/>
                  <w:bottom w:val="nil"/>
                  <w:right w:val="nil"/>
                </w:tcBorders>
                <w:shd w:val="clear" w:color="auto" w:fill="auto"/>
                <w:noWrap/>
                <w:vAlign w:val="bottom"/>
                <w:hideMark/>
              </w:tcPr>
            </w:tcPrChange>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82" w:author="Nate Bachmeier [AWS-SA]" w:date="2023-02-25T11:26:00Z"/>
                <w:rFonts w:ascii="Calibri" w:eastAsia="Times New Roman" w:hAnsi="Calibri" w:cs="Calibri"/>
                <w:color w:val="000000"/>
                <w:sz w:val="22"/>
              </w:rPr>
            </w:pPr>
            <w:ins w:id="7483" w:author="Nate Bachmeier [AWS-SA]" w:date="2023-02-25T11:26:00Z">
              <w:r w:rsidRPr="00E16572">
                <w:rPr>
                  <w:rFonts w:ascii="Calibri" w:eastAsia="Times New Roman" w:hAnsi="Calibri" w:cs="Calibri"/>
                  <w:color w:val="000000"/>
                  <w:sz w:val="22"/>
                </w:rPr>
                <w:t>498</w:t>
              </w:r>
            </w:ins>
          </w:p>
        </w:tc>
      </w:tr>
      <w:tr w:rsidR="00E16572" w:rsidRPr="00E16572" w14:paraId="099B5E32" w14:textId="77777777" w:rsidTr="005D1D3E">
        <w:trPr>
          <w:cnfStyle w:val="000000100000" w:firstRow="0" w:lastRow="0" w:firstColumn="0" w:lastColumn="0" w:oddVBand="0" w:evenVBand="0" w:oddHBand="1" w:evenHBand="0" w:firstRowFirstColumn="0" w:firstRowLastColumn="0" w:lastRowFirstColumn="0" w:lastRowLastColumn="0"/>
          <w:trHeight w:val="300"/>
          <w:ins w:id="7484" w:author="Nate Bachmeier [AWS-SA]" w:date="2023-02-25T11:26:00Z"/>
          <w:trPrChange w:id="7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86" w:author="Nate Bachmeier [AWS-SA]" w:date="2023-02-26T11:07:00Z">
              <w:tcPr>
                <w:tcW w:w="4740" w:type="dxa"/>
                <w:tcBorders>
                  <w:top w:val="nil"/>
                  <w:left w:val="nil"/>
                  <w:bottom w:val="nil"/>
                  <w:right w:val="nil"/>
                </w:tcBorders>
                <w:shd w:val="clear" w:color="auto" w:fill="auto"/>
                <w:noWrap/>
                <w:vAlign w:val="bottom"/>
                <w:hideMark/>
              </w:tcPr>
            </w:tcPrChange>
          </w:tcPr>
          <w:p w14:paraId="697EB5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87" w:author="Nate Bachmeier [AWS-SA]" w:date="2023-02-25T11:26:00Z"/>
                <w:rFonts w:ascii="Calibri" w:eastAsia="Times New Roman" w:hAnsi="Calibri" w:cs="Calibri"/>
                <w:b w:val="0"/>
                <w:bCs w:val="0"/>
                <w:color w:val="000000"/>
                <w:sz w:val="22"/>
                <w:rPrChange w:id="7488" w:author="Nate Bachmeier [AWS-SA]" w:date="2023-02-25T11:29:00Z">
                  <w:rPr>
                    <w:ins w:id="7489" w:author="Nate Bachmeier [AWS-SA]" w:date="2023-02-25T11:26:00Z"/>
                    <w:rFonts w:ascii="Calibri" w:eastAsia="Times New Roman" w:hAnsi="Calibri" w:cs="Calibri"/>
                    <w:color w:val="000000"/>
                    <w:sz w:val="22"/>
                  </w:rPr>
                </w:rPrChange>
              </w:rPr>
            </w:pPr>
            <w:ins w:id="7490" w:author="Nate Bachmeier [AWS-SA]" w:date="2023-02-25T11:26:00Z">
              <w:r w:rsidRPr="00E16572">
                <w:rPr>
                  <w:rFonts w:ascii="Calibri" w:eastAsia="Times New Roman" w:hAnsi="Calibri" w:cs="Calibri"/>
                  <w:color w:val="000000"/>
                  <w:sz w:val="22"/>
                </w:rPr>
                <w:lastRenderedPageBreak/>
                <w:t>snowmobiling</w:t>
              </w:r>
            </w:ins>
          </w:p>
        </w:tc>
        <w:tc>
          <w:tcPr>
            <w:tcW w:w="5348" w:type="dxa"/>
            <w:noWrap/>
            <w:hideMark/>
            <w:tcPrChange w:id="7491" w:author="Nate Bachmeier [AWS-SA]" w:date="2023-02-26T11:07:00Z">
              <w:tcPr>
                <w:tcW w:w="960" w:type="dxa"/>
                <w:tcBorders>
                  <w:top w:val="nil"/>
                  <w:left w:val="nil"/>
                  <w:bottom w:val="nil"/>
                  <w:right w:val="nil"/>
                </w:tcBorders>
                <w:shd w:val="clear" w:color="auto" w:fill="auto"/>
                <w:noWrap/>
                <w:vAlign w:val="bottom"/>
                <w:hideMark/>
              </w:tcPr>
            </w:tcPrChange>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92" w:author="Nate Bachmeier [AWS-SA]" w:date="2023-02-25T11:26:00Z"/>
                <w:rFonts w:ascii="Calibri" w:eastAsia="Times New Roman" w:hAnsi="Calibri" w:cs="Calibri"/>
                <w:color w:val="000000"/>
                <w:sz w:val="22"/>
              </w:rPr>
            </w:pPr>
            <w:ins w:id="7493" w:author="Nate Bachmeier [AWS-SA]" w:date="2023-02-25T11:26:00Z">
              <w:r w:rsidRPr="00E16572">
                <w:rPr>
                  <w:rFonts w:ascii="Calibri" w:eastAsia="Times New Roman" w:hAnsi="Calibri" w:cs="Calibri"/>
                  <w:color w:val="000000"/>
                  <w:sz w:val="22"/>
                </w:rPr>
                <w:t>763</w:t>
              </w:r>
            </w:ins>
          </w:p>
        </w:tc>
      </w:tr>
      <w:tr w:rsidR="00E16572" w:rsidRPr="00E16572" w14:paraId="1EFC9710" w14:textId="77777777" w:rsidTr="005D1D3E">
        <w:trPr>
          <w:trHeight w:val="300"/>
          <w:ins w:id="7494" w:author="Nate Bachmeier [AWS-SA]" w:date="2023-02-25T11:26:00Z"/>
          <w:trPrChange w:id="7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96" w:author="Nate Bachmeier [AWS-SA]" w:date="2023-02-26T11:07:00Z">
              <w:tcPr>
                <w:tcW w:w="4740" w:type="dxa"/>
                <w:tcBorders>
                  <w:top w:val="nil"/>
                  <w:left w:val="nil"/>
                  <w:bottom w:val="nil"/>
                  <w:right w:val="nil"/>
                </w:tcBorders>
                <w:shd w:val="clear" w:color="auto" w:fill="auto"/>
                <w:noWrap/>
                <w:vAlign w:val="bottom"/>
                <w:hideMark/>
              </w:tcPr>
            </w:tcPrChange>
          </w:tcPr>
          <w:p w14:paraId="287951DF" w14:textId="77777777" w:rsidR="00E16572" w:rsidRPr="00E16572" w:rsidRDefault="00E16572" w:rsidP="00E16572">
            <w:pPr>
              <w:spacing w:line="240" w:lineRule="auto"/>
              <w:ind w:firstLine="0"/>
              <w:rPr>
                <w:ins w:id="7497" w:author="Nate Bachmeier [AWS-SA]" w:date="2023-02-25T11:26:00Z"/>
                <w:rFonts w:ascii="Calibri" w:eastAsia="Times New Roman" w:hAnsi="Calibri" w:cs="Calibri"/>
                <w:b w:val="0"/>
                <w:bCs w:val="0"/>
                <w:color w:val="000000"/>
                <w:sz w:val="22"/>
                <w:rPrChange w:id="7498" w:author="Nate Bachmeier [AWS-SA]" w:date="2023-02-25T11:29:00Z">
                  <w:rPr>
                    <w:ins w:id="7499" w:author="Nate Bachmeier [AWS-SA]" w:date="2023-02-25T11:26:00Z"/>
                    <w:rFonts w:ascii="Calibri" w:eastAsia="Times New Roman" w:hAnsi="Calibri" w:cs="Calibri"/>
                    <w:color w:val="000000"/>
                    <w:sz w:val="22"/>
                  </w:rPr>
                </w:rPrChange>
              </w:rPr>
            </w:pPr>
            <w:ins w:id="7500" w:author="Nate Bachmeier [AWS-SA]" w:date="2023-02-25T11:26:00Z">
              <w:r w:rsidRPr="00E16572">
                <w:rPr>
                  <w:rFonts w:ascii="Calibri" w:eastAsia="Times New Roman" w:hAnsi="Calibri" w:cs="Calibri"/>
                  <w:color w:val="000000"/>
                  <w:sz w:val="22"/>
                </w:rPr>
                <w:t>somersaulting</w:t>
              </w:r>
            </w:ins>
          </w:p>
        </w:tc>
        <w:tc>
          <w:tcPr>
            <w:tcW w:w="5348" w:type="dxa"/>
            <w:noWrap/>
            <w:hideMark/>
            <w:tcPrChange w:id="7501" w:author="Nate Bachmeier [AWS-SA]" w:date="2023-02-26T11:07:00Z">
              <w:tcPr>
                <w:tcW w:w="960" w:type="dxa"/>
                <w:tcBorders>
                  <w:top w:val="nil"/>
                  <w:left w:val="nil"/>
                  <w:bottom w:val="nil"/>
                  <w:right w:val="nil"/>
                </w:tcBorders>
                <w:shd w:val="clear" w:color="auto" w:fill="auto"/>
                <w:noWrap/>
                <w:vAlign w:val="bottom"/>
                <w:hideMark/>
              </w:tcPr>
            </w:tcPrChange>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02" w:author="Nate Bachmeier [AWS-SA]" w:date="2023-02-25T11:26:00Z"/>
                <w:rFonts w:ascii="Calibri" w:eastAsia="Times New Roman" w:hAnsi="Calibri" w:cs="Calibri"/>
                <w:color w:val="000000"/>
                <w:sz w:val="22"/>
              </w:rPr>
            </w:pPr>
            <w:ins w:id="7503" w:author="Nate Bachmeier [AWS-SA]" w:date="2023-02-25T11:26:00Z">
              <w:r w:rsidRPr="00E16572">
                <w:rPr>
                  <w:rFonts w:ascii="Calibri" w:eastAsia="Times New Roman" w:hAnsi="Calibri" w:cs="Calibri"/>
                  <w:color w:val="000000"/>
                  <w:sz w:val="22"/>
                </w:rPr>
                <w:t>845</w:t>
              </w:r>
            </w:ins>
          </w:p>
        </w:tc>
      </w:tr>
      <w:tr w:rsidR="00E16572" w:rsidRPr="00E16572" w14:paraId="60C46809" w14:textId="77777777" w:rsidTr="005D1D3E">
        <w:trPr>
          <w:cnfStyle w:val="000000100000" w:firstRow="0" w:lastRow="0" w:firstColumn="0" w:lastColumn="0" w:oddVBand="0" w:evenVBand="0" w:oddHBand="1" w:evenHBand="0" w:firstRowFirstColumn="0" w:firstRowLastColumn="0" w:lastRowFirstColumn="0" w:lastRowLastColumn="0"/>
          <w:trHeight w:val="300"/>
          <w:ins w:id="7504" w:author="Nate Bachmeier [AWS-SA]" w:date="2023-02-25T11:26:00Z"/>
          <w:trPrChange w:id="7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06" w:author="Nate Bachmeier [AWS-SA]" w:date="2023-02-26T11:07:00Z">
              <w:tcPr>
                <w:tcW w:w="4740" w:type="dxa"/>
                <w:tcBorders>
                  <w:top w:val="nil"/>
                  <w:left w:val="nil"/>
                  <w:bottom w:val="nil"/>
                  <w:right w:val="nil"/>
                </w:tcBorders>
                <w:shd w:val="clear" w:color="auto" w:fill="auto"/>
                <w:noWrap/>
                <w:vAlign w:val="bottom"/>
                <w:hideMark/>
              </w:tcPr>
            </w:tcPrChange>
          </w:tcPr>
          <w:p w14:paraId="5B3BF2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07" w:author="Nate Bachmeier [AWS-SA]" w:date="2023-02-25T11:26:00Z"/>
                <w:rFonts w:ascii="Calibri" w:eastAsia="Times New Roman" w:hAnsi="Calibri" w:cs="Calibri"/>
                <w:b w:val="0"/>
                <w:bCs w:val="0"/>
                <w:color w:val="000000"/>
                <w:sz w:val="22"/>
                <w:rPrChange w:id="7508" w:author="Nate Bachmeier [AWS-SA]" w:date="2023-02-25T11:29:00Z">
                  <w:rPr>
                    <w:ins w:id="7509" w:author="Nate Bachmeier [AWS-SA]" w:date="2023-02-25T11:26:00Z"/>
                    <w:rFonts w:ascii="Calibri" w:eastAsia="Times New Roman" w:hAnsi="Calibri" w:cs="Calibri"/>
                    <w:color w:val="000000"/>
                    <w:sz w:val="22"/>
                  </w:rPr>
                </w:rPrChange>
              </w:rPr>
            </w:pPr>
            <w:ins w:id="7510" w:author="Nate Bachmeier [AWS-SA]" w:date="2023-02-25T11:26:00Z">
              <w:r w:rsidRPr="00E16572">
                <w:rPr>
                  <w:rFonts w:ascii="Calibri" w:eastAsia="Times New Roman" w:hAnsi="Calibri" w:cs="Calibri"/>
                  <w:color w:val="000000"/>
                  <w:sz w:val="22"/>
                </w:rPr>
                <w:t>spelunking</w:t>
              </w:r>
            </w:ins>
          </w:p>
        </w:tc>
        <w:tc>
          <w:tcPr>
            <w:tcW w:w="5348" w:type="dxa"/>
            <w:noWrap/>
            <w:hideMark/>
            <w:tcPrChange w:id="7511" w:author="Nate Bachmeier [AWS-SA]" w:date="2023-02-26T11:07:00Z">
              <w:tcPr>
                <w:tcW w:w="960" w:type="dxa"/>
                <w:tcBorders>
                  <w:top w:val="nil"/>
                  <w:left w:val="nil"/>
                  <w:bottom w:val="nil"/>
                  <w:right w:val="nil"/>
                </w:tcBorders>
                <w:shd w:val="clear" w:color="auto" w:fill="auto"/>
                <w:noWrap/>
                <w:vAlign w:val="bottom"/>
                <w:hideMark/>
              </w:tcPr>
            </w:tcPrChange>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12" w:author="Nate Bachmeier [AWS-SA]" w:date="2023-02-25T11:26:00Z"/>
                <w:rFonts w:ascii="Calibri" w:eastAsia="Times New Roman" w:hAnsi="Calibri" w:cs="Calibri"/>
                <w:color w:val="000000"/>
                <w:sz w:val="22"/>
              </w:rPr>
            </w:pPr>
            <w:ins w:id="7513" w:author="Nate Bachmeier [AWS-SA]" w:date="2023-02-25T11:26:00Z">
              <w:r w:rsidRPr="00E16572">
                <w:rPr>
                  <w:rFonts w:ascii="Calibri" w:eastAsia="Times New Roman" w:hAnsi="Calibri" w:cs="Calibri"/>
                  <w:color w:val="000000"/>
                  <w:sz w:val="22"/>
                </w:rPr>
                <w:t>786</w:t>
              </w:r>
            </w:ins>
          </w:p>
        </w:tc>
      </w:tr>
      <w:tr w:rsidR="00E16572" w:rsidRPr="00E16572" w14:paraId="44602422" w14:textId="77777777" w:rsidTr="005D1D3E">
        <w:trPr>
          <w:trHeight w:val="300"/>
          <w:ins w:id="7514" w:author="Nate Bachmeier [AWS-SA]" w:date="2023-02-25T11:26:00Z"/>
          <w:trPrChange w:id="7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16" w:author="Nate Bachmeier [AWS-SA]" w:date="2023-02-26T11:07:00Z">
              <w:tcPr>
                <w:tcW w:w="4740" w:type="dxa"/>
                <w:tcBorders>
                  <w:top w:val="nil"/>
                  <w:left w:val="nil"/>
                  <w:bottom w:val="nil"/>
                  <w:right w:val="nil"/>
                </w:tcBorders>
                <w:shd w:val="clear" w:color="auto" w:fill="auto"/>
                <w:noWrap/>
                <w:vAlign w:val="bottom"/>
                <w:hideMark/>
              </w:tcPr>
            </w:tcPrChange>
          </w:tcPr>
          <w:p w14:paraId="69D80B5E" w14:textId="77777777" w:rsidR="00E16572" w:rsidRPr="00E16572" w:rsidRDefault="00E16572" w:rsidP="00E16572">
            <w:pPr>
              <w:spacing w:line="240" w:lineRule="auto"/>
              <w:ind w:firstLine="0"/>
              <w:rPr>
                <w:ins w:id="7517" w:author="Nate Bachmeier [AWS-SA]" w:date="2023-02-25T11:26:00Z"/>
                <w:rFonts w:ascii="Calibri" w:eastAsia="Times New Roman" w:hAnsi="Calibri" w:cs="Calibri"/>
                <w:b w:val="0"/>
                <w:bCs w:val="0"/>
                <w:color w:val="000000"/>
                <w:sz w:val="22"/>
                <w:rPrChange w:id="7518" w:author="Nate Bachmeier [AWS-SA]" w:date="2023-02-25T11:29:00Z">
                  <w:rPr>
                    <w:ins w:id="7519" w:author="Nate Bachmeier [AWS-SA]" w:date="2023-02-25T11:26:00Z"/>
                    <w:rFonts w:ascii="Calibri" w:eastAsia="Times New Roman" w:hAnsi="Calibri" w:cs="Calibri"/>
                    <w:color w:val="000000"/>
                    <w:sz w:val="22"/>
                  </w:rPr>
                </w:rPrChange>
              </w:rPr>
            </w:pPr>
            <w:ins w:id="7520" w:author="Nate Bachmeier [AWS-SA]" w:date="2023-02-25T11:26:00Z">
              <w:r w:rsidRPr="00E16572">
                <w:rPr>
                  <w:rFonts w:ascii="Calibri" w:eastAsia="Times New Roman" w:hAnsi="Calibri" w:cs="Calibri"/>
                  <w:color w:val="000000"/>
                  <w:sz w:val="22"/>
                </w:rPr>
                <w:t>spinning plates</w:t>
              </w:r>
            </w:ins>
          </w:p>
        </w:tc>
        <w:tc>
          <w:tcPr>
            <w:tcW w:w="5348" w:type="dxa"/>
            <w:noWrap/>
            <w:hideMark/>
            <w:tcPrChange w:id="7521" w:author="Nate Bachmeier [AWS-SA]" w:date="2023-02-26T11:07:00Z">
              <w:tcPr>
                <w:tcW w:w="960" w:type="dxa"/>
                <w:tcBorders>
                  <w:top w:val="nil"/>
                  <w:left w:val="nil"/>
                  <w:bottom w:val="nil"/>
                  <w:right w:val="nil"/>
                </w:tcBorders>
                <w:shd w:val="clear" w:color="auto" w:fill="auto"/>
                <w:noWrap/>
                <w:vAlign w:val="bottom"/>
                <w:hideMark/>
              </w:tcPr>
            </w:tcPrChange>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22" w:author="Nate Bachmeier [AWS-SA]" w:date="2023-02-25T11:26:00Z"/>
                <w:rFonts w:ascii="Calibri" w:eastAsia="Times New Roman" w:hAnsi="Calibri" w:cs="Calibri"/>
                <w:color w:val="000000"/>
                <w:sz w:val="22"/>
              </w:rPr>
            </w:pPr>
            <w:ins w:id="7523" w:author="Nate Bachmeier [AWS-SA]" w:date="2023-02-25T11:26:00Z">
              <w:r w:rsidRPr="00E16572">
                <w:rPr>
                  <w:rFonts w:ascii="Calibri" w:eastAsia="Times New Roman" w:hAnsi="Calibri" w:cs="Calibri"/>
                  <w:color w:val="000000"/>
                  <w:sz w:val="22"/>
                </w:rPr>
                <w:t>510</w:t>
              </w:r>
            </w:ins>
          </w:p>
        </w:tc>
      </w:tr>
      <w:tr w:rsidR="00E16572" w:rsidRPr="00E16572" w14:paraId="1E6EB4A0" w14:textId="77777777" w:rsidTr="005D1D3E">
        <w:trPr>
          <w:cnfStyle w:val="000000100000" w:firstRow="0" w:lastRow="0" w:firstColumn="0" w:lastColumn="0" w:oddVBand="0" w:evenVBand="0" w:oddHBand="1" w:evenHBand="0" w:firstRowFirstColumn="0" w:firstRowLastColumn="0" w:lastRowFirstColumn="0" w:lastRowLastColumn="0"/>
          <w:trHeight w:val="300"/>
          <w:ins w:id="7524" w:author="Nate Bachmeier [AWS-SA]" w:date="2023-02-25T11:26:00Z"/>
          <w:trPrChange w:id="7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26" w:author="Nate Bachmeier [AWS-SA]" w:date="2023-02-26T11:07:00Z">
              <w:tcPr>
                <w:tcW w:w="4740" w:type="dxa"/>
                <w:tcBorders>
                  <w:top w:val="nil"/>
                  <w:left w:val="nil"/>
                  <w:bottom w:val="nil"/>
                  <w:right w:val="nil"/>
                </w:tcBorders>
                <w:shd w:val="clear" w:color="auto" w:fill="auto"/>
                <w:noWrap/>
                <w:vAlign w:val="bottom"/>
                <w:hideMark/>
              </w:tcPr>
            </w:tcPrChange>
          </w:tcPr>
          <w:p w14:paraId="3756FF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27" w:author="Nate Bachmeier [AWS-SA]" w:date="2023-02-25T11:26:00Z"/>
                <w:rFonts w:ascii="Calibri" w:eastAsia="Times New Roman" w:hAnsi="Calibri" w:cs="Calibri"/>
                <w:b w:val="0"/>
                <w:bCs w:val="0"/>
                <w:color w:val="000000"/>
                <w:sz w:val="22"/>
                <w:rPrChange w:id="7528" w:author="Nate Bachmeier [AWS-SA]" w:date="2023-02-25T11:29:00Z">
                  <w:rPr>
                    <w:ins w:id="7529" w:author="Nate Bachmeier [AWS-SA]" w:date="2023-02-25T11:26:00Z"/>
                    <w:rFonts w:ascii="Calibri" w:eastAsia="Times New Roman" w:hAnsi="Calibri" w:cs="Calibri"/>
                    <w:color w:val="000000"/>
                    <w:sz w:val="22"/>
                  </w:rPr>
                </w:rPrChange>
              </w:rPr>
            </w:pPr>
            <w:ins w:id="7530" w:author="Nate Bachmeier [AWS-SA]" w:date="2023-02-25T11:26:00Z">
              <w:r w:rsidRPr="00E16572">
                <w:rPr>
                  <w:rFonts w:ascii="Calibri" w:eastAsia="Times New Roman" w:hAnsi="Calibri" w:cs="Calibri"/>
                  <w:color w:val="000000"/>
                  <w:sz w:val="22"/>
                </w:rPr>
                <w:t>spinning poi</w:t>
              </w:r>
            </w:ins>
          </w:p>
        </w:tc>
        <w:tc>
          <w:tcPr>
            <w:tcW w:w="5348" w:type="dxa"/>
            <w:noWrap/>
            <w:hideMark/>
            <w:tcPrChange w:id="7531" w:author="Nate Bachmeier [AWS-SA]" w:date="2023-02-26T11:07:00Z">
              <w:tcPr>
                <w:tcW w:w="960" w:type="dxa"/>
                <w:tcBorders>
                  <w:top w:val="nil"/>
                  <w:left w:val="nil"/>
                  <w:bottom w:val="nil"/>
                  <w:right w:val="nil"/>
                </w:tcBorders>
                <w:shd w:val="clear" w:color="auto" w:fill="auto"/>
                <w:noWrap/>
                <w:vAlign w:val="bottom"/>
                <w:hideMark/>
              </w:tcPr>
            </w:tcPrChange>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32" w:author="Nate Bachmeier [AWS-SA]" w:date="2023-02-25T11:26:00Z"/>
                <w:rFonts w:ascii="Calibri" w:eastAsia="Times New Roman" w:hAnsi="Calibri" w:cs="Calibri"/>
                <w:color w:val="000000"/>
                <w:sz w:val="22"/>
              </w:rPr>
            </w:pPr>
            <w:ins w:id="7533" w:author="Nate Bachmeier [AWS-SA]" w:date="2023-02-25T11:26:00Z">
              <w:r w:rsidRPr="00E16572">
                <w:rPr>
                  <w:rFonts w:ascii="Calibri" w:eastAsia="Times New Roman" w:hAnsi="Calibri" w:cs="Calibri"/>
                  <w:color w:val="000000"/>
                  <w:sz w:val="22"/>
                </w:rPr>
                <w:t>548</w:t>
              </w:r>
            </w:ins>
          </w:p>
        </w:tc>
      </w:tr>
      <w:tr w:rsidR="00E16572" w:rsidRPr="00E16572" w14:paraId="123A1B2A" w14:textId="77777777" w:rsidTr="005D1D3E">
        <w:trPr>
          <w:trHeight w:val="300"/>
          <w:ins w:id="7534" w:author="Nate Bachmeier [AWS-SA]" w:date="2023-02-25T11:26:00Z"/>
          <w:trPrChange w:id="7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36" w:author="Nate Bachmeier [AWS-SA]" w:date="2023-02-26T11:07:00Z">
              <w:tcPr>
                <w:tcW w:w="4740" w:type="dxa"/>
                <w:tcBorders>
                  <w:top w:val="nil"/>
                  <w:left w:val="nil"/>
                  <w:bottom w:val="nil"/>
                  <w:right w:val="nil"/>
                </w:tcBorders>
                <w:shd w:val="clear" w:color="auto" w:fill="auto"/>
                <w:noWrap/>
                <w:vAlign w:val="bottom"/>
                <w:hideMark/>
              </w:tcPr>
            </w:tcPrChange>
          </w:tcPr>
          <w:p w14:paraId="18142F80" w14:textId="77777777" w:rsidR="00E16572" w:rsidRPr="00E16572" w:rsidRDefault="00E16572" w:rsidP="00E16572">
            <w:pPr>
              <w:spacing w:line="240" w:lineRule="auto"/>
              <w:ind w:firstLine="0"/>
              <w:rPr>
                <w:ins w:id="7537" w:author="Nate Bachmeier [AWS-SA]" w:date="2023-02-25T11:26:00Z"/>
                <w:rFonts w:ascii="Calibri" w:eastAsia="Times New Roman" w:hAnsi="Calibri" w:cs="Calibri"/>
                <w:b w:val="0"/>
                <w:bCs w:val="0"/>
                <w:color w:val="000000"/>
                <w:sz w:val="22"/>
                <w:rPrChange w:id="7538" w:author="Nate Bachmeier [AWS-SA]" w:date="2023-02-25T11:29:00Z">
                  <w:rPr>
                    <w:ins w:id="7539" w:author="Nate Bachmeier [AWS-SA]" w:date="2023-02-25T11:26:00Z"/>
                    <w:rFonts w:ascii="Calibri" w:eastAsia="Times New Roman" w:hAnsi="Calibri" w:cs="Calibri"/>
                    <w:color w:val="000000"/>
                    <w:sz w:val="22"/>
                  </w:rPr>
                </w:rPrChange>
              </w:rPr>
            </w:pPr>
            <w:ins w:id="7540" w:author="Nate Bachmeier [AWS-SA]" w:date="2023-02-25T11:26:00Z">
              <w:r w:rsidRPr="00E16572">
                <w:rPr>
                  <w:rFonts w:ascii="Calibri" w:eastAsia="Times New Roman" w:hAnsi="Calibri" w:cs="Calibri"/>
                  <w:color w:val="000000"/>
                  <w:sz w:val="22"/>
                </w:rPr>
                <w:t>splashing water</w:t>
              </w:r>
            </w:ins>
          </w:p>
        </w:tc>
        <w:tc>
          <w:tcPr>
            <w:tcW w:w="5348" w:type="dxa"/>
            <w:noWrap/>
            <w:hideMark/>
            <w:tcPrChange w:id="7541" w:author="Nate Bachmeier [AWS-SA]" w:date="2023-02-26T11:07:00Z">
              <w:tcPr>
                <w:tcW w:w="960" w:type="dxa"/>
                <w:tcBorders>
                  <w:top w:val="nil"/>
                  <w:left w:val="nil"/>
                  <w:bottom w:val="nil"/>
                  <w:right w:val="nil"/>
                </w:tcBorders>
                <w:shd w:val="clear" w:color="auto" w:fill="auto"/>
                <w:noWrap/>
                <w:vAlign w:val="bottom"/>
                <w:hideMark/>
              </w:tcPr>
            </w:tcPrChange>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42" w:author="Nate Bachmeier [AWS-SA]" w:date="2023-02-25T11:26:00Z"/>
                <w:rFonts w:ascii="Calibri" w:eastAsia="Times New Roman" w:hAnsi="Calibri" w:cs="Calibri"/>
                <w:color w:val="000000"/>
                <w:sz w:val="22"/>
              </w:rPr>
            </w:pPr>
            <w:ins w:id="7543" w:author="Nate Bachmeier [AWS-SA]" w:date="2023-02-25T11:26:00Z">
              <w:r w:rsidRPr="00E16572">
                <w:rPr>
                  <w:rFonts w:ascii="Calibri" w:eastAsia="Times New Roman" w:hAnsi="Calibri" w:cs="Calibri"/>
                  <w:color w:val="000000"/>
                  <w:sz w:val="22"/>
                </w:rPr>
                <w:t>567</w:t>
              </w:r>
            </w:ins>
          </w:p>
        </w:tc>
      </w:tr>
      <w:tr w:rsidR="00E16572" w:rsidRPr="00E16572" w14:paraId="4CEBA03F" w14:textId="77777777" w:rsidTr="005D1D3E">
        <w:trPr>
          <w:cnfStyle w:val="000000100000" w:firstRow="0" w:lastRow="0" w:firstColumn="0" w:lastColumn="0" w:oddVBand="0" w:evenVBand="0" w:oddHBand="1" w:evenHBand="0" w:firstRowFirstColumn="0" w:firstRowLastColumn="0" w:lastRowFirstColumn="0" w:lastRowLastColumn="0"/>
          <w:trHeight w:val="300"/>
          <w:ins w:id="7544" w:author="Nate Bachmeier [AWS-SA]" w:date="2023-02-25T11:26:00Z"/>
          <w:trPrChange w:id="7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46" w:author="Nate Bachmeier [AWS-SA]" w:date="2023-02-26T11:07:00Z">
              <w:tcPr>
                <w:tcW w:w="4740" w:type="dxa"/>
                <w:tcBorders>
                  <w:top w:val="nil"/>
                  <w:left w:val="nil"/>
                  <w:bottom w:val="nil"/>
                  <w:right w:val="nil"/>
                </w:tcBorders>
                <w:shd w:val="clear" w:color="auto" w:fill="auto"/>
                <w:noWrap/>
                <w:vAlign w:val="bottom"/>
                <w:hideMark/>
              </w:tcPr>
            </w:tcPrChange>
          </w:tcPr>
          <w:p w14:paraId="5A30E4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47" w:author="Nate Bachmeier [AWS-SA]" w:date="2023-02-25T11:26:00Z"/>
                <w:rFonts w:ascii="Calibri" w:eastAsia="Times New Roman" w:hAnsi="Calibri" w:cs="Calibri"/>
                <w:b w:val="0"/>
                <w:bCs w:val="0"/>
                <w:color w:val="000000"/>
                <w:sz w:val="22"/>
                <w:rPrChange w:id="7548" w:author="Nate Bachmeier [AWS-SA]" w:date="2023-02-25T11:29:00Z">
                  <w:rPr>
                    <w:ins w:id="7549" w:author="Nate Bachmeier [AWS-SA]" w:date="2023-02-25T11:26:00Z"/>
                    <w:rFonts w:ascii="Calibri" w:eastAsia="Times New Roman" w:hAnsi="Calibri" w:cs="Calibri"/>
                    <w:color w:val="000000"/>
                    <w:sz w:val="22"/>
                  </w:rPr>
                </w:rPrChange>
              </w:rPr>
            </w:pPr>
            <w:ins w:id="7550" w:author="Nate Bachmeier [AWS-SA]" w:date="2023-02-25T11:26:00Z">
              <w:r w:rsidRPr="00E16572">
                <w:rPr>
                  <w:rFonts w:ascii="Calibri" w:eastAsia="Times New Roman" w:hAnsi="Calibri" w:cs="Calibri"/>
                  <w:color w:val="000000"/>
                  <w:sz w:val="22"/>
                </w:rPr>
                <w:t>spray painting</w:t>
              </w:r>
            </w:ins>
          </w:p>
        </w:tc>
        <w:tc>
          <w:tcPr>
            <w:tcW w:w="5348" w:type="dxa"/>
            <w:noWrap/>
            <w:hideMark/>
            <w:tcPrChange w:id="7551" w:author="Nate Bachmeier [AWS-SA]" w:date="2023-02-26T11:07:00Z">
              <w:tcPr>
                <w:tcW w:w="960" w:type="dxa"/>
                <w:tcBorders>
                  <w:top w:val="nil"/>
                  <w:left w:val="nil"/>
                  <w:bottom w:val="nil"/>
                  <w:right w:val="nil"/>
                </w:tcBorders>
                <w:shd w:val="clear" w:color="auto" w:fill="auto"/>
                <w:noWrap/>
                <w:vAlign w:val="bottom"/>
                <w:hideMark/>
              </w:tcPr>
            </w:tcPrChange>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52" w:author="Nate Bachmeier [AWS-SA]" w:date="2023-02-25T11:26:00Z"/>
                <w:rFonts w:ascii="Calibri" w:eastAsia="Times New Roman" w:hAnsi="Calibri" w:cs="Calibri"/>
                <w:color w:val="000000"/>
                <w:sz w:val="22"/>
              </w:rPr>
            </w:pPr>
            <w:ins w:id="7553" w:author="Nate Bachmeier [AWS-SA]" w:date="2023-02-25T11:26:00Z">
              <w:r w:rsidRPr="00E16572">
                <w:rPr>
                  <w:rFonts w:ascii="Calibri" w:eastAsia="Times New Roman" w:hAnsi="Calibri" w:cs="Calibri"/>
                  <w:color w:val="000000"/>
                  <w:sz w:val="22"/>
                </w:rPr>
                <w:t>690</w:t>
              </w:r>
            </w:ins>
          </w:p>
        </w:tc>
      </w:tr>
      <w:tr w:rsidR="00E16572" w:rsidRPr="00E16572" w14:paraId="3ED7EF9C" w14:textId="77777777" w:rsidTr="005D1D3E">
        <w:trPr>
          <w:trHeight w:val="300"/>
          <w:ins w:id="7554" w:author="Nate Bachmeier [AWS-SA]" w:date="2023-02-25T11:26:00Z"/>
          <w:trPrChange w:id="7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56" w:author="Nate Bachmeier [AWS-SA]" w:date="2023-02-26T11:07:00Z">
              <w:tcPr>
                <w:tcW w:w="4740" w:type="dxa"/>
                <w:tcBorders>
                  <w:top w:val="nil"/>
                  <w:left w:val="nil"/>
                  <w:bottom w:val="nil"/>
                  <w:right w:val="nil"/>
                </w:tcBorders>
                <w:shd w:val="clear" w:color="auto" w:fill="auto"/>
                <w:noWrap/>
                <w:vAlign w:val="bottom"/>
                <w:hideMark/>
              </w:tcPr>
            </w:tcPrChange>
          </w:tcPr>
          <w:p w14:paraId="066F5DEB" w14:textId="77777777" w:rsidR="00E16572" w:rsidRPr="00E16572" w:rsidRDefault="00E16572" w:rsidP="00E16572">
            <w:pPr>
              <w:spacing w:line="240" w:lineRule="auto"/>
              <w:ind w:firstLine="0"/>
              <w:rPr>
                <w:ins w:id="7557" w:author="Nate Bachmeier [AWS-SA]" w:date="2023-02-25T11:26:00Z"/>
                <w:rFonts w:ascii="Calibri" w:eastAsia="Times New Roman" w:hAnsi="Calibri" w:cs="Calibri"/>
                <w:b w:val="0"/>
                <w:bCs w:val="0"/>
                <w:color w:val="000000"/>
                <w:sz w:val="22"/>
                <w:rPrChange w:id="7558" w:author="Nate Bachmeier [AWS-SA]" w:date="2023-02-25T11:29:00Z">
                  <w:rPr>
                    <w:ins w:id="7559" w:author="Nate Bachmeier [AWS-SA]" w:date="2023-02-25T11:26:00Z"/>
                    <w:rFonts w:ascii="Calibri" w:eastAsia="Times New Roman" w:hAnsi="Calibri" w:cs="Calibri"/>
                    <w:color w:val="000000"/>
                    <w:sz w:val="22"/>
                  </w:rPr>
                </w:rPrChange>
              </w:rPr>
            </w:pPr>
            <w:ins w:id="7560" w:author="Nate Bachmeier [AWS-SA]" w:date="2023-02-25T11:26:00Z">
              <w:r w:rsidRPr="00E16572">
                <w:rPr>
                  <w:rFonts w:ascii="Calibri" w:eastAsia="Times New Roman" w:hAnsi="Calibri" w:cs="Calibri"/>
                  <w:color w:val="000000"/>
                  <w:sz w:val="22"/>
                </w:rPr>
                <w:t>spraying</w:t>
              </w:r>
            </w:ins>
          </w:p>
        </w:tc>
        <w:tc>
          <w:tcPr>
            <w:tcW w:w="5348" w:type="dxa"/>
            <w:noWrap/>
            <w:hideMark/>
            <w:tcPrChange w:id="7561" w:author="Nate Bachmeier [AWS-SA]" w:date="2023-02-26T11:07:00Z">
              <w:tcPr>
                <w:tcW w:w="960" w:type="dxa"/>
                <w:tcBorders>
                  <w:top w:val="nil"/>
                  <w:left w:val="nil"/>
                  <w:bottom w:val="nil"/>
                  <w:right w:val="nil"/>
                </w:tcBorders>
                <w:shd w:val="clear" w:color="auto" w:fill="auto"/>
                <w:noWrap/>
                <w:vAlign w:val="bottom"/>
                <w:hideMark/>
              </w:tcPr>
            </w:tcPrChange>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62" w:author="Nate Bachmeier [AWS-SA]" w:date="2023-02-25T11:26:00Z"/>
                <w:rFonts w:ascii="Calibri" w:eastAsia="Times New Roman" w:hAnsi="Calibri" w:cs="Calibri"/>
                <w:color w:val="000000"/>
                <w:sz w:val="22"/>
              </w:rPr>
            </w:pPr>
            <w:ins w:id="7563" w:author="Nate Bachmeier [AWS-SA]" w:date="2023-02-25T11:26:00Z">
              <w:r w:rsidRPr="00E16572">
                <w:rPr>
                  <w:rFonts w:ascii="Calibri" w:eastAsia="Times New Roman" w:hAnsi="Calibri" w:cs="Calibri"/>
                  <w:color w:val="000000"/>
                  <w:sz w:val="22"/>
                </w:rPr>
                <w:t>544</w:t>
              </w:r>
            </w:ins>
          </w:p>
        </w:tc>
      </w:tr>
      <w:tr w:rsidR="00E16572" w:rsidRPr="00E16572" w14:paraId="698C7E21" w14:textId="77777777" w:rsidTr="005D1D3E">
        <w:trPr>
          <w:cnfStyle w:val="000000100000" w:firstRow="0" w:lastRow="0" w:firstColumn="0" w:lastColumn="0" w:oddVBand="0" w:evenVBand="0" w:oddHBand="1" w:evenHBand="0" w:firstRowFirstColumn="0" w:firstRowLastColumn="0" w:lastRowFirstColumn="0" w:lastRowLastColumn="0"/>
          <w:trHeight w:val="300"/>
          <w:ins w:id="7564" w:author="Nate Bachmeier [AWS-SA]" w:date="2023-02-25T11:26:00Z"/>
          <w:trPrChange w:id="7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66" w:author="Nate Bachmeier [AWS-SA]" w:date="2023-02-26T11:07:00Z">
              <w:tcPr>
                <w:tcW w:w="4740" w:type="dxa"/>
                <w:tcBorders>
                  <w:top w:val="nil"/>
                  <w:left w:val="nil"/>
                  <w:bottom w:val="nil"/>
                  <w:right w:val="nil"/>
                </w:tcBorders>
                <w:shd w:val="clear" w:color="auto" w:fill="auto"/>
                <w:noWrap/>
                <w:vAlign w:val="bottom"/>
                <w:hideMark/>
              </w:tcPr>
            </w:tcPrChange>
          </w:tcPr>
          <w:p w14:paraId="7D100E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67" w:author="Nate Bachmeier [AWS-SA]" w:date="2023-02-25T11:26:00Z"/>
                <w:rFonts w:ascii="Calibri" w:eastAsia="Times New Roman" w:hAnsi="Calibri" w:cs="Calibri"/>
                <w:b w:val="0"/>
                <w:bCs w:val="0"/>
                <w:color w:val="000000"/>
                <w:sz w:val="22"/>
                <w:rPrChange w:id="7568" w:author="Nate Bachmeier [AWS-SA]" w:date="2023-02-25T11:29:00Z">
                  <w:rPr>
                    <w:ins w:id="7569" w:author="Nate Bachmeier [AWS-SA]" w:date="2023-02-25T11:26:00Z"/>
                    <w:rFonts w:ascii="Calibri" w:eastAsia="Times New Roman" w:hAnsi="Calibri" w:cs="Calibri"/>
                    <w:color w:val="000000"/>
                    <w:sz w:val="22"/>
                  </w:rPr>
                </w:rPrChange>
              </w:rPr>
            </w:pPr>
            <w:ins w:id="7570" w:author="Nate Bachmeier [AWS-SA]" w:date="2023-02-25T11:26:00Z">
              <w:r w:rsidRPr="00E16572">
                <w:rPr>
                  <w:rFonts w:ascii="Calibri" w:eastAsia="Times New Roman" w:hAnsi="Calibri" w:cs="Calibri"/>
                  <w:color w:val="000000"/>
                  <w:sz w:val="22"/>
                </w:rPr>
                <w:t>springboard diving</w:t>
              </w:r>
            </w:ins>
          </w:p>
        </w:tc>
        <w:tc>
          <w:tcPr>
            <w:tcW w:w="5348" w:type="dxa"/>
            <w:noWrap/>
            <w:hideMark/>
            <w:tcPrChange w:id="7571" w:author="Nate Bachmeier [AWS-SA]" w:date="2023-02-26T11:07:00Z">
              <w:tcPr>
                <w:tcW w:w="960" w:type="dxa"/>
                <w:tcBorders>
                  <w:top w:val="nil"/>
                  <w:left w:val="nil"/>
                  <w:bottom w:val="nil"/>
                  <w:right w:val="nil"/>
                </w:tcBorders>
                <w:shd w:val="clear" w:color="auto" w:fill="auto"/>
                <w:noWrap/>
                <w:vAlign w:val="bottom"/>
                <w:hideMark/>
              </w:tcPr>
            </w:tcPrChange>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72" w:author="Nate Bachmeier [AWS-SA]" w:date="2023-02-25T11:26:00Z"/>
                <w:rFonts w:ascii="Calibri" w:eastAsia="Times New Roman" w:hAnsi="Calibri" w:cs="Calibri"/>
                <w:color w:val="000000"/>
                <w:sz w:val="22"/>
              </w:rPr>
            </w:pPr>
            <w:ins w:id="7573" w:author="Nate Bachmeier [AWS-SA]" w:date="2023-02-25T11:26:00Z">
              <w:r w:rsidRPr="00E16572">
                <w:rPr>
                  <w:rFonts w:ascii="Calibri" w:eastAsia="Times New Roman" w:hAnsi="Calibri" w:cs="Calibri"/>
                  <w:color w:val="000000"/>
                  <w:sz w:val="22"/>
                </w:rPr>
                <w:t>482</w:t>
              </w:r>
            </w:ins>
          </w:p>
        </w:tc>
      </w:tr>
      <w:tr w:rsidR="00E16572" w:rsidRPr="00E16572" w14:paraId="5C71E414" w14:textId="77777777" w:rsidTr="005D1D3E">
        <w:trPr>
          <w:trHeight w:val="300"/>
          <w:ins w:id="7574" w:author="Nate Bachmeier [AWS-SA]" w:date="2023-02-25T11:26:00Z"/>
          <w:trPrChange w:id="7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76" w:author="Nate Bachmeier [AWS-SA]" w:date="2023-02-26T11:07:00Z">
              <w:tcPr>
                <w:tcW w:w="4740" w:type="dxa"/>
                <w:tcBorders>
                  <w:top w:val="nil"/>
                  <w:left w:val="nil"/>
                  <w:bottom w:val="nil"/>
                  <w:right w:val="nil"/>
                </w:tcBorders>
                <w:shd w:val="clear" w:color="auto" w:fill="auto"/>
                <w:noWrap/>
                <w:vAlign w:val="bottom"/>
                <w:hideMark/>
              </w:tcPr>
            </w:tcPrChange>
          </w:tcPr>
          <w:p w14:paraId="4DCF9A38" w14:textId="77777777" w:rsidR="00E16572" w:rsidRPr="00E16572" w:rsidRDefault="00E16572" w:rsidP="00E16572">
            <w:pPr>
              <w:spacing w:line="240" w:lineRule="auto"/>
              <w:ind w:firstLine="0"/>
              <w:rPr>
                <w:ins w:id="7577" w:author="Nate Bachmeier [AWS-SA]" w:date="2023-02-25T11:26:00Z"/>
                <w:rFonts w:ascii="Calibri" w:eastAsia="Times New Roman" w:hAnsi="Calibri" w:cs="Calibri"/>
                <w:b w:val="0"/>
                <w:bCs w:val="0"/>
                <w:color w:val="000000"/>
                <w:sz w:val="22"/>
                <w:rPrChange w:id="7578" w:author="Nate Bachmeier [AWS-SA]" w:date="2023-02-25T11:29:00Z">
                  <w:rPr>
                    <w:ins w:id="7579" w:author="Nate Bachmeier [AWS-SA]" w:date="2023-02-25T11:26:00Z"/>
                    <w:rFonts w:ascii="Calibri" w:eastAsia="Times New Roman" w:hAnsi="Calibri" w:cs="Calibri"/>
                    <w:color w:val="000000"/>
                    <w:sz w:val="22"/>
                  </w:rPr>
                </w:rPrChange>
              </w:rPr>
            </w:pPr>
            <w:ins w:id="7580" w:author="Nate Bachmeier [AWS-SA]" w:date="2023-02-25T11:26:00Z">
              <w:r w:rsidRPr="00E16572">
                <w:rPr>
                  <w:rFonts w:ascii="Calibri" w:eastAsia="Times New Roman" w:hAnsi="Calibri" w:cs="Calibri"/>
                  <w:color w:val="000000"/>
                  <w:sz w:val="22"/>
                </w:rPr>
                <w:t>square dancing</w:t>
              </w:r>
            </w:ins>
          </w:p>
        </w:tc>
        <w:tc>
          <w:tcPr>
            <w:tcW w:w="5348" w:type="dxa"/>
            <w:noWrap/>
            <w:hideMark/>
            <w:tcPrChange w:id="7581" w:author="Nate Bachmeier [AWS-SA]" w:date="2023-02-26T11:07:00Z">
              <w:tcPr>
                <w:tcW w:w="960" w:type="dxa"/>
                <w:tcBorders>
                  <w:top w:val="nil"/>
                  <w:left w:val="nil"/>
                  <w:bottom w:val="nil"/>
                  <w:right w:val="nil"/>
                </w:tcBorders>
                <w:shd w:val="clear" w:color="auto" w:fill="auto"/>
                <w:noWrap/>
                <w:vAlign w:val="bottom"/>
                <w:hideMark/>
              </w:tcPr>
            </w:tcPrChange>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82" w:author="Nate Bachmeier [AWS-SA]" w:date="2023-02-25T11:26:00Z"/>
                <w:rFonts w:ascii="Calibri" w:eastAsia="Times New Roman" w:hAnsi="Calibri" w:cs="Calibri"/>
                <w:color w:val="000000"/>
                <w:sz w:val="22"/>
              </w:rPr>
            </w:pPr>
            <w:ins w:id="7583" w:author="Nate Bachmeier [AWS-SA]" w:date="2023-02-25T11:26:00Z">
              <w:r w:rsidRPr="00E16572">
                <w:rPr>
                  <w:rFonts w:ascii="Calibri" w:eastAsia="Times New Roman" w:hAnsi="Calibri" w:cs="Calibri"/>
                  <w:color w:val="000000"/>
                  <w:sz w:val="22"/>
                </w:rPr>
                <w:t>574</w:t>
              </w:r>
            </w:ins>
          </w:p>
        </w:tc>
      </w:tr>
      <w:tr w:rsidR="00E16572" w:rsidRPr="00E16572" w14:paraId="7472EBCA" w14:textId="77777777" w:rsidTr="005D1D3E">
        <w:trPr>
          <w:cnfStyle w:val="000000100000" w:firstRow="0" w:lastRow="0" w:firstColumn="0" w:lastColumn="0" w:oddVBand="0" w:evenVBand="0" w:oddHBand="1" w:evenHBand="0" w:firstRowFirstColumn="0" w:firstRowLastColumn="0" w:lastRowFirstColumn="0" w:lastRowLastColumn="0"/>
          <w:trHeight w:val="300"/>
          <w:ins w:id="7584" w:author="Nate Bachmeier [AWS-SA]" w:date="2023-02-25T11:26:00Z"/>
          <w:trPrChange w:id="7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86" w:author="Nate Bachmeier [AWS-SA]" w:date="2023-02-26T11:07:00Z">
              <w:tcPr>
                <w:tcW w:w="4740" w:type="dxa"/>
                <w:tcBorders>
                  <w:top w:val="nil"/>
                  <w:left w:val="nil"/>
                  <w:bottom w:val="nil"/>
                  <w:right w:val="nil"/>
                </w:tcBorders>
                <w:shd w:val="clear" w:color="auto" w:fill="auto"/>
                <w:noWrap/>
                <w:vAlign w:val="bottom"/>
                <w:hideMark/>
              </w:tcPr>
            </w:tcPrChange>
          </w:tcPr>
          <w:p w14:paraId="1847CB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87" w:author="Nate Bachmeier [AWS-SA]" w:date="2023-02-25T11:26:00Z"/>
                <w:rFonts w:ascii="Calibri" w:eastAsia="Times New Roman" w:hAnsi="Calibri" w:cs="Calibri"/>
                <w:b w:val="0"/>
                <w:bCs w:val="0"/>
                <w:color w:val="000000"/>
                <w:sz w:val="22"/>
                <w:rPrChange w:id="7588" w:author="Nate Bachmeier [AWS-SA]" w:date="2023-02-25T11:29:00Z">
                  <w:rPr>
                    <w:ins w:id="7589" w:author="Nate Bachmeier [AWS-SA]" w:date="2023-02-25T11:26:00Z"/>
                    <w:rFonts w:ascii="Calibri" w:eastAsia="Times New Roman" w:hAnsi="Calibri" w:cs="Calibri"/>
                    <w:color w:val="000000"/>
                    <w:sz w:val="22"/>
                  </w:rPr>
                </w:rPrChange>
              </w:rPr>
            </w:pPr>
            <w:ins w:id="7590" w:author="Nate Bachmeier [AWS-SA]" w:date="2023-02-25T11:26:00Z">
              <w:r w:rsidRPr="00E16572">
                <w:rPr>
                  <w:rFonts w:ascii="Calibri" w:eastAsia="Times New Roman" w:hAnsi="Calibri" w:cs="Calibri"/>
                  <w:color w:val="000000"/>
                  <w:sz w:val="22"/>
                </w:rPr>
                <w:t>squat</w:t>
              </w:r>
            </w:ins>
          </w:p>
        </w:tc>
        <w:tc>
          <w:tcPr>
            <w:tcW w:w="5348" w:type="dxa"/>
            <w:noWrap/>
            <w:hideMark/>
            <w:tcPrChange w:id="7591" w:author="Nate Bachmeier [AWS-SA]" w:date="2023-02-26T11:07:00Z">
              <w:tcPr>
                <w:tcW w:w="960" w:type="dxa"/>
                <w:tcBorders>
                  <w:top w:val="nil"/>
                  <w:left w:val="nil"/>
                  <w:bottom w:val="nil"/>
                  <w:right w:val="nil"/>
                </w:tcBorders>
                <w:shd w:val="clear" w:color="auto" w:fill="auto"/>
                <w:noWrap/>
                <w:vAlign w:val="bottom"/>
                <w:hideMark/>
              </w:tcPr>
            </w:tcPrChange>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92" w:author="Nate Bachmeier [AWS-SA]" w:date="2023-02-25T11:26:00Z"/>
                <w:rFonts w:ascii="Calibri" w:eastAsia="Times New Roman" w:hAnsi="Calibri" w:cs="Calibri"/>
                <w:color w:val="000000"/>
                <w:sz w:val="22"/>
              </w:rPr>
            </w:pPr>
            <w:ins w:id="7593" w:author="Nate Bachmeier [AWS-SA]" w:date="2023-02-25T11:26:00Z">
              <w:r w:rsidRPr="00E16572">
                <w:rPr>
                  <w:rFonts w:ascii="Calibri" w:eastAsia="Times New Roman" w:hAnsi="Calibri" w:cs="Calibri"/>
                  <w:color w:val="000000"/>
                  <w:sz w:val="22"/>
                </w:rPr>
                <w:t>752</w:t>
              </w:r>
            </w:ins>
          </w:p>
        </w:tc>
      </w:tr>
      <w:tr w:rsidR="00E16572" w:rsidRPr="00E16572" w14:paraId="07FBC40F" w14:textId="77777777" w:rsidTr="005D1D3E">
        <w:trPr>
          <w:trHeight w:val="300"/>
          <w:ins w:id="7594" w:author="Nate Bachmeier [AWS-SA]" w:date="2023-02-25T11:26:00Z"/>
          <w:trPrChange w:id="7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96" w:author="Nate Bachmeier [AWS-SA]" w:date="2023-02-26T11:07:00Z">
              <w:tcPr>
                <w:tcW w:w="4740" w:type="dxa"/>
                <w:tcBorders>
                  <w:top w:val="nil"/>
                  <w:left w:val="nil"/>
                  <w:bottom w:val="nil"/>
                  <w:right w:val="nil"/>
                </w:tcBorders>
                <w:shd w:val="clear" w:color="auto" w:fill="auto"/>
                <w:noWrap/>
                <w:vAlign w:val="bottom"/>
                <w:hideMark/>
              </w:tcPr>
            </w:tcPrChange>
          </w:tcPr>
          <w:p w14:paraId="77CC973F" w14:textId="77777777" w:rsidR="00E16572" w:rsidRPr="00E16572" w:rsidRDefault="00E16572" w:rsidP="00E16572">
            <w:pPr>
              <w:spacing w:line="240" w:lineRule="auto"/>
              <w:ind w:firstLine="0"/>
              <w:rPr>
                <w:ins w:id="7597" w:author="Nate Bachmeier [AWS-SA]" w:date="2023-02-25T11:26:00Z"/>
                <w:rFonts w:ascii="Calibri" w:eastAsia="Times New Roman" w:hAnsi="Calibri" w:cs="Calibri"/>
                <w:b w:val="0"/>
                <w:bCs w:val="0"/>
                <w:color w:val="000000"/>
                <w:sz w:val="22"/>
                <w:rPrChange w:id="7598" w:author="Nate Bachmeier [AWS-SA]" w:date="2023-02-25T11:29:00Z">
                  <w:rPr>
                    <w:ins w:id="7599" w:author="Nate Bachmeier [AWS-SA]" w:date="2023-02-25T11:26:00Z"/>
                    <w:rFonts w:ascii="Calibri" w:eastAsia="Times New Roman" w:hAnsi="Calibri" w:cs="Calibri"/>
                    <w:color w:val="000000"/>
                    <w:sz w:val="22"/>
                  </w:rPr>
                </w:rPrChange>
              </w:rPr>
            </w:pPr>
            <w:ins w:id="7600" w:author="Nate Bachmeier [AWS-SA]" w:date="2023-02-25T11:26:00Z">
              <w:r w:rsidRPr="00E16572">
                <w:rPr>
                  <w:rFonts w:ascii="Calibri" w:eastAsia="Times New Roman" w:hAnsi="Calibri" w:cs="Calibri"/>
                  <w:color w:val="000000"/>
                  <w:sz w:val="22"/>
                </w:rPr>
                <w:t>squeezing orange</w:t>
              </w:r>
            </w:ins>
          </w:p>
        </w:tc>
        <w:tc>
          <w:tcPr>
            <w:tcW w:w="5348" w:type="dxa"/>
            <w:noWrap/>
            <w:hideMark/>
            <w:tcPrChange w:id="7601" w:author="Nate Bachmeier [AWS-SA]" w:date="2023-02-26T11:07:00Z">
              <w:tcPr>
                <w:tcW w:w="960" w:type="dxa"/>
                <w:tcBorders>
                  <w:top w:val="nil"/>
                  <w:left w:val="nil"/>
                  <w:bottom w:val="nil"/>
                  <w:right w:val="nil"/>
                </w:tcBorders>
                <w:shd w:val="clear" w:color="auto" w:fill="auto"/>
                <w:noWrap/>
                <w:vAlign w:val="bottom"/>
                <w:hideMark/>
              </w:tcPr>
            </w:tcPrChange>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02" w:author="Nate Bachmeier [AWS-SA]" w:date="2023-02-25T11:26:00Z"/>
                <w:rFonts w:ascii="Calibri" w:eastAsia="Times New Roman" w:hAnsi="Calibri" w:cs="Calibri"/>
                <w:color w:val="000000"/>
                <w:sz w:val="22"/>
              </w:rPr>
            </w:pPr>
            <w:ins w:id="7603" w:author="Nate Bachmeier [AWS-SA]" w:date="2023-02-25T11:26:00Z">
              <w:r w:rsidRPr="00E16572">
                <w:rPr>
                  <w:rFonts w:ascii="Calibri" w:eastAsia="Times New Roman" w:hAnsi="Calibri" w:cs="Calibri"/>
                  <w:color w:val="000000"/>
                  <w:sz w:val="22"/>
                </w:rPr>
                <w:t>509</w:t>
              </w:r>
            </w:ins>
          </w:p>
        </w:tc>
      </w:tr>
      <w:tr w:rsidR="00E16572" w:rsidRPr="00E16572" w14:paraId="23BB87FD" w14:textId="77777777" w:rsidTr="005D1D3E">
        <w:trPr>
          <w:cnfStyle w:val="000000100000" w:firstRow="0" w:lastRow="0" w:firstColumn="0" w:lastColumn="0" w:oddVBand="0" w:evenVBand="0" w:oddHBand="1" w:evenHBand="0" w:firstRowFirstColumn="0" w:firstRowLastColumn="0" w:lastRowFirstColumn="0" w:lastRowLastColumn="0"/>
          <w:trHeight w:val="300"/>
          <w:ins w:id="7604" w:author="Nate Bachmeier [AWS-SA]" w:date="2023-02-25T11:26:00Z"/>
          <w:trPrChange w:id="7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06" w:author="Nate Bachmeier [AWS-SA]" w:date="2023-02-26T11:07:00Z">
              <w:tcPr>
                <w:tcW w:w="4740" w:type="dxa"/>
                <w:tcBorders>
                  <w:top w:val="nil"/>
                  <w:left w:val="nil"/>
                  <w:bottom w:val="nil"/>
                  <w:right w:val="nil"/>
                </w:tcBorders>
                <w:shd w:val="clear" w:color="auto" w:fill="auto"/>
                <w:noWrap/>
                <w:vAlign w:val="bottom"/>
                <w:hideMark/>
              </w:tcPr>
            </w:tcPrChange>
          </w:tcPr>
          <w:p w14:paraId="609D28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07" w:author="Nate Bachmeier [AWS-SA]" w:date="2023-02-25T11:26:00Z"/>
                <w:rFonts w:ascii="Calibri" w:eastAsia="Times New Roman" w:hAnsi="Calibri" w:cs="Calibri"/>
                <w:b w:val="0"/>
                <w:bCs w:val="0"/>
                <w:color w:val="000000"/>
                <w:sz w:val="22"/>
                <w:rPrChange w:id="7608" w:author="Nate Bachmeier [AWS-SA]" w:date="2023-02-25T11:29:00Z">
                  <w:rPr>
                    <w:ins w:id="7609" w:author="Nate Bachmeier [AWS-SA]" w:date="2023-02-25T11:26:00Z"/>
                    <w:rFonts w:ascii="Calibri" w:eastAsia="Times New Roman" w:hAnsi="Calibri" w:cs="Calibri"/>
                    <w:color w:val="000000"/>
                    <w:sz w:val="22"/>
                  </w:rPr>
                </w:rPrChange>
              </w:rPr>
            </w:pPr>
            <w:ins w:id="7610" w:author="Nate Bachmeier [AWS-SA]" w:date="2023-02-25T11:26:00Z">
              <w:r w:rsidRPr="00E16572">
                <w:rPr>
                  <w:rFonts w:ascii="Calibri" w:eastAsia="Times New Roman" w:hAnsi="Calibri" w:cs="Calibri"/>
                  <w:color w:val="000000"/>
                  <w:sz w:val="22"/>
                </w:rPr>
                <w:t>stacking cups</w:t>
              </w:r>
            </w:ins>
          </w:p>
        </w:tc>
        <w:tc>
          <w:tcPr>
            <w:tcW w:w="5348" w:type="dxa"/>
            <w:noWrap/>
            <w:hideMark/>
            <w:tcPrChange w:id="7611" w:author="Nate Bachmeier [AWS-SA]" w:date="2023-02-26T11:07:00Z">
              <w:tcPr>
                <w:tcW w:w="960" w:type="dxa"/>
                <w:tcBorders>
                  <w:top w:val="nil"/>
                  <w:left w:val="nil"/>
                  <w:bottom w:val="nil"/>
                  <w:right w:val="nil"/>
                </w:tcBorders>
                <w:shd w:val="clear" w:color="auto" w:fill="auto"/>
                <w:noWrap/>
                <w:vAlign w:val="bottom"/>
                <w:hideMark/>
              </w:tcPr>
            </w:tcPrChange>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12" w:author="Nate Bachmeier [AWS-SA]" w:date="2023-02-25T11:26:00Z"/>
                <w:rFonts w:ascii="Calibri" w:eastAsia="Times New Roman" w:hAnsi="Calibri" w:cs="Calibri"/>
                <w:color w:val="000000"/>
                <w:sz w:val="22"/>
              </w:rPr>
            </w:pPr>
            <w:ins w:id="7613" w:author="Nate Bachmeier [AWS-SA]" w:date="2023-02-25T11:26:00Z">
              <w:r w:rsidRPr="00E16572">
                <w:rPr>
                  <w:rFonts w:ascii="Calibri" w:eastAsia="Times New Roman" w:hAnsi="Calibri" w:cs="Calibri"/>
                  <w:color w:val="000000"/>
                  <w:sz w:val="22"/>
                </w:rPr>
                <w:t>505</w:t>
              </w:r>
            </w:ins>
          </w:p>
        </w:tc>
      </w:tr>
      <w:tr w:rsidR="00E16572" w:rsidRPr="00E16572" w14:paraId="70B5BECE" w14:textId="77777777" w:rsidTr="005D1D3E">
        <w:trPr>
          <w:trHeight w:val="300"/>
          <w:ins w:id="7614" w:author="Nate Bachmeier [AWS-SA]" w:date="2023-02-25T11:26:00Z"/>
          <w:trPrChange w:id="7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16" w:author="Nate Bachmeier [AWS-SA]" w:date="2023-02-26T11:07:00Z">
              <w:tcPr>
                <w:tcW w:w="4740" w:type="dxa"/>
                <w:tcBorders>
                  <w:top w:val="nil"/>
                  <w:left w:val="nil"/>
                  <w:bottom w:val="nil"/>
                  <w:right w:val="nil"/>
                </w:tcBorders>
                <w:shd w:val="clear" w:color="auto" w:fill="auto"/>
                <w:noWrap/>
                <w:vAlign w:val="bottom"/>
                <w:hideMark/>
              </w:tcPr>
            </w:tcPrChange>
          </w:tcPr>
          <w:p w14:paraId="6C5CC9E0" w14:textId="77777777" w:rsidR="00E16572" w:rsidRPr="00E16572" w:rsidRDefault="00E16572" w:rsidP="00E16572">
            <w:pPr>
              <w:spacing w:line="240" w:lineRule="auto"/>
              <w:ind w:firstLine="0"/>
              <w:rPr>
                <w:ins w:id="7617" w:author="Nate Bachmeier [AWS-SA]" w:date="2023-02-25T11:26:00Z"/>
                <w:rFonts w:ascii="Calibri" w:eastAsia="Times New Roman" w:hAnsi="Calibri" w:cs="Calibri"/>
                <w:b w:val="0"/>
                <w:bCs w:val="0"/>
                <w:color w:val="000000"/>
                <w:sz w:val="22"/>
                <w:rPrChange w:id="7618" w:author="Nate Bachmeier [AWS-SA]" w:date="2023-02-25T11:29:00Z">
                  <w:rPr>
                    <w:ins w:id="7619" w:author="Nate Bachmeier [AWS-SA]" w:date="2023-02-25T11:26:00Z"/>
                    <w:rFonts w:ascii="Calibri" w:eastAsia="Times New Roman" w:hAnsi="Calibri" w:cs="Calibri"/>
                    <w:color w:val="000000"/>
                    <w:sz w:val="22"/>
                  </w:rPr>
                </w:rPrChange>
              </w:rPr>
            </w:pPr>
            <w:ins w:id="7620" w:author="Nate Bachmeier [AWS-SA]" w:date="2023-02-25T11:26:00Z">
              <w:r w:rsidRPr="00E16572">
                <w:rPr>
                  <w:rFonts w:ascii="Calibri" w:eastAsia="Times New Roman" w:hAnsi="Calibri" w:cs="Calibri"/>
                  <w:color w:val="000000"/>
                  <w:sz w:val="22"/>
                </w:rPr>
                <w:t>stacking dice</w:t>
              </w:r>
            </w:ins>
          </w:p>
        </w:tc>
        <w:tc>
          <w:tcPr>
            <w:tcW w:w="5348" w:type="dxa"/>
            <w:noWrap/>
            <w:hideMark/>
            <w:tcPrChange w:id="7621" w:author="Nate Bachmeier [AWS-SA]" w:date="2023-02-26T11:07:00Z">
              <w:tcPr>
                <w:tcW w:w="960" w:type="dxa"/>
                <w:tcBorders>
                  <w:top w:val="nil"/>
                  <w:left w:val="nil"/>
                  <w:bottom w:val="nil"/>
                  <w:right w:val="nil"/>
                </w:tcBorders>
                <w:shd w:val="clear" w:color="auto" w:fill="auto"/>
                <w:noWrap/>
                <w:vAlign w:val="bottom"/>
                <w:hideMark/>
              </w:tcPr>
            </w:tcPrChange>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22" w:author="Nate Bachmeier [AWS-SA]" w:date="2023-02-25T11:26:00Z"/>
                <w:rFonts w:ascii="Calibri" w:eastAsia="Times New Roman" w:hAnsi="Calibri" w:cs="Calibri"/>
                <w:color w:val="000000"/>
                <w:sz w:val="22"/>
              </w:rPr>
            </w:pPr>
            <w:ins w:id="7623" w:author="Nate Bachmeier [AWS-SA]" w:date="2023-02-25T11:26:00Z">
              <w:r w:rsidRPr="00E16572">
                <w:rPr>
                  <w:rFonts w:ascii="Calibri" w:eastAsia="Times New Roman" w:hAnsi="Calibri" w:cs="Calibri"/>
                  <w:color w:val="000000"/>
                  <w:sz w:val="22"/>
                </w:rPr>
                <w:t>647</w:t>
              </w:r>
            </w:ins>
          </w:p>
        </w:tc>
      </w:tr>
      <w:tr w:rsidR="00E16572" w:rsidRPr="00E16572" w14:paraId="3EF1B00A" w14:textId="77777777" w:rsidTr="005D1D3E">
        <w:trPr>
          <w:cnfStyle w:val="000000100000" w:firstRow="0" w:lastRow="0" w:firstColumn="0" w:lastColumn="0" w:oddVBand="0" w:evenVBand="0" w:oddHBand="1" w:evenHBand="0" w:firstRowFirstColumn="0" w:firstRowLastColumn="0" w:lastRowFirstColumn="0" w:lastRowLastColumn="0"/>
          <w:trHeight w:val="300"/>
          <w:ins w:id="7624" w:author="Nate Bachmeier [AWS-SA]" w:date="2023-02-25T11:26:00Z"/>
          <w:trPrChange w:id="7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26" w:author="Nate Bachmeier [AWS-SA]" w:date="2023-02-26T11:07:00Z">
              <w:tcPr>
                <w:tcW w:w="4740" w:type="dxa"/>
                <w:tcBorders>
                  <w:top w:val="nil"/>
                  <w:left w:val="nil"/>
                  <w:bottom w:val="nil"/>
                  <w:right w:val="nil"/>
                </w:tcBorders>
                <w:shd w:val="clear" w:color="auto" w:fill="auto"/>
                <w:noWrap/>
                <w:vAlign w:val="bottom"/>
                <w:hideMark/>
              </w:tcPr>
            </w:tcPrChange>
          </w:tcPr>
          <w:p w14:paraId="0765C8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27" w:author="Nate Bachmeier [AWS-SA]" w:date="2023-02-25T11:26:00Z"/>
                <w:rFonts w:ascii="Calibri" w:eastAsia="Times New Roman" w:hAnsi="Calibri" w:cs="Calibri"/>
                <w:b w:val="0"/>
                <w:bCs w:val="0"/>
                <w:color w:val="000000"/>
                <w:sz w:val="22"/>
                <w:rPrChange w:id="7628" w:author="Nate Bachmeier [AWS-SA]" w:date="2023-02-25T11:29:00Z">
                  <w:rPr>
                    <w:ins w:id="7629" w:author="Nate Bachmeier [AWS-SA]" w:date="2023-02-25T11:26:00Z"/>
                    <w:rFonts w:ascii="Calibri" w:eastAsia="Times New Roman" w:hAnsi="Calibri" w:cs="Calibri"/>
                    <w:color w:val="000000"/>
                    <w:sz w:val="22"/>
                  </w:rPr>
                </w:rPrChange>
              </w:rPr>
            </w:pPr>
            <w:ins w:id="7630" w:author="Nate Bachmeier [AWS-SA]" w:date="2023-02-25T11:26:00Z">
              <w:r w:rsidRPr="00E16572">
                <w:rPr>
                  <w:rFonts w:ascii="Calibri" w:eastAsia="Times New Roman" w:hAnsi="Calibri" w:cs="Calibri"/>
                  <w:color w:val="000000"/>
                  <w:sz w:val="22"/>
                </w:rPr>
                <w:t>standing on hands</w:t>
              </w:r>
            </w:ins>
          </w:p>
        </w:tc>
        <w:tc>
          <w:tcPr>
            <w:tcW w:w="5348" w:type="dxa"/>
            <w:noWrap/>
            <w:hideMark/>
            <w:tcPrChange w:id="7631" w:author="Nate Bachmeier [AWS-SA]" w:date="2023-02-26T11:07:00Z">
              <w:tcPr>
                <w:tcW w:w="960" w:type="dxa"/>
                <w:tcBorders>
                  <w:top w:val="nil"/>
                  <w:left w:val="nil"/>
                  <w:bottom w:val="nil"/>
                  <w:right w:val="nil"/>
                </w:tcBorders>
                <w:shd w:val="clear" w:color="auto" w:fill="auto"/>
                <w:noWrap/>
                <w:vAlign w:val="bottom"/>
                <w:hideMark/>
              </w:tcPr>
            </w:tcPrChange>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32" w:author="Nate Bachmeier [AWS-SA]" w:date="2023-02-25T11:26:00Z"/>
                <w:rFonts w:ascii="Calibri" w:eastAsia="Times New Roman" w:hAnsi="Calibri" w:cs="Calibri"/>
                <w:color w:val="000000"/>
                <w:sz w:val="22"/>
              </w:rPr>
            </w:pPr>
            <w:ins w:id="7633" w:author="Nate Bachmeier [AWS-SA]" w:date="2023-02-25T11:26:00Z">
              <w:r w:rsidRPr="00E16572">
                <w:rPr>
                  <w:rFonts w:ascii="Calibri" w:eastAsia="Times New Roman" w:hAnsi="Calibri" w:cs="Calibri"/>
                  <w:color w:val="000000"/>
                  <w:sz w:val="22"/>
                </w:rPr>
                <w:t>602</w:t>
              </w:r>
            </w:ins>
          </w:p>
        </w:tc>
      </w:tr>
      <w:tr w:rsidR="00E16572" w:rsidRPr="00E16572" w14:paraId="4F193278" w14:textId="77777777" w:rsidTr="005D1D3E">
        <w:trPr>
          <w:trHeight w:val="300"/>
          <w:ins w:id="7634" w:author="Nate Bachmeier [AWS-SA]" w:date="2023-02-25T11:26:00Z"/>
          <w:trPrChange w:id="7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36" w:author="Nate Bachmeier [AWS-SA]" w:date="2023-02-26T11:07:00Z">
              <w:tcPr>
                <w:tcW w:w="4740" w:type="dxa"/>
                <w:tcBorders>
                  <w:top w:val="nil"/>
                  <w:left w:val="nil"/>
                  <w:bottom w:val="nil"/>
                  <w:right w:val="nil"/>
                </w:tcBorders>
                <w:shd w:val="clear" w:color="auto" w:fill="auto"/>
                <w:noWrap/>
                <w:vAlign w:val="bottom"/>
                <w:hideMark/>
              </w:tcPr>
            </w:tcPrChange>
          </w:tcPr>
          <w:p w14:paraId="58FB4653" w14:textId="77777777" w:rsidR="00E16572" w:rsidRPr="00E16572" w:rsidRDefault="00E16572" w:rsidP="00E16572">
            <w:pPr>
              <w:spacing w:line="240" w:lineRule="auto"/>
              <w:ind w:firstLine="0"/>
              <w:rPr>
                <w:ins w:id="7637" w:author="Nate Bachmeier [AWS-SA]" w:date="2023-02-25T11:26:00Z"/>
                <w:rFonts w:ascii="Calibri" w:eastAsia="Times New Roman" w:hAnsi="Calibri" w:cs="Calibri"/>
                <w:b w:val="0"/>
                <w:bCs w:val="0"/>
                <w:color w:val="000000"/>
                <w:sz w:val="22"/>
                <w:rPrChange w:id="7638" w:author="Nate Bachmeier [AWS-SA]" w:date="2023-02-25T11:29:00Z">
                  <w:rPr>
                    <w:ins w:id="7639" w:author="Nate Bachmeier [AWS-SA]" w:date="2023-02-25T11:26:00Z"/>
                    <w:rFonts w:ascii="Calibri" w:eastAsia="Times New Roman" w:hAnsi="Calibri" w:cs="Calibri"/>
                    <w:color w:val="000000"/>
                    <w:sz w:val="22"/>
                  </w:rPr>
                </w:rPrChange>
              </w:rPr>
            </w:pPr>
            <w:ins w:id="7640" w:author="Nate Bachmeier [AWS-SA]" w:date="2023-02-25T11:26:00Z">
              <w:r w:rsidRPr="00E16572">
                <w:rPr>
                  <w:rFonts w:ascii="Calibri" w:eastAsia="Times New Roman" w:hAnsi="Calibri" w:cs="Calibri"/>
                  <w:color w:val="000000"/>
                  <w:sz w:val="22"/>
                </w:rPr>
                <w:t>staring</w:t>
              </w:r>
            </w:ins>
          </w:p>
        </w:tc>
        <w:tc>
          <w:tcPr>
            <w:tcW w:w="5348" w:type="dxa"/>
            <w:noWrap/>
            <w:hideMark/>
            <w:tcPrChange w:id="7641" w:author="Nate Bachmeier [AWS-SA]" w:date="2023-02-26T11:07:00Z">
              <w:tcPr>
                <w:tcW w:w="960" w:type="dxa"/>
                <w:tcBorders>
                  <w:top w:val="nil"/>
                  <w:left w:val="nil"/>
                  <w:bottom w:val="nil"/>
                  <w:right w:val="nil"/>
                </w:tcBorders>
                <w:shd w:val="clear" w:color="auto" w:fill="auto"/>
                <w:noWrap/>
                <w:vAlign w:val="bottom"/>
                <w:hideMark/>
              </w:tcPr>
            </w:tcPrChange>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42" w:author="Nate Bachmeier [AWS-SA]" w:date="2023-02-25T11:26:00Z"/>
                <w:rFonts w:ascii="Calibri" w:eastAsia="Times New Roman" w:hAnsi="Calibri" w:cs="Calibri"/>
                <w:color w:val="000000"/>
                <w:sz w:val="22"/>
              </w:rPr>
            </w:pPr>
            <w:ins w:id="7643" w:author="Nate Bachmeier [AWS-SA]" w:date="2023-02-25T11:26:00Z">
              <w:r w:rsidRPr="00E16572">
                <w:rPr>
                  <w:rFonts w:ascii="Calibri" w:eastAsia="Times New Roman" w:hAnsi="Calibri" w:cs="Calibri"/>
                  <w:color w:val="000000"/>
                  <w:sz w:val="22"/>
                </w:rPr>
                <w:t>574</w:t>
              </w:r>
            </w:ins>
          </w:p>
        </w:tc>
      </w:tr>
      <w:tr w:rsidR="00E16572" w:rsidRPr="00E16572" w14:paraId="106ADBF5" w14:textId="77777777" w:rsidTr="005D1D3E">
        <w:trPr>
          <w:cnfStyle w:val="000000100000" w:firstRow="0" w:lastRow="0" w:firstColumn="0" w:lastColumn="0" w:oddVBand="0" w:evenVBand="0" w:oddHBand="1" w:evenHBand="0" w:firstRowFirstColumn="0" w:firstRowLastColumn="0" w:lastRowFirstColumn="0" w:lastRowLastColumn="0"/>
          <w:trHeight w:val="300"/>
          <w:ins w:id="7644" w:author="Nate Bachmeier [AWS-SA]" w:date="2023-02-25T11:26:00Z"/>
          <w:trPrChange w:id="7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46" w:author="Nate Bachmeier [AWS-SA]" w:date="2023-02-26T11:07:00Z">
              <w:tcPr>
                <w:tcW w:w="4740" w:type="dxa"/>
                <w:tcBorders>
                  <w:top w:val="nil"/>
                  <w:left w:val="nil"/>
                  <w:bottom w:val="nil"/>
                  <w:right w:val="nil"/>
                </w:tcBorders>
                <w:shd w:val="clear" w:color="auto" w:fill="auto"/>
                <w:noWrap/>
                <w:vAlign w:val="bottom"/>
                <w:hideMark/>
              </w:tcPr>
            </w:tcPrChange>
          </w:tcPr>
          <w:p w14:paraId="14B20A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47" w:author="Nate Bachmeier [AWS-SA]" w:date="2023-02-25T11:26:00Z"/>
                <w:rFonts w:ascii="Calibri" w:eastAsia="Times New Roman" w:hAnsi="Calibri" w:cs="Calibri"/>
                <w:b w:val="0"/>
                <w:bCs w:val="0"/>
                <w:color w:val="000000"/>
                <w:sz w:val="22"/>
                <w:rPrChange w:id="7648" w:author="Nate Bachmeier [AWS-SA]" w:date="2023-02-25T11:29:00Z">
                  <w:rPr>
                    <w:ins w:id="7649" w:author="Nate Bachmeier [AWS-SA]" w:date="2023-02-25T11:26:00Z"/>
                    <w:rFonts w:ascii="Calibri" w:eastAsia="Times New Roman" w:hAnsi="Calibri" w:cs="Calibri"/>
                    <w:color w:val="000000"/>
                    <w:sz w:val="22"/>
                  </w:rPr>
                </w:rPrChange>
              </w:rPr>
            </w:pPr>
            <w:ins w:id="7650" w:author="Nate Bachmeier [AWS-SA]" w:date="2023-02-25T11:26:00Z">
              <w:r w:rsidRPr="00E16572">
                <w:rPr>
                  <w:rFonts w:ascii="Calibri" w:eastAsia="Times New Roman" w:hAnsi="Calibri" w:cs="Calibri"/>
                  <w:color w:val="000000"/>
                  <w:sz w:val="22"/>
                </w:rPr>
                <w:t>steer roping</w:t>
              </w:r>
            </w:ins>
          </w:p>
        </w:tc>
        <w:tc>
          <w:tcPr>
            <w:tcW w:w="5348" w:type="dxa"/>
            <w:noWrap/>
            <w:hideMark/>
            <w:tcPrChange w:id="7651" w:author="Nate Bachmeier [AWS-SA]" w:date="2023-02-26T11:07:00Z">
              <w:tcPr>
                <w:tcW w:w="960" w:type="dxa"/>
                <w:tcBorders>
                  <w:top w:val="nil"/>
                  <w:left w:val="nil"/>
                  <w:bottom w:val="nil"/>
                  <w:right w:val="nil"/>
                </w:tcBorders>
                <w:shd w:val="clear" w:color="auto" w:fill="auto"/>
                <w:noWrap/>
                <w:vAlign w:val="bottom"/>
                <w:hideMark/>
              </w:tcPr>
            </w:tcPrChange>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52" w:author="Nate Bachmeier [AWS-SA]" w:date="2023-02-25T11:26:00Z"/>
                <w:rFonts w:ascii="Calibri" w:eastAsia="Times New Roman" w:hAnsi="Calibri" w:cs="Calibri"/>
                <w:color w:val="000000"/>
                <w:sz w:val="22"/>
              </w:rPr>
            </w:pPr>
            <w:ins w:id="7653" w:author="Nate Bachmeier [AWS-SA]" w:date="2023-02-25T11:26:00Z">
              <w:r w:rsidRPr="00E16572">
                <w:rPr>
                  <w:rFonts w:ascii="Calibri" w:eastAsia="Times New Roman" w:hAnsi="Calibri" w:cs="Calibri"/>
                  <w:color w:val="000000"/>
                  <w:sz w:val="22"/>
                </w:rPr>
                <w:t>647</w:t>
              </w:r>
            </w:ins>
          </w:p>
        </w:tc>
      </w:tr>
      <w:tr w:rsidR="00E16572" w:rsidRPr="00E16572" w14:paraId="1CE55E2A" w14:textId="77777777" w:rsidTr="005D1D3E">
        <w:trPr>
          <w:trHeight w:val="300"/>
          <w:ins w:id="7654" w:author="Nate Bachmeier [AWS-SA]" w:date="2023-02-25T11:26:00Z"/>
          <w:trPrChange w:id="7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56" w:author="Nate Bachmeier [AWS-SA]" w:date="2023-02-26T11:07:00Z">
              <w:tcPr>
                <w:tcW w:w="4740" w:type="dxa"/>
                <w:tcBorders>
                  <w:top w:val="nil"/>
                  <w:left w:val="nil"/>
                  <w:bottom w:val="nil"/>
                  <w:right w:val="nil"/>
                </w:tcBorders>
                <w:shd w:val="clear" w:color="auto" w:fill="auto"/>
                <w:noWrap/>
                <w:vAlign w:val="bottom"/>
                <w:hideMark/>
              </w:tcPr>
            </w:tcPrChange>
          </w:tcPr>
          <w:p w14:paraId="6E84FE92" w14:textId="77777777" w:rsidR="00E16572" w:rsidRPr="00E16572" w:rsidRDefault="00E16572" w:rsidP="00E16572">
            <w:pPr>
              <w:spacing w:line="240" w:lineRule="auto"/>
              <w:ind w:firstLine="0"/>
              <w:rPr>
                <w:ins w:id="7657" w:author="Nate Bachmeier [AWS-SA]" w:date="2023-02-25T11:26:00Z"/>
                <w:rFonts w:ascii="Calibri" w:eastAsia="Times New Roman" w:hAnsi="Calibri" w:cs="Calibri"/>
                <w:b w:val="0"/>
                <w:bCs w:val="0"/>
                <w:color w:val="000000"/>
                <w:sz w:val="22"/>
                <w:rPrChange w:id="7658" w:author="Nate Bachmeier [AWS-SA]" w:date="2023-02-25T11:29:00Z">
                  <w:rPr>
                    <w:ins w:id="7659" w:author="Nate Bachmeier [AWS-SA]" w:date="2023-02-25T11:26:00Z"/>
                    <w:rFonts w:ascii="Calibri" w:eastAsia="Times New Roman" w:hAnsi="Calibri" w:cs="Calibri"/>
                    <w:color w:val="000000"/>
                    <w:sz w:val="22"/>
                  </w:rPr>
                </w:rPrChange>
              </w:rPr>
            </w:pPr>
            <w:ins w:id="7660" w:author="Nate Bachmeier [AWS-SA]" w:date="2023-02-25T11:26:00Z">
              <w:r w:rsidRPr="00E16572">
                <w:rPr>
                  <w:rFonts w:ascii="Calibri" w:eastAsia="Times New Roman" w:hAnsi="Calibri" w:cs="Calibri"/>
                  <w:color w:val="000000"/>
                  <w:sz w:val="22"/>
                </w:rPr>
                <w:t>steering car</w:t>
              </w:r>
            </w:ins>
          </w:p>
        </w:tc>
        <w:tc>
          <w:tcPr>
            <w:tcW w:w="5348" w:type="dxa"/>
            <w:noWrap/>
            <w:hideMark/>
            <w:tcPrChange w:id="7661" w:author="Nate Bachmeier [AWS-SA]" w:date="2023-02-26T11:07:00Z">
              <w:tcPr>
                <w:tcW w:w="960" w:type="dxa"/>
                <w:tcBorders>
                  <w:top w:val="nil"/>
                  <w:left w:val="nil"/>
                  <w:bottom w:val="nil"/>
                  <w:right w:val="nil"/>
                </w:tcBorders>
                <w:shd w:val="clear" w:color="auto" w:fill="auto"/>
                <w:noWrap/>
                <w:vAlign w:val="bottom"/>
                <w:hideMark/>
              </w:tcPr>
            </w:tcPrChange>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62" w:author="Nate Bachmeier [AWS-SA]" w:date="2023-02-25T11:26:00Z"/>
                <w:rFonts w:ascii="Calibri" w:eastAsia="Times New Roman" w:hAnsi="Calibri" w:cs="Calibri"/>
                <w:color w:val="000000"/>
                <w:sz w:val="22"/>
              </w:rPr>
            </w:pPr>
            <w:ins w:id="7663" w:author="Nate Bachmeier [AWS-SA]" w:date="2023-02-25T11:26:00Z">
              <w:r w:rsidRPr="00E16572">
                <w:rPr>
                  <w:rFonts w:ascii="Calibri" w:eastAsia="Times New Roman" w:hAnsi="Calibri" w:cs="Calibri"/>
                  <w:color w:val="000000"/>
                  <w:sz w:val="22"/>
                </w:rPr>
                <w:t>542</w:t>
              </w:r>
            </w:ins>
          </w:p>
        </w:tc>
      </w:tr>
      <w:tr w:rsidR="00E16572" w:rsidRPr="00E16572" w14:paraId="52500FCF" w14:textId="77777777" w:rsidTr="005D1D3E">
        <w:trPr>
          <w:cnfStyle w:val="000000100000" w:firstRow="0" w:lastRow="0" w:firstColumn="0" w:lastColumn="0" w:oddVBand="0" w:evenVBand="0" w:oddHBand="1" w:evenHBand="0" w:firstRowFirstColumn="0" w:firstRowLastColumn="0" w:lastRowFirstColumn="0" w:lastRowLastColumn="0"/>
          <w:trHeight w:val="300"/>
          <w:ins w:id="7664" w:author="Nate Bachmeier [AWS-SA]" w:date="2023-02-25T11:26:00Z"/>
          <w:trPrChange w:id="7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66" w:author="Nate Bachmeier [AWS-SA]" w:date="2023-02-26T11:07:00Z">
              <w:tcPr>
                <w:tcW w:w="4740" w:type="dxa"/>
                <w:tcBorders>
                  <w:top w:val="nil"/>
                  <w:left w:val="nil"/>
                  <w:bottom w:val="nil"/>
                  <w:right w:val="nil"/>
                </w:tcBorders>
                <w:shd w:val="clear" w:color="auto" w:fill="auto"/>
                <w:noWrap/>
                <w:vAlign w:val="bottom"/>
                <w:hideMark/>
              </w:tcPr>
            </w:tcPrChange>
          </w:tcPr>
          <w:p w14:paraId="265A409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67" w:author="Nate Bachmeier [AWS-SA]" w:date="2023-02-25T11:26:00Z"/>
                <w:rFonts w:ascii="Calibri" w:eastAsia="Times New Roman" w:hAnsi="Calibri" w:cs="Calibri"/>
                <w:b w:val="0"/>
                <w:bCs w:val="0"/>
                <w:color w:val="000000"/>
                <w:sz w:val="22"/>
                <w:rPrChange w:id="7668" w:author="Nate Bachmeier [AWS-SA]" w:date="2023-02-25T11:29:00Z">
                  <w:rPr>
                    <w:ins w:id="7669" w:author="Nate Bachmeier [AWS-SA]" w:date="2023-02-25T11:26:00Z"/>
                    <w:rFonts w:ascii="Calibri" w:eastAsia="Times New Roman" w:hAnsi="Calibri" w:cs="Calibri"/>
                    <w:color w:val="000000"/>
                    <w:sz w:val="22"/>
                  </w:rPr>
                </w:rPrChange>
              </w:rPr>
            </w:pPr>
            <w:ins w:id="7670" w:author="Nate Bachmeier [AWS-SA]" w:date="2023-02-25T11:26:00Z">
              <w:r w:rsidRPr="00E16572">
                <w:rPr>
                  <w:rFonts w:ascii="Calibri" w:eastAsia="Times New Roman" w:hAnsi="Calibri" w:cs="Calibri"/>
                  <w:color w:val="000000"/>
                  <w:sz w:val="22"/>
                </w:rPr>
                <w:t>sticking tongue out</w:t>
              </w:r>
            </w:ins>
          </w:p>
        </w:tc>
        <w:tc>
          <w:tcPr>
            <w:tcW w:w="5348" w:type="dxa"/>
            <w:noWrap/>
            <w:hideMark/>
            <w:tcPrChange w:id="7671" w:author="Nate Bachmeier [AWS-SA]" w:date="2023-02-26T11:07:00Z">
              <w:tcPr>
                <w:tcW w:w="960" w:type="dxa"/>
                <w:tcBorders>
                  <w:top w:val="nil"/>
                  <w:left w:val="nil"/>
                  <w:bottom w:val="nil"/>
                  <w:right w:val="nil"/>
                </w:tcBorders>
                <w:shd w:val="clear" w:color="auto" w:fill="auto"/>
                <w:noWrap/>
                <w:vAlign w:val="bottom"/>
                <w:hideMark/>
              </w:tcPr>
            </w:tcPrChange>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72" w:author="Nate Bachmeier [AWS-SA]" w:date="2023-02-25T11:26:00Z"/>
                <w:rFonts w:ascii="Calibri" w:eastAsia="Times New Roman" w:hAnsi="Calibri" w:cs="Calibri"/>
                <w:color w:val="000000"/>
                <w:sz w:val="22"/>
              </w:rPr>
            </w:pPr>
            <w:ins w:id="7673" w:author="Nate Bachmeier [AWS-SA]" w:date="2023-02-25T11:26:00Z">
              <w:r w:rsidRPr="00E16572">
                <w:rPr>
                  <w:rFonts w:ascii="Calibri" w:eastAsia="Times New Roman" w:hAnsi="Calibri" w:cs="Calibri"/>
                  <w:color w:val="000000"/>
                  <w:sz w:val="22"/>
                </w:rPr>
                <w:t>762</w:t>
              </w:r>
            </w:ins>
          </w:p>
        </w:tc>
      </w:tr>
      <w:tr w:rsidR="00E16572" w:rsidRPr="00E16572" w14:paraId="6871AA23" w14:textId="77777777" w:rsidTr="005D1D3E">
        <w:trPr>
          <w:trHeight w:val="300"/>
          <w:ins w:id="7674" w:author="Nate Bachmeier [AWS-SA]" w:date="2023-02-25T11:26:00Z"/>
          <w:trPrChange w:id="7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76" w:author="Nate Bachmeier [AWS-SA]" w:date="2023-02-26T11:07:00Z">
              <w:tcPr>
                <w:tcW w:w="4740" w:type="dxa"/>
                <w:tcBorders>
                  <w:top w:val="nil"/>
                  <w:left w:val="nil"/>
                  <w:bottom w:val="nil"/>
                  <w:right w:val="nil"/>
                </w:tcBorders>
                <w:shd w:val="clear" w:color="auto" w:fill="auto"/>
                <w:noWrap/>
                <w:vAlign w:val="bottom"/>
                <w:hideMark/>
              </w:tcPr>
            </w:tcPrChange>
          </w:tcPr>
          <w:p w14:paraId="647B5EC6" w14:textId="77777777" w:rsidR="00E16572" w:rsidRPr="00E16572" w:rsidRDefault="00E16572" w:rsidP="00E16572">
            <w:pPr>
              <w:spacing w:line="240" w:lineRule="auto"/>
              <w:ind w:firstLine="0"/>
              <w:rPr>
                <w:ins w:id="7677" w:author="Nate Bachmeier [AWS-SA]" w:date="2023-02-25T11:26:00Z"/>
                <w:rFonts w:ascii="Calibri" w:eastAsia="Times New Roman" w:hAnsi="Calibri" w:cs="Calibri"/>
                <w:b w:val="0"/>
                <w:bCs w:val="0"/>
                <w:color w:val="000000"/>
                <w:sz w:val="22"/>
                <w:rPrChange w:id="7678" w:author="Nate Bachmeier [AWS-SA]" w:date="2023-02-25T11:29:00Z">
                  <w:rPr>
                    <w:ins w:id="7679" w:author="Nate Bachmeier [AWS-SA]" w:date="2023-02-25T11:26:00Z"/>
                    <w:rFonts w:ascii="Calibri" w:eastAsia="Times New Roman" w:hAnsi="Calibri" w:cs="Calibri"/>
                    <w:color w:val="000000"/>
                    <w:sz w:val="22"/>
                  </w:rPr>
                </w:rPrChange>
              </w:rPr>
            </w:pPr>
            <w:ins w:id="7680" w:author="Nate Bachmeier [AWS-SA]" w:date="2023-02-25T11:26:00Z">
              <w:r w:rsidRPr="00E16572">
                <w:rPr>
                  <w:rFonts w:ascii="Calibri" w:eastAsia="Times New Roman" w:hAnsi="Calibri" w:cs="Calibri"/>
                  <w:color w:val="000000"/>
                  <w:sz w:val="22"/>
                </w:rPr>
                <w:t>stomping grapes</w:t>
              </w:r>
            </w:ins>
          </w:p>
        </w:tc>
        <w:tc>
          <w:tcPr>
            <w:tcW w:w="5348" w:type="dxa"/>
            <w:noWrap/>
            <w:hideMark/>
            <w:tcPrChange w:id="7681" w:author="Nate Bachmeier [AWS-SA]" w:date="2023-02-26T11:07:00Z">
              <w:tcPr>
                <w:tcW w:w="960" w:type="dxa"/>
                <w:tcBorders>
                  <w:top w:val="nil"/>
                  <w:left w:val="nil"/>
                  <w:bottom w:val="nil"/>
                  <w:right w:val="nil"/>
                </w:tcBorders>
                <w:shd w:val="clear" w:color="auto" w:fill="auto"/>
                <w:noWrap/>
                <w:vAlign w:val="bottom"/>
                <w:hideMark/>
              </w:tcPr>
            </w:tcPrChange>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82" w:author="Nate Bachmeier [AWS-SA]" w:date="2023-02-25T11:26:00Z"/>
                <w:rFonts w:ascii="Calibri" w:eastAsia="Times New Roman" w:hAnsi="Calibri" w:cs="Calibri"/>
                <w:color w:val="000000"/>
                <w:sz w:val="22"/>
              </w:rPr>
            </w:pPr>
            <w:ins w:id="7683" w:author="Nate Bachmeier [AWS-SA]" w:date="2023-02-25T11:26:00Z">
              <w:r w:rsidRPr="00E16572">
                <w:rPr>
                  <w:rFonts w:ascii="Calibri" w:eastAsia="Times New Roman" w:hAnsi="Calibri" w:cs="Calibri"/>
                  <w:color w:val="000000"/>
                  <w:sz w:val="22"/>
                </w:rPr>
                <w:t>586</w:t>
              </w:r>
            </w:ins>
          </w:p>
        </w:tc>
      </w:tr>
      <w:tr w:rsidR="00E16572" w:rsidRPr="00E16572" w14:paraId="42C11866" w14:textId="77777777" w:rsidTr="005D1D3E">
        <w:trPr>
          <w:cnfStyle w:val="000000100000" w:firstRow="0" w:lastRow="0" w:firstColumn="0" w:lastColumn="0" w:oddVBand="0" w:evenVBand="0" w:oddHBand="1" w:evenHBand="0" w:firstRowFirstColumn="0" w:firstRowLastColumn="0" w:lastRowFirstColumn="0" w:lastRowLastColumn="0"/>
          <w:trHeight w:val="300"/>
          <w:ins w:id="7684" w:author="Nate Bachmeier [AWS-SA]" w:date="2023-02-25T11:26:00Z"/>
          <w:trPrChange w:id="7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86" w:author="Nate Bachmeier [AWS-SA]" w:date="2023-02-26T11:07:00Z">
              <w:tcPr>
                <w:tcW w:w="4740" w:type="dxa"/>
                <w:tcBorders>
                  <w:top w:val="nil"/>
                  <w:left w:val="nil"/>
                  <w:bottom w:val="nil"/>
                  <w:right w:val="nil"/>
                </w:tcBorders>
                <w:shd w:val="clear" w:color="auto" w:fill="auto"/>
                <w:noWrap/>
                <w:vAlign w:val="bottom"/>
                <w:hideMark/>
              </w:tcPr>
            </w:tcPrChange>
          </w:tcPr>
          <w:p w14:paraId="6B98E8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87" w:author="Nate Bachmeier [AWS-SA]" w:date="2023-02-25T11:26:00Z"/>
                <w:rFonts w:ascii="Calibri" w:eastAsia="Times New Roman" w:hAnsi="Calibri" w:cs="Calibri"/>
                <w:b w:val="0"/>
                <w:bCs w:val="0"/>
                <w:color w:val="000000"/>
                <w:sz w:val="22"/>
                <w:rPrChange w:id="7688" w:author="Nate Bachmeier [AWS-SA]" w:date="2023-02-25T11:29:00Z">
                  <w:rPr>
                    <w:ins w:id="7689" w:author="Nate Bachmeier [AWS-SA]" w:date="2023-02-25T11:26:00Z"/>
                    <w:rFonts w:ascii="Calibri" w:eastAsia="Times New Roman" w:hAnsi="Calibri" w:cs="Calibri"/>
                    <w:color w:val="000000"/>
                    <w:sz w:val="22"/>
                  </w:rPr>
                </w:rPrChange>
              </w:rPr>
            </w:pPr>
            <w:ins w:id="7690" w:author="Nate Bachmeier [AWS-SA]" w:date="2023-02-25T11:26:00Z">
              <w:r w:rsidRPr="00E16572">
                <w:rPr>
                  <w:rFonts w:ascii="Calibri" w:eastAsia="Times New Roman" w:hAnsi="Calibri" w:cs="Calibri"/>
                  <w:color w:val="000000"/>
                  <w:sz w:val="22"/>
                </w:rPr>
                <w:t>stretching arm</w:t>
              </w:r>
            </w:ins>
          </w:p>
        </w:tc>
        <w:tc>
          <w:tcPr>
            <w:tcW w:w="5348" w:type="dxa"/>
            <w:noWrap/>
            <w:hideMark/>
            <w:tcPrChange w:id="7691" w:author="Nate Bachmeier [AWS-SA]" w:date="2023-02-26T11:07:00Z">
              <w:tcPr>
                <w:tcW w:w="960" w:type="dxa"/>
                <w:tcBorders>
                  <w:top w:val="nil"/>
                  <w:left w:val="nil"/>
                  <w:bottom w:val="nil"/>
                  <w:right w:val="nil"/>
                </w:tcBorders>
                <w:shd w:val="clear" w:color="auto" w:fill="auto"/>
                <w:noWrap/>
                <w:vAlign w:val="bottom"/>
                <w:hideMark/>
              </w:tcPr>
            </w:tcPrChange>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92" w:author="Nate Bachmeier [AWS-SA]" w:date="2023-02-25T11:26:00Z"/>
                <w:rFonts w:ascii="Calibri" w:eastAsia="Times New Roman" w:hAnsi="Calibri" w:cs="Calibri"/>
                <w:color w:val="000000"/>
                <w:sz w:val="22"/>
              </w:rPr>
            </w:pPr>
            <w:ins w:id="7693" w:author="Nate Bachmeier [AWS-SA]" w:date="2023-02-25T11:26:00Z">
              <w:r w:rsidRPr="00E16572">
                <w:rPr>
                  <w:rFonts w:ascii="Calibri" w:eastAsia="Times New Roman" w:hAnsi="Calibri" w:cs="Calibri"/>
                  <w:color w:val="000000"/>
                  <w:sz w:val="22"/>
                </w:rPr>
                <w:t>818</w:t>
              </w:r>
            </w:ins>
          </w:p>
        </w:tc>
      </w:tr>
      <w:tr w:rsidR="00E16572" w:rsidRPr="00E16572" w14:paraId="64FB49A7" w14:textId="77777777" w:rsidTr="005D1D3E">
        <w:trPr>
          <w:trHeight w:val="300"/>
          <w:ins w:id="7694" w:author="Nate Bachmeier [AWS-SA]" w:date="2023-02-25T11:26:00Z"/>
          <w:trPrChange w:id="7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96" w:author="Nate Bachmeier [AWS-SA]" w:date="2023-02-26T11:07:00Z">
              <w:tcPr>
                <w:tcW w:w="4740" w:type="dxa"/>
                <w:tcBorders>
                  <w:top w:val="nil"/>
                  <w:left w:val="nil"/>
                  <w:bottom w:val="nil"/>
                  <w:right w:val="nil"/>
                </w:tcBorders>
                <w:shd w:val="clear" w:color="auto" w:fill="auto"/>
                <w:noWrap/>
                <w:vAlign w:val="bottom"/>
                <w:hideMark/>
              </w:tcPr>
            </w:tcPrChange>
          </w:tcPr>
          <w:p w14:paraId="04D1D56E" w14:textId="77777777" w:rsidR="00E16572" w:rsidRPr="00E16572" w:rsidRDefault="00E16572" w:rsidP="00E16572">
            <w:pPr>
              <w:spacing w:line="240" w:lineRule="auto"/>
              <w:ind w:firstLine="0"/>
              <w:rPr>
                <w:ins w:id="7697" w:author="Nate Bachmeier [AWS-SA]" w:date="2023-02-25T11:26:00Z"/>
                <w:rFonts w:ascii="Calibri" w:eastAsia="Times New Roman" w:hAnsi="Calibri" w:cs="Calibri"/>
                <w:b w:val="0"/>
                <w:bCs w:val="0"/>
                <w:color w:val="000000"/>
                <w:sz w:val="22"/>
                <w:rPrChange w:id="7698" w:author="Nate Bachmeier [AWS-SA]" w:date="2023-02-25T11:29:00Z">
                  <w:rPr>
                    <w:ins w:id="7699" w:author="Nate Bachmeier [AWS-SA]" w:date="2023-02-25T11:26:00Z"/>
                    <w:rFonts w:ascii="Calibri" w:eastAsia="Times New Roman" w:hAnsi="Calibri" w:cs="Calibri"/>
                    <w:color w:val="000000"/>
                    <w:sz w:val="22"/>
                  </w:rPr>
                </w:rPrChange>
              </w:rPr>
            </w:pPr>
            <w:ins w:id="7700" w:author="Nate Bachmeier [AWS-SA]" w:date="2023-02-25T11:26:00Z">
              <w:r w:rsidRPr="00E16572">
                <w:rPr>
                  <w:rFonts w:ascii="Calibri" w:eastAsia="Times New Roman" w:hAnsi="Calibri" w:cs="Calibri"/>
                  <w:color w:val="000000"/>
                  <w:sz w:val="22"/>
                </w:rPr>
                <w:t>stretching leg</w:t>
              </w:r>
            </w:ins>
          </w:p>
        </w:tc>
        <w:tc>
          <w:tcPr>
            <w:tcW w:w="5348" w:type="dxa"/>
            <w:noWrap/>
            <w:hideMark/>
            <w:tcPrChange w:id="7701" w:author="Nate Bachmeier [AWS-SA]" w:date="2023-02-26T11:07:00Z">
              <w:tcPr>
                <w:tcW w:w="960" w:type="dxa"/>
                <w:tcBorders>
                  <w:top w:val="nil"/>
                  <w:left w:val="nil"/>
                  <w:bottom w:val="nil"/>
                  <w:right w:val="nil"/>
                </w:tcBorders>
                <w:shd w:val="clear" w:color="auto" w:fill="auto"/>
                <w:noWrap/>
                <w:vAlign w:val="bottom"/>
                <w:hideMark/>
              </w:tcPr>
            </w:tcPrChange>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02" w:author="Nate Bachmeier [AWS-SA]" w:date="2023-02-25T11:26:00Z"/>
                <w:rFonts w:ascii="Calibri" w:eastAsia="Times New Roman" w:hAnsi="Calibri" w:cs="Calibri"/>
                <w:color w:val="000000"/>
                <w:sz w:val="22"/>
              </w:rPr>
            </w:pPr>
            <w:ins w:id="7703" w:author="Nate Bachmeier [AWS-SA]" w:date="2023-02-25T11:26:00Z">
              <w:r w:rsidRPr="00E16572">
                <w:rPr>
                  <w:rFonts w:ascii="Calibri" w:eastAsia="Times New Roman" w:hAnsi="Calibri" w:cs="Calibri"/>
                  <w:color w:val="000000"/>
                  <w:sz w:val="22"/>
                </w:rPr>
                <w:t>789</w:t>
              </w:r>
            </w:ins>
          </w:p>
        </w:tc>
      </w:tr>
      <w:tr w:rsidR="00E16572" w:rsidRPr="00E16572" w14:paraId="39987F0D" w14:textId="77777777" w:rsidTr="005D1D3E">
        <w:trPr>
          <w:cnfStyle w:val="000000100000" w:firstRow="0" w:lastRow="0" w:firstColumn="0" w:lastColumn="0" w:oddVBand="0" w:evenVBand="0" w:oddHBand="1" w:evenHBand="0" w:firstRowFirstColumn="0" w:firstRowLastColumn="0" w:lastRowFirstColumn="0" w:lastRowLastColumn="0"/>
          <w:trHeight w:val="300"/>
          <w:ins w:id="7704" w:author="Nate Bachmeier [AWS-SA]" w:date="2023-02-25T11:26:00Z"/>
          <w:trPrChange w:id="7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06" w:author="Nate Bachmeier [AWS-SA]" w:date="2023-02-26T11:07:00Z">
              <w:tcPr>
                <w:tcW w:w="4740" w:type="dxa"/>
                <w:tcBorders>
                  <w:top w:val="nil"/>
                  <w:left w:val="nil"/>
                  <w:bottom w:val="nil"/>
                  <w:right w:val="nil"/>
                </w:tcBorders>
                <w:shd w:val="clear" w:color="auto" w:fill="auto"/>
                <w:noWrap/>
                <w:vAlign w:val="bottom"/>
                <w:hideMark/>
              </w:tcPr>
            </w:tcPrChange>
          </w:tcPr>
          <w:p w14:paraId="17458B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07" w:author="Nate Bachmeier [AWS-SA]" w:date="2023-02-25T11:26:00Z"/>
                <w:rFonts w:ascii="Calibri" w:eastAsia="Times New Roman" w:hAnsi="Calibri" w:cs="Calibri"/>
                <w:b w:val="0"/>
                <w:bCs w:val="0"/>
                <w:color w:val="000000"/>
                <w:sz w:val="22"/>
                <w:rPrChange w:id="7708" w:author="Nate Bachmeier [AWS-SA]" w:date="2023-02-25T11:29:00Z">
                  <w:rPr>
                    <w:ins w:id="7709" w:author="Nate Bachmeier [AWS-SA]" w:date="2023-02-25T11:26:00Z"/>
                    <w:rFonts w:ascii="Calibri" w:eastAsia="Times New Roman" w:hAnsi="Calibri" w:cs="Calibri"/>
                    <w:color w:val="000000"/>
                    <w:sz w:val="22"/>
                  </w:rPr>
                </w:rPrChange>
              </w:rPr>
            </w:pPr>
            <w:ins w:id="7710" w:author="Nate Bachmeier [AWS-SA]" w:date="2023-02-25T11:26:00Z">
              <w:r w:rsidRPr="00E16572">
                <w:rPr>
                  <w:rFonts w:ascii="Calibri" w:eastAsia="Times New Roman" w:hAnsi="Calibri" w:cs="Calibri"/>
                  <w:color w:val="000000"/>
                  <w:sz w:val="22"/>
                </w:rPr>
                <w:t>sucking lolly</w:t>
              </w:r>
            </w:ins>
          </w:p>
        </w:tc>
        <w:tc>
          <w:tcPr>
            <w:tcW w:w="5348" w:type="dxa"/>
            <w:noWrap/>
            <w:hideMark/>
            <w:tcPrChange w:id="7711" w:author="Nate Bachmeier [AWS-SA]" w:date="2023-02-26T11:07:00Z">
              <w:tcPr>
                <w:tcW w:w="960" w:type="dxa"/>
                <w:tcBorders>
                  <w:top w:val="nil"/>
                  <w:left w:val="nil"/>
                  <w:bottom w:val="nil"/>
                  <w:right w:val="nil"/>
                </w:tcBorders>
                <w:shd w:val="clear" w:color="auto" w:fill="auto"/>
                <w:noWrap/>
                <w:vAlign w:val="bottom"/>
                <w:hideMark/>
              </w:tcPr>
            </w:tcPrChange>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12" w:author="Nate Bachmeier [AWS-SA]" w:date="2023-02-25T11:26:00Z"/>
                <w:rFonts w:ascii="Calibri" w:eastAsia="Times New Roman" w:hAnsi="Calibri" w:cs="Calibri"/>
                <w:color w:val="000000"/>
                <w:sz w:val="22"/>
              </w:rPr>
            </w:pPr>
            <w:ins w:id="7713" w:author="Nate Bachmeier [AWS-SA]" w:date="2023-02-25T11:26:00Z">
              <w:r w:rsidRPr="00E16572">
                <w:rPr>
                  <w:rFonts w:ascii="Calibri" w:eastAsia="Times New Roman" w:hAnsi="Calibri" w:cs="Calibri"/>
                  <w:color w:val="000000"/>
                  <w:sz w:val="22"/>
                </w:rPr>
                <w:t>415</w:t>
              </w:r>
            </w:ins>
          </w:p>
        </w:tc>
      </w:tr>
      <w:tr w:rsidR="00E16572" w:rsidRPr="00E16572" w14:paraId="5EF6D6A8" w14:textId="77777777" w:rsidTr="005D1D3E">
        <w:trPr>
          <w:trHeight w:val="300"/>
          <w:ins w:id="7714" w:author="Nate Bachmeier [AWS-SA]" w:date="2023-02-25T11:26:00Z"/>
          <w:trPrChange w:id="7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16" w:author="Nate Bachmeier [AWS-SA]" w:date="2023-02-26T11:07:00Z">
              <w:tcPr>
                <w:tcW w:w="4740" w:type="dxa"/>
                <w:tcBorders>
                  <w:top w:val="nil"/>
                  <w:left w:val="nil"/>
                  <w:bottom w:val="nil"/>
                  <w:right w:val="nil"/>
                </w:tcBorders>
                <w:shd w:val="clear" w:color="auto" w:fill="auto"/>
                <w:noWrap/>
                <w:vAlign w:val="bottom"/>
                <w:hideMark/>
              </w:tcPr>
            </w:tcPrChange>
          </w:tcPr>
          <w:p w14:paraId="2A4EF69B" w14:textId="77777777" w:rsidR="00E16572" w:rsidRPr="00E16572" w:rsidRDefault="00E16572" w:rsidP="00E16572">
            <w:pPr>
              <w:spacing w:line="240" w:lineRule="auto"/>
              <w:ind w:firstLine="0"/>
              <w:rPr>
                <w:ins w:id="7717" w:author="Nate Bachmeier [AWS-SA]" w:date="2023-02-25T11:26:00Z"/>
                <w:rFonts w:ascii="Calibri" w:eastAsia="Times New Roman" w:hAnsi="Calibri" w:cs="Calibri"/>
                <w:b w:val="0"/>
                <w:bCs w:val="0"/>
                <w:color w:val="000000"/>
                <w:sz w:val="22"/>
                <w:rPrChange w:id="7718" w:author="Nate Bachmeier [AWS-SA]" w:date="2023-02-25T11:29:00Z">
                  <w:rPr>
                    <w:ins w:id="7719" w:author="Nate Bachmeier [AWS-SA]" w:date="2023-02-25T11:26:00Z"/>
                    <w:rFonts w:ascii="Calibri" w:eastAsia="Times New Roman" w:hAnsi="Calibri" w:cs="Calibri"/>
                    <w:color w:val="000000"/>
                    <w:sz w:val="22"/>
                  </w:rPr>
                </w:rPrChange>
              </w:rPr>
            </w:pPr>
            <w:ins w:id="7720" w:author="Nate Bachmeier [AWS-SA]" w:date="2023-02-25T11:26:00Z">
              <w:r w:rsidRPr="00E16572">
                <w:rPr>
                  <w:rFonts w:ascii="Calibri" w:eastAsia="Times New Roman" w:hAnsi="Calibri" w:cs="Calibri"/>
                  <w:color w:val="000000"/>
                  <w:sz w:val="22"/>
                </w:rPr>
                <w:t>surfing crowd</w:t>
              </w:r>
            </w:ins>
          </w:p>
        </w:tc>
        <w:tc>
          <w:tcPr>
            <w:tcW w:w="5348" w:type="dxa"/>
            <w:noWrap/>
            <w:hideMark/>
            <w:tcPrChange w:id="7721" w:author="Nate Bachmeier [AWS-SA]" w:date="2023-02-26T11:07:00Z">
              <w:tcPr>
                <w:tcW w:w="960" w:type="dxa"/>
                <w:tcBorders>
                  <w:top w:val="nil"/>
                  <w:left w:val="nil"/>
                  <w:bottom w:val="nil"/>
                  <w:right w:val="nil"/>
                </w:tcBorders>
                <w:shd w:val="clear" w:color="auto" w:fill="auto"/>
                <w:noWrap/>
                <w:vAlign w:val="bottom"/>
                <w:hideMark/>
              </w:tcPr>
            </w:tcPrChange>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22" w:author="Nate Bachmeier [AWS-SA]" w:date="2023-02-25T11:26:00Z"/>
                <w:rFonts w:ascii="Calibri" w:eastAsia="Times New Roman" w:hAnsi="Calibri" w:cs="Calibri"/>
                <w:color w:val="000000"/>
                <w:sz w:val="22"/>
              </w:rPr>
            </w:pPr>
            <w:ins w:id="7723" w:author="Nate Bachmeier [AWS-SA]" w:date="2023-02-25T11:26:00Z">
              <w:r w:rsidRPr="00E16572">
                <w:rPr>
                  <w:rFonts w:ascii="Calibri" w:eastAsia="Times New Roman" w:hAnsi="Calibri" w:cs="Calibri"/>
                  <w:color w:val="000000"/>
                  <w:sz w:val="22"/>
                </w:rPr>
                <w:t>847</w:t>
              </w:r>
            </w:ins>
          </w:p>
        </w:tc>
      </w:tr>
      <w:tr w:rsidR="00E16572" w:rsidRPr="00E16572" w14:paraId="79CA0E85" w14:textId="77777777" w:rsidTr="005D1D3E">
        <w:trPr>
          <w:cnfStyle w:val="000000100000" w:firstRow="0" w:lastRow="0" w:firstColumn="0" w:lastColumn="0" w:oddVBand="0" w:evenVBand="0" w:oddHBand="1" w:evenHBand="0" w:firstRowFirstColumn="0" w:firstRowLastColumn="0" w:lastRowFirstColumn="0" w:lastRowLastColumn="0"/>
          <w:trHeight w:val="300"/>
          <w:ins w:id="7724" w:author="Nate Bachmeier [AWS-SA]" w:date="2023-02-25T11:26:00Z"/>
          <w:trPrChange w:id="7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26" w:author="Nate Bachmeier [AWS-SA]" w:date="2023-02-26T11:07:00Z">
              <w:tcPr>
                <w:tcW w:w="4740" w:type="dxa"/>
                <w:tcBorders>
                  <w:top w:val="nil"/>
                  <w:left w:val="nil"/>
                  <w:bottom w:val="nil"/>
                  <w:right w:val="nil"/>
                </w:tcBorders>
                <w:shd w:val="clear" w:color="auto" w:fill="auto"/>
                <w:noWrap/>
                <w:vAlign w:val="bottom"/>
                <w:hideMark/>
              </w:tcPr>
            </w:tcPrChange>
          </w:tcPr>
          <w:p w14:paraId="3E95DC7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27" w:author="Nate Bachmeier [AWS-SA]" w:date="2023-02-25T11:26:00Z"/>
                <w:rFonts w:ascii="Calibri" w:eastAsia="Times New Roman" w:hAnsi="Calibri" w:cs="Calibri"/>
                <w:b w:val="0"/>
                <w:bCs w:val="0"/>
                <w:color w:val="000000"/>
                <w:sz w:val="22"/>
                <w:rPrChange w:id="7728" w:author="Nate Bachmeier [AWS-SA]" w:date="2023-02-25T11:29:00Z">
                  <w:rPr>
                    <w:ins w:id="7729" w:author="Nate Bachmeier [AWS-SA]" w:date="2023-02-25T11:26:00Z"/>
                    <w:rFonts w:ascii="Calibri" w:eastAsia="Times New Roman" w:hAnsi="Calibri" w:cs="Calibri"/>
                    <w:color w:val="000000"/>
                    <w:sz w:val="22"/>
                  </w:rPr>
                </w:rPrChange>
              </w:rPr>
            </w:pPr>
            <w:ins w:id="7730" w:author="Nate Bachmeier [AWS-SA]" w:date="2023-02-25T11:26:00Z">
              <w:r w:rsidRPr="00E16572">
                <w:rPr>
                  <w:rFonts w:ascii="Calibri" w:eastAsia="Times New Roman" w:hAnsi="Calibri" w:cs="Calibri"/>
                  <w:color w:val="000000"/>
                  <w:sz w:val="22"/>
                </w:rPr>
                <w:t>surfing water</w:t>
              </w:r>
            </w:ins>
          </w:p>
        </w:tc>
        <w:tc>
          <w:tcPr>
            <w:tcW w:w="5348" w:type="dxa"/>
            <w:noWrap/>
            <w:hideMark/>
            <w:tcPrChange w:id="7731" w:author="Nate Bachmeier [AWS-SA]" w:date="2023-02-26T11:07:00Z">
              <w:tcPr>
                <w:tcW w:w="960" w:type="dxa"/>
                <w:tcBorders>
                  <w:top w:val="nil"/>
                  <w:left w:val="nil"/>
                  <w:bottom w:val="nil"/>
                  <w:right w:val="nil"/>
                </w:tcBorders>
                <w:shd w:val="clear" w:color="auto" w:fill="auto"/>
                <w:noWrap/>
                <w:vAlign w:val="bottom"/>
                <w:hideMark/>
              </w:tcPr>
            </w:tcPrChange>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32" w:author="Nate Bachmeier [AWS-SA]" w:date="2023-02-25T11:26:00Z"/>
                <w:rFonts w:ascii="Calibri" w:eastAsia="Times New Roman" w:hAnsi="Calibri" w:cs="Calibri"/>
                <w:color w:val="000000"/>
                <w:sz w:val="22"/>
              </w:rPr>
            </w:pPr>
            <w:ins w:id="7733" w:author="Nate Bachmeier [AWS-SA]" w:date="2023-02-25T11:26:00Z">
              <w:r w:rsidRPr="00E16572">
                <w:rPr>
                  <w:rFonts w:ascii="Calibri" w:eastAsia="Times New Roman" w:hAnsi="Calibri" w:cs="Calibri"/>
                  <w:color w:val="000000"/>
                  <w:sz w:val="22"/>
                </w:rPr>
                <w:t>775</w:t>
              </w:r>
            </w:ins>
          </w:p>
        </w:tc>
      </w:tr>
      <w:tr w:rsidR="00E16572" w:rsidRPr="00E16572" w14:paraId="4F002EDA" w14:textId="77777777" w:rsidTr="005D1D3E">
        <w:trPr>
          <w:trHeight w:val="300"/>
          <w:ins w:id="7734" w:author="Nate Bachmeier [AWS-SA]" w:date="2023-02-25T11:26:00Z"/>
          <w:trPrChange w:id="7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36" w:author="Nate Bachmeier [AWS-SA]" w:date="2023-02-26T11:07:00Z">
              <w:tcPr>
                <w:tcW w:w="4740" w:type="dxa"/>
                <w:tcBorders>
                  <w:top w:val="nil"/>
                  <w:left w:val="nil"/>
                  <w:bottom w:val="nil"/>
                  <w:right w:val="nil"/>
                </w:tcBorders>
                <w:shd w:val="clear" w:color="auto" w:fill="auto"/>
                <w:noWrap/>
                <w:vAlign w:val="bottom"/>
                <w:hideMark/>
              </w:tcPr>
            </w:tcPrChange>
          </w:tcPr>
          <w:p w14:paraId="579BFBD3" w14:textId="77777777" w:rsidR="00E16572" w:rsidRPr="00E16572" w:rsidRDefault="00E16572" w:rsidP="00E16572">
            <w:pPr>
              <w:spacing w:line="240" w:lineRule="auto"/>
              <w:ind w:firstLine="0"/>
              <w:rPr>
                <w:ins w:id="7737" w:author="Nate Bachmeier [AWS-SA]" w:date="2023-02-25T11:26:00Z"/>
                <w:rFonts w:ascii="Calibri" w:eastAsia="Times New Roman" w:hAnsi="Calibri" w:cs="Calibri"/>
                <w:b w:val="0"/>
                <w:bCs w:val="0"/>
                <w:color w:val="000000"/>
                <w:sz w:val="22"/>
                <w:rPrChange w:id="7738" w:author="Nate Bachmeier [AWS-SA]" w:date="2023-02-25T11:29:00Z">
                  <w:rPr>
                    <w:ins w:id="7739" w:author="Nate Bachmeier [AWS-SA]" w:date="2023-02-25T11:26:00Z"/>
                    <w:rFonts w:ascii="Calibri" w:eastAsia="Times New Roman" w:hAnsi="Calibri" w:cs="Calibri"/>
                    <w:color w:val="000000"/>
                    <w:sz w:val="22"/>
                  </w:rPr>
                </w:rPrChange>
              </w:rPr>
            </w:pPr>
            <w:ins w:id="7740" w:author="Nate Bachmeier [AWS-SA]" w:date="2023-02-25T11:26:00Z">
              <w:r w:rsidRPr="00E16572">
                <w:rPr>
                  <w:rFonts w:ascii="Calibri" w:eastAsia="Times New Roman" w:hAnsi="Calibri" w:cs="Calibri"/>
                  <w:color w:val="000000"/>
                  <w:sz w:val="22"/>
                </w:rPr>
                <w:t>surveying</w:t>
              </w:r>
            </w:ins>
          </w:p>
        </w:tc>
        <w:tc>
          <w:tcPr>
            <w:tcW w:w="5348" w:type="dxa"/>
            <w:noWrap/>
            <w:hideMark/>
            <w:tcPrChange w:id="7741" w:author="Nate Bachmeier [AWS-SA]" w:date="2023-02-26T11:07:00Z">
              <w:tcPr>
                <w:tcW w:w="960" w:type="dxa"/>
                <w:tcBorders>
                  <w:top w:val="nil"/>
                  <w:left w:val="nil"/>
                  <w:bottom w:val="nil"/>
                  <w:right w:val="nil"/>
                </w:tcBorders>
                <w:shd w:val="clear" w:color="auto" w:fill="auto"/>
                <w:noWrap/>
                <w:vAlign w:val="bottom"/>
                <w:hideMark/>
              </w:tcPr>
            </w:tcPrChange>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42" w:author="Nate Bachmeier [AWS-SA]" w:date="2023-02-25T11:26:00Z"/>
                <w:rFonts w:ascii="Calibri" w:eastAsia="Times New Roman" w:hAnsi="Calibri" w:cs="Calibri"/>
                <w:color w:val="000000"/>
                <w:sz w:val="22"/>
              </w:rPr>
            </w:pPr>
            <w:ins w:id="7743" w:author="Nate Bachmeier [AWS-SA]" w:date="2023-02-25T11:26:00Z">
              <w:r w:rsidRPr="00E16572">
                <w:rPr>
                  <w:rFonts w:ascii="Calibri" w:eastAsia="Times New Roman" w:hAnsi="Calibri" w:cs="Calibri"/>
                  <w:color w:val="000000"/>
                  <w:sz w:val="22"/>
                </w:rPr>
                <w:t>472</w:t>
              </w:r>
            </w:ins>
          </w:p>
        </w:tc>
      </w:tr>
      <w:tr w:rsidR="00E16572" w:rsidRPr="00E16572" w14:paraId="1BCE565C" w14:textId="77777777" w:rsidTr="005D1D3E">
        <w:trPr>
          <w:cnfStyle w:val="000000100000" w:firstRow="0" w:lastRow="0" w:firstColumn="0" w:lastColumn="0" w:oddVBand="0" w:evenVBand="0" w:oddHBand="1" w:evenHBand="0" w:firstRowFirstColumn="0" w:firstRowLastColumn="0" w:lastRowFirstColumn="0" w:lastRowLastColumn="0"/>
          <w:trHeight w:val="300"/>
          <w:ins w:id="7744" w:author="Nate Bachmeier [AWS-SA]" w:date="2023-02-25T11:26:00Z"/>
          <w:trPrChange w:id="7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46" w:author="Nate Bachmeier [AWS-SA]" w:date="2023-02-26T11:07:00Z">
              <w:tcPr>
                <w:tcW w:w="4740" w:type="dxa"/>
                <w:tcBorders>
                  <w:top w:val="nil"/>
                  <w:left w:val="nil"/>
                  <w:bottom w:val="nil"/>
                  <w:right w:val="nil"/>
                </w:tcBorders>
                <w:shd w:val="clear" w:color="auto" w:fill="auto"/>
                <w:noWrap/>
                <w:vAlign w:val="bottom"/>
                <w:hideMark/>
              </w:tcPr>
            </w:tcPrChange>
          </w:tcPr>
          <w:p w14:paraId="55124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47" w:author="Nate Bachmeier [AWS-SA]" w:date="2023-02-25T11:26:00Z"/>
                <w:rFonts w:ascii="Calibri" w:eastAsia="Times New Roman" w:hAnsi="Calibri" w:cs="Calibri"/>
                <w:b w:val="0"/>
                <w:bCs w:val="0"/>
                <w:color w:val="000000"/>
                <w:sz w:val="22"/>
                <w:rPrChange w:id="7748" w:author="Nate Bachmeier [AWS-SA]" w:date="2023-02-25T11:29:00Z">
                  <w:rPr>
                    <w:ins w:id="7749" w:author="Nate Bachmeier [AWS-SA]" w:date="2023-02-25T11:26:00Z"/>
                    <w:rFonts w:ascii="Calibri" w:eastAsia="Times New Roman" w:hAnsi="Calibri" w:cs="Calibri"/>
                    <w:color w:val="000000"/>
                    <w:sz w:val="22"/>
                  </w:rPr>
                </w:rPrChange>
              </w:rPr>
            </w:pPr>
            <w:ins w:id="7750" w:author="Nate Bachmeier [AWS-SA]" w:date="2023-02-25T11:26:00Z">
              <w:r w:rsidRPr="00E16572">
                <w:rPr>
                  <w:rFonts w:ascii="Calibri" w:eastAsia="Times New Roman" w:hAnsi="Calibri" w:cs="Calibri"/>
                  <w:color w:val="000000"/>
                  <w:sz w:val="22"/>
                </w:rPr>
                <w:t>sweeping floor</w:t>
              </w:r>
            </w:ins>
          </w:p>
        </w:tc>
        <w:tc>
          <w:tcPr>
            <w:tcW w:w="5348" w:type="dxa"/>
            <w:noWrap/>
            <w:hideMark/>
            <w:tcPrChange w:id="7751" w:author="Nate Bachmeier [AWS-SA]" w:date="2023-02-26T11:07:00Z">
              <w:tcPr>
                <w:tcW w:w="960" w:type="dxa"/>
                <w:tcBorders>
                  <w:top w:val="nil"/>
                  <w:left w:val="nil"/>
                  <w:bottom w:val="nil"/>
                  <w:right w:val="nil"/>
                </w:tcBorders>
                <w:shd w:val="clear" w:color="auto" w:fill="auto"/>
                <w:noWrap/>
                <w:vAlign w:val="bottom"/>
                <w:hideMark/>
              </w:tcPr>
            </w:tcPrChange>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52" w:author="Nate Bachmeier [AWS-SA]" w:date="2023-02-25T11:26:00Z"/>
                <w:rFonts w:ascii="Calibri" w:eastAsia="Times New Roman" w:hAnsi="Calibri" w:cs="Calibri"/>
                <w:color w:val="000000"/>
                <w:sz w:val="22"/>
              </w:rPr>
            </w:pPr>
            <w:ins w:id="7753" w:author="Nate Bachmeier [AWS-SA]" w:date="2023-02-25T11:26:00Z">
              <w:r w:rsidRPr="00E16572">
                <w:rPr>
                  <w:rFonts w:ascii="Calibri" w:eastAsia="Times New Roman" w:hAnsi="Calibri" w:cs="Calibri"/>
                  <w:color w:val="000000"/>
                  <w:sz w:val="22"/>
                </w:rPr>
                <w:t>718</w:t>
              </w:r>
            </w:ins>
          </w:p>
        </w:tc>
      </w:tr>
      <w:tr w:rsidR="00E16572" w:rsidRPr="00E16572" w14:paraId="192E6072" w14:textId="77777777" w:rsidTr="005D1D3E">
        <w:trPr>
          <w:trHeight w:val="300"/>
          <w:ins w:id="7754" w:author="Nate Bachmeier [AWS-SA]" w:date="2023-02-25T11:26:00Z"/>
          <w:trPrChange w:id="7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56" w:author="Nate Bachmeier [AWS-SA]" w:date="2023-02-26T11:07:00Z">
              <w:tcPr>
                <w:tcW w:w="4740" w:type="dxa"/>
                <w:tcBorders>
                  <w:top w:val="nil"/>
                  <w:left w:val="nil"/>
                  <w:bottom w:val="nil"/>
                  <w:right w:val="nil"/>
                </w:tcBorders>
                <w:shd w:val="clear" w:color="auto" w:fill="auto"/>
                <w:noWrap/>
                <w:vAlign w:val="bottom"/>
                <w:hideMark/>
              </w:tcPr>
            </w:tcPrChange>
          </w:tcPr>
          <w:p w14:paraId="55D3BA39" w14:textId="77777777" w:rsidR="00E16572" w:rsidRPr="00E16572" w:rsidRDefault="00E16572" w:rsidP="00E16572">
            <w:pPr>
              <w:spacing w:line="240" w:lineRule="auto"/>
              <w:ind w:firstLine="0"/>
              <w:rPr>
                <w:ins w:id="7757" w:author="Nate Bachmeier [AWS-SA]" w:date="2023-02-25T11:26:00Z"/>
                <w:rFonts w:ascii="Calibri" w:eastAsia="Times New Roman" w:hAnsi="Calibri" w:cs="Calibri"/>
                <w:b w:val="0"/>
                <w:bCs w:val="0"/>
                <w:color w:val="000000"/>
                <w:sz w:val="22"/>
                <w:rPrChange w:id="7758" w:author="Nate Bachmeier [AWS-SA]" w:date="2023-02-25T11:29:00Z">
                  <w:rPr>
                    <w:ins w:id="7759" w:author="Nate Bachmeier [AWS-SA]" w:date="2023-02-25T11:26:00Z"/>
                    <w:rFonts w:ascii="Calibri" w:eastAsia="Times New Roman" w:hAnsi="Calibri" w:cs="Calibri"/>
                    <w:color w:val="000000"/>
                    <w:sz w:val="22"/>
                  </w:rPr>
                </w:rPrChange>
              </w:rPr>
            </w:pPr>
            <w:ins w:id="7760" w:author="Nate Bachmeier [AWS-SA]" w:date="2023-02-25T11:26:00Z">
              <w:r w:rsidRPr="00E16572">
                <w:rPr>
                  <w:rFonts w:ascii="Calibri" w:eastAsia="Times New Roman" w:hAnsi="Calibri" w:cs="Calibri"/>
                  <w:color w:val="000000"/>
                  <w:sz w:val="22"/>
                </w:rPr>
                <w:t>swimming backstroke</w:t>
              </w:r>
            </w:ins>
          </w:p>
        </w:tc>
        <w:tc>
          <w:tcPr>
            <w:tcW w:w="5348" w:type="dxa"/>
            <w:noWrap/>
            <w:hideMark/>
            <w:tcPrChange w:id="7761" w:author="Nate Bachmeier [AWS-SA]" w:date="2023-02-26T11:07:00Z">
              <w:tcPr>
                <w:tcW w:w="960" w:type="dxa"/>
                <w:tcBorders>
                  <w:top w:val="nil"/>
                  <w:left w:val="nil"/>
                  <w:bottom w:val="nil"/>
                  <w:right w:val="nil"/>
                </w:tcBorders>
                <w:shd w:val="clear" w:color="auto" w:fill="auto"/>
                <w:noWrap/>
                <w:vAlign w:val="bottom"/>
                <w:hideMark/>
              </w:tcPr>
            </w:tcPrChange>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62" w:author="Nate Bachmeier [AWS-SA]" w:date="2023-02-25T11:26:00Z"/>
                <w:rFonts w:ascii="Calibri" w:eastAsia="Times New Roman" w:hAnsi="Calibri" w:cs="Calibri"/>
                <w:color w:val="000000"/>
                <w:sz w:val="22"/>
              </w:rPr>
            </w:pPr>
            <w:ins w:id="7763" w:author="Nate Bachmeier [AWS-SA]" w:date="2023-02-25T11:26:00Z">
              <w:r w:rsidRPr="00E16572">
                <w:rPr>
                  <w:rFonts w:ascii="Calibri" w:eastAsia="Times New Roman" w:hAnsi="Calibri" w:cs="Calibri"/>
                  <w:color w:val="000000"/>
                  <w:sz w:val="22"/>
                </w:rPr>
                <w:t>597</w:t>
              </w:r>
            </w:ins>
          </w:p>
        </w:tc>
      </w:tr>
      <w:tr w:rsidR="00E16572" w:rsidRPr="00E16572" w14:paraId="325C89C7" w14:textId="77777777" w:rsidTr="005D1D3E">
        <w:trPr>
          <w:cnfStyle w:val="000000100000" w:firstRow="0" w:lastRow="0" w:firstColumn="0" w:lastColumn="0" w:oddVBand="0" w:evenVBand="0" w:oddHBand="1" w:evenHBand="0" w:firstRowFirstColumn="0" w:firstRowLastColumn="0" w:lastRowFirstColumn="0" w:lastRowLastColumn="0"/>
          <w:trHeight w:val="300"/>
          <w:ins w:id="7764" w:author="Nate Bachmeier [AWS-SA]" w:date="2023-02-25T11:26:00Z"/>
          <w:trPrChange w:id="7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66" w:author="Nate Bachmeier [AWS-SA]" w:date="2023-02-26T11:07:00Z">
              <w:tcPr>
                <w:tcW w:w="4740" w:type="dxa"/>
                <w:tcBorders>
                  <w:top w:val="nil"/>
                  <w:left w:val="nil"/>
                  <w:bottom w:val="nil"/>
                  <w:right w:val="nil"/>
                </w:tcBorders>
                <w:shd w:val="clear" w:color="auto" w:fill="auto"/>
                <w:noWrap/>
                <w:vAlign w:val="bottom"/>
                <w:hideMark/>
              </w:tcPr>
            </w:tcPrChange>
          </w:tcPr>
          <w:p w14:paraId="2336C0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67" w:author="Nate Bachmeier [AWS-SA]" w:date="2023-02-25T11:26:00Z"/>
                <w:rFonts w:ascii="Calibri" w:eastAsia="Times New Roman" w:hAnsi="Calibri" w:cs="Calibri"/>
                <w:b w:val="0"/>
                <w:bCs w:val="0"/>
                <w:color w:val="000000"/>
                <w:sz w:val="22"/>
                <w:rPrChange w:id="7768" w:author="Nate Bachmeier [AWS-SA]" w:date="2023-02-25T11:29:00Z">
                  <w:rPr>
                    <w:ins w:id="7769" w:author="Nate Bachmeier [AWS-SA]" w:date="2023-02-25T11:26:00Z"/>
                    <w:rFonts w:ascii="Calibri" w:eastAsia="Times New Roman" w:hAnsi="Calibri" w:cs="Calibri"/>
                    <w:color w:val="000000"/>
                    <w:sz w:val="22"/>
                  </w:rPr>
                </w:rPrChange>
              </w:rPr>
            </w:pPr>
            <w:ins w:id="7770" w:author="Nate Bachmeier [AWS-SA]" w:date="2023-02-25T11:26:00Z">
              <w:r w:rsidRPr="00E16572">
                <w:rPr>
                  <w:rFonts w:ascii="Calibri" w:eastAsia="Times New Roman" w:hAnsi="Calibri" w:cs="Calibri"/>
                  <w:color w:val="000000"/>
                  <w:sz w:val="22"/>
                </w:rPr>
                <w:t>swimming breast stroke</w:t>
              </w:r>
            </w:ins>
          </w:p>
        </w:tc>
        <w:tc>
          <w:tcPr>
            <w:tcW w:w="5348" w:type="dxa"/>
            <w:noWrap/>
            <w:hideMark/>
            <w:tcPrChange w:id="7771" w:author="Nate Bachmeier [AWS-SA]" w:date="2023-02-26T11:07:00Z">
              <w:tcPr>
                <w:tcW w:w="960" w:type="dxa"/>
                <w:tcBorders>
                  <w:top w:val="nil"/>
                  <w:left w:val="nil"/>
                  <w:bottom w:val="nil"/>
                  <w:right w:val="nil"/>
                </w:tcBorders>
                <w:shd w:val="clear" w:color="auto" w:fill="auto"/>
                <w:noWrap/>
                <w:vAlign w:val="bottom"/>
                <w:hideMark/>
              </w:tcPr>
            </w:tcPrChange>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72" w:author="Nate Bachmeier [AWS-SA]" w:date="2023-02-25T11:26:00Z"/>
                <w:rFonts w:ascii="Calibri" w:eastAsia="Times New Roman" w:hAnsi="Calibri" w:cs="Calibri"/>
                <w:color w:val="000000"/>
                <w:sz w:val="22"/>
              </w:rPr>
            </w:pPr>
            <w:ins w:id="7773" w:author="Nate Bachmeier [AWS-SA]" w:date="2023-02-25T11:26:00Z">
              <w:r w:rsidRPr="00E16572">
                <w:rPr>
                  <w:rFonts w:ascii="Calibri" w:eastAsia="Times New Roman" w:hAnsi="Calibri" w:cs="Calibri"/>
                  <w:color w:val="000000"/>
                  <w:sz w:val="22"/>
                </w:rPr>
                <w:t>742</w:t>
              </w:r>
            </w:ins>
          </w:p>
        </w:tc>
      </w:tr>
      <w:tr w:rsidR="00E16572" w:rsidRPr="00E16572" w14:paraId="06974AE5" w14:textId="77777777" w:rsidTr="005D1D3E">
        <w:trPr>
          <w:trHeight w:val="300"/>
          <w:ins w:id="7774" w:author="Nate Bachmeier [AWS-SA]" w:date="2023-02-25T11:26:00Z"/>
          <w:trPrChange w:id="7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76" w:author="Nate Bachmeier [AWS-SA]" w:date="2023-02-26T11:07:00Z">
              <w:tcPr>
                <w:tcW w:w="4740" w:type="dxa"/>
                <w:tcBorders>
                  <w:top w:val="nil"/>
                  <w:left w:val="nil"/>
                  <w:bottom w:val="nil"/>
                  <w:right w:val="nil"/>
                </w:tcBorders>
                <w:shd w:val="clear" w:color="auto" w:fill="auto"/>
                <w:noWrap/>
                <w:vAlign w:val="bottom"/>
                <w:hideMark/>
              </w:tcPr>
            </w:tcPrChange>
          </w:tcPr>
          <w:p w14:paraId="231E6752" w14:textId="77777777" w:rsidR="00E16572" w:rsidRPr="00E16572" w:rsidRDefault="00E16572" w:rsidP="00E16572">
            <w:pPr>
              <w:spacing w:line="240" w:lineRule="auto"/>
              <w:ind w:firstLine="0"/>
              <w:rPr>
                <w:ins w:id="7777" w:author="Nate Bachmeier [AWS-SA]" w:date="2023-02-25T11:26:00Z"/>
                <w:rFonts w:ascii="Calibri" w:eastAsia="Times New Roman" w:hAnsi="Calibri" w:cs="Calibri"/>
                <w:b w:val="0"/>
                <w:bCs w:val="0"/>
                <w:color w:val="000000"/>
                <w:sz w:val="22"/>
                <w:rPrChange w:id="7778" w:author="Nate Bachmeier [AWS-SA]" w:date="2023-02-25T11:29:00Z">
                  <w:rPr>
                    <w:ins w:id="7779" w:author="Nate Bachmeier [AWS-SA]" w:date="2023-02-25T11:26:00Z"/>
                    <w:rFonts w:ascii="Calibri" w:eastAsia="Times New Roman" w:hAnsi="Calibri" w:cs="Calibri"/>
                    <w:color w:val="000000"/>
                    <w:sz w:val="22"/>
                  </w:rPr>
                </w:rPrChange>
              </w:rPr>
            </w:pPr>
            <w:ins w:id="7780" w:author="Nate Bachmeier [AWS-SA]" w:date="2023-02-25T11:26:00Z">
              <w:r w:rsidRPr="00E16572">
                <w:rPr>
                  <w:rFonts w:ascii="Calibri" w:eastAsia="Times New Roman" w:hAnsi="Calibri" w:cs="Calibri"/>
                  <w:color w:val="000000"/>
                  <w:sz w:val="22"/>
                </w:rPr>
                <w:t>swimming butterfly stroke</w:t>
              </w:r>
            </w:ins>
          </w:p>
        </w:tc>
        <w:tc>
          <w:tcPr>
            <w:tcW w:w="5348" w:type="dxa"/>
            <w:noWrap/>
            <w:hideMark/>
            <w:tcPrChange w:id="7781" w:author="Nate Bachmeier [AWS-SA]" w:date="2023-02-26T11:07:00Z">
              <w:tcPr>
                <w:tcW w:w="960" w:type="dxa"/>
                <w:tcBorders>
                  <w:top w:val="nil"/>
                  <w:left w:val="nil"/>
                  <w:bottom w:val="nil"/>
                  <w:right w:val="nil"/>
                </w:tcBorders>
                <w:shd w:val="clear" w:color="auto" w:fill="auto"/>
                <w:noWrap/>
                <w:vAlign w:val="bottom"/>
                <w:hideMark/>
              </w:tcPr>
            </w:tcPrChange>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82" w:author="Nate Bachmeier [AWS-SA]" w:date="2023-02-25T11:26:00Z"/>
                <w:rFonts w:ascii="Calibri" w:eastAsia="Times New Roman" w:hAnsi="Calibri" w:cs="Calibri"/>
                <w:color w:val="000000"/>
                <w:sz w:val="22"/>
              </w:rPr>
            </w:pPr>
            <w:ins w:id="7783" w:author="Nate Bachmeier [AWS-SA]" w:date="2023-02-25T11:26:00Z">
              <w:r w:rsidRPr="00E16572">
                <w:rPr>
                  <w:rFonts w:ascii="Calibri" w:eastAsia="Times New Roman" w:hAnsi="Calibri" w:cs="Calibri"/>
                  <w:color w:val="000000"/>
                  <w:sz w:val="22"/>
                </w:rPr>
                <w:t>543</w:t>
              </w:r>
            </w:ins>
          </w:p>
        </w:tc>
      </w:tr>
      <w:tr w:rsidR="00E16572" w:rsidRPr="00E16572" w14:paraId="36676CBD" w14:textId="77777777" w:rsidTr="005D1D3E">
        <w:trPr>
          <w:cnfStyle w:val="000000100000" w:firstRow="0" w:lastRow="0" w:firstColumn="0" w:lastColumn="0" w:oddVBand="0" w:evenVBand="0" w:oddHBand="1" w:evenHBand="0" w:firstRowFirstColumn="0" w:firstRowLastColumn="0" w:lastRowFirstColumn="0" w:lastRowLastColumn="0"/>
          <w:trHeight w:val="300"/>
          <w:ins w:id="7784" w:author="Nate Bachmeier [AWS-SA]" w:date="2023-02-25T11:26:00Z"/>
          <w:trPrChange w:id="7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86" w:author="Nate Bachmeier [AWS-SA]" w:date="2023-02-26T11:07:00Z">
              <w:tcPr>
                <w:tcW w:w="4740" w:type="dxa"/>
                <w:tcBorders>
                  <w:top w:val="nil"/>
                  <w:left w:val="nil"/>
                  <w:bottom w:val="nil"/>
                  <w:right w:val="nil"/>
                </w:tcBorders>
                <w:shd w:val="clear" w:color="auto" w:fill="auto"/>
                <w:noWrap/>
                <w:vAlign w:val="bottom"/>
                <w:hideMark/>
              </w:tcPr>
            </w:tcPrChange>
          </w:tcPr>
          <w:p w14:paraId="7520F6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87" w:author="Nate Bachmeier [AWS-SA]" w:date="2023-02-25T11:26:00Z"/>
                <w:rFonts w:ascii="Calibri" w:eastAsia="Times New Roman" w:hAnsi="Calibri" w:cs="Calibri"/>
                <w:b w:val="0"/>
                <w:bCs w:val="0"/>
                <w:color w:val="000000"/>
                <w:sz w:val="22"/>
                <w:rPrChange w:id="7788" w:author="Nate Bachmeier [AWS-SA]" w:date="2023-02-25T11:29:00Z">
                  <w:rPr>
                    <w:ins w:id="7789" w:author="Nate Bachmeier [AWS-SA]" w:date="2023-02-25T11:26:00Z"/>
                    <w:rFonts w:ascii="Calibri" w:eastAsia="Times New Roman" w:hAnsi="Calibri" w:cs="Calibri"/>
                    <w:color w:val="000000"/>
                    <w:sz w:val="22"/>
                  </w:rPr>
                </w:rPrChange>
              </w:rPr>
            </w:pPr>
            <w:ins w:id="7790" w:author="Nate Bachmeier [AWS-SA]" w:date="2023-02-25T11:26:00Z">
              <w:r w:rsidRPr="00E16572">
                <w:rPr>
                  <w:rFonts w:ascii="Calibri" w:eastAsia="Times New Roman" w:hAnsi="Calibri" w:cs="Calibri"/>
                  <w:color w:val="000000"/>
                  <w:sz w:val="22"/>
                </w:rPr>
                <w:t>swimming front crawl</w:t>
              </w:r>
            </w:ins>
          </w:p>
        </w:tc>
        <w:tc>
          <w:tcPr>
            <w:tcW w:w="5348" w:type="dxa"/>
            <w:noWrap/>
            <w:hideMark/>
            <w:tcPrChange w:id="7791" w:author="Nate Bachmeier [AWS-SA]" w:date="2023-02-26T11:07:00Z">
              <w:tcPr>
                <w:tcW w:w="960" w:type="dxa"/>
                <w:tcBorders>
                  <w:top w:val="nil"/>
                  <w:left w:val="nil"/>
                  <w:bottom w:val="nil"/>
                  <w:right w:val="nil"/>
                </w:tcBorders>
                <w:shd w:val="clear" w:color="auto" w:fill="auto"/>
                <w:noWrap/>
                <w:vAlign w:val="bottom"/>
                <w:hideMark/>
              </w:tcPr>
            </w:tcPrChange>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92" w:author="Nate Bachmeier [AWS-SA]" w:date="2023-02-25T11:26:00Z"/>
                <w:rFonts w:ascii="Calibri" w:eastAsia="Times New Roman" w:hAnsi="Calibri" w:cs="Calibri"/>
                <w:color w:val="000000"/>
                <w:sz w:val="22"/>
              </w:rPr>
            </w:pPr>
            <w:ins w:id="7793" w:author="Nate Bachmeier [AWS-SA]" w:date="2023-02-25T11:26:00Z">
              <w:r w:rsidRPr="00E16572">
                <w:rPr>
                  <w:rFonts w:ascii="Calibri" w:eastAsia="Times New Roman" w:hAnsi="Calibri" w:cs="Calibri"/>
                  <w:color w:val="000000"/>
                  <w:sz w:val="22"/>
                </w:rPr>
                <w:t>481</w:t>
              </w:r>
            </w:ins>
          </w:p>
        </w:tc>
      </w:tr>
      <w:tr w:rsidR="00E16572" w:rsidRPr="00E16572" w14:paraId="2EED034B" w14:textId="77777777" w:rsidTr="005D1D3E">
        <w:trPr>
          <w:trHeight w:val="300"/>
          <w:ins w:id="7794" w:author="Nate Bachmeier [AWS-SA]" w:date="2023-02-25T11:26:00Z"/>
          <w:trPrChange w:id="7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96" w:author="Nate Bachmeier [AWS-SA]" w:date="2023-02-26T11:07:00Z">
              <w:tcPr>
                <w:tcW w:w="4740" w:type="dxa"/>
                <w:tcBorders>
                  <w:top w:val="nil"/>
                  <w:left w:val="nil"/>
                  <w:bottom w:val="nil"/>
                  <w:right w:val="nil"/>
                </w:tcBorders>
                <w:shd w:val="clear" w:color="auto" w:fill="auto"/>
                <w:noWrap/>
                <w:vAlign w:val="bottom"/>
                <w:hideMark/>
              </w:tcPr>
            </w:tcPrChange>
          </w:tcPr>
          <w:p w14:paraId="38C36055" w14:textId="77777777" w:rsidR="00E16572" w:rsidRPr="00E16572" w:rsidRDefault="00E16572" w:rsidP="00E16572">
            <w:pPr>
              <w:spacing w:line="240" w:lineRule="auto"/>
              <w:ind w:firstLine="0"/>
              <w:rPr>
                <w:ins w:id="7797" w:author="Nate Bachmeier [AWS-SA]" w:date="2023-02-25T11:26:00Z"/>
                <w:rFonts w:ascii="Calibri" w:eastAsia="Times New Roman" w:hAnsi="Calibri" w:cs="Calibri"/>
                <w:b w:val="0"/>
                <w:bCs w:val="0"/>
                <w:color w:val="000000"/>
                <w:sz w:val="22"/>
                <w:rPrChange w:id="7798" w:author="Nate Bachmeier [AWS-SA]" w:date="2023-02-25T11:29:00Z">
                  <w:rPr>
                    <w:ins w:id="7799" w:author="Nate Bachmeier [AWS-SA]" w:date="2023-02-25T11:26:00Z"/>
                    <w:rFonts w:ascii="Calibri" w:eastAsia="Times New Roman" w:hAnsi="Calibri" w:cs="Calibri"/>
                    <w:color w:val="000000"/>
                    <w:sz w:val="22"/>
                  </w:rPr>
                </w:rPrChange>
              </w:rPr>
            </w:pPr>
            <w:ins w:id="7800" w:author="Nate Bachmeier [AWS-SA]" w:date="2023-02-25T11:26:00Z">
              <w:r w:rsidRPr="00E16572">
                <w:rPr>
                  <w:rFonts w:ascii="Calibri" w:eastAsia="Times New Roman" w:hAnsi="Calibri" w:cs="Calibri"/>
                  <w:color w:val="000000"/>
                  <w:sz w:val="22"/>
                </w:rPr>
                <w:t>swimming with dolphins</w:t>
              </w:r>
            </w:ins>
          </w:p>
        </w:tc>
        <w:tc>
          <w:tcPr>
            <w:tcW w:w="5348" w:type="dxa"/>
            <w:noWrap/>
            <w:hideMark/>
            <w:tcPrChange w:id="7801" w:author="Nate Bachmeier [AWS-SA]" w:date="2023-02-26T11:07:00Z">
              <w:tcPr>
                <w:tcW w:w="960" w:type="dxa"/>
                <w:tcBorders>
                  <w:top w:val="nil"/>
                  <w:left w:val="nil"/>
                  <w:bottom w:val="nil"/>
                  <w:right w:val="nil"/>
                </w:tcBorders>
                <w:shd w:val="clear" w:color="auto" w:fill="auto"/>
                <w:noWrap/>
                <w:vAlign w:val="bottom"/>
                <w:hideMark/>
              </w:tcPr>
            </w:tcPrChange>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02" w:author="Nate Bachmeier [AWS-SA]" w:date="2023-02-25T11:26:00Z"/>
                <w:rFonts w:ascii="Calibri" w:eastAsia="Times New Roman" w:hAnsi="Calibri" w:cs="Calibri"/>
                <w:color w:val="000000"/>
                <w:sz w:val="22"/>
              </w:rPr>
            </w:pPr>
            <w:ins w:id="7803" w:author="Nate Bachmeier [AWS-SA]" w:date="2023-02-25T11:26:00Z">
              <w:r w:rsidRPr="00E16572">
                <w:rPr>
                  <w:rFonts w:ascii="Calibri" w:eastAsia="Times New Roman" w:hAnsi="Calibri" w:cs="Calibri"/>
                  <w:color w:val="000000"/>
                  <w:sz w:val="22"/>
                </w:rPr>
                <w:t>505</w:t>
              </w:r>
            </w:ins>
          </w:p>
        </w:tc>
      </w:tr>
      <w:tr w:rsidR="00E16572" w:rsidRPr="00E16572" w14:paraId="1E7736B4" w14:textId="77777777" w:rsidTr="005D1D3E">
        <w:trPr>
          <w:cnfStyle w:val="000000100000" w:firstRow="0" w:lastRow="0" w:firstColumn="0" w:lastColumn="0" w:oddVBand="0" w:evenVBand="0" w:oddHBand="1" w:evenHBand="0" w:firstRowFirstColumn="0" w:firstRowLastColumn="0" w:lastRowFirstColumn="0" w:lastRowLastColumn="0"/>
          <w:trHeight w:val="300"/>
          <w:ins w:id="7804" w:author="Nate Bachmeier [AWS-SA]" w:date="2023-02-25T11:26:00Z"/>
          <w:trPrChange w:id="7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06" w:author="Nate Bachmeier [AWS-SA]" w:date="2023-02-26T11:07:00Z">
              <w:tcPr>
                <w:tcW w:w="4740" w:type="dxa"/>
                <w:tcBorders>
                  <w:top w:val="nil"/>
                  <w:left w:val="nil"/>
                  <w:bottom w:val="nil"/>
                  <w:right w:val="nil"/>
                </w:tcBorders>
                <w:shd w:val="clear" w:color="auto" w:fill="auto"/>
                <w:noWrap/>
                <w:vAlign w:val="bottom"/>
                <w:hideMark/>
              </w:tcPr>
            </w:tcPrChange>
          </w:tcPr>
          <w:p w14:paraId="55A41F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07" w:author="Nate Bachmeier [AWS-SA]" w:date="2023-02-25T11:26:00Z"/>
                <w:rFonts w:ascii="Calibri" w:eastAsia="Times New Roman" w:hAnsi="Calibri" w:cs="Calibri"/>
                <w:b w:val="0"/>
                <w:bCs w:val="0"/>
                <w:color w:val="000000"/>
                <w:sz w:val="22"/>
                <w:rPrChange w:id="7808" w:author="Nate Bachmeier [AWS-SA]" w:date="2023-02-25T11:29:00Z">
                  <w:rPr>
                    <w:ins w:id="7809" w:author="Nate Bachmeier [AWS-SA]" w:date="2023-02-25T11:26:00Z"/>
                    <w:rFonts w:ascii="Calibri" w:eastAsia="Times New Roman" w:hAnsi="Calibri" w:cs="Calibri"/>
                    <w:color w:val="000000"/>
                    <w:sz w:val="22"/>
                  </w:rPr>
                </w:rPrChange>
              </w:rPr>
            </w:pPr>
            <w:ins w:id="7810" w:author="Nate Bachmeier [AWS-SA]" w:date="2023-02-25T11:26:00Z">
              <w:r w:rsidRPr="00E16572">
                <w:rPr>
                  <w:rFonts w:ascii="Calibri" w:eastAsia="Times New Roman" w:hAnsi="Calibri" w:cs="Calibri"/>
                  <w:color w:val="000000"/>
                  <w:sz w:val="22"/>
                </w:rPr>
                <w:t>swimming with sharks</w:t>
              </w:r>
            </w:ins>
          </w:p>
        </w:tc>
        <w:tc>
          <w:tcPr>
            <w:tcW w:w="5348" w:type="dxa"/>
            <w:noWrap/>
            <w:hideMark/>
            <w:tcPrChange w:id="7811" w:author="Nate Bachmeier [AWS-SA]" w:date="2023-02-26T11:07:00Z">
              <w:tcPr>
                <w:tcW w:w="960" w:type="dxa"/>
                <w:tcBorders>
                  <w:top w:val="nil"/>
                  <w:left w:val="nil"/>
                  <w:bottom w:val="nil"/>
                  <w:right w:val="nil"/>
                </w:tcBorders>
                <w:shd w:val="clear" w:color="auto" w:fill="auto"/>
                <w:noWrap/>
                <w:vAlign w:val="bottom"/>
                <w:hideMark/>
              </w:tcPr>
            </w:tcPrChange>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12" w:author="Nate Bachmeier [AWS-SA]" w:date="2023-02-25T11:26:00Z"/>
                <w:rFonts w:ascii="Calibri" w:eastAsia="Times New Roman" w:hAnsi="Calibri" w:cs="Calibri"/>
                <w:color w:val="000000"/>
                <w:sz w:val="22"/>
              </w:rPr>
            </w:pPr>
            <w:ins w:id="7813" w:author="Nate Bachmeier [AWS-SA]" w:date="2023-02-25T11:26:00Z">
              <w:r w:rsidRPr="00E16572">
                <w:rPr>
                  <w:rFonts w:ascii="Calibri" w:eastAsia="Times New Roman" w:hAnsi="Calibri" w:cs="Calibri"/>
                  <w:color w:val="000000"/>
                  <w:sz w:val="22"/>
                </w:rPr>
                <w:t>573</w:t>
              </w:r>
            </w:ins>
          </w:p>
        </w:tc>
      </w:tr>
      <w:tr w:rsidR="00E16572" w:rsidRPr="00E16572" w14:paraId="760DA4F5" w14:textId="77777777" w:rsidTr="005D1D3E">
        <w:trPr>
          <w:trHeight w:val="300"/>
          <w:ins w:id="7814" w:author="Nate Bachmeier [AWS-SA]" w:date="2023-02-25T11:26:00Z"/>
          <w:trPrChange w:id="7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16" w:author="Nate Bachmeier [AWS-SA]" w:date="2023-02-26T11:07:00Z">
              <w:tcPr>
                <w:tcW w:w="4740" w:type="dxa"/>
                <w:tcBorders>
                  <w:top w:val="nil"/>
                  <w:left w:val="nil"/>
                  <w:bottom w:val="nil"/>
                  <w:right w:val="nil"/>
                </w:tcBorders>
                <w:shd w:val="clear" w:color="auto" w:fill="auto"/>
                <w:noWrap/>
                <w:vAlign w:val="bottom"/>
                <w:hideMark/>
              </w:tcPr>
            </w:tcPrChange>
          </w:tcPr>
          <w:p w14:paraId="5E7A6BE9" w14:textId="77777777" w:rsidR="00E16572" w:rsidRPr="00E16572" w:rsidRDefault="00E16572" w:rsidP="00E16572">
            <w:pPr>
              <w:spacing w:line="240" w:lineRule="auto"/>
              <w:ind w:firstLine="0"/>
              <w:rPr>
                <w:ins w:id="7817" w:author="Nate Bachmeier [AWS-SA]" w:date="2023-02-25T11:26:00Z"/>
                <w:rFonts w:ascii="Calibri" w:eastAsia="Times New Roman" w:hAnsi="Calibri" w:cs="Calibri"/>
                <w:b w:val="0"/>
                <w:bCs w:val="0"/>
                <w:color w:val="000000"/>
                <w:sz w:val="22"/>
                <w:rPrChange w:id="7818" w:author="Nate Bachmeier [AWS-SA]" w:date="2023-02-25T11:29:00Z">
                  <w:rPr>
                    <w:ins w:id="7819" w:author="Nate Bachmeier [AWS-SA]" w:date="2023-02-25T11:26:00Z"/>
                    <w:rFonts w:ascii="Calibri" w:eastAsia="Times New Roman" w:hAnsi="Calibri" w:cs="Calibri"/>
                    <w:color w:val="000000"/>
                    <w:sz w:val="22"/>
                  </w:rPr>
                </w:rPrChange>
              </w:rPr>
            </w:pPr>
            <w:ins w:id="7820" w:author="Nate Bachmeier [AWS-SA]" w:date="2023-02-25T11:26:00Z">
              <w:r w:rsidRPr="00E16572">
                <w:rPr>
                  <w:rFonts w:ascii="Calibri" w:eastAsia="Times New Roman" w:hAnsi="Calibri" w:cs="Calibri"/>
                  <w:color w:val="000000"/>
                  <w:sz w:val="22"/>
                </w:rPr>
                <w:t>swing dancing</w:t>
              </w:r>
            </w:ins>
          </w:p>
        </w:tc>
        <w:tc>
          <w:tcPr>
            <w:tcW w:w="5348" w:type="dxa"/>
            <w:noWrap/>
            <w:hideMark/>
            <w:tcPrChange w:id="7821" w:author="Nate Bachmeier [AWS-SA]" w:date="2023-02-26T11:07:00Z">
              <w:tcPr>
                <w:tcW w:w="960" w:type="dxa"/>
                <w:tcBorders>
                  <w:top w:val="nil"/>
                  <w:left w:val="nil"/>
                  <w:bottom w:val="nil"/>
                  <w:right w:val="nil"/>
                </w:tcBorders>
                <w:shd w:val="clear" w:color="auto" w:fill="auto"/>
                <w:noWrap/>
                <w:vAlign w:val="bottom"/>
                <w:hideMark/>
              </w:tcPr>
            </w:tcPrChange>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22" w:author="Nate Bachmeier [AWS-SA]" w:date="2023-02-25T11:26:00Z"/>
                <w:rFonts w:ascii="Calibri" w:eastAsia="Times New Roman" w:hAnsi="Calibri" w:cs="Calibri"/>
                <w:color w:val="000000"/>
                <w:sz w:val="22"/>
              </w:rPr>
            </w:pPr>
            <w:ins w:id="7823" w:author="Nate Bachmeier [AWS-SA]" w:date="2023-02-25T11:26:00Z">
              <w:r w:rsidRPr="00E16572">
                <w:rPr>
                  <w:rFonts w:ascii="Calibri" w:eastAsia="Times New Roman" w:hAnsi="Calibri" w:cs="Calibri"/>
                  <w:color w:val="000000"/>
                  <w:sz w:val="22"/>
                </w:rPr>
                <w:t>622</w:t>
              </w:r>
            </w:ins>
          </w:p>
        </w:tc>
      </w:tr>
      <w:tr w:rsidR="00E16572" w:rsidRPr="00E16572" w14:paraId="1C9E6E24" w14:textId="77777777" w:rsidTr="005D1D3E">
        <w:trPr>
          <w:cnfStyle w:val="000000100000" w:firstRow="0" w:lastRow="0" w:firstColumn="0" w:lastColumn="0" w:oddVBand="0" w:evenVBand="0" w:oddHBand="1" w:evenHBand="0" w:firstRowFirstColumn="0" w:firstRowLastColumn="0" w:lastRowFirstColumn="0" w:lastRowLastColumn="0"/>
          <w:trHeight w:val="300"/>
          <w:ins w:id="7824" w:author="Nate Bachmeier [AWS-SA]" w:date="2023-02-25T11:26:00Z"/>
          <w:trPrChange w:id="78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26" w:author="Nate Bachmeier [AWS-SA]" w:date="2023-02-26T11:07:00Z">
              <w:tcPr>
                <w:tcW w:w="4740" w:type="dxa"/>
                <w:tcBorders>
                  <w:top w:val="nil"/>
                  <w:left w:val="nil"/>
                  <w:bottom w:val="nil"/>
                  <w:right w:val="nil"/>
                </w:tcBorders>
                <w:shd w:val="clear" w:color="auto" w:fill="auto"/>
                <w:noWrap/>
                <w:vAlign w:val="bottom"/>
                <w:hideMark/>
              </w:tcPr>
            </w:tcPrChange>
          </w:tcPr>
          <w:p w14:paraId="047E4B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27" w:author="Nate Bachmeier [AWS-SA]" w:date="2023-02-25T11:26:00Z"/>
                <w:rFonts w:ascii="Calibri" w:eastAsia="Times New Roman" w:hAnsi="Calibri" w:cs="Calibri"/>
                <w:b w:val="0"/>
                <w:bCs w:val="0"/>
                <w:color w:val="000000"/>
                <w:sz w:val="22"/>
                <w:rPrChange w:id="7828" w:author="Nate Bachmeier [AWS-SA]" w:date="2023-02-25T11:29:00Z">
                  <w:rPr>
                    <w:ins w:id="7829" w:author="Nate Bachmeier [AWS-SA]" w:date="2023-02-25T11:26:00Z"/>
                    <w:rFonts w:ascii="Calibri" w:eastAsia="Times New Roman" w:hAnsi="Calibri" w:cs="Calibri"/>
                    <w:color w:val="000000"/>
                    <w:sz w:val="22"/>
                  </w:rPr>
                </w:rPrChange>
              </w:rPr>
            </w:pPr>
            <w:ins w:id="7830" w:author="Nate Bachmeier [AWS-SA]" w:date="2023-02-25T11:26:00Z">
              <w:r w:rsidRPr="00E16572">
                <w:rPr>
                  <w:rFonts w:ascii="Calibri" w:eastAsia="Times New Roman" w:hAnsi="Calibri" w:cs="Calibri"/>
                  <w:color w:val="000000"/>
                  <w:sz w:val="22"/>
                </w:rPr>
                <w:t>swinging baseball bat</w:t>
              </w:r>
            </w:ins>
          </w:p>
        </w:tc>
        <w:tc>
          <w:tcPr>
            <w:tcW w:w="5348" w:type="dxa"/>
            <w:noWrap/>
            <w:hideMark/>
            <w:tcPrChange w:id="7831" w:author="Nate Bachmeier [AWS-SA]" w:date="2023-02-26T11:07:00Z">
              <w:tcPr>
                <w:tcW w:w="960" w:type="dxa"/>
                <w:tcBorders>
                  <w:top w:val="nil"/>
                  <w:left w:val="nil"/>
                  <w:bottom w:val="nil"/>
                  <w:right w:val="nil"/>
                </w:tcBorders>
                <w:shd w:val="clear" w:color="auto" w:fill="auto"/>
                <w:noWrap/>
                <w:vAlign w:val="bottom"/>
                <w:hideMark/>
              </w:tcPr>
            </w:tcPrChange>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32" w:author="Nate Bachmeier [AWS-SA]" w:date="2023-02-25T11:26:00Z"/>
                <w:rFonts w:ascii="Calibri" w:eastAsia="Times New Roman" w:hAnsi="Calibri" w:cs="Calibri"/>
                <w:color w:val="000000"/>
                <w:sz w:val="22"/>
              </w:rPr>
            </w:pPr>
            <w:ins w:id="7833" w:author="Nate Bachmeier [AWS-SA]" w:date="2023-02-25T11:26:00Z">
              <w:r w:rsidRPr="00E16572">
                <w:rPr>
                  <w:rFonts w:ascii="Calibri" w:eastAsia="Times New Roman" w:hAnsi="Calibri" w:cs="Calibri"/>
                  <w:color w:val="000000"/>
                  <w:sz w:val="22"/>
                </w:rPr>
                <w:t>606</w:t>
              </w:r>
            </w:ins>
          </w:p>
        </w:tc>
      </w:tr>
      <w:tr w:rsidR="00E16572" w:rsidRPr="00E16572" w14:paraId="6FF5DE40" w14:textId="77777777" w:rsidTr="005D1D3E">
        <w:trPr>
          <w:trHeight w:val="300"/>
          <w:ins w:id="7834" w:author="Nate Bachmeier [AWS-SA]" w:date="2023-02-25T11:26:00Z"/>
          <w:trPrChange w:id="78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36" w:author="Nate Bachmeier [AWS-SA]" w:date="2023-02-26T11:07:00Z">
              <w:tcPr>
                <w:tcW w:w="4740" w:type="dxa"/>
                <w:tcBorders>
                  <w:top w:val="nil"/>
                  <w:left w:val="nil"/>
                  <w:bottom w:val="nil"/>
                  <w:right w:val="nil"/>
                </w:tcBorders>
                <w:shd w:val="clear" w:color="auto" w:fill="auto"/>
                <w:noWrap/>
                <w:vAlign w:val="bottom"/>
                <w:hideMark/>
              </w:tcPr>
            </w:tcPrChange>
          </w:tcPr>
          <w:p w14:paraId="04F425EF" w14:textId="77777777" w:rsidR="00E16572" w:rsidRPr="00E16572" w:rsidRDefault="00E16572" w:rsidP="00E16572">
            <w:pPr>
              <w:spacing w:line="240" w:lineRule="auto"/>
              <w:ind w:firstLine="0"/>
              <w:rPr>
                <w:ins w:id="7837" w:author="Nate Bachmeier [AWS-SA]" w:date="2023-02-25T11:26:00Z"/>
                <w:rFonts w:ascii="Calibri" w:eastAsia="Times New Roman" w:hAnsi="Calibri" w:cs="Calibri"/>
                <w:b w:val="0"/>
                <w:bCs w:val="0"/>
                <w:color w:val="000000"/>
                <w:sz w:val="22"/>
                <w:rPrChange w:id="7838" w:author="Nate Bachmeier [AWS-SA]" w:date="2023-02-25T11:29:00Z">
                  <w:rPr>
                    <w:ins w:id="7839" w:author="Nate Bachmeier [AWS-SA]" w:date="2023-02-25T11:26:00Z"/>
                    <w:rFonts w:ascii="Calibri" w:eastAsia="Times New Roman" w:hAnsi="Calibri" w:cs="Calibri"/>
                    <w:color w:val="000000"/>
                    <w:sz w:val="22"/>
                  </w:rPr>
                </w:rPrChange>
              </w:rPr>
            </w:pPr>
            <w:ins w:id="7840" w:author="Nate Bachmeier [AWS-SA]" w:date="2023-02-25T11:26:00Z">
              <w:r w:rsidRPr="00E16572">
                <w:rPr>
                  <w:rFonts w:ascii="Calibri" w:eastAsia="Times New Roman" w:hAnsi="Calibri" w:cs="Calibri"/>
                  <w:color w:val="000000"/>
                  <w:sz w:val="22"/>
                </w:rPr>
                <w:t>swinging on something</w:t>
              </w:r>
            </w:ins>
          </w:p>
        </w:tc>
        <w:tc>
          <w:tcPr>
            <w:tcW w:w="5348" w:type="dxa"/>
            <w:noWrap/>
            <w:hideMark/>
            <w:tcPrChange w:id="7841" w:author="Nate Bachmeier [AWS-SA]" w:date="2023-02-26T11:07:00Z">
              <w:tcPr>
                <w:tcW w:w="960" w:type="dxa"/>
                <w:tcBorders>
                  <w:top w:val="nil"/>
                  <w:left w:val="nil"/>
                  <w:bottom w:val="nil"/>
                  <w:right w:val="nil"/>
                </w:tcBorders>
                <w:shd w:val="clear" w:color="auto" w:fill="auto"/>
                <w:noWrap/>
                <w:vAlign w:val="bottom"/>
                <w:hideMark/>
              </w:tcPr>
            </w:tcPrChange>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42" w:author="Nate Bachmeier [AWS-SA]" w:date="2023-02-25T11:26:00Z"/>
                <w:rFonts w:ascii="Calibri" w:eastAsia="Times New Roman" w:hAnsi="Calibri" w:cs="Calibri"/>
                <w:color w:val="000000"/>
                <w:sz w:val="22"/>
              </w:rPr>
            </w:pPr>
            <w:ins w:id="7843" w:author="Nate Bachmeier [AWS-SA]" w:date="2023-02-25T11:26:00Z">
              <w:r w:rsidRPr="00E16572">
                <w:rPr>
                  <w:rFonts w:ascii="Calibri" w:eastAsia="Times New Roman" w:hAnsi="Calibri" w:cs="Calibri"/>
                  <w:color w:val="000000"/>
                  <w:sz w:val="22"/>
                </w:rPr>
                <w:t>831</w:t>
              </w:r>
            </w:ins>
          </w:p>
        </w:tc>
      </w:tr>
      <w:tr w:rsidR="00E16572" w:rsidRPr="00E16572" w14:paraId="5D234146" w14:textId="77777777" w:rsidTr="005D1D3E">
        <w:trPr>
          <w:cnfStyle w:val="000000100000" w:firstRow="0" w:lastRow="0" w:firstColumn="0" w:lastColumn="0" w:oddVBand="0" w:evenVBand="0" w:oddHBand="1" w:evenHBand="0" w:firstRowFirstColumn="0" w:firstRowLastColumn="0" w:lastRowFirstColumn="0" w:lastRowLastColumn="0"/>
          <w:trHeight w:val="300"/>
          <w:ins w:id="7844" w:author="Nate Bachmeier [AWS-SA]" w:date="2023-02-25T11:26:00Z"/>
          <w:trPrChange w:id="78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46" w:author="Nate Bachmeier [AWS-SA]" w:date="2023-02-26T11:07:00Z">
              <w:tcPr>
                <w:tcW w:w="4740" w:type="dxa"/>
                <w:tcBorders>
                  <w:top w:val="nil"/>
                  <w:left w:val="nil"/>
                  <w:bottom w:val="nil"/>
                  <w:right w:val="nil"/>
                </w:tcBorders>
                <w:shd w:val="clear" w:color="auto" w:fill="auto"/>
                <w:noWrap/>
                <w:vAlign w:val="bottom"/>
                <w:hideMark/>
              </w:tcPr>
            </w:tcPrChange>
          </w:tcPr>
          <w:p w14:paraId="465C33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47" w:author="Nate Bachmeier [AWS-SA]" w:date="2023-02-25T11:26:00Z"/>
                <w:rFonts w:ascii="Calibri" w:eastAsia="Times New Roman" w:hAnsi="Calibri" w:cs="Calibri"/>
                <w:b w:val="0"/>
                <w:bCs w:val="0"/>
                <w:color w:val="000000"/>
                <w:sz w:val="22"/>
                <w:rPrChange w:id="7848" w:author="Nate Bachmeier [AWS-SA]" w:date="2023-02-25T11:29:00Z">
                  <w:rPr>
                    <w:ins w:id="7849" w:author="Nate Bachmeier [AWS-SA]" w:date="2023-02-25T11:26:00Z"/>
                    <w:rFonts w:ascii="Calibri" w:eastAsia="Times New Roman" w:hAnsi="Calibri" w:cs="Calibri"/>
                    <w:color w:val="000000"/>
                    <w:sz w:val="22"/>
                  </w:rPr>
                </w:rPrChange>
              </w:rPr>
            </w:pPr>
            <w:ins w:id="7850" w:author="Nate Bachmeier [AWS-SA]" w:date="2023-02-25T11:26:00Z">
              <w:r w:rsidRPr="00E16572">
                <w:rPr>
                  <w:rFonts w:ascii="Calibri" w:eastAsia="Times New Roman" w:hAnsi="Calibri" w:cs="Calibri"/>
                  <w:color w:val="000000"/>
                  <w:sz w:val="22"/>
                </w:rPr>
                <w:t>sword fighting</w:t>
              </w:r>
            </w:ins>
          </w:p>
        </w:tc>
        <w:tc>
          <w:tcPr>
            <w:tcW w:w="5348" w:type="dxa"/>
            <w:noWrap/>
            <w:hideMark/>
            <w:tcPrChange w:id="7851" w:author="Nate Bachmeier [AWS-SA]" w:date="2023-02-26T11:07:00Z">
              <w:tcPr>
                <w:tcW w:w="960" w:type="dxa"/>
                <w:tcBorders>
                  <w:top w:val="nil"/>
                  <w:left w:val="nil"/>
                  <w:bottom w:val="nil"/>
                  <w:right w:val="nil"/>
                </w:tcBorders>
                <w:shd w:val="clear" w:color="auto" w:fill="auto"/>
                <w:noWrap/>
                <w:vAlign w:val="bottom"/>
                <w:hideMark/>
              </w:tcPr>
            </w:tcPrChange>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52" w:author="Nate Bachmeier [AWS-SA]" w:date="2023-02-25T11:26:00Z"/>
                <w:rFonts w:ascii="Calibri" w:eastAsia="Times New Roman" w:hAnsi="Calibri" w:cs="Calibri"/>
                <w:color w:val="000000"/>
                <w:sz w:val="22"/>
              </w:rPr>
            </w:pPr>
            <w:ins w:id="7853" w:author="Nate Bachmeier [AWS-SA]" w:date="2023-02-25T11:26:00Z">
              <w:r w:rsidRPr="00E16572">
                <w:rPr>
                  <w:rFonts w:ascii="Calibri" w:eastAsia="Times New Roman" w:hAnsi="Calibri" w:cs="Calibri"/>
                  <w:color w:val="000000"/>
                  <w:sz w:val="22"/>
                </w:rPr>
                <w:t>813</w:t>
              </w:r>
            </w:ins>
          </w:p>
        </w:tc>
      </w:tr>
      <w:tr w:rsidR="00E16572" w:rsidRPr="00E16572" w14:paraId="6A65CCA6" w14:textId="77777777" w:rsidTr="005D1D3E">
        <w:trPr>
          <w:trHeight w:val="300"/>
          <w:ins w:id="7854" w:author="Nate Bachmeier [AWS-SA]" w:date="2023-02-25T11:26:00Z"/>
          <w:trPrChange w:id="78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56" w:author="Nate Bachmeier [AWS-SA]" w:date="2023-02-26T11:07:00Z">
              <w:tcPr>
                <w:tcW w:w="4740" w:type="dxa"/>
                <w:tcBorders>
                  <w:top w:val="nil"/>
                  <w:left w:val="nil"/>
                  <w:bottom w:val="nil"/>
                  <w:right w:val="nil"/>
                </w:tcBorders>
                <w:shd w:val="clear" w:color="auto" w:fill="auto"/>
                <w:noWrap/>
                <w:vAlign w:val="bottom"/>
                <w:hideMark/>
              </w:tcPr>
            </w:tcPrChange>
          </w:tcPr>
          <w:p w14:paraId="2C8C044E" w14:textId="77777777" w:rsidR="00E16572" w:rsidRPr="00E16572" w:rsidRDefault="00E16572" w:rsidP="00E16572">
            <w:pPr>
              <w:spacing w:line="240" w:lineRule="auto"/>
              <w:ind w:firstLine="0"/>
              <w:rPr>
                <w:ins w:id="7857" w:author="Nate Bachmeier [AWS-SA]" w:date="2023-02-25T11:26:00Z"/>
                <w:rFonts w:ascii="Calibri" w:eastAsia="Times New Roman" w:hAnsi="Calibri" w:cs="Calibri"/>
                <w:b w:val="0"/>
                <w:bCs w:val="0"/>
                <w:color w:val="000000"/>
                <w:sz w:val="22"/>
                <w:rPrChange w:id="7858" w:author="Nate Bachmeier [AWS-SA]" w:date="2023-02-25T11:29:00Z">
                  <w:rPr>
                    <w:ins w:id="7859" w:author="Nate Bachmeier [AWS-SA]" w:date="2023-02-25T11:26:00Z"/>
                    <w:rFonts w:ascii="Calibri" w:eastAsia="Times New Roman" w:hAnsi="Calibri" w:cs="Calibri"/>
                    <w:color w:val="000000"/>
                    <w:sz w:val="22"/>
                  </w:rPr>
                </w:rPrChange>
              </w:rPr>
            </w:pPr>
            <w:ins w:id="7860" w:author="Nate Bachmeier [AWS-SA]" w:date="2023-02-25T11:26:00Z">
              <w:r w:rsidRPr="00E16572">
                <w:rPr>
                  <w:rFonts w:ascii="Calibri" w:eastAsia="Times New Roman" w:hAnsi="Calibri" w:cs="Calibri"/>
                  <w:color w:val="000000"/>
                  <w:sz w:val="22"/>
                </w:rPr>
                <w:t>sword swallowing</w:t>
              </w:r>
            </w:ins>
          </w:p>
        </w:tc>
        <w:tc>
          <w:tcPr>
            <w:tcW w:w="5348" w:type="dxa"/>
            <w:noWrap/>
            <w:hideMark/>
            <w:tcPrChange w:id="7861" w:author="Nate Bachmeier [AWS-SA]" w:date="2023-02-26T11:07:00Z">
              <w:tcPr>
                <w:tcW w:w="960" w:type="dxa"/>
                <w:tcBorders>
                  <w:top w:val="nil"/>
                  <w:left w:val="nil"/>
                  <w:bottom w:val="nil"/>
                  <w:right w:val="nil"/>
                </w:tcBorders>
                <w:shd w:val="clear" w:color="auto" w:fill="auto"/>
                <w:noWrap/>
                <w:vAlign w:val="bottom"/>
                <w:hideMark/>
              </w:tcPr>
            </w:tcPrChange>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62" w:author="Nate Bachmeier [AWS-SA]" w:date="2023-02-25T11:26:00Z"/>
                <w:rFonts w:ascii="Calibri" w:eastAsia="Times New Roman" w:hAnsi="Calibri" w:cs="Calibri"/>
                <w:color w:val="000000"/>
                <w:sz w:val="22"/>
              </w:rPr>
            </w:pPr>
            <w:ins w:id="7863" w:author="Nate Bachmeier [AWS-SA]" w:date="2023-02-25T11:26:00Z">
              <w:r w:rsidRPr="00E16572">
                <w:rPr>
                  <w:rFonts w:ascii="Calibri" w:eastAsia="Times New Roman" w:hAnsi="Calibri" w:cs="Calibri"/>
                  <w:color w:val="000000"/>
                  <w:sz w:val="22"/>
                </w:rPr>
                <w:t>419</w:t>
              </w:r>
            </w:ins>
          </w:p>
        </w:tc>
      </w:tr>
      <w:tr w:rsidR="00E16572" w:rsidRPr="00E16572" w14:paraId="73B1B2DC" w14:textId="77777777" w:rsidTr="005D1D3E">
        <w:trPr>
          <w:cnfStyle w:val="000000100000" w:firstRow="0" w:lastRow="0" w:firstColumn="0" w:lastColumn="0" w:oddVBand="0" w:evenVBand="0" w:oddHBand="1" w:evenHBand="0" w:firstRowFirstColumn="0" w:firstRowLastColumn="0" w:lastRowFirstColumn="0" w:lastRowLastColumn="0"/>
          <w:trHeight w:val="300"/>
          <w:ins w:id="7864" w:author="Nate Bachmeier [AWS-SA]" w:date="2023-02-25T11:26:00Z"/>
          <w:trPrChange w:id="78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66" w:author="Nate Bachmeier [AWS-SA]" w:date="2023-02-26T11:07:00Z">
              <w:tcPr>
                <w:tcW w:w="4740" w:type="dxa"/>
                <w:tcBorders>
                  <w:top w:val="nil"/>
                  <w:left w:val="nil"/>
                  <w:bottom w:val="nil"/>
                  <w:right w:val="nil"/>
                </w:tcBorders>
                <w:shd w:val="clear" w:color="auto" w:fill="auto"/>
                <w:noWrap/>
                <w:vAlign w:val="bottom"/>
                <w:hideMark/>
              </w:tcPr>
            </w:tcPrChange>
          </w:tcPr>
          <w:p w14:paraId="5E68F4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67" w:author="Nate Bachmeier [AWS-SA]" w:date="2023-02-25T11:26:00Z"/>
                <w:rFonts w:ascii="Calibri" w:eastAsia="Times New Roman" w:hAnsi="Calibri" w:cs="Calibri"/>
                <w:b w:val="0"/>
                <w:bCs w:val="0"/>
                <w:color w:val="000000"/>
                <w:sz w:val="22"/>
                <w:rPrChange w:id="7868" w:author="Nate Bachmeier [AWS-SA]" w:date="2023-02-25T11:29:00Z">
                  <w:rPr>
                    <w:ins w:id="7869" w:author="Nate Bachmeier [AWS-SA]" w:date="2023-02-25T11:26:00Z"/>
                    <w:rFonts w:ascii="Calibri" w:eastAsia="Times New Roman" w:hAnsi="Calibri" w:cs="Calibri"/>
                    <w:color w:val="000000"/>
                    <w:sz w:val="22"/>
                  </w:rPr>
                </w:rPrChange>
              </w:rPr>
            </w:pPr>
            <w:ins w:id="7870" w:author="Nate Bachmeier [AWS-SA]" w:date="2023-02-25T11:26:00Z">
              <w:r w:rsidRPr="00E16572">
                <w:rPr>
                  <w:rFonts w:ascii="Calibri" w:eastAsia="Times New Roman" w:hAnsi="Calibri" w:cs="Calibri"/>
                  <w:color w:val="000000"/>
                  <w:sz w:val="22"/>
                </w:rPr>
                <w:t>tackling</w:t>
              </w:r>
            </w:ins>
          </w:p>
        </w:tc>
        <w:tc>
          <w:tcPr>
            <w:tcW w:w="5348" w:type="dxa"/>
            <w:noWrap/>
            <w:hideMark/>
            <w:tcPrChange w:id="7871" w:author="Nate Bachmeier [AWS-SA]" w:date="2023-02-26T11:07:00Z">
              <w:tcPr>
                <w:tcW w:w="960" w:type="dxa"/>
                <w:tcBorders>
                  <w:top w:val="nil"/>
                  <w:left w:val="nil"/>
                  <w:bottom w:val="nil"/>
                  <w:right w:val="nil"/>
                </w:tcBorders>
                <w:shd w:val="clear" w:color="auto" w:fill="auto"/>
                <w:noWrap/>
                <w:vAlign w:val="bottom"/>
                <w:hideMark/>
              </w:tcPr>
            </w:tcPrChange>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72" w:author="Nate Bachmeier [AWS-SA]" w:date="2023-02-25T11:26:00Z"/>
                <w:rFonts w:ascii="Calibri" w:eastAsia="Times New Roman" w:hAnsi="Calibri" w:cs="Calibri"/>
                <w:color w:val="000000"/>
                <w:sz w:val="22"/>
              </w:rPr>
            </w:pPr>
            <w:ins w:id="7873" w:author="Nate Bachmeier [AWS-SA]" w:date="2023-02-25T11:26:00Z">
              <w:r w:rsidRPr="00E16572">
                <w:rPr>
                  <w:rFonts w:ascii="Calibri" w:eastAsia="Times New Roman" w:hAnsi="Calibri" w:cs="Calibri"/>
                  <w:color w:val="000000"/>
                  <w:sz w:val="22"/>
                </w:rPr>
                <w:t>617</w:t>
              </w:r>
            </w:ins>
          </w:p>
        </w:tc>
      </w:tr>
      <w:tr w:rsidR="00E16572" w:rsidRPr="00E16572" w14:paraId="2CD1946E" w14:textId="77777777" w:rsidTr="005D1D3E">
        <w:trPr>
          <w:trHeight w:val="300"/>
          <w:ins w:id="7874" w:author="Nate Bachmeier [AWS-SA]" w:date="2023-02-25T11:26:00Z"/>
          <w:trPrChange w:id="78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76" w:author="Nate Bachmeier [AWS-SA]" w:date="2023-02-26T11:07:00Z">
              <w:tcPr>
                <w:tcW w:w="4740" w:type="dxa"/>
                <w:tcBorders>
                  <w:top w:val="nil"/>
                  <w:left w:val="nil"/>
                  <w:bottom w:val="nil"/>
                  <w:right w:val="nil"/>
                </w:tcBorders>
                <w:shd w:val="clear" w:color="auto" w:fill="auto"/>
                <w:noWrap/>
                <w:vAlign w:val="bottom"/>
                <w:hideMark/>
              </w:tcPr>
            </w:tcPrChange>
          </w:tcPr>
          <w:p w14:paraId="0327940B" w14:textId="77777777" w:rsidR="00E16572" w:rsidRPr="00E16572" w:rsidRDefault="00E16572" w:rsidP="00E16572">
            <w:pPr>
              <w:spacing w:line="240" w:lineRule="auto"/>
              <w:ind w:firstLine="0"/>
              <w:rPr>
                <w:ins w:id="7877" w:author="Nate Bachmeier [AWS-SA]" w:date="2023-02-25T11:26:00Z"/>
                <w:rFonts w:ascii="Calibri" w:eastAsia="Times New Roman" w:hAnsi="Calibri" w:cs="Calibri"/>
                <w:b w:val="0"/>
                <w:bCs w:val="0"/>
                <w:color w:val="000000"/>
                <w:sz w:val="22"/>
                <w:rPrChange w:id="7878" w:author="Nate Bachmeier [AWS-SA]" w:date="2023-02-25T11:29:00Z">
                  <w:rPr>
                    <w:ins w:id="7879" w:author="Nate Bachmeier [AWS-SA]" w:date="2023-02-25T11:26:00Z"/>
                    <w:rFonts w:ascii="Calibri" w:eastAsia="Times New Roman" w:hAnsi="Calibri" w:cs="Calibri"/>
                    <w:color w:val="000000"/>
                    <w:sz w:val="22"/>
                  </w:rPr>
                </w:rPrChange>
              </w:rPr>
            </w:pPr>
            <w:ins w:id="7880" w:author="Nate Bachmeier [AWS-SA]" w:date="2023-02-25T11:26:00Z">
              <w:r w:rsidRPr="00E16572">
                <w:rPr>
                  <w:rFonts w:ascii="Calibri" w:eastAsia="Times New Roman" w:hAnsi="Calibri" w:cs="Calibri"/>
                  <w:color w:val="000000"/>
                  <w:sz w:val="22"/>
                </w:rPr>
                <w:t>tagging graffiti</w:t>
              </w:r>
            </w:ins>
          </w:p>
        </w:tc>
        <w:tc>
          <w:tcPr>
            <w:tcW w:w="5348" w:type="dxa"/>
            <w:noWrap/>
            <w:hideMark/>
            <w:tcPrChange w:id="7881" w:author="Nate Bachmeier [AWS-SA]" w:date="2023-02-26T11:07:00Z">
              <w:tcPr>
                <w:tcW w:w="960" w:type="dxa"/>
                <w:tcBorders>
                  <w:top w:val="nil"/>
                  <w:left w:val="nil"/>
                  <w:bottom w:val="nil"/>
                  <w:right w:val="nil"/>
                </w:tcBorders>
                <w:shd w:val="clear" w:color="auto" w:fill="auto"/>
                <w:noWrap/>
                <w:vAlign w:val="bottom"/>
                <w:hideMark/>
              </w:tcPr>
            </w:tcPrChange>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82" w:author="Nate Bachmeier [AWS-SA]" w:date="2023-02-25T11:26:00Z"/>
                <w:rFonts w:ascii="Calibri" w:eastAsia="Times New Roman" w:hAnsi="Calibri" w:cs="Calibri"/>
                <w:color w:val="000000"/>
                <w:sz w:val="22"/>
              </w:rPr>
            </w:pPr>
            <w:ins w:id="7883" w:author="Nate Bachmeier [AWS-SA]" w:date="2023-02-25T11:26:00Z">
              <w:r w:rsidRPr="00E16572">
                <w:rPr>
                  <w:rFonts w:ascii="Calibri" w:eastAsia="Times New Roman" w:hAnsi="Calibri" w:cs="Calibri"/>
                  <w:color w:val="000000"/>
                  <w:sz w:val="22"/>
                </w:rPr>
                <w:t>578</w:t>
              </w:r>
            </w:ins>
          </w:p>
        </w:tc>
      </w:tr>
      <w:tr w:rsidR="00E16572" w:rsidRPr="00E16572" w14:paraId="4FD53E18" w14:textId="77777777" w:rsidTr="005D1D3E">
        <w:trPr>
          <w:cnfStyle w:val="000000100000" w:firstRow="0" w:lastRow="0" w:firstColumn="0" w:lastColumn="0" w:oddVBand="0" w:evenVBand="0" w:oddHBand="1" w:evenHBand="0" w:firstRowFirstColumn="0" w:firstRowLastColumn="0" w:lastRowFirstColumn="0" w:lastRowLastColumn="0"/>
          <w:trHeight w:val="300"/>
          <w:ins w:id="7884" w:author="Nate Bachmeier [AWS-SA]" w:date="2023-02-25T11:26:00Z"/>
          <w:trPrChange w:id="78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86" w:author="Nate Bachmeier [AWS-SA]" w:date="2023-02-26T11:07:00Z">
              <w:tcPr>
                <w:tcW w:w="4740" w:type="dxa"/>
                <w:tcBorders>
                  <w:top w:val="nil"/>
                  <w:left w:val="nil"/>
                  <w:bottom w:val="nil"/>
                  <w:right w:val="nil"/>
                </w:tcBorders>
                <w:shd w:val="clear" w:color="auto" w:fill="auto"/>
                <w:noWrap/>
                <w:vAlign w:val="bottom"/>
                <w:hideMark/>
              </w:tcPr>
            </w:tcPrChange>
          </w:tcPr>
          <w:p w14:paraId="7F3800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87" w:author="Nate Bachmeier [AWS-SA]" w:date="2023-02-25T11:26:00Z"/>
                <w:rFonts w:ascii="Calibri" w:eastAsia="Times New Roman" w:hAnsi="Calibri" w:cs="Calibri"/>
                <w:b w:val="0"/>
                <w:bCs w:val="0"/>
                <w:color w:val="000000"/>
                <w:sz w:val="22"/>
                <w:rPrChange w:id="7888" w:author="Nate Bachmeier [AWS-SA]" w:date="2023-02-25T11:29:00Z">
                  <w:rPr>
                    <w:ins w:id="7889" w:author="Nate Bachmeier [AWS-SA]" w:date="2023-02-25T11:26:00Z"/>
                    <w:rFonts w:ascii="Calibri" w:eastAsia="Times New Roman" w:hAnsi="Calibri" w:cs="Calibri"/>
                    <w:color w:val="000000"/>
                    <w:sz w:val="22"/>
                  </w:rPr>
                </w:rPrChange>
              </w:rPr>
            </w:pPr>
            <w:ins w:id="7890" w:author="Nate Bachmeier [AWS-SA]" w:date="2023-02-25T11:26:00Z">
              <w:r w:rsidRPr="00E16572">
                <w:rPr>
                  <w:rFonts w:ascii="Calibri" w:eastAsia="Times New Roman" w:hAnsi="Calibri" w:cs="Calibri"/>
                  <w:color w:val="000000"/>
                  <w:sz w:val="22"/>
                </w:rPr>
                <w:t>tai chi</w:t>
              </w:r>
            </w:ins>
          </w:p>
        </w:tc>
        <w:tc>
          <w:tcPr>
            <w:tcW w:w="5348" w:type="dxa"/>
            <w:noWrap/>
            <w:hideMark/>
            <w:tcPrChange w:id="7891" w:author="Nate Bachmeier [AWS-SA]" w:date="2023-02-26T11:07:00Z">
              <w:tcPr>
                <w:tcW w:w="960" w:type="dxa"/>
                <w:tcBorders>
                  <w:top w:val="nil"/>
                  <w:left w:val="nil"/>
                  <w:bottom w:val="nil"/>
                  <w:right w:val="nil"/>
                </w:tcBorders>
                <w:shd w:val="clear" w:color="auto" w:fill="auto"/>
                <w:noWrap/>
                <w:vAlign w:val="bottom"/>
                <w:hideMark/>
              </w:tcPr>
            </w:tcPrChange>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92" w:author="Nate Bachmeier [AWS-SA]" w:date="2023-02-25T11:26:00Z"/>
                <w:rFonts w:ascii="Calibri" w:eastAsia="Times New Roman" w:hAnsi="Calibri" w:cs="Calibri"/>
                <w:color w:val="000000"/>
                <w:sz w:val="22"/>
              </w:rPr>
            </w:pPr>
            <w:ins w:id="7893" w:author="Nate Bachmeier [AWS-SA]" w:date="2023-02-25T11:26:00Z">
              <w:r w:rsidRPr="00E16572">
                <w:rPr>
                  <w:rFonts w:ascii="Calibri" w:eastAsia="Times New Roman" w:hAnsi="Calibri" w:cs="Calibri"/>
                  <w:color w:val="000000"/>
                  <w:sz w:val="22"/>
                </w:rPr>
                <w:t>614</w:t>
              </w:r>
            </w:ins>
          </w:p>
        </w:tc>
      </w:tr>
      <w:tr w:rsidR="00E16572" w:rsidRPr="00E16572" w14:paraId="54A831F6" w14:textId="77777777" w:rsidTr="005D1D3E">
        <w:trPr>
          <w:trHeight w:val="300"/>
          <w:ins w:id="7894" w:author="Nate Bachmeier [AWS-SA]" w:date="2023-02-25T11:26:00Z"/>
          <w:trPrChange w:id="78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96" w:author="Nate Bachmeier [AWS-SA]" w:date="2023-02-26T11:07:00Z">
              <w:tcPr>
                <w:tcW w:w="4740" w:type="dxa"/>
                <w:tcBorders>
                  <w:top w:val="nil"/>
                  <w:left w:val="nil"/>
                  <w:bottom w:val="nil"/>
                  <w:right w:val="nil"/>
                </w:tcBorders>
                <w:shd w:val="clear" w:color="auto" w:fill="auto"/>
                <w:noWrap/>
                <w:vAlign w:val="bottom"/>
                <w:hideMark/>
              </w:tcPr>
            </w:tcPrChange>
          </w:tcPr>
          <w:p w14:paraId="42BC115C" w14:textId="77777777" w:rsidR="00E16572" w:rsidRPr="00E16572" w:rsidRDefault="00E16572" w:rsidP="00E16572">
            <w:pPr>
              <w:spacing w:line="240" w:lineRule="auto"/>
              <w:ind w:firstLine="0"/>
              <w:rPr>
                <w:ins w:id="7897" w:author="Nate Bachmeier [AWS-SA]" w:date="2023-02-25T11:26:00Z"/>
                <w:rFonts w:ascii="Calibri" w:eastAsia="Times New Roman" w:hAnsi="Calibri" w:cs="Calibri"/>
                <w:b w:val="0"/>
                <w:bCs w:val="0"/>
                <w:color w:val="000000"/>
                <w:sz w:val="22"/>
                <w:rPrChange w:id="7898" w:author="Nate Bachmeier [AWS-SA]" w:date="2023-02-25T11:29:00Z">
                  <w:rPr>
                    <w:ins w:id="7899" w:author="Nate Bachmeier [AWS-SA]" w:date="2023-02-25T11:26:00Z"/>
                    <w:rFonts w:ascii="Calibri" w:eastAsia="Times New Roman" w:hAnsi="Calibri" w:cs="Calibri"/>
                    <w:color w:val="000000"/>
                    <w:sz w:val="22"/>
                  </w:rPr>
                </w:rPrChange>
              </w:rPr>
            </w:pPr>
            <w:ins w:id="7900" w:author="Nate Bachmeier [AWS-SA]" w:date="2023-02-25T11:26:00Z">
              <w:r w:rsidRPr="00E16572">
                <w:rPr>
                  <w:rFonts w:ascii="Calibri" w:eastAsia="Times New Roman" w:hAnsi="Calibri" w:cs="Calibri"/>
                  <w:color w:val="000000"/>
                  <w:sz w:val="22"/>
                </w:rPr>
                <w:lastRenderedPageBreak/>
                <w:t>taking photo</w:t>
              </w:r>
            </w:ins>
          </w:p>
        </w:tc>
        <w:tc>
          <w:tcPr>
            <w:tcW w:w="5348" w:type="dxa"/>
            <w:noWrap/>
            <w:hideMark/>
            <w:tcPrChange w:id="7901" w:author="Nate Bachmeier [AWS-SA]" w:date="2023-02-26T11:07:00Z">
              <w:tcPr>
                <w:tcW w:w="960" w:type="dxa"/>
                <w:tcBorders>
                  <w:top w:val="nil"/>
                  <w:left w:val="nil"/>
                  <w:bottom w:val="nil"/>
                  <w:right w:val="nil"/>
                </w:tcBorders>
                <w:shd w:val="clear" w:color="auto" w:fill="auto"/>
                <w:noWrap/>
                <w:vAlign w:val="bottom"/>
                <w:hideMark/>
              </w:tcPr>
            </w:tcPrChange>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02" w:author="Nate Bachmeier [AWS-SA]" w:date="2023-02-25T11:26:00Z"/>
                <w:rFonts w:ascii="Calibri" w:eastAsia="Times New Roman" w:hAnsi="Calibri" w:cs="Calibri"/>
                <w:color w:val="000000"/>
                <w:sz w:val="22"/>
              </w:rPr>
            </w:pPr>
            <w:ins w:id="7903" w:author="Nate Bachmeier [AWS-SA]" w:date="2023-02-25T11:26:00Z">
              <w:r w:rsidRPr="00E16572">
                <w:rPr>
                  <w:rFonts w:ascii="Calibri" w:eastAsia="Times New Roman" w:hAnsi="Calibri" w:cs="Calibri"/>
                  <w:color w:val="000000"/>
                  <w:sz w:val="22"/>
                </w:rPr>
                <w:t>458</w:t>
              </w:r>
            </w:ins>
          </w:p>
        </w:tc>
      </w:tr>
      <w:tr w:rsidR="00E16572" w:rsidRPr="00E16572" w14:paraId="0C54976D" w14:textId="77777777" w:rsidTr="005D1D3E">
        <w:trPr>
          <w:cnfStyle w:val="000000100000" w:firstRow="0" w:lastRow="0" w:firstColumn="0" w:lastColumn="0" w:oddVBand="0" w:evenVBand="0" w:oddHBand="1" w:evenHBand="0" w:firstRowFirstColumn="0" w:firstRowLastColumn="0" w:lastRowFirstColumn="0" w:lastRowLastColumn="0"/>
          <w:trHeight w:val="300"/>
          <w:ins w:id="7904" w:author="Nate Bachmeier [AWS-SA]" w:date="2023-02-25T11:26:00Z"/>
          <w:trPrChange w:id="79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06" w:author="Nate Bachmeier [AWS-SA]" w:date="2023-02-26T11:07:00Z">
              <w:tcPr>
                <w:tcW w:w="4740" w:type="dxa"/>
                <w:tcBorders>
                  <w:top w:val="nil"/>
                  <w:left w:val="nil"/>
                  <w:bottom w:val="nil"/>
                  <w:right w:val="nil"/>
                </w:tcBorders>
                <w:shd w:val="clear" w:color="auto" w:fill="auto"/>
                <w:noWrap/>
                <w:vAlign w:val="bottom"/>
                <w:hideMark/>
              </w:tcPr>
            </w:tcPrChange>
          </w:tcPr>
          <w:p w14:paraId="539181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07" w:author="Nate Bachmeier [AWS-SA]" w:date="2023-02-25T11:26:00Z"/>
                <w:rFonts w:ascii="Calibri" w:eastAsia="Times New Roman" w:hAnsi="Calibri" w:cs="Calibri"/>
                <w:b w:val="0"/>
                <w:bCs w:val="0"/>
                <w:color w:val="000000"/>
                <w:sz w:val="22"/>
                <w:rPrChange w:id="7908" w:author="Nate Bachmeier [AWS-SA]" w:date="2023-02-25T11:29:00Z">
                  <w:rPr>
                    <w:ins w:id="7909" w:author="Nate Bachmeier [AWS-SA]" w:date="2023-02-25T11:26:00Z"/>
                    <w:rFonts w:ascii="Calibri" w:eastAsia="Times New Roman" w:hAnsi="Calibri" w:cs="Calibri"/>
                    <w:color w:val="000000"/>
                    <w:sz w:val="22"/>
                  </w:rPr>
                </w:rPrChange>
              </w:rPr>
            </w:pPr>
            <w:ins w:id="7910" w:author="Nate Bachmeier [AWS-SA]" w:date="2023-02-25T11:26:00Z">
              <w:r w:rsidRPr="00E16572">
                <w:rPr>
                  <w:rFonts w:ascii="Calibri" w:eastAsia="Times New Roman" w:hAnsi="Calibri" w:cs="Calibri"/>
                  <w:color w:val="000000"/>
                  <w:sz w:val="22"/>
                </w:rPr>
                <w:t>talking on cell phone</w:t>
              </w:r>
            </w:ins>
          </w:p>
        </w:tc>
        <w:tc>
          <w:tcPr>
            <w:tcW w:w="5348" w:type="dxa"/>
            <w:noWrap/>
            <w:hideMark/>
            <w:tcPrChange w:id="7911" w:author="Nate Bachmeier [AWS-SA]" w:date="2023-02-26T11:07:00Z">
              <w:tcPr>
                <w:tcW w:w="960" w:type="dxa"/>
                <w:tcBorders>
                  <w:top w:val="nil"/>
                  <w:left w:val="nil"/>
                  <w:bottom w:val="nil"/>
                  <w:right w:val="nil"/>
                </w:tcBorders>
                <w:shd w:val="clear" w:color="auto" w:fill="auto"/>
                <w:noWrap/>
                <w:vAlign w:val="bottom"/>
                <w:hideMark/>
              </w:tcPr>
            </w:tcPrChange>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12" w:author="Nate Bachmeier [AWS-SA]" w:date="2023-02-25T11:26:00Z"/>
                <w:rFonts w:ascii="Calibri" w:eastAsia="Times New Roman" w:hAnsi="Calibri" w:cs="Calibri"/>
                <w:color w:val="000000"/>
                <w:sz w:val="22"/>
              </w:rPr>
            </w:pPr>
            <w:ins w:id="7913" w:author="Nate Bachmeier [AWS-SA]" w:date="2023-02-25T11:26:00Z">
              <w:r w:rsidRPr="00E16572">
                <w:rPr>
                  <w:rFonts w:ascii="Calibri" w:eastAsia="Times New Roman" w:hAnsi="Calibri" w:cs="Calibri"/>
                  <w:color w:val="000000"/>
                  <w:sz w:val="22"/>
                </w:rPr>
                <w:t>641</w:t>
              </w:r>
            </w:ins>
          </w:p>
        </w:tc>
      </w:tr>
      <w:tr w:rsidR="00E16572" w:rsidRPr="00E16572" w14:paraId="3ACEDD71" w14:textId="77777777" w:rsidTr="005D1D3E">
        <w:trPr>
          <w:trHeight w:val="300"/>
          <w:ins w:id="7914" w:author="Nate Bachmeier [AWS-SA]" w:date="2023-02-25T11:26:00Z"/>
          <w:trPrChange w:id="7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16" w:author="Nate Bachmeier [AWS-SA]" w:date="2023-02-26T11:07:00Z">
              <w:tcPr>
                <w:tcW w:w="4740" w:type="dxa"/>
                <w:tcBorders>
                  <w:top w:val="nil"/>
                  <w:left w:val="nil"/>
                  <w:bottom w:val="nil"/>
                  <w:right w:val="nil"/>
                </w:tcBorders>
                <w:shd w:val="clear" w:color="auto" w:fill="auto"/>
                <w:noWrap/>
                <w:vAlign w:val="bottom"/>
                <w:hideMark/>
              </w:tcPr>
            </w:tcPrChange>
          </w:tcPr>
          <w:p w14:paraId="2441F156" w14:textId="77777777" w:rsidR="00E16572" w:rsidRPr="00E16572" w:rsidRDefault="00E16572" w:rsidP="00E16572">
            <w:pPr>
              <w:spacing w:line="240" w:lineRule="auto"/>
              <w:ind w:firstLine="0"/>
              <w:rPr>
                <w:ins w:id="7917" w:author="Nate Bachmeier [AWS-SA]" w:date="2023-02-25T11:26:00Z"/>
                <w:rFonts w:ascii="Calibri" w:eastAsia="Times New Roman" w:hAnsi="Calibri" w:cs="Calibri"/>
                <w:b w:val="0"/>
                <w:bCs w:val="0"/>
                <w:color w:val="000000"/>
                <w:sz w:val="22"/>
                <w:rPrChange w:id="7918" w:author="Nate Bachmeier [AWS-SA]" w:date="2023-02-25T11:29:00Z">
                  <w:rPr>
                    <w:ins w:id="7919" w:author="Nate Bachmeier [AWS-SA]" w:date="2023-02-25T11:26:00Z"/>
                    <w:rFonts w:ascii="Calibri" w:eastAsia="Times New Roman" w:hAnsi="Calibri" w:cs="Calibri"/>
                    <w:color w:val="000000"/>
                    <w:sz w:val="22"/>
                  </w:rPr>
                </w:rPrChange>
              </w:rPr>
            </w:pPr>
            <w:ins w:id="7920" w:author="Nate Bachmeier [AWS-SA]" w:date="2023-02-25T11:26:00Z">
              <w:r w:rsidRPr="00E16572">
                <w:rPr>
                  <w:rFonts w:ascii="Calibri" w:eastAsia="Times New Roman" w:hAnsi="Calibri" w:cs="Calibri"/>
                  <w:color w:val="000000"/>
                  <w:sz w:val="22"/>
                </w:rPr>
                <w:t>tango dancing</w:t>
              </w:r>
            </w:ins>
          </w:p>
        </w:tc>
        <w:tc>
          <w:tcPr>
            <w:tcW w:w="5348" w:type="dxa"/>
            <w:noWrap/>
            <w:hideMark/>
            <w:tcPrChange w:id="7921" w:author="Nate Bachmeier [AWS-SA]" w:date="2023-02-26T11:07:00Z">
              <w:tcPr>
                <w:tcW w:w="960" w:type="dxa"/>
                <w:tcBorders>
                  <w:top w:val="nil"/>
                  <w:left w:val="nil"/>
                  <w:bottom w:val="nil"/>
                  <w:right w:val="nil"/>
                </w:tcBorders>
                <w:shd w:val="clear" w:color="auto" w:fill="auto"/>
                <w:noWrap/>
                <w:vAlign w:val="bottom"/>
                <w:hideMark/>
              </w:tcPr>
            </w:tcPrChange>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22" w:author="Nate Bachmeier [AWS-SA]" w:date="2023-02-25T11:26:00Z"/>
                <w:rFonts w:ascii="Calibri" w:eastAsia="Times New Roman" w:hAnsi="Calibri" w:cs="Calibri"/>
                <w:color w:val="000000"/>
                <w:sz w:val="22"/>
              </w:rPr>
            </w:pPr>
            <w:ins w:id="7923" w:author="Nate Bachmeier [AWS-SA]" w:date="2023-02-25T11:26:00Z">
              <w:r w:rsidRPr="00E16572">
                <w:rPr>
                  <w:rFonts w:ascii="Calibri" w:eastAsia="Times New Roman" w:hAnsi="Calibri" w:cs="Calibri"/>
                  <w:color w:val="000000"/>
                  <w:sz w:val="22"/>
                </w:rPr>
                <w:t>487</w:t>
              </w:r>
            </w:ins>
          </w:p>
        </w:tc>
      </w:tr>
      <w:tr w:rsidR="00E16572" w:rsidRPr="00E16572" w14:paraId="38785109" w14:textId="77777777" w:rsidTr="005D1D3E">
        <w:trPr>
          <w:cnfStyle w:val="000000100000" w:firstRow="0" w:lastRow="0" w:firstColumn="0" w:lastColumn="0" w:oddVBand="0" w:evenVBand="0" w:oddHBand="1" w:evenHBand="0" w:firstRowFirstColumn="0" w:firstRowLastColumn="0" w:lastRowFirstColumn="0" w:lastRowLastColumn="0"/>
          <w:trHeight w:val="300"/>
          <w:ins w:id="7924" w:author="Nate Bachmeier [AWS-SA]" w:date="2023-02-25T11:26:00Z"/>
          <w:trPrChange w:id="79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26" w:author="Nate Bachmeier [AWS-SA]" w:date="2023-02-26T11:07:00Z">
              <w:tcPr>
                <w:tcW w:w="4740" w:type="dxa"/>
                <w:tcBorders>
                  <w:top w:val="nil"/>
                  <w:left w:val="nil"/>
                  <w:bottom w:val="nil"/>
                  <w:right w:val="nil"/>
                </w:tcBorders>
                <w:shd w:val="clear" w:color="auto" w:fill="auto"/>
                <w:noWrap/>
                <w:vAlign w:val="bottom"/>
                <w:hideMark/>
              </w:tcPr>
            </w:tcPrChange>
          </w:tcPr>
          <w:p w14:paraId="2D11FB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27" w:author="Nate Bachmeier [AWS-SA]" w:date="2023-02-25T11:26:00Z"/>
                <w:rFonts w:ascii="Calibri" w:eastAsia="Times New Roman" w:hAnsi="Calibri" w:cs="Calibri"/>
                <w:b w:val="0"/>
                <w:bCs w:val="0"/>
                <w:color w:val="000000"/>
                <w:sz w:val="22"/>
                <w:rPrChange w:id="7928" w:author="Nate Bachmeier [AWS-SA]" w:date="2023-02-25T11:29:00Z">
                  <w:rPr>
                    <w:ins w:id="7929" w:author="Nate Bachmeier [AWS-SA]" w:date="2023-02-25T11:26:00Z"/>
                    <w:rFonts w:ascii="Calibri" w:eastAsia="Times New Roman" w:hAnsi="Calibri" w:cs="Calibri"/>
                    <w:color w:val="000000"/>
                    <w:sz w:val="22"/>
                  </w:rPr>
                </w:rPrChange>
              </w:rPr>
            </w:pPr>
            <w:ins w:id="7930" w:author="Nate Bachmeier [AWS-SA]" w:date="2023-02-25T11:26:00Z">
              <w:r w:rsidRPr="00E16572">
                <w:rPr>
                  <w:rFonts w:ascii="Calibri" w:eastAsia="Times New Roman" w:hAnsi="Calibri" w:cs="Calibri"/>
                  <w:color w:val="000000"/>
                  <w:sz w:val="22"/>
                </w:rPr>
                <w:t>tap dancing</w:t>
              </w:r>
            </w:ins>
          </w:p>
        </w:tc>
        <w:tc>
          <w:tcPr>
            <w:tcW w:w="5348" w:type="dxa"/>
            <w:noWrap/>
            <w:hideMark/>
            <w:tcPrChange w:id="7931" w:author="Nate Bachmeier [AWS-SA]" w:date="2023-02-26T11:07:00Z">
              <w:tcPr>
                <w:tcW w:w="960" w:type="dxa"/>
                <w:tcBorders>
                  <w:top w:val="nil"/>
                  <w:left w:val="nil"/>
                  <w:bottom w:val="nil"/>
                  <w:right w:val="nil"/>
                </w:tcBorders>
                <w:shd w:val="clear" w:color="auto" w:fill="auto"/>
                <w:noWrap/>
                <w:vAlign w:val="bottom"/>
                <w:hideMark/>
              </w:tcPr>
            </w:tcPrChange>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32" w:author="Nate Bachmeier [AWS-SA]" w:date="2023-02-25T11:26:00Z"/>
                <w:rFonts w:ascii="Calibri" w:eastAsia="Times New Roman" w:hAnsi="Calibri" w:cs="Calibri"/>
                <w:color w:val="000000"/>
                <w:sz w:val="22"/>
              </w:rPr>
            </w:pPr>
            <w:ins w:id="7933" w:author="Nate Bachmeier [AWS-SA]" w:date="2023-02-25T11:26:00Z">
              <w:r w:rsidRPr="00E16572">
                <w:rPr>
                  <w:rFonts w:ascii="Calibri" w:eastAsia="Times New Roman" w:hAnsi="Calibri" w:cs="Calibri"/>
                  <w:color w:val="000000"/>
                  <w:sz w:val="22"/>
                </w:rPr>
                <w:t>738</w:t>
              </w:r>
            </w:ins>
          </w:p>
        </w:tc>
      </w:tr>
      <w:tr w:rsidR="00E16572" w:rsidRPr="00E16572" w14:paraId="43C11EAA" w14:textId="77777777" w:rsidTr="005D1D3E">
        <w:trPr>
          <w:trHeight w:val="300"/>
          <w:ins w:id="7934" w:author="Nate Bachmeier [AWS-SA]" w:date="2023-02-25T11:26:00Z"/>
          <w:trPrChange w:id="79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36" w:author="Nate Bachmeier [AWS-SA]" w:date="2023-02-26T11:07:00Z">
              <w:tcPr>
                <w:tcW w:w="4740" w:type="dxa"/>
                <w:tcBorders>
                  <w:top w:val="nil"/>
                  <w:left w:val="nil"/>
                  <w:bottom w:val="nil"/>
                  <w:right w:val="nil"/>
                </w:tcBorders>
                <w:shd w:val="clear" w:color="auto" w:fill="auto"/>
                <w:noWrap/>
                <w:vAlign w:val="bottom"/>
                <w:hideMark/>
              </w:tcPr>
            </w:tcPrChange>
          </w:tcPr>
          <w:p w14:paraId="7AC99970" w14:textId="77777777" w:rsidR="00E16572" w:rsidRPr="00E16572" w:rsidRDefault="00E16572" w:rsidP="00E16572">
            <w:pPr>
              <w:spacing w:line="240" w:lineRule="auto"/>
              <w:ind w:firstLine="0"/>
              <w:rPr>
                <w:ins w:id="7937" w:author="Nate Bachmeier [AWS-SA]" w:date="2023-02-25T11:26:00Z"/>
                <w:rFonts w:ascii="Calibri" w:eastAsia="Times New Roman" w:hAnsi="Calibri" w:cs="Calibri"/>
                <w:b w:val="0"/>
                <w:bCs w:val="0"/>
                <w:color w:val="000000"/>
                <w:sz w:val="22"/>
                <w:rPrChange w:id="7938" w:author="Nate Bachmeier [AWS-SA]" w:date="2023-02-25T11:29:00Z">
                  <w:rPr>
                    <w:ins w:id="7939" w:author="Nate Bachmeier [AWS-SA]" w:date="2023-02-25T11:26:00Z"/>
                    <w:rFonts w:ascii="Calibri" w:eastAsia="Times New Roman" w:hAnsi="Calibri" w:cs="Calibri"/>
                    <w:color w:val="000000"/>
                    <w:sz w:val="22"/>
                  </w:rPr>
                </w:rPrChange>
              </w:rPr>
            </w:pPr>
            <w:ins w:id="7940" w:author="Nate Bachmeier [AWS-SA]" w:date="2023-02-25T11:26:00Z">
              <w:r w:rsidRPr="00E16572">
                <w:rPr>
                  <w:rFonts w:ascii="Calibri" w:eastAsia="Times New Roman" w:hAnsi="Calibri" w:cs="Calibri"/>
                  <w:color w:val="000000"/>
                  <w:sz w:val="22"/>
                </w:rPr>
                <w:t>tapping guitar</w:t>
              </w:r>
            </w:ins>
          </w:p>
        </w:tc>
        <w:tc>
          <w:tcPr>
            <w:tcW w:w="5348" w:type="dxa"/>
            <w:noWrap/>
            <w:hideMark/>
            <w:tcPrChange w:id="7941" w:author="Nate Bachmeier [AWS-SA]" w:date="2023-02-26T11:07:00Z">
              <w:tcPr>
                <w:tcW w:w="960" w:type="dxa"/>
                <w:tcBorders>
                  <w:top w:val="nil"/>
                  <w:left w:val="nil"/>
                  <w:bottom w:val="nil"/>
                  <w:right w:val="nil"/>
                </w:tcBorders>
                <w:shd w:val="clear" w:color="auto" w:fill="auto"/>
                <w:noWrap/>
                <w:vAlign w:val="bottom"/>
                <w:hideMark/>
              </w:tcPr>
            </w:tcPrChange>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42" w:author="Nate Bachmeier [AWS-SA]" w:date="2023-02-25T11:26:00Z"/>
                <w:rFonts w:ascii="Calibri" w:eastAsia="Times New Roman" w:hAnsi="Calibri" w:cs="Calibri"/>
                <w:color w:val="000000"/>
                <w:sz w:val="22"/>
              </w:rPr>
            </w:pPr>
            <w:ins w:id="7943" w:author="Nate Bachmeier [AWS-SA]" w:date="2023-02-25T11:26:00Z">
              <w:r w:rsidRPr="00E16572">
                <w:rPr>
                  <w:rFonts w:ascii="Calibri" w:eastAsia="Times New Roman" w:hAnsi="Calibri" w:cs="Calibri"/>
                  <w:color w:val="000000"/>
                  <w:sz w:val="22"/>
                </w:rPr>
                <w:t>850</w:t>
              </w:r>
            </w:ins>
          </w:p>
        </w:tc>
      </w:tr>
      <w:tr w:rsidR="00E16572" w:rsidRPr="00E16572" w14:paraId="6260CC74" w14:textId="77777777" w:rsidTr="005D1D3E">
        <w:trPr>
          <w:cnfStyle w:val="000000100000" w:firstRow="0" w:lastRow="0" w:firstColumn="0" w:lastColumn="0" w:oddVBand="0" w:evenVBand="0" w:oddHBand="1" w:evenHBand="0" w:firstRowFirstColumn="0" w:firstRowLastColumn="0" w:lastRowFirstColumn="0" w:lastRowLastColumn="0"/>
          <w:trHeight w:val="300"/>
          <w:ins w:id="7944" w:author="Nate Bachmeier [AWS-SA]" w:date="2023-02-25T11:26:00Z"/>
          <w:trPrChange w:id="79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46" w:author="Nate Bachmeier [AWS-SA]" w:date="2023-02-26T11:07:00Z">
              <w:tcPr>
                <w:tcW w:w="4740" w:type="dxa"/>
                <w:tcBorders>
                  <w:top w:val="nil"/>
                  <w:left w:val="nil"/>
                  <w:bottom w:val="nil"/>
                  <w:right w:val="nil"/>
                </w:tcBorders>
                <w:shd w:val="clear" w:color="auto" w:fill="auto"/>
                <w:noWrap/>
                <w:vAlign w:val="bottom"/>
                <w:hideMark/>
              </w:tcPr>
            </w:tcPrChange>
          </w:tcPr>
          <w:p w14:paraId="62C239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47" w:author="Nate Bachmeier [AWS-SA]" w:date="2023-02-25T11:26:00Z"/>
                <w:rFonts w:ascii="Calibri" w:eastAsia="Times New Roman" w:hAnsi="Calibri" w:cs="Calibri"/>
                <w:b w:val="0"/>
                <w:bCs w:val="0"/>
                <w:color w:val="000000"/>
                <w:sz w:val="22"/>
                <w:rPrChange w:id="7948" w:author="Nate Bachmeier [AWS-SA]" w:date="2023-02-25T11:29:00Z">
                  <w:rPr>
                    <w:ins w:id="7949" w:author="Nate Bachmeier [AWS-SA]" w:date="2023-02-25T11:26:00Z"/>
                    <w:rFonts w:ascii="Calibri" w:eastAsia="Times New Roman" w:hAnsi="Calibri" w:cs="Calibri"/>
                    <w:color w:val="000000"/>
                    <w:sz w:val="22"/>
                  </w:rPr>
                </w:rPrChange>
              </w:rPr>
            </w:pPr>
            <w:ins w:id="7950" w:author="Nate Bachmeier [AWS-SA]" w:date="2023-02-25T11:26:00Z">
              <w:r w:rsidRPr="00E16572">
                <w:rPr>
                  <w:rFonts w:ascii="Calibri" w:eastAsia="Times New Roman" w:hAnsi="Calibri" w:cs="Calibri"/>
                  <w:color w:val="000000"/>
                  <w:sz w:val="22"/>
                </w:rPr>
                <w:t>tapping pen</w:t>
              </w:r>
            </w:ins>
          </w:p>
        </w:tc>
        <w:tc>
          <w:tcPr>
            <w:tcW w:w="5348" w:type="dxa"/>
            <w:noWrap/>
            <w:hideMark/>
            <w:tcPrChange w:id="7951" w:author="Nate Bachmeier [AWS-SA]" w:date="2023-02-26T11:07:00Z">
              <w:tcPr>
                <w:tcW w:w="960" w:type="dxa"/>
                <w:tcBorders>
                  <w:top w:val="nil"/>
                  <w:left w:val="nil"/>
                  <w:bottom w:val="nil"/>
                  <w:right w:val="nil"/>
                </w:tcBorders>
                <w:shd w:val="clear" w:color="auto" w:fill="auto"/>
                <w:noWrap/>
                <w:vAlign w:val="bottom"/>
                <w:hideMark/>
              </w:tcPr>
            </w:tcPrChange>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52" w:author="Nate Bachmeier [AWS-SA]" w:date="2023-02-25T11:26:00Z"/>
                <w:rFonts w:ascii="Calibri" w:eastAsia="Times New Roman" w:hAnsi="Calibri" w:cs="Calibri"/>
                <w:color w:val="000000"/>
                <w:sz w:val="22"/>
              </w:rPr>
            </w:pPr>
            <w:ins w:id="7953" w:author="Nate Bachmeier [AWS-SA]" w:date="2023-02-25T11:26:00Z">
              <w:r w:rsidRPr="00E16572">
                <w:rPr>
                  <w:rFonts w:ascii="Calibri" w:eastAsia="Times New Roman" w:hAnsi="Calibri" w:cs="Calibri"/>
                  <w:color w:val="000000"/>
                  <w:sz w:val="22"/>
                </w:rPr>
                <w:t>702</w:t>
              </w:r>
            </w:ins>
          </w:p>
        </w:tc>
      </w:tr>
      <w:tr w:rsidR="00E16572" w:rsidRPr="00E16572" w14:paraId="5674F22E" w14:textId="77777777" w:rsidTr="005D1D3E">
        <w:trPr>
          <w:trHeight w:val="300"/>
          <w:ins w:id="7954" w:author="Nate Bachmeier [AWS-SA]" w:date="2023-02-25T11:26:00Z"/>
          <w:trPrChange w:id="79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56" w:author="Nate Bachmeier [AWS-SA]" w:date="2023-02-26T11:07:00Z">
              <w:tcPr>
                <w:tcW w:w="4740" w:type="dxa"/>
                <w:tcBorders>
                  <w:top w:val="nil"/>
                  <w:left w:val="nil"/>
                  <w:bottom w:val="nil"/>
                  <w:right w:val="nil"/>
                </w:tcBorders>
                <w:shd w:val="clear" w:color="auto" w:fill="auto"/>
                <w:noWrap/>
                <w:vAlign w:val="bottom"/>
                <w:hideMark/>
              </w:tcPr>
            </w:tcPrChange>
          </w:tcPr>
          <w:p w14:paraId="3690749A" w14:textId="77777777" w:rsidR="00E16572" w:rsidRPr="00E16572" w:rsidRDefault="00E16572" w:rsidP="00E16572">
            <w:pPr>
              <w:spacing w:line="240" w:lineRule="auto"/>
              <w:ind w:firstLine="0"/>
              <w:rPr>
                <w:ins w:id="7957" w:author="Nate Bachmeier [AWS-SA]" w:date="2023-02-25T11:26:00Z"/>
                <w:rFonts w:ascii="Calibri" w:eastAsia="Times New Roman" w:hAnsi="Calibri" w:cs="Calibri"/>
                <w:b w:val="0"/>
                <w:bCs w:val="0"/>
                <w:color w:val="000000"/>
                <w:sz w:val="22"/>
                <w:rPrChange w:id="7958" w:author="Nate Bachmeier [AWS-SA]" w:date="2023-02-25T11:29:00Z">
                  <w:rPr>
                    <w:ins w:id="7959" w:author="Nate Bachmeier [AWS-SA]" w:date="2023-02-25T11:26:00Z"/>
                    <w:rFonts w:ascii="Calibri" w:eastAsia="Times New Roman" w:hAnsi="Calibri" w:cs="Calibri"/>
                    <w:color w:val="000000"/>
                    <w:sz w:val="22"/>
                  </w:rPr>
                </w:rPrChange>
              </w:rPr>
            </w:pPr>
            <w:ins w:id="7960" w:author="Nate Bachmeier [AWS-SA]" w:date="2023-02-25T11:26:00Z">
              <w:r w:rsidRPr="00E16572">
                <w:rPr>
                  <w:rFonts w:ascii="Calibri" w:eastAsia="Times New Roman" w:hAnsi="Calibri" w:cs="Calibri"/>
                  <w:color w:val="000000"/>
                  <w:sz w:val="22"/>
                </w:rPr>
                <w:t>tasting beer</w:t>
              </w:r>
            </w:ins>
          </w:p>
        </w:tc>
        <w:tc>
          <w:tcPr>
            <w:tcW w:w="5348" w:type="dxa"/>
            <w:noWrap/>
            <w:hideMark/>
            <w:tcPrChange w:id="7961" w:author="Nate Bachmeier [AWS-SA]" w:date="2023-02-26T11:07:00Z">
              <w:tcPr>
                <w:tcW w:w="960" w:type="dxa"/>
                <w:tcBorders>
                  <w:top w:val="nil"/>
                  <w:left w:val="nil"/>
                  <w:bottom w:val="nil"/>
                  <w:right w:val="nil"/>
                </w:tcBorders>
                <w:shd w:val="clear" w:color="auto" w:fill="auto"/>
                <w:noWrap/>
                <w:vAlign w:val="bottom"/>
                <w:hideMark/>
              </w:tcPr>
            </w:tcPrChange>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62" w:author="Nate Bachmeier [AWS-SA]" w:date="2023-02-25T11:26:00Z"/>
                <w:rFonts w:ascii="Calibri" w:eastAsia="Times New Roman" w:hAnsi="Calibri" w:cs="Calibri"/>
                <w:color w:val="000000"/>
                <w:sz w:val="22"/>
              </w:rPr>
            </w:pPr>
            <w:ins w:id="7963" w:author="Nate Bachmeier [AWS-SA]" w:date="2023-02-25T11:26:00Z">
              <w:r w:rsidRPr="00E16572">
                <w:rPr>
                  <w:rFonts w:ascii="Calibri" w:eastAsia="Times New Roman" w:hAnsi="Calibri" w:cs="Calibri"/>
                  <w:color w:val="000000"/>
                  <w:sz w:val="22"/>
                </w:rPr>
                <w:t>609</w:t>
              </w:r>
            </w:ins>
          </w:p>
        </w:tc>
      </w:tr>
      <w:tr w:rsidR="00E16572" w:rsidRPr="00E16572" w14:paraId="71CB92A2" w14:textId="77777777" w:rsidTr="005D1D3E">
        <w:trPr>
          <w:cnfStyle w:val="000000100000" w:firstRow="0" w:lastRow="0" w:firstColumn="0" w:lastColumn="0" w:oddVBand="0" w:evenVBand="0" w:oddHBand="1" w:evenHBand="0" w:firstRowFirstColumn="0" w:firstRowLastColumn="0" w:lastRowFirstColumn="0" w:lastRowLastColumn="0"/>
          <w:trHeight w:val="300"/>
          <w:ins w:id="7964" w:author="Nate Bachmeier [AWS-SA]" w:date="2023-02-25T11:26:00Z"/>
          <w:trPrChange w:id="79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66" w:author="Nate Bachmeier [AWS-SA]" w:date="2023-02-26T11:07:00Z">
              <w:tcPr>
                <w:tcW w:w="4740" w:type="dxa"/>
                <w:tcBorders>
                  <w:top w:val="nil"/>
                  <w:left w:val="nil"/>
                  <w:bottom w:val="nil"/>
                  <w:right w:val="nil"/>
                </w:tcBorders>
                <w:shd w:val="clear" w:color="auto" w:fill="auto"/>
                <w:noWrap/>
                <w:vAlign w:val="bottom"/>
                <w:hideMark/>
              </w:tcPr>
            </w:tcPrChange>
          </w:tcPr>
          <w:p w14:paraId="5F7BB8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67" w:author="Nate Bachmeier [AWS-SA]" w:date="2023-02-25T11:26:00Z"/>
                <w:rFonts w:ascii="Calibri" w:eastAsia="Times New Roman" w:hAnsi="Calibri" w:cs="Calibri"/>
                <w:b w:val="0"/>
                <w:bCs w:val="0"/>
                <w:color w:val="000000"/>
                <w:sz w:val="22"/>
                <w:rPrChange w:id="7968" w:author="Nate Bachmeier [AWS-SA]" w:date="2023-02-25T11:29:00Z">
                  <w:rPr>
                    <w:ins w:id="7969" w:author="Nate Bachmeier [AWS-SA]" w:date="2023-02-25T11:26:00Z"/>
                    <w:rFonts w:ascii="Calibri" w:eastAsia="Times New Roman" w:hAnsi="Calibri" w:cs="Calibri"/>
                    <w:color w:val="000000"/>
                    <w:sz w:val="22"/>
                  </w:rPr>
                </w:rPrChange>
              </w:rPr>
            </w:pPr>
            <w:ins w:id="7970" w:author="Nate Bachmeier [AWS-SA]" w:date="2023-02-25T11:26:00Z">
              <w:r w:rsidRPr="00E16572">
                <w:rPr>
                  <w:rFonts w:ascii="Calibri" w:eastAsia="Times New Roman" w:hAnsi="Calibri" w:cs="Calibri"/>
                  <w:color w:val="000000"/>
                  <w:sz w:val="22"/>
                </w:rPr>
                <w:t>tasting food</w:t>
              </w:r>
            </w:ins>
          </w:p>
        </w:tc>
        <w:tc>
          <w:tcPr>
            <w:tcW w:w="5348" w:type="dxa"/>
            <w:noWrap/>
            <w:hideMark/>
            <w:tcPrChange w:id="7971" w:author="Nate Bachmeier [AWS-SA]" w:date="2023-02-26T11:07:00Z">
              <w:tcPr>
                <w:tcW w:w="960" w:type="dxa"/>
                <w:tcBorders>
                  <w:top w:val="nil"/>
                  <w:left w:val="nil"/>
                  <w:bottom w:val="nil"/>
                  <w:right w:val="nil"/>
                </w:tcBorders>
                <w:shd w:val="clear" w:color="auto" w:fill="auto"/>
                <w:noWrap/>
                <w:vAlign w:val="bottom"/>
                <w:hideMark/>
              </w:tcPr>
            </w:tcPrChange>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72" w:author="Nate Bachmeier [AWS-SA]" w:date="2023-02-25T11:26:00Z"/>
                <w:rFonts w:ascii="Calibri" w:eastAsia="Times New Roman" w:hAnsi="Calibri" w:cs="Calibri"/>
                <w:color w:val="000000"/>
                <w:sz w:val="22"/>
              </w:rPr>
            </w:pPr>
            <w:ins w:id="7973" w:author="Nate Bachmeier [AWS-SA]" w:date="2023-02-25T11:26:00Z">
              <w:r w:rsidRPr="00E16572">
                <w:rPr>
                  <w:rFonts w:ascii="Calibri" w:eastAsia="Times New Roman" w:hAnsi="Calibri" w:cs="Calibri"/>
                  <w:color w:val="000000"/>
                  <w:sz w:val="22"/>
                </w:rPr>
                <w:t>732</w:t>
              </w:r>
            </w:ins>
          </w:p>
        </w:tc>
      </w:tr>
      <w:tr w:rsidR="00E16572" w:rsidRPr="00E16572" w14:paraId="5EF2A7EB" w14:textId="77777777" w:rsidTr="005D1D3E">
        <w:trPr>
          <w:trHeight w:val="300"/>
          <w:ins w:id="7974" w:author="Nate Bachmeier [AWS-SA]" w:date="2023-02-25T11:26:00Z"/>
          <w:trPrChange w:id="79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76" w:author="Nate Bachmeier [AWS-SA]" w:date="2023-02-26T11:07:00Z">
              <w:tcPr>
                <w:tcW w:w="4740" w:type="dxa"/>
                <w:tcBorders>
                  <w:top w:val="nil"/>
                  <w:left w:val="nil"/>
                  <w:bottom w:val="nil"/>
                  <w:right w:val="nil"/>
                </w:tcBorders>
                <w:shd w:val="clear" w:color="auto" w:fill="auto"/>
                <w:noWrap/>
                <w:vAlign w:val="bottom"/>
                <w:hideMark/>
              </w:tcPr>
            </w:tcPrChange>
          </w:tcPr>
          <w:p w14:paraId="29C54AC3" w14:textId="77777777" w:rsidR="00E16572" w:rsidRPr="00E16572" w:rsidRDefault="00E16572" w:rsidP="00E16572">
            <w:pPr>
              <w:spacing w:line="240" w:lineRule="auto"/>
              <w:ind w:firstLine="0"/>
              <w:rPr>
                <w:ins w:id="7977" w:author="Nate Bachmeier [AWS-SA]" w:date="2023-02-25T11:26:00Z"/>
                <w:rFonts w:ascii="Calibri" w:eastAsia="Times New Roman" w:hAnsi="Calibri" w:cs="Calibri"/>
                <w:b w:val="0"/>
                <w:bCs w:val="0"/>
                <w:color w:val="000000"/>
                <w:sz w:val="22"/>
                <w:rPrChange w:id="7978" w:author="Nate Bachmeier [AWS-SA]" w:date="2023-02-25T11:29:00Z">
                  <w:rPr>
                    <w:ins w:id="7979" w:author="Nate Bachmeier [AWS-SA]" w:date="2023-02-25T11:26:00Z"/>
                    <w:rFonts w:ascii="Calibri" w:eastAsia="Times New Roman" w:hAnsi="Calibri" w:cs="Calibri"/>
                    <w:color w:val="000000"/>
                    <w:sz w:val="22"/>
                  </w:rPr>
                </w:rPrChange>
              </w:rPr>
            </w:pPr>
            <w:ins w:id="7980" w:author="Nate Bachmeier [AWS-SA]" w:date="2023-02-25T11:26:00Z">
              <w:r w:rsidRPr="00E16572">
                <w:rPr>
                  <w:rFonts w:ascii="Calibri" w:eastAsia="Times New Roman" w:hAnsi="Calibri" w:cs="Calibri"/>
                  <w:color w:val="000000"/>
                  <w:sz w:val="22"/>
                </w:rPr>
                <w:t>tasting wine</w:t>
              </w:r>
            </w:ins>
          </w:p>
        </w:tc>
        <w:tc>
          <w:tcPr>
            <w:tcW w:w="5348" w:type="dxa"/>
            <w:noWrap/>
            <w:hideMark/>
            <w:tcPrChange w:id="7981" w:author="Nate Bachmeier [AWS-SA]" w:date="2023-02-26T11:07:00Z">
              <w:tcPr>
                <w:tcW w:w="960" w:type="dxa"/>
                <w:tcBorders>
                  <w:top w:val="nil"/>
                  <w:left w:val="nil"/>
                  <w:bottom w:val="nil"/>
                  <w:right w:val="nil"/>
                </w:tcBorders>
                <w:shd w:val="clear" w:color="auto" w:fill="auto"/>
                <w:noWrap/>
                <w:vAlign w:val="bottom"/>
                <w:hideMark/>
              </w:tcPr>
            </w:tcPrChange>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82" w:author="Nate Bachmeier [AWS-SA]" w:date="2023-02-25T11:26:00Z"/>
                <w:rFonts w:ascii="Calibri" w:eastAsia="Times New Roman" w:hAnsi="Calibri" w:cs="Calibri"/>
                <w:color w:val="000000"/>
                <w:sz w:val="22"/>
              </w:rPr>
            </w:pPr>
            <w:ins w:id="7983" w:author="Nate Bachmeier [AWS-SA]" w:date="2023-02-25T11:26:00Z">
              <w:r w:rsidRPr="00E16572">
                <w:rPr>
                  <w:rFonts w:ascii="Calibri" w:eastAsia="Times New Roman" w:hAnsi="Calibri" w:cs="Calibri"/>
                  <w:color w:val="000000"/>
                  <w:sz w:val="22"/>
                </w:rPr>
                <w:t>512</w:t>
              </w:r>
            </w:ins>
          </w:p>
        </w:tc>
      </w:tr>
      <w:tr w:rsidR="00E16572" w:rsidRPr="00E16572" w14:paraId="5B252A31" w14:textId="77777777" w:rsidTr="005D1D3E">
        <w:trPr>
          <w:cnfStyle w:val="000000100000" w:firstRow="0" w:lastRow="0" w:firstColumn="0" w:lastColumn="0" w:oddVBand="0" w:evenVBand="0" w:oddHBand="1" w:evenHBand="0" w:firstRowFirstColumn="0" w:firstRowLastColumn="0" w:lastRowFirstColumn="0" w:lastRowLastColumn="0"/>
          <w:trHeight w:val="300"/>
          <w:ins w:id="7984" w:author="Nate Bachmeier [AWS-SA]" w:date="2023-02-25T11:26:00Z"/>
          <w:trPrChange w:id="79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86" w:author="Nate Bachmeier [AWS-SA]" w:date="2023-02-26T11:07:00Z">
              <w:tcPr>
                <w:tcW w:w="4740" w:type="dxa"/>
                <w:tcBorders>
                  <w:top w:val="nil"/>
                  <w:left w:val="nil"/>
                  <w:bottom w:val="nil"/>
                  <w:right w:val="nil"/>
                </w:tcBorders>
                <w:shd w:val="clear" w:color="auto" w:fill="auto"/>
                <w:noWrap/>
                <w:vAlign w:val="bottom"/>
                <w:hideMark/>
              </w:tcPr>
            </w:tcPrChange>
          </w:tcPr>
          <w:p w14:paraId="1E20D9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87" w:author="Nate Bachmeier [AWS-SA]" w:date="2023-02-25T11:26:00Z"/>
                <w:rFonts w:ascii="Calibri" w:eastAsia="Times New Roman" w:hAnsi="Calibri" w:cs="Calibri"/>
                <w:b w:val="0"/>
                <w:bCs w:val="0"/>
                <w:color w:val="000000"/>
                <w:sz w:val="22"/>
                <w:rPrChange w:id="7988" w:author="Nate Bachmeier [AWS-SA]" w:date="2023-02-25T11:29:00Z">
                  <w:rPr>
                    <w:ins w:id="7989" w:author="Nate Bachmeier [AWS-SA]" w:date="2023-02-25T11:26:00Z"/>
                    <w:rFonts w:ascii="Calibri" w:eastAsia="Times New Roman" w:hAnsi="Calibri" w:cs="Calibri"/>
                    <w:color w:val="000000"/>
                    <w:sz w:val="22"/>
                  </w:rPr>
                </w:rPrChange>
              </w:rPr>
            </w:pPr>
            <w:ins w:id="7990" w:author="Nate Bachmeier [AWS-SA]" w:date="2023-02-25T11:26:00Z">
              <w:r w:rsidRPr="00E16572">
                <w:rPr>
                  <w:rFonts w:ascii="Calibri" w:eastAsia="Times New Roman" w:hAnsi="Calibri" w:cs="Calibri"/>
                  <w:color w:val="000000"/>
                  <w:sz w:val="22"/>
                </w:rPr>
                <w:t>testifying</w:t>
              </w:r>
            </w:ins>
          </w:p>
        </w:tc>
        <w:tc>
          <w:tcPr>
            <w:tcW w:w="5348" w:type="dxa"/>
            <w:noWrap/>
            <w:hideMark/>
            <w:tcPrChange w:id="7991" w:author="Nate Bachmeier [AWS-SA]" w:date="2023-02-26T11:07:00Z">
              <w:tcPr>
                <w:tcW w:w="960" w:type="dxa"/>
                <w:tcBorders>
                  <w:top w:val="nil"/>
                  <w:left w:val="nil"/>
                  <w:bottom w:val="nil"/>
                  <w:right w:val="nil"/>
                </w:tcBorders>
                <w:shd w:val="clear" w:color="auto" w:fill="auto"/>
                <w:noWrap/>
                <w:vAlign w:val="bottom"/>
                <w:hideMark/>
              </w:tcPr>
            </w:tcPrChange>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92" w:author="Nate Bachmeier [AWS-SA]" w:date="2023-02-25T11:26:00Z"/>
                <w:rFonts w:ascii="Calibri" w:eastAsia="Times New Roman" w:hAnsi="Calibri" w:cs="Calibri"/>
                <w:color w:val="000000"/>
                <w:sz w:val="22"/>
              </w:rPr>
            </w:pPr>
            <w:ins w:id="7993" w:author="Nate Bachmeier [AWS-SA]" w:date="2023-02-25T11:26:00Z">
              <w:r w:rsidRPr="00E16572">
                <w:rPr>
                  <w:rFonts w:ascii="Calibri" w:eastAsia="Times New Roman" w:hAnsi="Calibri" w:cs="Calibri"/>
                  <w:color w:val="000000"/>
                  <w:sz w:val="22"/>
                </w:rPr>
                <w:t>478</w:t>
              </w:r>
            </w:ins>
          </w:p>
        </w:tc>
      </w:tr>
      <w:tr w:rsidR="00E16572" w:rsidRPr="00E16572" w14:paraId="4A3F3E06" w14:textId="77777777" w:rsidTr="005D1D3E">
        <w:trPr>
          <w:trHeight w:val="300"/>
          <w:ins w:id="7994" w:author="Nate Bachmeier [AWS-SA]" w:date="2023-02-25T11:26:00Z"/>
          <w:trPrChange w:id="79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96" w:author="Nate Bachmeier [AWS-SA]" w:date="2023-02-26T11:07:00Z">
              <w:tcPr>
                <w:tcW w:w="4740" w:type="dxa"/>
                <w:tcBorders>
                  <w:top w:val="nil"/>
                  <w:left w:val="nil"/>
                  <w:bottom w:val="nil"/>
                  <w:right w:val="nil"/>
                </w:tcBorders>
                <w:shd w:val="clear" w:color="auto" w:fill="auto"/>
                <w:noWrap/>
                <w:vAlign w:val="bottom"/>
                <w:hideMark/>
              </w:tcPr>
            </w:tcPrChange>
          </w:tcPr>
          <w:p w14:paraId="3BD0889F" w14:textId="77777777" w:rsidR="00E16572" w:rsidRPr="00E16572" w:rsidRDefault="00E16572" w:rsidP="00E16572">
            <w:pPr>
              <w:spacing w:line="240" w:lineRule="auto"/>
              <w:ind w:firstLine="0"/>
              <w:rPr>
                <w:ins w:id="7997" w:author="Nate Bachmeier [AWS-SA]" w:date="2023-02-25T11:26:00Z"/>
                <w:rFonts w:ascii="Calibri" w:eastAsia="Times New Roman" w:hAnsi="Calibri" w:cs="Calibri"/>
                <w:b w:val="0"/>
                <w:bCs w:val="0"/>
                <w:color w:val="000000"/>
                <w:sz w:val="22"/>
                <w:rPrChange w:id="7998" w:author="Nate Bachmeier [AWS-SA]" w:date="2023-02-25T11:29:00Z">
                  <w:rPr>
                    <w:ins w:id="7999" w:author="Nate Bachmeier [AWS-SA]" w:date="2023-02-25T11:26:00Z"/>
                    <w:rFonts w:ascii="Calibri" w:eastAsia="Times New Roman" w:hAnsi="Calibri" w:cs="Calibri"/>
                    <w:color w:val="000000"/>
                    <w:sz w:val="22"/>
                  </w:rPr>
                </w:rPrChange>
              </w:rPr>
            </w:pPr>
            <w:ins w:id="8000" w:author="Nate Bachmeier [AWS-SA]" w:date="2023-02-25T11:26:00Z">
              <w:r w:rsidRPr="00E16572">
                <w:rPr>
                  <w:rFonts w:ascii="Calibri" w:eastAsia="Times New Roman" w:hAnsi="Calibri" w:cs="Calibri"/>
                  <w:color w:val="000000"/>
                  <w:sz w:val="22"/>
                </w:rPr>
                <w:t>texting</w:t>
              </w:r>
            </w:ins>
          </w:p>
        </w:tc>
        <w:tc>
          <w:tcPr>
            <w:tcW w:w="5348" w:type="dxa"/>
            <w:noWrap/>
            <w:hideMark/>
            <w:tcPrChange w:id="8001" w:author="Nate Bachmeier [AWS-SA]" w:date="2023-02-26T11:07:00Z">
              <w:tcPr>
                <w:tcW w:w="960" w:type="dxa"/>
                <w:tcBorders>
                  <w:top w:val="nil"/>
                  <w:left w:val="nil"/>
                  <w:bottom w:val="nil"/>
                  <w:right w:val="nil"/>
                </w:tcBorders>
                <w:shd w:val="clear" w:color="auto" w:fill="auto"/>
                <w:noWrap/>
                <w:vAlign w:val="bottom"/>
                <w:hideMark/>
              </w:tcPr>
            </w:tcPrChange>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02" w:author="Nate Bachmeier [AWS-SA]" w:date="2023-02-25T11:26:00Z"/>
                <w:rFonts w:ascii="Calibri" w:eastAsia="Times New Roman" w:hAnsi="Calibri" w:cs="Calibri"/>
                <w:color w:val="000000"/>
                <w:sz w:val="22"/>
              </w:rPr>
            </w:pPr>
            <w:ins w:id="8003" w:author="Nate Bachmeier [AWS-SA]" w:date="2023-02-25T11:26:00Z">
              <w:r w:rsidRPr="00E16572">
                <w:rPr>
                  <w:rFonts w:ascii="Calibri" w:eastAsia="Times New Roman" w:hAnsi="Calibri" w:cs="Calibri"/>
                  <w:color w:val="000000"/>
                  <w:sz w:val="22"/>
                </w:rPr>
                <w:t>445</w:t>
              </w:r>
            </w:ins>
          </w:p>
        </w:tc>
      </w:tr>
      <w:tr w:rsidR="00E16572" w:rsidRPr="00E16572" w14:paraId="3F94A1B6" w14:textId="77777777" w:rsidTr="005D1D3E">
        <w:trPr>
          <w:cnfStyle w:val="000000100000" w:firstRow="0" w:lastRow="0" w:firstColumn="0" w:lastColumn="0" w:oddVBand="0" w:evenVBand="0" w:oddHBand="1" w:evenHBand="0" w:firstRowFirstColumn="0" w:firstRowLastColumn="0" w:lastRowFirstColumn="0" w:lastRowLastColumn="0"/>
          <w:trHeight w:val="300"/>
          <w:ins w:id="8004" w:author="Nate Bachmeier [AWS-SA]" w:date="2023-02-25T11:26:00Z"/>
          <w:trPrChange w:id="80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06" w:author="Nate Bachmeier [AWS-SA]" w:date="2023-02-26T11:07:00Z">
              <w:tcPr>
                <w:tcW w:w="4740" w:type="dxa"/>
                <w:tcBorders>
                  <w:top w:val="nil"/>
                  <w:left w:val="nil"/>
                  <w:bottom w:val="nil"/>
                  <w:right w:val="nil"/>
                </w:tcBorders>
                <w:shd w:val="clear" w:color="auto" w:fill="auto"/>
                <w:noWrap/>
                <w:vAlign w:val="bottom"/>
                <w:hideMark/>
              </w:tcPr>
            </w:tcPrChange>
          </w:tcPr>
          <w:p w14:paraId="773B56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07" w:author="Nate Bachmeier [AWS-SA]" w:date="2023-02-25T11:26:00Z"/>
                <w:rFonts w:ascii="Calibri" w:eastAsia="Times New Roman" w:hAnsi="Calibri" w:cs="Calibri"/>
                <w:b w:val="0"/>
                <w:bCs w:val="0"/>
                <w:color w:val="000000"/>
                <w:sz w:val="22"/>
                <w:rPrChange w:id="8008" w:author="Nate Bachmeier [AWS-SA]" w:date="2023-02-25T11:29:00Z">
                  <w:rPr>
                    <w:ins w:id="8009" w:author="Nate Bachmeier [AWS-SA]" w:date="2023-02-25T11:26:00Z"/>
                    <w:rFonts w:ascii="Calibri" w:eastAsia="Times New Roman" w:hAnsi="Calibri" w:cs="Calibri"/>
                    <w:color w:val="000000"/>
                    <w:sz w:val="22"/>
                  </w:rPr>
                </w:rPrChange>
              </w:rPr>
            </w:pPr>
            <w:ins w:id="8010" w:author="Nate Bachmeier [AWS-SA]" w:date="2023-02-25T11:26:00Z">
              <w:r w:rsidRPr="00E16572">
                <w:rPr>
                  <w:rFonts w:ascii="Calibri" w:eastAsia="Times New Roman" w:hAnsi="Calibri" w:cs="Calibri"/>
                  <w:color w:val="000000"/>
                  <w:sz w:val="22"/>
                </w:rPr>
                <w:t>threading needle</w:t>
              </w:r>
            </w:ins>
          </w:p>
        </w:tc>
        <w:tc>
          <w:tcPr>
            <w:tcW w:w="5348" w:type="dxa"/>
            <w:noWrap/>
            <w:hideMark/>
            <w:tcPrChange w:id="8011" w:author="Nate Bachmeier [AWS-SA]" w:date="2023-02-26T11:07:00Z">
              <w:tcPr>
                <w:tcW w:w="960" w:type="dxa"/>
                <w:tcBorders>
                  <w:top w:val="nil"/>
                  <w:left w:val="nil"/>
                  <w:bottom w:val="nil"/>
                  <w:right w:val="nil"/>
                </w:tcBorders>
                <w:shd w:val="clear" w:color="auto" w:fill="auto"/>
                <w:noWrap/>
                <w:vAlign w:val="bottom"/>
                <w:hideMark/>
              </w:tcPr>
            </w:tcPrChange>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12" w:author="Nate Bachmeier [AWS-SA]" w:date="2023-02-25T11:26:00Z"/>
                <w:rFonts w:ascii="Calibri" w:eastAsia="Times New Roman" w:hAnsi="Calibri" w:cs="Calibri"/>
                <w:color w:val="000000"/>
                <w:sz w:val="22"/>
              </w:rPr>
            </w:pPr>
            <w:ins w:id="8013" w:author="Nate Bachmeier [AWS-SA]" w:date="2023-02-25T11:26:00Z">
              <w:r w:rsidRPr="00E16572">
                <w:rPr>
                  <w:rFonts w:ascii="Calibri" w:eastAsia="Times New Roman" w:hAnsi="Calibri" w:cs="Calibri"/>
                  <w:color w:val="000000"/>
                  <w:sz w:val="22"/>
                </w:rPr>
                <w:t>497</w:t>
              </w:r>
            </w:ins>
          </w:p>
        </w:tc>
      </w:tr>
      <w:tr w:rsidR="00E16572" w:rsidRPr="00E16572" w14:paraId="26A18629" w14:textId="77777777" w:rsidTr="005D1D3E">
        <w:trPr>
          <w:trHeight w:val="300"/>
          <w:ins w:id="8014" w:author="Nate Bachmeier [AWS-SA]" w:date="2023-02-25T11:26:00Z"/>
          <w:trPrChange w:id="80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16" w:author="Nate Bachmeier [AWS-SA]" w:date="2023-02-26T11:07:00Z">
              <w:tcPr>
                <w:tcW w:w="4740" w:type="dxa"/>
                <w:tcBorders>
                  <w:top w:val="nil"/>
                  <w:left w:val="nil"/>
                  <w:bottom w:val="nil"/>
                  <w:right w:val="nil"/>
                </w:tcBorders>
                <w:shd w:val="clear" w:color="auto" w:fill="auto"/>
                <w:noWrap/>
                <w:vAlign w:val="bottom"/>
                <w:hideMark/>
              </w:tcPr>
            </w:tcPrChange>
          </w:tcPr>
          <w:p w14:paraId="440C9E61" w14:textId="77777777" w:rsidR="00E16572" w:rsidRPr="00E16572" w:rsidRDefault="00E16572" w:rsidP="00E16572">
            <w:pPr>
              <w:spacing w:line="240" w:lineRule="auto"/>
              <w:ind w:firstLine="0"/>
              <w:rPr>
                <w:ins w:id="8017" w:author="Nate Bachmeier [AWS-SA]" w:date="2023-02-25T11:26:00Z"/>
                <w:rFonts w:ascii="Calibri" w:eastAsia="Times New Roman" w:hAnsi="Calibri" w:cs="Calibri"/>
                <w:b w:val="0"/>
                <w:bCs w:val="0"/>
                <w:color w:val="000000"/>
                <w:sz w:val="22"/>
                <w:rPrChange w:id="8018" w:author="Nate Bachmeier [AWS-SA]" w:date="2023-02-25T11:29:00Z">
                  <w:rPr>
                    <w:ins w:id="8019" w:author="Nate Bachmeier [AWS-SA]" w:date="2023-02-25T11:26:00Z"/>
                    <w:rFonts w:ascii="Calibri" w:eastAsia="Times New Roman" w:hAnsi="Calibri" w:cs="Calibri"/>
                    <w:color w:val="000000"/>
                    <w:sz w:val="22"/>
                  </w:rPr>
                </w:rPrChange>
              </w:rPr>
            </w:pPr>
            <w:ins w:id="8020" w:author="Nate Bachmeier [AWS-SA]" w:date="2023-02-25T11:26:00Z">
              <w:r w:rsidRPr="00E16572">
                <w:rPr>
                  <w:rFonts w:ascii="Calibri" w:eastAsia="Times New Roman" w:hAnsi="Calibri" w:cs="Calibri"/>
                  <w:color w:val="000000"/>
                  <w:sz w:val="22"/>
                </w:rPr>
                <w:t>throwing axe</w:t>
              </w:r>
            </w:ins>
          </w:p>
        </w:tc>
        <w:tc>
          <w:tcPr>
            <w:tcW w:w="5348" w:type="dxa"/>
            <w:noWrap/>
            <w:hideMark/>
            <w:tcPrChange w:id="8021" w:author="Nate Bachmeier [AWS-SA]" w:date="2023-02-26T11:07:00Z">
              <w:tcPr>
                <w:tcW w:w="960" w:type="dxa"/>
                <w:tcBorders>
                  <w:top w:val="nil"/>
                  <w:left w:val="nil"/>
                  <w:bottom w:val="nil"/>
                  <w:right w:val="nil"/>
                </w:tcBorders>
                <w:shd w:val="clear" w:color="auto" w:fill="auto"/>
                <w:noWrap/>
                <w:vAlign w:val="bottom"/>
                <w:hideMark/>
              </w:tcPr>
            </w:tcPrChange>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22" w:author="Nate Bachmeier [AWS-SA]" w:date="2023-02-25T11:26:00Z"/>
                <w:rFonts w:ascii="Calibri" w:eastAsia="Times New Roman" w:hAnsi="Calibri" w:cs="Calibri"/>
                <w:color w:val="000000"/>
                <w:sz w:val="22"/>
              </w:rPr>
            </w:pPr>
            <w:ins w:id="8023" w:author="Nate Bachmeier [AWS-SA]" w:date="2023-02-25T11:26:00Z">
              <w:r w:rsidRPr="00E16572">
                <w:rPr>
                  <w:rFonts w:ascii="Calibri" w:eastAsia="Times New Roman" w:hAnsi="Calibri" w:cs="Calibri"/>
                  <w:color w:val="000000"/>
                  <w:sz w:val="22"/>
                </w:rPr>
                <w:t>716</w:t>
              </w:r>
            </w:ins>
          </w:p>
        </w:tc>
      </w:tr>
      <w:tr w:rsidR="00E16572" w:rsidRPr="00E16572" w14:paraId="636A270B" w14:textId="77777777" w:rsidTr="005D1D3E">
        <w:trPr>
          <w:cnfStyle w:val="000000100000" w:firstRow="0" w:lastRow="0" w:firstColumn="0" w:lastColumn="0" w:oddVBand="0" w:evenVBand="0" w:oddHBand="1" w:evenHBand="0" w:firstRowFirstColumn="0" w:firstRowLastColumn="0" w:lastRowFirstColumn="0" w:lastRowLastColumn="0"/>
          <w:trHeight w:val="300"/>
          <w:ins w:id="8024" w:author="Nate Bachmeier [AWS-SA]" w:date="2023-02-25T11:26:00Z"/>
          <w:trPrChange w:id="80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26" w:author="Nate Bachmeier [AWS-SA]" w:date="2023-02-26T11:07:00Z">
              <w:tcPr>
                <w:tcW w:w="4740" w:type="dxa"/>
                <w:tcBorders>
                  <w:top w:val="nil"/>
                  <w:left w:val="nil"/>
                  <w:bottom w:val="nil"/>
                  <w:right w:val="nil"/>
                </w:tcBorders>
                <w:shd w:val="clear" w:color="auto" w:fill="auto"/>
                <w:noWrap/>
                <w:vAlign w:val="bottom"/>
                <w:hideMark/>
              </w:tcPr>
            </w:tcPrChange>
          </w:tcPr>
          <w:p w14:paraId="1DA4A8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27" w:author="Nate Bachmeier [AWS-SA]" w:date="2023-02-25T11:26:00Z"/>
                <w:rFonts w:ascii="Calibri" w:eastAsia="Times New Roman" w:hAnsi="Calibri" w:cs="Calibri"/>
                <w:b w:val="0"/>
                <w:bCs w:val="0"/>
                <w:color w:val="000000"/>
                <w:sz w:val="22"/>
                <w:rPrChange w:id="8028" w:author="Nate Bachmeier [AWS-SA]" w:date="2023-02-25T11:29:00Z">
                  <w:rPr>
                    <w:ins w:id="8029" w:author="Nate Bachmeier [AWS-SA]" w:date="2023-02-25T11:26:00Z"/>
                    <w:rFonts w:ascii="Calibri" w:eastAsia="Times New Roman" w:hAnsi="Calibri" w:cs="Calibri"/>
                    <w:color w:val="000000"/>
                    <w:sz w:val="22"/>
                  </w:rPr>
                </w:rPrChange>
              </w:rPr>
            </w:pPr>
            <w:ins w:id="8030" w:author="Nate Bachmeier [AWS-SA]" w:date="2023-02-25T11:26:00Z">
              <w:r w:rsidRPr="00E16572">
                <w:rPr>
                  <w:rFonts w:ascii="Calibri" w:eastAsia="Times New Roman" w:hAnsi="Calibri" w:cs="Calibri"/>
                  <w:color w:val="000000"/>
                  <w:sz w:val="22"/>
                </w:rPr>
                <w:t>throwing ball (not baseball or American football)</w:t>
              </w:r>
            </w:ins>
          </w:p>
        </w:tc>
        <w:tc>
          <w:tcPr>
            <w:tcW w:w="5348" w:type="dxa"/>
            <w:noWrap/>
            <w:hideMark/>
            <w:tcPrChange w:id="8031" w:author="Nate Bachmeier [AWS-SA]" w:date="2023-02-26T11:07:00Z">
              <w:tcPr>
                <w:tcW w:w="960" w:type="dxa"/>
                <w:tcBorders>
                  <w:top w:val="nil"/>
                  <w:left w:val="nil"/>
                  <w:bottom w:val="nil"/>
                  <w:right w:val="nil"/>
                </w:tcBorders>
                <w:shd w:val="clear" w:color="auto" w:fill="auto"/>
                <w:noWrap/>
                <w:vAlign w:val="bottom"/>
                <w:hideMark/>
              </w:tcPr>
            </w:tcPrChange>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32" w:author="Nate Bachmeier [AWS-SA]" w:date="2023-02-25T11:26:00Z"/>
                <w:rFonts w:ascii="Calibri" w:eastAsia="Times New Roman" w:hAnsi="Calibri" w:cs="Calibri"/>
                <w:color w:val="000000"/>
                <w:sz w:val="22"/>
              </w:rPr>
            </w:pPr>
            <w:ins w:id="8033" w:author="Nate Bachmeier [AWS-SA]" w:date="2023-02-25T11:26:00Z">
              <w:r w:rsidRPr="00E16572">
                <w:rPr>
                  <w:rFonts w:ascii="Calibri" w:eastAsia="Times New Roman" w:hAnsi="Calibri" w:cs="Calibri"/>
                  <w:color w:val="000000"/>
                  <w:sz w:val="22"/>
                </w:rPr>
                <w:t>812</w:t>
              </w:r>
            </w:ins>
          </w:p>
        </w:tc>
      </w:tr>
      <w:tr w:rsidR="00E16572" w:rsidRPr="00E16572" w14:paraId="697A40BD" w14:textId="77777777" w:rsidTr="005D1D3E">
        <w:trPr>
          <w:trHeight w:val="300"/>
          <w:ins w:id="8034" w:author="Nate Bachmeier [AWS-SA]" w:date="2023-02-25T11:26:00Z"/>
          <w:trPrChange w:id="80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36" w:author="Nate Bachmeier [AWS-SA]" w:date="2023-02-26T11:07:00Z">
              <w:tcPr>
                <w:tcW w:w="4740" w:type="dxa"/>
                <w:tcBorders>
                  <w:top w:val="nil"/>
                  <w:left w:val="nil"/>
                  <w:bottom w:val="nil"/>
                  <w:right w:val="nil"/>
                </w:tcBorders>
                <w:shd w:val="clear" w:color="auto" w:fill="auto"/>
                <w:noWrap/>
                <w:vAlign w:val="bottom"/>
                <w:hideMark/>
              </w:tcPr>
            </w:tcPrChange>
          </w:tcPr>
          <w:p w14:paraId="7A68AF1A" w14:textId="77777777" w:rsidR="00E16572" w:rsidRPr="00E16572" w:rsidRDefault="00E16572" w:rsidP="00E16572">
            <w:pPr>
              <w:spacing w:line="240" w:lineRule="auto"/>
              <w:ind w:firstLine="0"/>
              <w:rPr>
                <w:ins w:id="8037" w:author="Nate Bachmeier [AWS-SA]" w:date="2023-02-25T11:26:00Z"/>
                <w:rFonts w:ascii="Calibri" w:eastAsia="Times New Roman" w:hAnsi="Calibri" w:cs="Calibri"/>
                <w:b w:val="0"/>
                <w:bCs w:val="0"/>
                <w:color w:val="000000"/>
                <w:sz w:val="22"/>
                <w:rPrChange w:id="8038" w:author="Nate Bachmeier [AWS-SA]" w:date="2023-02-25T11:29:00Z">
                  <w:rPr>
                    <w:ins w:id="8039" w:author="Nate Bachmeier [AWS-SA]" w:date="2023-02-25T11:26:00Z"/>
                    <w:rFonts w:ascii="Calibri" w:eastAsia="Times New Roman" w:hAnsi="Calibri" w:cs="Calibri"/>
                    <w:color w:val="000000"/>
                    <w:sz w:val="22"/>
                  </w:rPr>
                </w:rPrChange>
              </w:rPr>
            </w:pPr>
            <w:ins w:id="8040" w:author="Nate Bachmeier [AWS-SA]" w:date="2023-02-25T11:26:00Z">
              <w:r w:rsidRPr="00E16572">
                <w:rPr>
                  <w:rFonts w:ascii="Calibri" w:eastAsia="Times New Roman" w:hAnsi="Calibri" w:cs="Calibri"/>
                  <w:color w:val="000000"/>
                  <w:sz w:val="22"/>
                </w:rPr>
                <w:t>throwing discus</w:t>
              </w:r>
            </w:ins>
          </w:p>
        </w:tc>
        <w:tc>
          <w:tcPr>
            <w:tcW w:w="5348" w:type="dxa"/>
            <w:noWrap/>
            <w:hideMark/>
            <w:tcPrChange w:id="8041" w:author="Nate Bachmeier [AWS-SA]" w:date="2023-02-26T11:07:00Z">
              <w:tcPr>
                <w:tcW w:w="960" w:type="dxa"/>
                <w:tcBorders>
                  <w:top w:val="nil"/>
                  <w:left w:val="nil"/>
                  <w:bottom w:val="nil"/>
                  <w:right w:val="nil"/>
                </w:tcBorders>
                <w:shd w:val="clear" w:color="auto" w:fill="auto"/>
                <w:noWrap/>
                <w:vAlign w:val="bottom"/>
                <w:hideMark/>
              </w:tcPr>
            </w:tcPrChange>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42" w:author="Nate Bachmeier [AWS-SA]" w:date="2023-02-25T11:26:00Z"/>
                <w:rFonts w:ascii="Calibri" w:eastAsia="Times New Roman" w:hAnsi="Calibri" w:cs="Calibri"/>
                <w:color w:val="000000"/>
                <w:sz w:val="22"/>
              </w:rPr>
            </w:pPr>
            <w:ins w:id="8043" w:author="Nate Bachmeier [AWS-SA]" w:date="2023-02-25T11:26:00Z">
              <w:r w:rsidRPr="00E16572">
                <w:rPr>
                  <w:rFonts w:ascii="Calibri" w:eastAsia="Times New Roman" w:hAnsi="Calibri" w:cs="Calibri"/>
                  <w:color w:val="000000"/>
                  <w:sz w:val="22"/>
                </w:rPr>
                <w:t>839</w:t>
              </w:r>
            </w:ins>
          </w:p>
        </w:tc>
      </w:tr>
      <w:tr w:rsidR="00E16572" w:rsidRPr="00E16572" w14:paraId="233C7AFE" w14:textId="77777777" w:rsidTr="005D1D3E">
        <w:trPr>
          <w:cnfStyle w:val="000000100000" w:firstRow="0" w:lastRow="0" w:firstColumn="0" w:lastColumn="0" w:oddVBand="0" w:evenVBand="0" w:oddHBand="1" w:evenHBand="0" w:firstRowFirstColumn="0" w:firstRowLastColumn="0" w:lastRowFirstColumn="0" w:lastRowLastColumn="0"/>
          <w:trHeight w:val="300"/>
          <w:ins w:id="8044" w:author="Nate Bachmeier [AWS-SA]" w:date="2023-02-25T11:26:00Z"/>
          <w:trPrChange w:id="80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46" w:author="Nate Bachmeier [AWS-SA]" w:date="2023-02-26T11:07:00Z">
              <w:tcPr>
                <w:tcW w:w="4740" w:type="dxa"/>
                <w:tcBorders>
                  <w:top w:val="nil"/>
                  <w:left w:val="nil"/>
                  <w:bottom w:val="nil"/>
                  <w:right w:val="nil"/>
                </w:tcBorders>
                <w:shd w:val="clear" w:color="auto" w:fill="auto"/>
                <w:noWrap/>
                <w:vAlign w:val="bottom"/>
                <w:hideMark/>
              </w:tcPr>
            </w:tcPrChange>
          </w:tcPr>
          <w:p w14:paraId="12127D3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47" w:author="Nate Bachmeier [AWS-SA]" w:date="2023-02-25T11:26:00Z"/>
                <w:rFonts w:ascii="Calibri" w:eastAsia="Times New Roman" w:hAnsi="Calibri" w:cs="Calibri"/>
                <w:b w:val="0"/>
                <w:bCs w:val="0"/>
                <w:color w:val="000000"/>
                <w:sz w:val="22"/>
                <w:rPrChange w:id="8048" w:author="Nate Bachmeier [AWS-SA]" w:date="2023-02-25T11:29:00Z">
                  <w:rPr>
                    <w:ins w:id="8049" w:author="Nate Bachmeier [AWS-SA]" w:date="2023-02-25T11:26:00Z"/>
                    <w:rFonts w:ascii="Calibri" w:eastAsia="Times New Roman" w:hAnsi="Calibri" w:cs="Calibri"/>
                    <w:color w:val="000000"/>
                    <w:sz w:val="22"/>
                  </w:rPr>
                </w:rPrChange>
              </w:rPr>
            </w:pPr>
            <w:ins w:id="8050" w:author="Nate Bachmeier [AWS-SA]" w:date="2023-02-25T11:26:00Z">
              <w:r w:rsidRPr="00E16572">
                <w:rPr>
                  <w:rFonts w:ascii="Calibri" w:eastAsia="Times New Roman" w:hAnsi="Calibri" w:cs="Calibri"/>
                  <w:color w:val="000000"/>
                  <w:sz w:val="22"/>
                </w:rPr>
                <w:t>throwing knife</w:t>
              </w:r>
            </w:ins>
          </w:p>
        </w:tc>
        <w:tc>
          <w:tcPr>
            <w:tcW w:w="5348" w:type="dxa"/>
            <w:noWrap/>
            <w:hideMark/>
            <w:tcPrChange w:id="8051" w:author="Nate Bachmeier [AWS-SA]" w:date="2023-02-26T11:07:00Z">
              <w:tcPr>
                <w:tcW w:w="960" w:type="dxa"/>
                <w:tcBorders>
                  <w:top w:val="nil"/>
                  <w:left w:val="nil"/>
                  <w:bottom w:val="nil"/>
                  <w:right w:val="nil"/>
                </w:tcBorders>
                <w:shd w:val="clear" w:color="auto" w:fill="auto"/>
                <w:noWrap/>
                <w:vAlign w:val="bottom"/>
                <w:hideMark/>
              </w:tcPr>
            </w:tcPrChange>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52" w:author="Nate Bachmeier [AWS-SA]" w:date="2023-02-25T11:26:00Z"/>
                <w:rFonts w:ascii="Calibri" w:eastAsia="Times New Roman" w:hAnsi="Calibri" w:cs="Calibri"/>
                <w:color w:val="000000"/>
                <w:sz w:val="22"/>
              </w:rPr>
            </w:pPr>
            <w:ins w:id="8053" w:author="Nate Bachmeier [AWS-SA]" w:date="2023-02-25T11:26:00Z">
              <w:r w:rsidRPr="00E16572">
                <w:rPr>
                  <w:rFonts w:ascii="Calibri" w:eastAsia="Times New Roman" w:hAnsi="Calibri" w:cs="Calibri"/>
                  <w:color w:val="000000"/>
                  <w:sz w:val="22"/>
                </w:rPr>
                <w:t>550</w:t>
              </w:r>
            </w:ins>
          </w:p>
        </w:tc>
      </w:tr>
      <w:tr w:rsidR="00E16572" w:rsidRPr="00E16572" w14:paraId="702CAFA3" w14:textId="77777777" w:rsidTr="005D1D3E">
        <w:trPr>
          <w:trHeight w:val="300"/>
          <w:ins w:id="8054" w:author="Nate Bachmeier [AWS-SA]" w:date="2023-02-25T11:26:00Z"/>
          <w:trPrChange w:id="80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56" w:author="Nate Bachmeier [AWS-SA]" w:date="2023-02-26T11:07:00Z">
              <w:tcPr>
                <w:tcW w:w="4740" w:type="dxa"/>
                <w:tcBorders>
                  <w:top w:val="nil"/>
                  <w:left w:val="nil"/>
                  <w:bottom w:val="nil"/>
                  <w:right w:val="nil"/>
                </w:tcBorders>
                <w:shd w:val="clear" w:color="auto" w:fill="auto"/>
                <w:noWrap/>
                <w:vAlign w:val="bottom"/>
                <w:hideMark/>
              </w:tcPr>
            </w:tcPrChange>
          </w:tcPr>
          <w:p w14:paraId="62473751" w14:textId="77777777" w:rsidR="00E16572" w:rsidRPr="00E16572" w:rsidRDefault="00E16572" w:rsidP="00E16572">
            <w:pPr>
              <w:spacing w:line="240" w:lineRule="auto"/>
              <w:ind w:firstLine="0"/>
              <w:rPr>
                <w:ins w:id="8057" w:author="Nate Bachmeier [AWS-SA]" w:date="2023-02-25T11:26:00Z"/>
                <w:rFonts w:ascii="Calibri" w:eastAsia="Times New Roman" w:hAnsi="Calibri" w:cs="Calibri"/>
                <w:b w:val="0"/>
                <w:bCs w:val="0"/>
                <w:color w:val="000000"/>
                <w:sz w:val="22"/>
                <w:rPrChange w:id="8058" w:author="Nate Bachmeier [AWS-SA]" w:date="2023-02-25T11:29:00Z">
                  <w:rPr>
                    <w:ins w:id="8059" w:author="Nate Bachmeier [AWS-SA]" w:date="2023-02-25T11:26:00Z"/>
                    <w:rFonts w:ascii="Calibri" w:eastAsia="Times New Roman" w:hAnsi="Calibri" w:cs="Calibri"/>
                    <w:color w:val="000000"/>
                    <w:sz w:val="22"/>
                  </w:rPr>
                </w:rPrChange>
              </w:rPr>
            </w:pPr>
            <w:ins w:id="8060" w:author="Nate Bachmeier [AWS-SA]" w:date="2023-02-25T11:26:00Z">
              <w:r w:rsidRPr="00E16572">
                <w:rPr>
                  <w:rFonts w:ascii="Calibri" w:eastAsia="Times New Roman" w:hAnsi="Calibri" w:cs="Calibri"/>
                  <w:color w:val="000000"/>
                  <w:sz w:val="22"/>
                </w:rPr>
                <w:t>throwing snowballs</w:t>
              </w:r>
            </w:ins>
          </w:p>
        </w:tc>
        <w:tc>
          <w:tcPr>
            <w:tcW w:w="5348" w:type="dxa"/>
            <w:noWrap/>
            <w:hideMark/>
            <w:tcPrChange w:id="8061" w:author="Nate Bachmeier [AWS-SA]" w:date="2023-02-26T11:07:00Z">
              <w:tcPr>
                <w:tcW w:w="960" w:type="dxa"/>
                <w:tcBorders>
                  <w:top w:val="nil"/>
                  <w:left w:val="nil"/>
                  <w:bottom w:val="nil"/>
                  <w:right w:val="nil"/>
                </w:tcBorders>
                <w:shd w:val="clear" w:color="auto" w:fill="auto"/>
                <w:noWrap/>
                <w:vAlign w:val="bottom"/>
                <w:hideMark/>
              </w:tcPr>
            </w:tcPrChange>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62" w:author="Nate Bachmeier [AWS-SA]" w:date="2023-02-25T11:26:00Z"/>
                <w:rFonts w:ascii="Calibri" w:eastAsia="Times New Roman" w:hAnsi="Calibri" w:cs="Calibri"/>
                <w:color w:val="000000"/>
                <w:sz w:val="22"/>
              </w:rPr>
            </w:pPr>
            <w:ins w:id="8063" w:author="Nate Bachmeier [AWS-SA]" w:date="2023-02-25T11:26:00Z">
              <w:r w:rsidRPr="00E16572">
                <w:rPr>
                  <w:rFonts w:ascii="Calibri" w:eastAsia="Times New Roman" w:hAnsi="Calibri" w:cs="Calibri"/>
                  <w:color w:val="000000"/>
                  <w:sz w:val="22"/>
                </w:rPr>
                <w:t>703</w:t>
              </w:r>
            </w:ins>
          </w:p>
        </w:tc>
      </w:tr>
      <w:tr w:rsidR="00E16572" w:rsidRPr="00E16572" w14:paraId="48992DEA" w14:textId="77777777" w:rsidTr="005D1D3E">
        <w:trPr>
          <w:cnfStyle w:val="000000100000" w:firstRow="0" w:lastRow="0" w:firstColumn="0" w:lastColumn="0" w:oddVBand="0" w:evenVBand="0" w:oddHBand="1" w:evenHBand="0" w:firstRowFirstColumn="0" w:firstRowLastColumn="0" w:lastRowFirstColumn="0" w:lastRowLastColumn="0"/>
          <w:trHeight w:val="300"/>
          <w:ins w:id="8064" w:author="Nate Bachmeier [AWS-SA]" w:date="2023-02-25T11:26:00Z"/>
          <w:trPrChange w:id="80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66" w:author="Nate Bachmeier [AWS-SA]" w:date="2023-02-26T11:07:00Z">
              <w:tcPr>
                <w:tcW w:w="4740" w:type="dxa"/>
                <w:tcBorders>
                  <w:top w:val="nil"/>
                  <w:left w:val="nil"/>
                  <w:bottom w:val="nil"/>
                  <w:right w:val="nil"/>
                </w:tcBorders>
                <w:shd w:val="clear" w:color="auto" w:fill="auto"/>
                <w:noWrap/>
                <w:vAlign w:val="bottom"/>
                <w:hideMark/>
              </w:tcPr>
            </w:tcPrChange>
          </w:tcPr>
          <w:p w14:paraId="7D5B03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67" w:author="Nate Bachmeier [AWS-SA]" w:date="2023-02-25T11:26:00Z"/>
                <w:rFonts w:ascii="Calibri" w:eastAsia="Times New Roman" w:hAnsi="Calibri" w:cs="Calibri"/>
                <w:b w:val="0"/>
                <w:bCs w:val="0"/>
                <w:color w:val="000000"/>
                <w:sz w:val="22"/>
                <w:rPrChange w:id="8068" w:author="Nate Bachmeier [AWS-SA]" w:date="2023-02-25T11:29:00Z">
                  <w:rPr>
                    <w:ins w:id="8069" w:author="Nate Bachmeier [AWS-SA]" w:date="2023-02-25T11:26:00Z"/>
                    <w:rFonts w:ascii="Calibri" w:eastAsia="Times New Roman" w:hAnsi="Calibri" w:cs="Calibri"/>
                    <w:color w:val="000000"/>
                    <w:sz w:val="22"/>
                  </w:rPr>
                </w:rPrChange>
              </w:rPr>
            </w:pPr>
            <w:ins w:id="8070" w:author="Nate Bachmeier [AWS-SA]" w:date="2023-02-25T11:26:00Z">
              <w:r w:rsidRPr="00E16572">
                <w:rPr>
                  <w:rFonts w:ascii="Calibri" w:eastAsia="Times New Roman" w:hAnsi="Calibri" w:cs="Calibri"/>
                  <w:color w:val="000000"/>
                  <w:sz w:val="22"/>
                </w:rPr>
                <w:t>throwing tantrum</w:t>
              </w:r>
            </w:ins>
          </w:p>
        </w:tc>
        <w:tc>
          <w:tcPr>
            <w:tcW w:w="5348" w:type="dxa"/>
            <w:noWrap/>
            <w:hideMark/>
            <w:tcPrChange w:id="8071" w:author="Nate Bachmeier [AWS-SA]" w:date="2023-02-26T11:07:00Z">
              <w:tcPr>
                <w:tcW w:w="960" w:type="dxa"/>
                <w:tcBorders>
                  <w:top w:val="nil"/>
                  <w:left w:val="nil"/>
                  <w:bottom w:val="nil"/>
                  <w:right w:val="nil"/>
                </w:tcBorders>
                <w:shd w:val="clear" w:color="auto" w:fill="auto"/>
                <w:noWrap/>
                <w:vAlign w:val="bottom"/>
                <w:hideMark/>
              </w:tcPr>
            </w:tcPrChange>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72" w:author="Nate Bachmeier [AWS-SA]" w:date="2023-02-25T11:26:00Z"/>
                <w:rFonts w:ascii="Calibri" w:eastAsia="Times New Roman" w:hAnsi="Calibri" w:cs="Calibri"/>
                <w:color w:val="000000"/>
                <w:sz w:val="22"/>
              </w:rPr>
            </w:pPr>
            <w:ins w:id="8073" w:author="Nate Bachmeier [AWS-SA]" w:date="2023-02-25T11:26:00Z">
              <w:r w:rsidRPr="00E16572">
                <w:rPr>
                  <w:rFonts w:ascii="Calibri" w:eastAsia="Times New Roman" w:hAnsi="Calibri" w:cs="Calibri"/>
                  <w:color w:val="000000"/>
                  <w:sz w:val="22"/>
                </w:rPr>
                <w:t>567</w:t>
              </w:r>
            </w:ins>
          </w:p>
        </w:tc>
      </w:tr>
      <w:tr w:rsidR="00E16572" w:rsidRPr="00E16572" w14:paraId="2CB7E7CE" w14:textId="77777777" w:rsidTr="005D1D3E">
        <w:trPr>
          <w:trHeight w:val="300"/>
          <w:ins w:id="8074" w:author="Nate Bachmeier [AWS-SA]" w:date="2023-02-25T11:26:00Z"/>
          <w:trPrChange w:id="80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76" w:author="Nate Bachmeier [AWS-SA]" w:date="2023-02-26T11:07:00Z">
              <w:tcPr>
                <w:tcW w:w="4740" w:type="dxa"/>
                <w:tcBorders>
                  <w:top w:val="nil"/>
                  <w:left w:val="nil"/>
                  <w:bottom w:val="nil"/>
                  <w:right w:val="nil"/>
                </w:tcBorders>
                <w:shd w:val="clear" w:color="auto" w:fill="auto"/>
                <w:noWrap/>
                <w:vAlign w:val="bottom"/>
                <w:hideMark/>
              </w:tcPr>
            </w:tcPrChange>
          </w:tcPr>
          <w:p w14:paraId="37834D10" w14:textId="77777777" w:rsidR="00E16572" w:rsidRPr="00E16572" w:rsidRDefault="00E16572" w:rsidP="00E16572">
            <w:pPr>
              <w:spacing w:line="240" w:lineRule="auto"/>
              <w:ind w:firstLine="0"/>
              <w:rPr>
                <w:ins w:id="8077" w:author="Nate Bachmeier [AWS-SA]" w:date="2023-02-25T11:26:00Z"/>
                <w:rFonts w:ascii="Calibri" w:eastAsia="Times New Roman" w:hAnsi="Calibri" w:cs="Calibri"/>
                <w:b w:val="0"/>
                <w:bCs w:val="0"/>
                <w:color w:val="000000"/>
                <w:sz w:val="22"/>
                <w:rPrChange w:id="8078" w:author="Nate Bachmeier [AWS-SA]" w:date="2023-02-25T11:29:00Z">
                  <w:rPr>
                    <w:ins w:id="8079" w:author="Nate Bachmeier [AWS-SA]" w:date="2023-02-25T11:26:00Z"/>
                    <w:rFonts w:ascii="Calibri" w:eastAsia="Times New Roman" w:hAnsi="Calibri" w:cs="Calibri"/>
                    <w:color w:val="000000"/>
                    <w:sz w:val="22"/>
                  </w:rPr>
                </w:rPrChange>
              </w:rPr>
            </w:pPr>
            <w:ins w:id="8080" w:author="Nate Bachmeier [AWS-SA]" w:date="2023-02-25T11:26:00Z">
              <w:r w:rsidRPr="00E16572">
                <w:rPr>
                  <w:rFonts w:ascii="Calibri" w:eastAsia="Times New Roman" w:hAnsi="Calibri" w:cs="Calibri"/>
                  <w:color w:val="000000"/>
                  <w:sz w:val="22"/>
                </w:rPr>
                <w:t>throwing water balloon</w:t>
              </w:r>
            </w:ins>
          </w:p>
        </w:tc>
        <w:tc>
          <w:tcPr>
            <w:tcW w:w="5348" w:type="dxa"/>
            <w:noWrap/>
            <w:hideMark/>
            <w:tcPrChange w:id="8081" w:author="Nate Bachmeier [AWS-SA]" w:date="2023-02-26T11:07:00Z">
              <w:tcPr>
                <w:tcW w:w="960" w:type="dxa"/>
                <w:tcBorders>
                  <w:top w:val="nil"/>
                  <w:left w:val="nil"/>
                  <w:bottom w:val="nil"/>
                  <w:right w:val="nil"/>
                </w:tcBorders>
                <w:shd w:val="clear" w:color="auto" w:fill="auto"/>
                <w:noWrap/>
                <w:vAlign w:val="bottom"/>
                <w:hideMark/>
              </w:tcPr>
            </w:tcPrChange>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82" w:author="Nate Bachmeier [AWS-SA]" w:date="2023-02-25T11:26:00Z"/>
                <w:rFonts w:ascii="Calibri" w:eastAsia="Times New Roman" w:hAnsi="Calibri" w:cs="Calibri"/>
                <w:color w:val="000000"/>
                <w:sz w:val="22"/>
              </w:rPr>
            </w:pPr>
            <w:ins w:id="8083" w:author="Nate Bachmeier [AWS-SA]" w:date="2023-02-25T11:26:00Z">
              <w:r w:rsidRPr="00E16572">
                <w:rPr>
                  <w:rFonts w:ascii="Calibri" w:eastAsia="Times New Roman" w:hAnsi="Calibri" w:cs="Calibri"/>
                  <w:color w:val="000000"/>
                  <w:sz w:val="22"/>
                </w:rPr>
                <w:t>576</w:t>
              </w:r>
            </w:ins>
          </w:p>
        </w:tc>
      </w:tr>
      <w:tr w:rsidR="00E16572" w:rsidRPr="00E16572" w14:paraId="27554665" w14:textId="77777777" w:rsidTr="005D1D3E">
        <w:trPr>
          <w:cnfStyle w:val="000000100000" w:firstRow="0" w:lastRow="0" w:firstColumn="0" w:lastColumn="0" w:oddVBand="0" w:evenVBand="0" w:oddHBand="1" w:evenHBand="0" w:firstRowFirstColumn="0" w:firstRowLastColumn="0" w:lastRowFirstColumn="0" w:lastRowLastColumn="0"/>
          <w:trHeight w:val="300"/>
          <w:ins w:id="8084" w:author="Nate Bachmeier [AWS-SA]" w:date="2023-02-25T11:26:00Z"/>
          <w:trPrChange w:id="80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86" w:author="Nate Bachmeier [AWS-SA]" w:date="2023-02-26T11:07:00Z">
              <w:tcPr>
                <w:tcW w:w="4740" w:type="dxa"/>
                <w:tcBorders>
                  <w:top w:val="nil"/>
                  <w:left w:val="nil"/>
                  <w:bottom w:val="nil"/>
                  <w:right w:val="nil"/>
                </w:tcBorders>
                <w:shd w:val="clear" w:color="auto" w:fill="auto"/>
                <w:noWrap/>
                <w:vAlign w:val="bottom"/>
                <w:hideMark/>
              </w:tcPr>
            </w:tcPrChange>
          </w:tcPr>
          <w:p w14:paraId="26449F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87" w:author="Nate Bachmeier [AWS-SA]" w:date="2023-02-25T11:26:00Z"/>
                <w:rFonts w:ascii="Calibri" w:eastAsia="Times New Roman" w:hAnsi="Calibri" w:cs="Calibri"/>
                <w:b w:val="0"/>
                <w:bCs w:val="0"/>
                <w:color w:val="000000"/>
                <w:sz w:val="22"/>
                <w:rPrChange w:id="8088" w:author="Nate Bachmeier [AWS-SA]" w:date="2023-02-25T11:29:00Z">
                  <w:rPr>
                    <w:ins w:id="8089" w:author="Nate Bachmeier [AWS-SA]" w:date="2023-02-25T11:26:00Z"/>
                    <w:rFonts w:ascii="Calibri" w:eastAsia="Times New Roman" w:hAnsi="Calibri" w:cs="Calibri"/>
                    <w:color w:val="000000"/>
                    <w:sz w:val="22"/>
                  </w:rPr>
                </w:rPrChange>
              </w:rPr>
            </w:pPr>
            <w:ins w:id="8090" w:author="Nate Bachmeier [AWS-SA]" w:date="2023-02-25T11:26:00Z">
              <w:r w:rsidRPr="00E16572">
                <w:rPr>
                  <w:rFonts w:ascii="Calibri" w:eastAsia="Times New Roman" w:hAnsi="Calibri" w:cs="Calibri"/>
                  <w:color w:val="000000"/>
                  <w:sz w:val="22"/>
                </w:rPr>
                <w:t>tickling</w:t>
              </w:r>
            </w:ins>
          </w:p>
        </w:tc>
        <w:tc>
          <w:tcPr>
            <w:tcW w:w="5348" w:type="dxa"/>
            <w:noWrap/>
            <w:hideMark/>
            <w:tcPrChange w:id="8091" w:author="Nate Bachmeier [AWS-SA]" w:date="2023-02-26T11:07:00Z">
              <w:tcPr>
                <w:tcW w:w="960" w:type="dxa"/>
                <w:tcBorders>
                  <w:top w:val="nil"/>
                  <w:left w:val="nil"/>
                  <w:bottom w:val="nil"/>
                  <w:right w:val="nil"/>
                </w:tcBorders>
                <w:shd w:val="clear" w:color="auto" w:fill="auto"/>
                <w:noWrap/>
                <w:vAlign w:val="bottom"/>
                <w:hideMark/>
              </w:tcPr>
            </w:tcPrChange>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92" w:author="Nate Bachmeier [AWS-SA]" w:date="2023-02-25T11:26:00Z"/>
                <w:rFonts w:ascii="Calibri" w:eastAsia="Times New Roman" w:hAnsi="Calibri" w:cs="Calibri"/>
                <w:color w:val="000000"/>
                <w:sz w:val="22"/>
              </w:rPr>
            </w:pPr>
            <w:ins w:id="8093" w:author="Nate Bachmeier [AWS-SA]" w:date="2023-02-25T11:26:00Z">
              <w:r w:rsidRPr="00E16572">
                <w:rPr>
                  <w:rFonts w:ascii="Calibri" w:eastAsia="Times New Roman" w:hAnsi="Calibri" w:cs="Calibri"/>
                  <w:color w:val="000000"/>
                  <w:sz w:val="22"/>
                </w:rPr>
                <w:t>494</w:t>
              </w:r>
            </w:ins>
          </w:p>
        </w:tc>
      </w:tr>
      <w:tr w:rsidR="00E16572" w:rsidRPr="00E16572" w14:paraId="2AEAF108" w14:textId="77777777" w:rsidTr="005D1D3E">
        <w:trPr>
          <w:trHeight w:val="300"/>
          <w:ins w:id="8094" w:author="Nate Bachmeier [AWS-SA]" w:date="2023-02-25T11:26:00Z"/>
          <w:trPrChange w:id="80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96" w:author="Nate Bachmeier [AWS-SA]" w:date="2023-02-26T11:07:00Z">
              <w:tcPr>
                <w:tcW w:w="4740" w:type="dxa"/>
                <w:tcBorders>
                  <w:top w:val="nil"/>
                  <w:left w:val="nil"/>
                  <w:bottom w:val="nil"/>
                  <w:right w:val="nil"/>
                </w:tcBorders>
                <w:shd w:val="clear" w:color="auto" w:fill="auto"/>
                <w:noWrap/>
                <w:vAlign w:val="bottom"/>
                <w:hideMark/>
              </w:tcPr>
            </w:tcPrChange>
          </w:tcPr>
          <w:p w14:paraId="0D7A4B70" w14:textId="77777777" w:rsidR="00E16572" w:rsidRPr="00E16572" w:rsidRDefault="00E16572" w:rsidP="00E16572">
            <w:pPr>
              <w:spacing w:line="240" w:lineRule="auto"/>
              <w:ind w:firstLine="0"/>
              <w:rPr>
                <w:ins w:id="8097" w:author="Nate Bachmeier [AWS-SA]" w:date="2023-02-25T11:26:00Z"/>
                <w:rFonts w:ascii="Calibri" w:eastAsia="Times New Roman" w:hAnsi="Calibri" w:cs="Calibri"/>
                <w:b w:val="0"/>
                <w:bCs w:val="0"/>
                <w:color w:val="000000"/>
                <w:sz w:val="22"/>
                <w:rPrChange w:id="8098" w:author="Nate Bachmeier [AWS-SA]" w:date="2023-02-25T11:29:00Z">
                  <w:rPr>
                    <w:ins w:id="8099" w:author="Nate Bachmeier [AWS-SA]" w:date="2023-02-25T11:26:00Z"/>
                    <w:rFonts w:ascii="Calibri" w:eastAsia="Times New Roman" w:hAnsi="Calibri" w:cs="Calibri"/>
                    <w:color w:val="000000"/>
                    <w:sz w:val="22"/>
                  </w:rPr>
                </w:rPrChange>
              </w:rPr>
            </w:pPr>
            <w:ins w:id="8100" w:author="Nate Bachmeier [AWS-SA]" w:date="2023-02-25T11:26:00Z">
              <w:r w:rsidRPr="00E16572">
                <w:rPr>
                  <w:rFonts w:ascii="Calibri" w:eastAsia="Times New Roman" w:hAnsi="Calibri" w:cs="Calibri"/>
                  <w:color w:val="000000"/>
                  <w:sz w:val="22"/>
                </w:rPr>
                <w:t>tie dying</w:t>
              </w:r>
            </w:ins>
          </w:p>
        </w:tc>
        <w:tc>
          <w:tcPr>
            <w:tcW w:w="5348" w:type="dxa"/>
            <w:noWrap/>
            <w:hideMark/>
            <w:tcPrChange w:id="8101" w:author="Nate Bachmeier [AWS-SA]" w:date="2023-02-26T11:07:00Z">
              <w:tcPr>
                <w:tcW w:w="960" w:type="dxa"/>
                <w:tcBorders>
                  <w:top w:val="nil"/>
                  <w:left w:val="nil"/>
                  <w:bottom w:val="nil"/>
                  <w:right w:val="nil"/>
                </w:tcBorders>
                <w:shd w:val="clear" w:color="auto" w:fill="auto"/>
                <w:noWrap/>
                <w:vAlign w:val="bottom"/>
                <w:hideMark/>
              </w:tcPr>
            </w:tcPrChange>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02" w:author="Nate Bachmeier [AWS-SA]" w:date="2023-02-25T11:26:00Z"/>
                <w:rFonts w:ascii="Calibri" w:eastAsia="Times New Roman" w:hAnsi="Calibri" w:cs="Calibri"/>
                <w:color w:val="000000"/>
                <w:sz w:val="22"/>
              </w:rPr>
            </w:pPr>
            <w:ins w:id="8103" w:author="Nate Bachmeier [AWS-SA]" w:date="2023-02-25T11:26:00Z">
              <w:r w:rsidRPr="00E16572">
                <w:rPr>
                  <w:rFonts w:ascii="Calibri" w:eastAsia="Times New Roman" w:hAnsi="Calibri" w:cs="Calibri"/>
                  <w:color w:val="000000"/>
                  <w:sz w:val="22"/>
                </w:rPr>
                <w:t>452</w:t>
              </w:r>
            </w:ins>
          </w:p>
        </w:tc>
      </w:tr>
      <w:tr w:rsidR="00E16572" w:rsidRPr="00E16572" w14:paraId="5095FEBD" w14:textId="77777777" w:rsidTr="005D1D3E">
        <w:trPr>
          <w:cnfStyle w:val="000000100000" w:firstRow="0" w:lastRow="0" w:firstColumn="0" w:lastColumn="0" w:oddVBand="0" w:evenVBand="0" w:oddHBand="1" w:evenHBand="0" w:firstRowFirstColumn="0" w:firstRowLastColumn="0" w:lastRowFirstColumn="0" w:lastRowLastColumn="0"/>
          <w:trHeight w:val="300"/>
          <w:ins w:id="8104" w:author="Nate Bachmeier [AWS-SA]" w:date="2023-02-25T11:26:00Z"/>
          <w:trPrChange w:id="81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06" w:author="Nate Bachmeier [AWS-SA]" w:date="2023-02-26T11:07:00Z">
              <w:tcPr>
                <w:tcW w:w="4740" w:type="dxa"/>
                <w:tcBorders>
                  <w:top w:val="nil"/>
                  <w:left w:val="nil"/>
                  <w:bottom w:val="nil"/>
                  <w:right w:val="nil"/>
                </w:tcBorders>
                <w:shd w:val="clear" w:color="auto" w:fill="auto"/>
                <w:noWrap/>
                <w:vAlign w:val="bottom"/>
                <w:hideMark/>
              </w:tcPr>
            </w:tcPrChange>
          </w:tcPr>
          <w:p w14:paraId="122D8C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07" w:author="Nate Bachmeier [AWS-SA]" w:date="2023-02-25T11:26:00Z"/>
                <w:rFonts w:ascii="Calibri" w:eastAsia="Times New Roman" w:hAnsi="Calibri" w:cs="Calibri"/>
                <w:b w:val="0"/>
                <w:bCs w:val="0"/>
                <w:color w:val="000000"/>
                <w:sz w:val="22"/>
                <w:rPrChange w:id="8108" w:author="Nate Bachmeier [AWS-SA]" w:date="2023-02-25T11:29:00Z">
                  <w:rPr>
                    <w:ins w:id="8109" w:author="Nate Bachmeier [AWS-SA]" w:date="2023-02-25T11:26:00Z"/>
                    <w:rFonts w:ascii="Calibri" w:eastAsia="Times New Roman" w:hAnsi="Calibri" w:cs="Calibri"/>
                    <w:color w:val="000000"/>
                    <w:sz w:val="22"/>
                  </w:rPr>
                </w:rPrChange>
              </w:rPr>
            </w:pPr>
            <w:ins w:id="8110" w:author="Nate Bachmeier [AWS-SA]" w:date="2023-02-25T11:26:00Z">
              <w:r w:rsidRPr="00E16572">
                <w:rPr>
                  <w:rFonts w:ascii="Calibri" w:eastAsia="Times New Roman" w:hAnsi="Calibri" w:cs="Calibri"/>
                  <w:color w:val="000000"/>
                  <w:sz w:val="22"/>
                </w:rPr>
                <w:t>tightrope walking</w:t>
              </w:r>
            </w:ins>
          </w:p>
        </w:tc>
        <w:tc>
          <w:tcPr>
            <w:tcW w:w="5348" w:type="dxa"/>
            <w:noWrap/>
            <w:hideMark/>
            <w:tcPrChange w:id="8111" w:author="Nate Bachmeier [AWS-SA]" w:date="2023-02-26T11:07:00Z">
              <w:tcPr>
                <w:tcW w:w="960" w:type="dxa"/>
                <w:tcBorders>
                  <w:top w:val="nil"/>
                  <w:left w:val="nil"/>
                  <w:bottom w:val="nil"/>
                  <w:right w:val="nil"/>
                </w:tcBorders>
                <w:shd w:val="clear" w:color="auto" w:fill="auto"/>
                <w:noWrap/>
                <w:vAlign w:val="bottom"/>
                <w:hideMark/>
              </w:tcPr>
            </w:tcPrChange>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12" w:author="Nate Bachmeier [AWS-SA]" w:date="2023-02-25T11:26:00Z"/>
                <w:rFonts w:ascii="Calibri" w:eastAsia="Times New Roman" w:hAnsi="Calibri" w:cs="Calibri"/>
                <w:color w:val="000000"/>
                <w:sz w:val="22"/>
              </w:rPr>
            </w:pPr>
            <w:ins w:id="8113" w:author="Nate Bachmeier [AWS-SA]" w:date="2023-02-25T11:26:00Z">
              <w:r w:rsidRPr="00E16572">
                <w:rPr>
                  <w:rFonts w:ascii="Calibri" w:eastAsia="Times New Roman" w:hAnsi="Calibri" w:cs="Calibri"/>
                  <w:color w:val="000000"/>
                  <w:sz w:val="22"/>
                </w:rPr>
                <w:t>721</w:t>
              </w:r>
            </w:ins>
          </w:p>
        </w:tc>
      </w:tr>
      <w:tr w:rsidR="00E16572" w:rsidRPr="00E16572" w14:paraId="22E067C0" w14:textId="77777777" w:rsidTr="005D1D3E">
        <w:trPr>
          <w:trHeight w:val="300"/>
          <w:ins w:id="8114" w:author="Nate Bachmeier [AWS-SA]" w:date="2023-02-25T11:26:00Z"/>
          <w:trPrChange w:id="81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16" w:author="Nate Bachmeier [AWS-SA]" w:date="2023-02-26T11:07:00Z">
              <w:tcPr>
                <w:tcW w:w="4740" w:type="dxa"/>
                <w:tcBorders>
                  <w:top w:val="nil"/>
                  <w:left w:val="nil"/>
                  <w:bottom w:val="nil"/>
                  <w:right w:val="nil"/>
                </w:tcBorders>
                <w:shd w:val="clear" w:color="auto" w:fill="auto"/>
                <w:noWrap/>
                <w:vAlign w:val="bottom"/>
                <w:hideMark/>
              </w:tcPr>
            </w:tcPrChange>
          </w:tcPr>
          <w:p w14:paraId="255A6F81" w14:textId="77777777" w:rsidR="00E16572" w:rsidRPr="00E16572" w:rsidRDefault="00E16572" w:rsidP="00E16572">
            <w:pPr>
              <w:spacing w:line="240" w:lineRule="auto"/>
              <w:ind w:firstLine="0"/>
              <w:rPr>
                <w:ins w:id="8117" w:author="Nate Bachmeier [AWS-SA]" w:date="2023-02-25T11:26:00Z"/>
                <w:rFonts w:ascii="Calibri" w:eastAsia="Times New Roman" w:hAnsi="Calibri" w:cs="Calibri"/>
                <w:b w:val="0"/>
                <w:bCs w:val="0"/>
                <w:color w:val="000000"/>
                <w:sz w:val="22"/>
                <w:rPrChange w:id="8118" w:author="Nate Bachmeier [AWS-SA]" w:date="2023-02-25T11:29:00Z">
                  <w:rPr>
                    <w:ins w:id="8119" w:author="Nate Bachmeier [AWS-SA]" w:date="2023-02-25T11:26:00Z"/>
                    <w:rFonts w:ascii="Calibri" w:eastAsia="Times New Roman" w:hAnsi="Calibri" w:cs="Calibri"/>
                    <w:color w:val="000000"/>
                    <w:sz w:val="22"/>
                  </w:rPr>
                </w:rPrChange>
              </w:rPr>
            </w:pPr>
            <w:ins w:id="8120" w:author="Nate Bachmeier [AWS-SA]" w:date="2023-02-25T11:26:00Z">
              <w:r w:rsidRPr="00E16572">
                <w:rPr>
                  <w:rFonts w:ascii="Calibri" w:eastAsia="Times New Roman" w:hAnsi="Calibri" w:cs="Calibri"/>
                  <w:color w:val="000000"/>
                  <w:sz w:val="22"/>
                </w:rPr>
                <w:t>tiptoeing</w:t>
              </w:r>
            </w:ins>
          </w:p>
        </w:tc>
        <w:tc>
          <w:tcPr>
            <w:tcW w:w="5348" w:type="dxa"/>
            <w:noWrap/>
            <w:hideMark/>
            <w:tcPrChange w:id="8121" w:author="Nate Bachmeier [AWS-SA]" w:date="2023-02-26T11:07:00Z">
              <w:tcPr>
                <w:tcW w:w="960" w:type="dxa"/>
                <w:tcBorders>
                  <w:top w:val="nil"/>
                  <w:left w:val="nil"/>
                  <w:bottom w:val="nil"/>
                  <w:right w:val="nil"/>
                </w:tcBorders>
                <w:shd w:val="clear" w:color="auto" w:fill="auto"/>
                <w:noWrap/>
                <w:vAlign w:val="bottom"/>
                <w:hideMark/>
              </w:tcPr>
            </w:tcPrChange>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22" w:author="Nate Bachmeier [AWS-SA]" w:date="2023-02-25T11:26:00Z"/>
                <w:rFonts w:ascii="Calibri" w:eastAsia="Times New Roman" w:hAnsi="Calibri" w:cs="Calibri"/>
                <w:color w:val="000000"/>
                <w:sz w:val="22"/>
              </w:rPr>
            </w:pPr>
            <w:ins w:id="8123" w:author="Nate Bachmeier [AWS-SA]" w:date="2023-02-25T11:26:00Z">
              <w:r w:rsidRPr="00E16572">
                <w:rPr>
                  <w:rFonts w:ascii="Calibri" w:eastAsia="Times New Roman" w:hAnsi="Calibri" w:cs="Calibri"/>
                  <w:color w:val="000000"/>
                  <w:sz w:val="22"/>
                </w:rPr>
                <w:t>479</w:t>
              </w:r>
            </w:ins>
          </w:p>
        </w:tc>
      </w:tr>
      <w:tr w:rsidR="00E16572" w:rsidRPr="00E16572" w14:paraId="6133813F" w14:textId="77777777" w:rsidTr="005D1D3E">
        <w:trPr>
          <w:cnfStyle w:val="000000100000" w:firstRow="0" w:lastRow="0" w:firstColumn="0" w:lastColumn="0" w:oddVBand="0" w:evenVBand="0" w:oddHBand="1" w:evenHBand="0" w:firstRowFirstColumn="0" w:firstRowLastColumn="0" w:lastRowFirstColumn="0" w:lastRowLastColumn="0"/>
          <w:trHeight w:val="300"/>
          <w:ins w:id="8124" w:author="Nate Bachmeier [AWS-SA]" w:date="2023-02-25T11:26:00Z"/>
          <w:trPrChange w:id="81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26" w:author="Nate Bachmeier [AWS-SA]" w:date="2023-02-26T11:07:00Z">
              <w:tcPr>
                <w:tcW w:w="4740" w:type="dxa"/>
                <w:tcBorders>
                  <w:top w:val="nil"/>
                  <w:left w:val="nil"/>
                  <w:bottom w:val="nil"/>
                  <w:right w:val="nil"/>
                </w:tcBorders>
                <w:shd w:val="clear" w:color="auto" w:fill="auto"/>
                <w:noWrap/>
                <w:vAlign w:val="bottom"/>
                <w:hideMark/>
              </w:tcPr>
            </w:tcPrChange>
          </w:tcPr>
          <w:p w14:paraId="15F8EF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27" w:author="Nate Bachmeier [AWS-SA]" w:date="2023-02-25T11:26:00Z"/>
                <w:rFonts w:ascii="Calibri" w:eastAsia="Times New Roman" w:hAnsi="Calibri" w:cs="Calibri"/>
                <w:b w:val="0"/>
                <w:bCs w:val="0"/>
                <w:color w:val="000000"/>
                <w:sz w:val="22"/>
                <w:rPrChange w:id="8128" w:author="Nate Bachmeier [AWS-SA]" w:date="2023-02-25T11:29:00Z">
                  <w:rPr>
                    <w:ins w:id="8129" w:author="Nate Bachmeier [AWS-SA]" w:date="2023-02-25T11:26:00Z"/>
                    <w:rFonts w:ascii="Calibri" w:eastAsia="Times New Roman" w:hAnsi="Calibri" w:cs="Calibri"/>
                    <w:color w:val="000000"/>
                    <w:sz w:val="22"/>
                  </w:rPr>
                </w:rPrChange>
              </w:rPr>
            </w:pPr>
            <w:ins w:id="8130" w:author="Nate Bachmeier [AWS-SA]" w:date="2023-02-25T11:26:00Z">
              <w:r w:rsidRPr="00E16572">
                <w:rPr>
                  <w:rFonts w:ascii="Calibri" w:eastAsia="Times New Roman" w:hAnsi="Calibri" w:cs="Calibri"/>
                  <w:color w:val="000000"/>
                  <w:sz w:val="22"/>
                </w:rPr>
                <w:t>tobogganing</w:t>
              </w:r>
            </w:ins>
          </w:p>
        </w:tc>
        <w:tc>
          <w:tcPr>
            <w:tcW w:w="5348" w:type="dxa"/>
            <w:noWrap/>
            <w:hideMark/>
            <w:tcPrChange w:id="8131" w:author="Nate Bachmeier [AWS-SA]" w:date="2023-02-26T11:07:00Z">
              <w:tcPr>
                <w:tcW w:w="960" w:type="dxa"/>
                <w:tcBorders>
                  <w:top w:val="nil"/>
                  <w:left w:val="nil"/>
                  <w:bottom w:val="nil"/>
                  <w:right w:val="nil"/>
                </w:tcBorders>
                <w:shd w:val="clear" w:color="auto" w:fill="auto"/>
                <w:noWrap/>
                <w:vAlign w:val="bottom"/>
                <w:hideMark/>
              </w:tcPr>
            </w:tcPrChange>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32" w:author="Nate Bachmeier [AWS-SA]" w:date="2023-02-25T11:26:00Z"/>
                <w:rFonts w:ascii="Calibri" w:eastAsia="Times New Roman" w:hAnsi="Calibri" w:cs="Calibri"/>
                <w:color w:val="000000"/>
                <w:sz w:val="22"/>
              </w:rPr>
            </w:pPr>
            <w:ins w:id="8133" w:author="Nate Bachmeier [AWS-SA]" w:date="2023-02-25T11:26:00Z">
              <w:r w:rsidRPr="00E16572">
                <w:rPr>
                  <w:rFonts w:ascii="Calibri" w:eastAsia="Times New Roman" w:hAnsi="Calibri" w:cs="Calibri"/>
                  <w:color w:val="000000"/>
                  <w:sz w:val="22"/>
                </w:rPr>
                <w:t>812</w:t>
              </w:r>
            </w:ins>
          </w:p>
        </w:tc>
      </w:tr>
      <w:tr w:rsidR="00E16572" w:rsidRPr="00E16572" w14:paraId="3C84DF03" w14:textId="77777777" w:rsidTr="005D1D3E">
        <w:trPr>
          <w:trHeight w:val="300"/>
          <w:ins w:id="8134" w:author="Nate Bachmeier [AWS-SA]" w:date="2023-02-25T11:26:00Z"/>
          <w:trPrChange w:id="81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36" w:author="Nate Bachmeier [AWS-SA]" w:date="2023-02-26T11:07:00Z">
              <w:tcPr>
                <w:tcW w:w="4740" w:type="dxa"/>
                <w:tcBorders>
                  <w:top w:val="nil"/>
                  <w:left w:val="nil"/>
                  <w:bottom w:val="nil"/>
                  <w:right w:val="nil"/>
                </w:tcBorders>
                <w:shd w:val="clear" w:color="auto" w:fill="auto"/>
                <w:noWrap/>
                <w:vAlign w:val="bottom"/>
                <w:hideMark/>
              </w:tcPr>
            </w:tcPrChange>
          </w:tcPr>
          <w:p w14:paraId="0FF23092" w14:textId="77777777" w:rsidR="00E16572" w:rsidRPr="00E16572" w:rsidRDefault="00E16572" w:rsidP="00E16572">
            <w:pPr>
              <w:spacing w:line="240" w:lineRule="auto"/>
              <w:ind w:firstLine="0"/>
              <w:rPr>
                <w:ins w:id="8137" w:author="Nate Bachmeier [AWS-SA]" w:date="2023-02-25T11:26:00Z"/>
                <w:rFonts w:ascii="Calibri" w:eastAsia="Times New Roman" w:hAnsi="Calibri" w:cs="Calibri"/>
                <w:b w:val="0"/>
                <w:bCs w:val="0"/>
                <w:color w:val="000000"/>
                <w:sz w:val="22"/>
                <w:rPrChange w:id="8138" w:author="Nate Bachmeier [AWS-SA]" w:date="2023-02-25T11:29:00Z">
                  <w:rPr>
                    <w:ins w:id="8139" w:author="Nate Bachmeier [AWS-SA]" w:date="2023-02-25T11:26:00Z"/>
                    <w:rFonts w:ascii="Calibri" w:eastAsia="Times New Roman" w:hAnsi="Calibri" w:cs="Calibri"/>
                    <w:color w:val="000000"/>
                    <w:sz w:val="22"/>
                  </w:rPr>
                </w:rPrChange>
              </w:rPr>
            </w:pPr>
            <w:ins w:id="8140" w:author="Nate Bachmeier [AWS-SA]" w:date="2023-02-25T11:26:00Z">
              <w:r w:rsidRPr="00E16572">
                <w:rPr>
                  <w:rFonts w:ascii="Calibri" w:eastAsia="Times New Roman" w:hAnsi="Calibri" w:cs="Calibri"/>
                  <w:color w:val="000000"/>
                  <w:sz w:val="22"/>
                </w:rPr>
                <w:t>tossing coin</w:t>
              </w:r>
            </w:ins>
          </w:p>
        </w:tc>
        <w:tc>
          <w:tcPr>
            <w:tcW w:w="5348" w:type="dxa"/>
            <w:noWrap/>
            <w:hideMark/>
            <w:tcPrChange w:id="8141" w:author="Nate Bachmeier [AWS-SA]" w:date="2023-02-26T11:07:00Z">
              <w:tcPr>
                <w:tcW w:w="960" w:type="dxa"/>
                <w:tcBorders>
                  <w:top w:val="nil"/>
                  <w:left w:val="nil"/>
                  <w:bottom w:val="nil"/>
                  <w:right w:val="nil"/>
                </w:tcBorders>
                <w:shd w:val="clear" w:color="auto" w:fill="auto"/>
                <w:noWrap/>
                <w:vAlign w:val="bottom"/>
                <w:hideMark/>
              </w:tcPr>
            </w:tcPrChange>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42" w:author="Nate Bachmeier [AWS-SA]" w:date="2023-02-25T11:26:00Z"/>
                <w:rFonts w:ascii="Calibri" w:eastAsia="Times New Roman" w:hAnsi="Calibri" w:cs="Calibri"/>
                <w:color w:val="000000"/>
                <w:sz w:val="22"/>
              </w:rPr>
            </w:pPr>
            <w:ins w:id="8143" w:author="Nate Bachmeier [AWS-SA]" w:date="2023-02-25T11:26:00Z">
              <w:r w:rsidRPr="00E16572">
                <w:rPr>
                  <w:rFonts w:ascii="Calibri" w:eastAsia="Times New Roman" w:hAnsi="Calibri" w:cs="Calibri"/>
                  <w:color w:val="000000"/>
                  <w:sz w:val="22"/>
                </w:rPr>
                <w:t>499</w:t>
              </w:r>
            </w:ins>
          </w:p>
        </w:tc>
      </w:tr>
      <w:tr w:rsidR="00E16572" w:rsidRPr="00E16572" w14:paraId="0F462B2A" w14:textId="77777777" w:rsidTr="005D1D3E">
        <w:trPr>
          <w:cnfStyle w:val="000000100000" w:firstRow="0" w:lastRow="0" w:firstColumn="0" w:lastColumn="0" w:oddVBand="0" w:evenVBand="0" w:oddHBand="1" w:evenHBand="0" w:firstRowFirstColumn="0" w:firstRowLastColumn="0" w:lastRowFirstColumn="0" w:lastRowLastColumn="0"/>
          <w:trHeight w:val="300"/>
          <w:ins w:id="8144" w:author="Nate Bachmeier [AWS-SA]" w:date="2023-02-25T11:26:00Z"/>
          <w:trPrChange w:id="81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46" w:author="Nate Bachmeier [AWS-SA]" w:date="2023-02-26T11:07:00Z">
              <w:tcPr>
                <w:tcW w:w="4740" w:type="dxa"/>
                <w:tcBorders>
                  <w:top w:val="nil"/>
                  <w:left w:val="nil"/>
                  <w:bottom w:val="nil"/>
                  <w:right w:val="nil"/>
                </w:tcBorders>
                <w:shd w:val="clear" w:color="auto" w:fill="auto"/>
                <w:noWrap/>
                <w:vAlign w:val="bottom"/>
                <w:hideMark/>
              </w:tcPr>
            </w:tcPrChange>
          </w:tcPr>
          <w:p w14:paraId="506C4A2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47" w:author="Nate Bachmeier [AWS-SA]" w:date="2023-02-25T11:26:00Z"/>
                <w:rFonts w:ascii="Calibri" w:eastAsia="Times New Roman" w:hAnsi="Calibri" w:cs="Calibri"/>
                <w:b w:val="0"/>
                <w:bCs w:val="0"/>
                <w:color w:val="000000"/>
                <w:sz w:val="22"/>
                <w:rPrChange w:id="8148" w:author="Nate Bachmeier [AWS-SA]" w:date="2023-02-25T11:29:00Z">
                  <w:rPr>
                    <w:ins w:id="8149" w:author="Nate Bachmeier [AWS-SA]" w:date="2023-02-25T11:26:00Z"/>
                    <w:rFonts w:ascii="Calibri" w:eastAsia="Times New Roman" w:hAnsi="Calibri" w:cs="Calibri"/>
                    <w:color w:val="000000"/>
                    <w:sz w:val="22"/>
                  </w:rPr>
                </w:rPrChange>
              </w:rPr>
            </w:pPr>
            <w:ins w:id="8150" w:author="Nate Bachmeier [AWS-SA]" w:date="2023-02-25T11:26:00Z">
              <w:r w:rsidRPr="00E16572">
                <w:rPr>
                  <w:rFonts w:ascii="Calibri" w:eastAsia="Times New Roman" w:hAnsi="Calibri" w:cs="Calibri"/>
                  <w:color w:val="000000"/>
                  <w:sz w:val="22"/>
                </w:rPr>
                <w:t>tossing salad</w:t>
              </w:r>
            </w:ins>
          </w:p>
        </w:tc>
        <w:tc>
          <w:tcPr>
            <w:tcW w:w="5348" w:type="dxa"/>
            <w:noWrap/>
            <w:hideMark/>
            <w:tcPrChange w:id="8151" w:author="Nate Bachmeier [AWS-SA]" w:date="2023-02-26T11:07:00Z">
              <w:tcPr>
                <w:tcW w:w="960" w:type="dxa"/>
                <w:tcBorders>
                  <w:top w:val="nil"/>
                  <w:left w:val="nil"/>
                  <w:bottom w:val="nil"/>
                  <w:right w:val="nil"/>
                </w:tcBorders>
                <w:shd w:val="clear" w:color="auto" w:fill="auto"/>
                <w:noWrap/>
                <w:vAlign w:val="bottom"/>
                <w:hideMark/>
              </w:tcPr>
            </w:tcPrChange>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52" w:author="Nate Bachmeier [AWS-SA]" w:date="2023-02-25T11:26:00Z"/>
                <w:rFonts w:ascii="Calibri" w:eastAsia="Times New Roman" w:hAnsi="Calibri" w:cs="Calibri"/>
                <w:color w:val="000000"/>
                <w:sz w:val="22"/>
              </w:rPr>
            </w:pPr>
            <w:ins w:id="8153" w:author="Nate Bachmeier [AWS-SA]" w:date="2023-02-25T11:26:00Z">
              <w:r w:rsidRPr="00E16572">
                <w:rPr>
                  <w:rFonts w:ascii="Calibri" w:eastAsia="Times New Roman" w:hAnsi="Calibri" w:cs="Calibri"/>
                  <w:color w:val="000000"/>
                  <w:sz w:val="22"/>
                </w:rPr>
                <w:t>493</w:t>
              </w:r>
            </w:ins>
          </w:p>
        </w:tc>
      </w:tr>
      <w:tr w:rsidR="00E16572" w:rsidRPr="00E16572" w14:paraId="57569C8B" w14:textId="77777777" w:rsidTr="005D1D3E">
        <w:trPr>
          <w:trHeight w:val="300"/>
          <w:ins w:id="8154" w:author="Nate Bachmeier [AWS-SA]" w:date="2023-02-25T11:26:00Z"/>
          <w:trPrChange w:id="81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56" w:author="Nate Bachmeier [AWS-SA]" w:date="2023-02-26T11:07:00Z">
              <w:tcPr>
                <w:tcW w:w="4740" w:type="dxa"/>
                <w:tcBorders>
                  <w:top w:val="nil"/>
                  <w:left w:val="nil"/>
                  <w:bottom w:val="nil"/>
                  <w:right w:val="nil"/>
                </w:tcBorders>
                <w:shd w:val="clear" w:color="auto" w:fill="auto"/>
                <w:noWrap/>
                <w:vAlign w:val="bottom"/>
                <w:hideMark/>
              </w:tcPr>
            </w:tcPrChange>
          </w:tcPr>
          <w:p w14:paraId="11F29BA4" w14:textId="77777777" w:rsidR="00E16572" w:rsidRPr="00E16572" w:rsidRDefault="00E16572" w:rsidP="00E16572">
            <w:pPr>
              <w:spacing w:line="240" w:lineRule="auto"/>
              <w:ind w:firstLine="0"/>
              <w:rPr>
                <w:ins w:id="8157" w:author="Nate Bachmeier [AWS-SA]" w:date="2023-02-25T11:26:00Z"/>
                <w:rFonts w:ascii="Calibri" w:eastAsia="Times New Roman" w:hAnsi="Calibri" w:cs="Calibri"/>
                <w:b w:val="0"/>
                <w:bCs w:val="0"/>
                <w:color w:val="000000"/>
                <w:sz w:val="22"/>
                <w:rPrChange w:id="8158" w:author="Nate Bachmeier [AWS-SA]" w:date="2023-02-25T11:29:00Z">
                  <w:rPr>
                    <w:ins w:id="8159" w:author="Nate Bachmeier [AWS-SA]" w:date="2023-02-25T11:26:00Z"/>
                    <w:rFonts w:ascii="Calibri" w:eastAsia="Times New Roman" w:hAnsi="Calibri" w:cs="Calibri"/>
                    <w:color w:val="000000"/>
                    <w:sz w:val="22"/>
                  </w:rPr>
                </w:rPrChange>
              </w:rPr>
            </w:pPr>
            <w:ins w:id="8160" w:author="Nate Bachmeier [AWS-SA]" w:date="2023-02-25T11:26:00Z">
              <w:r w:rsidRPr="00E16572">
                <w:rPr>
                  <w:rFonts w:ascii="Calibri" w:eastAsia="Times New Roman" w:hAnsi="Calibri" w:cs="Calibri"/>
                  <w:color w:val="000000"/>
                  <w:sz w:val="22"/>
                </w:rPr>
                <w:t>training dog</w:t>
              </w:r>
            </w:ins>
          </w:p>
        </w:tc>
        <w:tc>
          <w:tcPr>
            <w:tcW w:w="5348" w:type="dxa"/>
            <w:noWrap/>
            <w:hideMark/>
            <w:tcPrChange w:id="8161" w:author="Nate Bachmeier [AWS-SA]" w:date="2023-02-26T11:07:00Z">
              <w:tcPr>
                <w:tcW w:w="960" w:type="dxa"/>
                <w:tcBorders>
                  <w:top w:val="nil"/>
                  <w:left w:val="nil"/>
                  <w:bottom w:val="nil"/>
                  <w:right w:val="nil"/>
                </w:tcBorders>
                <w:shd w:val="clear" w:color="auto" w:fill="auto"/>
                <w:noWrap/>
                <w:vAlign w:val="bottom"/>
                <w:hideMark/>
              </w:tcPr>
            </w:tcPrChange>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62" w:author="Nate Bachmeier [AWS-SA]" w:date="2023-02-25T11:26:00Z"/>
                <w:rFonts w:ascii="Calibri" w:eastAsia="Times New Roman" w:hAnsi="Calibri" w:cs="Calibri"/>
                <w:color w:val="000000"/>
                <w:sz w:val="22"/>
              </w:rPr>
            </w:pPr>
            <w:ins w:id="8163" w:author="Nate Bachmeier [AWS-SA]" w:date="2023-02-25T11:26:00Z">
              <w:r w:rsidRPr="00E16572">
                <w:rPr>
                  <w:rFonts w:ascii="Calibri" w:eastAsia="Times New Roman" w:hAnsi="Calibri" w:cs="Calibri"/>
                  <w:color w:val="000000"/>
                  <w:sz w:val="22"/>
                </w:rPr>
                <w:t>644</w:t>
              </w:r>
            </w:ins>
          </w:p>
        </w:tc>
      </w:tr>
      <w:tr w:rsidR="00E16572" w:rsidRPr="00E16572" w14:paraId="2D66BAAC" w14:textId="77777777" w:rsidTr="005D1D3E">
        <w:trPr>
          <w:cnfStyle w:val="000000100000" w:firstRow="0" w:lastRow="0" w:firstColumn="0" w:lastColumn="0" w:oddVBand="0" w:evenVBand="0" w:oddHBand="1" w:evenHBand="0" w:firstRowFirstColumn="0" w:firstRowLastColumn="0" w:lastRowFirstColumn="0" w:lastRowLastColumn="0"/>
          <w:trHeight w:val="300"/>
          <w:ins w:id="8164" w:author="Nate Bachmeier [AWS-SA]" w:date="2023-02-25T11:26:00Z"/>
          <w:trPrChange w:id="81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66" w:author="Nate Bachmeier [AWS-SA]" w:date="2023-02-26T11:07:00Z">
              <w:tcPr>
                <w:tcW w:w="4740" w:type="dxa"/>
                <w:tcBorders>
                  <w:top w:val="nil"/>
                  <w:left w:val="nil"/>
                  <w:bottom w:val="nil"/>
                  <w:right w:val="nil"/>
                </w:tcBorders>
                <w:shd w:val="clear" w:color="auto" w:fill="auto"/>
                <w:noWrap/>
                <w:vAlign w:val="bottom"/>
                <w:hideMark/>
              </w:tcPr>
            </w:tcPrChange>
          </w:tcPr>
          <w:p w14:paraId="30C06A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67" w:author="Nate Bachmeier [AWS-SA]" w:date="2023-02-25T11:26:00Z"/>
                <w:rFonts w:ascii="Calibri" w:eastAsia="Times New Roman" w:hAnsi="Calibri" w:cs="Calibri"/>
                <w:b w:val="0"/>
                <w:bCs w:val="0"/>
                <w:color w:val="000000"/>
                <w:sz w:val="22"/>
                <w:rPrChange w:id="8168" w:author="Nate Bachmeier [AWS-SA]" w:date="2023-02-25T11:29:00Z">
                  <w:rPr>
                    <w:ins w:id="8169" w:author="Nate Bachmeier [AWS-SA]" w:date="2023-02-25T11:26:00Z"/>
                    <w:rFonts w:ascii="Calibri" w:eastAsia="Times New Roman" w:hAnsi="Calibri" w:cs="Calibri"/>
                    <w:color w:val="000000"/>
                    <w:sz w:val="22"/>
                  </w:rPr>
                </w:rPrChange>
              </w:rPr>
            </w:pPr>
            <w:ins w:id="8170" w:author="Nate Bachmeier [AWS-SA]" w:date="2023-02-25T11:26:00Z">
              <w:r w:rsidRPr="00E16572">
                <w:rPr>
                  <w:rFonts w:ascii="Calibri" w:eastAsia="Times New Roman" w:hAnsi="Calibri" w:cs="Calibri"/>
                  <w:color w:val="000000"/>
                  <w:sz w:val="22"/>
                </w:rPr>
                <w:t>trapezing</w:t>
              </w:r>
            </w:ins>
          </w:p>
        </w:tc>
        <w:tc>
          <w:tcPr>
            <w:tcW w:w="5348" w:type="dxa"/>
            <w:noWrap/>
            <w:hideMark/>
            <w:tcPrChange w:id="8171" w:author="Nate Bachmeier [AWS-SA]" w:date="2023-02-26T11:07:00Z">
              <w:tcPr>
                <w:tcW w:w="960" w:type="dxa"/>
                <w:tcBorders>
                  <w:top w:val="nil"/>
                  <w:left w:val="nil"/>
                  <w:bottom w:val="nil"/>
                  <w:right w:val="nil"/>
                </w:tcBorders>
                <w:shd w:val="clear" w:color="auto" w:fill="auto"/>
                <w:noWrap/>
                <w:vAlign w:val="bottom"/>
                <w:hideMark/>
              </w:tcPr>
            </w:tcPrChange>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72" w:author="Nate Bachmeier [AWS-SA]" w:date="2023-02-25T11:26:00Z"/>
                <w:rFonts w:ascii="Calibri" w:eastAsia="Times New Roman" w:hAnsi="Calibri" w:cs="Calibri"/>
                <w:color w:val="000000"/>
                <w:sz w:val="22"/>
              </w:rPr>
            </w:pPr>
            <w:ins w:id="8173" w:author="Nate Bachmeier [AWS-SA]" w:date="2023-02-25T11:26:00Z">
              <w:r w:rsidRPr="00E16572">
                <w:rPr>
                  <w:rFonts w:ascii="Calibri" w:eastAsia="Times New Roman" w:hAnsi="Calibri" w:cs="Calibri"/>
                  <w:color w:val="000000"/>
                  <w:sz w:val="22"/>
                </w:rPr>
                <w:t>561</w:t>
              </w:r>
            </w:ins>
          </w:p>
        </w:tc>
      </w:tr>
      <w:tr w:rsidR="00E16572" w:rsidRPr="00E16572" w14:paraId="5CE97551" w14:textId="77777777" w:rsidTr="005D1D3E">
        <w:trPr>
          <w:trHeight w:val="300"/>
          <w:ins w:id="8174" w:author="Nate Bachmeier [AWS-SA]" w:date="2023-02-25T11:26:00Z"/>
          <w:trPrChange w:id="81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76" w:author="Nate Bachmeier [AWS-SA]" w:date="2023-02-26T11:07:00Z">
              <w:tcPr>
                <w:tcW w:w="4740" w:type="dxa"/>
                <w:tcBorders>
                  <w:top w:val="nil"/>
                  <w:left w:val="nil"/>
                  <w:bottom w:val="nil"/>
                  <w:right w:val="nil"/>
                </w:tcBorders>
                <w:shd w:val="clear" w:color="auto" w:fill="auto"/>
                <w:noWrap/>
                <w:vAlign w:val="bottom"/>
                <w:hideMark/>
              </w:tcPr>
            </w:tcPrChange>
          </w:tcPr>
          <w:p w14:paraId="59142B47" w14:textId="77777777" w:rsidR="00E16572" w:rsidRPr="00E16572" w:rsidRDefault="00E16572" w:rsidP="00E16572">
            <w:pPr>
              <w:spacing w:line="240" w:lineRule="auto"/>
              <w:ind w:firstLine="0"/>
              <w:rPr>
                <w:ins w:id="8177" w:author="Nate Bachmeier [AWS-SA]" w:date="2023-02-25T11:26:00Z"/>
                <w:rFonts w:ascii="Calibri" w:eastAsia="Times New Roman" w:hAnsi="Calibri" w:cs="Calibri"/>
                <w:b w:val="0"/>
                <w:bCs w:val="0"/>
                <w:color w:val="000000"/>
                <w:sz w:val="22"/>
                <w:rPrChange w:id="8178" w:author="Nate Bachmeier [AWS-SA]" w:date="2023-02-25T11:29:00Z">
                  <w:rPr>
                    <w:ins w:id="8179" w:author="Nate Bachmeier [AWS-SA]" w:date="2023-02-25T11:26:00Z"/>
                    <w:rFonts w:ascii="Calibri" w:eastAsia="Times New Roman" w:hAnsi="Calibri" w:cs="Calibri"/>
                    <w:color w:val="000000"/>
                    <w:sz w:val="22"/>
                  </w:rPr>
                </w:rPrChange>
              </w:rPr>
            </w:pPr>
            <w:ins w:id="8180" w:author="Nate Bachmeier [AWS-SA]" w:date="2023-02-25T11:26:00Z">
              <w:r w:rsidRPr="00E16572">
                <w:rPr>
                  <w:rFonts w:ascii="Calibri" w:eastAsia="Times New Roman" w:hAnsi="Calibri" w:cs="Calibri"/>
                  <w:color w:val="000000"/>
                  <w:sz w:val="22"/>
                </w:rPr>
                <w:t>treating wood</w:t>
              </w:r>
            </w:ins>
          </w:p>
        </w:tc>
        <w:tc>
          <w:tcPr>
            <w:tcW w:w="5348" w:type="dxa"/>
            <w:noWrap/>
            <w:hideMark/>
            <w:tcPrChange w:id="8181" w:author="Nate Bachmeier [AWS-SA]" w:date="2023-02-26T11:07:00Z">
              <w:tcPr>
                <w:tcW w:w="960" w:type="dxa"/>
                <w:tcBorders>
                  <w:top w:val="nil"/>
                  <w:left w:val="nil"/>
                  <w:bottom w:val="nil"/>
                  <w:right w:val="nil"/>
                </w:tcBorders>
                <w:shd w:val="clear" w:color="auto" w:fill="auto"/>
                <w:noWrap/>
                <w:vAlign w:val="bottom"/>
                <w:hideMark/>
              </w:tcPr>
            </w:tcPrChange>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82" w:author="Nate Bachmeier [AWS-SA]" w:date="2023-02-25T11:26:00Z"/>
                <w:rFonts w:ascii="Calibri" w:eastAsia="Times New Roman" w:hAnsi="Calibri" w:cs="Calibri"/>
                <w:color w:val="000000"/>
                <w:sz w:val="22"/>
              </w:rPr>
            </w:pPr>
            <w:ins w:id="8183" w:author="Nate Bachmeier [AWS-SA]" w:date="2023-02-25T11:26:00Z">
              <w:r w:rsidRPr="00E16572">
                <w:rPr>
                  <w:rFonts w:ascii="Calibri" w:eastAsia="Times New Roman" w:hAnsi="Calibri" w:cs="Calibri"/>
                  <w:color w:val="000000"/>
                  <w:sz w:val="22"/>
                </w:rPr>
                <w:t>507</w:t>
              </w:r>
            </w:ins>
          </w:p>
        </w:tc>
      </w:tr>
      <w:tr w:rsidR="00E16572" w:rsidRPr="00E16572" w14:paraId="4A275888" w14:textId="77777777" w:rsidTr="005D1D3E">
        <w:trPr>
          <w:cnfStyle w:val="000000100000" w:firstRow="0" w:lastRow="0" w:firstColumn="0" w:lastColumn="0" w:oddVBand="0" w:evenVBand="0" w:oddHBand="1" w:evenHBand="0" w:firstRowFirstColumn="0" w:firstRowLastColumn="0" w:lastRowFirstColumn="0" w:lastRowLastColumn="0"/>
          <w:trHeight w:val="300"/>
          <w:ins w:id="8184" w:author="Nate Bachmeier [AWS-SA]" w:date="2023-02-25T11:26:00Z"/>
          <w:trPrChange w:id="81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86" w:author="Nate Bachmeier [AWS-SA]" w:date="2023-02-26T11:07:00Z">
              <w:tcPr>
                <w:tcW w:w="4740" w:type="dxa"/>
                <w:tcBorders>
                  <w:top w:val="nil"/>
                  <w:left w:val="nil"/>
                  <w:bottom w:val="nil"/>
                  <w:right w:val="nil"/>
                </w:tcBorders>
                <w:shd w:val="clear" w:color="auto" w:fill="auto"/>
                <w:noWrap/>
                <w:vAlign w:val="bottom"/>
                <w:hideMark/>
              </w:tcPr>
            </w:tcPrChange>
          </w:tcPr>
          <w:p w14:paraId="03469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87" w:author="Nate Bachmeier [AWS-SA]" w:date="2023-02-25T11:26:00Z"/>
                <w:rFonts w:ascii="Calibri" w:eastAsia="Times New Roman" w:hAnsi="Calibri" w:cs="Calibri"/>
                <w:b w:val="0"/>
                <w:bCs w:val="0"/>
                <w:color w:val="000000"/>
                <w:sz w:val="22"/>
                <w:rPrChange w:id="8188" w:author="Nate Bachmeier [AWS-SA]" w:date="2023-02-25T11:29:00Z">
                  <w:rPr>
                    <w:ins w:id="8189" w:author="Nate Bachmeier [AWS-SA]" w:date="2023-02-25T11:26:00Z"/>
                    <w:rFonts w:ascii="Calibri" w:eastAsia="Times New Roman" w:hAnsi="Calibri" w:cs="Calibri"/>
                    <w:color w:val="000000"/>
                    <w:sz w:val="22"/>
                  </w:rPr>
                </w:rPrChange>
              </w:rPr>
            </w:pPr>
            <w:ins w:id="8190" w:author="Nate Bachmeier [AWS-SA]" w:date="2023-02-25T11:26:00Z">
              <w:r w:rsidRPr="00E16572">
                <w:rPr>
                  <w:rFonts w:ascii="Calibri" w:eastAsia="Times New Roman" w:hAnsi="Calibri" w:cs="Calibri"/>
                  <w:color w:val="000000"/>
                  <w:sz w:val="22"/>
                </w:rPr>
                <w:t>trimming or shaving beard</w:t>
              </w:r>
            </w:ins>
          </w:p>
        </w:tc>
        <w:tc>
          <w:tcPr>
            <w:tcW w:w="5348" w:type="dxa"/>
            <w:noWrap/>
            <w:hideMark/>
            <w:tcPrChange w:id="8191" w:author="Nate Bachmeier [AWS-SA]" w:date="2023-02-26T11:07:00Z">
              <w:tcPr>
                <w:tcW w:w="960" w:type="dxa"/>
                <w:tcBorders>
                  <w:top w:val="nil"/>
                  <w:left w:val="nil"/>
                  <w:bottom w:val="nil"/>
                  <w:right w:val="nil"/>
                </w:tcBorders>
                <w:shd w:val="clear" w:color="auto" w:fill="auto"/>
                <w:noWrap/>
                <w:vAlign w:val="bottom"/>
                <w:hideMark/>
              </w:tcPr>
            </w:tcPrChange>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92" w:author="Nate Bachmeier [AWS-SA]" w:date="2023-02-25T11:26:00Z"/>
                <w:rFonts w:ascii="Calibri" w:eastAsia="Times New Roman" w:hAnsi="Calibri" w:cs="Calibri"/>
                <w:color w:val="000000"/>
                <w:sz w:val="22"/>
              </w:rPr>
            </w:pPr>
            <w:ins w:id="8193" w:author="Nate Bachmeier [AWS-SA]" w:date="2023-02-25T11:26:00Z">
              <w:r w:rsidRPr="00E16572">
                <w:rPr>
                  <w:rFonts w:ascii="Calibri" w:eastAsia="Times New Roman" w:hAnsi="Calibri" w:cs="Calibri"/>
                  <w:color w:val="000000"/>
                  <w:sz w:val="22"/>
                </w:rPr>
                <w:t>723</w:t>
              </w:r>
            </w:ins>
          </w:p>
        </w:tc>
      </w:tr>
      <w:tr w:rsidR="00E16572" w:rsidRPr="00E16572" w14:paraId="1ECA50F8" w14:textId="77777777" w:rsidTr="005D1D3E">
        <w:trPr>
          <w:trHeight w:val="300"/>
          <w:ins w:id="8194" w:author="Nate Bachmeier [AWS-SA]" w:date="2023-02-25T11:26:00Z"/>
          <w:trPrChange w:id="81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96" w:author="Nate Bachmeier [AWS-SA]" w:date="2023-02-26T11:07:00Z">
              <w:tcPr>
                <w:tcW w:w="4740" w:type="dxa"/>
                <w:tcBorders>
                  <w:top w:val="nil"/>
                  <w:left w:val="nil"/>
                  <w:bottom w:val="nil"/>
                  <w:right w:val="nil"/>
                </w:tcBorders>
                <w:shd w:val="clear" w:color="auto" w:fill="auto"/>
                <w:noWrap/>
                <w:vAlign w:val="bottom"/>
                <w:hideMark/>
              </w:tcPr>
            </w:tcPrChange>
          </w:tcPr>
          <w:p w14:paraId="627C3B09" w14:textId="77777777" w:rsidR="00E16572" w:rsidRPr="00E16572" w:rsidRDefault="00E16572" w:rsidP="00E16572">
            <w:pPr>
              <w:spacing w:line="240" w:lineRule="auto"/>
              <w:ind w:firstLine="0"/>
              <w:rPr>
                <w:ins w:id="8197" w:author="Nate Bachmeier [AWS-SA]" w:date="2023-02-25T11:26:00Z"/>
                <w:rFonts w:ascii="Calibri" w:eastAsia="Times New Roman" w:hAnsi="Calibri" w:cs="Calibri"/>
                <w:b w:val="0"/>
                <w:bCs w:val="0"/>
                <w:color w:val="000000"/>
                <w:sz w:val="22"/>
                <w:rPrChange w:id="8198" w:author="Nate Bachmeier [AWS-SA]" w:date="2023-02-25T11:29:00Z">
                  <w:rPr>
                    <w:ins w:id="8199" w:author="Nate Bachmeier [AWS-SA]" w:date="2023-02-25T11:26:00Z"/>
                    <w:rFonts w:ascii="Calibri" w:eastAsia="Times New Roman" w:hAnsi="Calibri" w:cs="Calibri"/>
                    <w:color w:val="000000"/>
                    <w:sz w:val="22"/>
                  </w:rPr>
                </w:rPrChange>
              </w:rPr>
            </w:pPr>
            <w:ins w:id="8200" w:author="Nate Bachmeier [AWS-SA]" w:date="2023-02-25T11:26:00Z">
              <w:r w:rsidRPr="00E16572">
                <w:rPr>
                  <w:rFonts w:ascii="Calibri" w:eastAsia="Times New Roman" w:hAnsi="Calibri" w:cs="Calibri"/>
                  <w:color w:val="000000"/>
                  <w:sz w:val="22"/>
                </w:rPr>
                <w:t>trimming shrubs</w:t>
              </w:r>
            </w:ins>
          </w:p>
        </w:tc>
        <w:tc>
          <w:tcPr>
            <w:tcW w:w="5348" w:type="dxa"/>
            <w:noWrap/>
            <w:hideMark/>
            <w:tcPrChange w:id="8201" w:author="Nate Bachmeier [AWS-SA]" w:date="2023-02-26T11:07:00Z">
              <w:tcPr>
                <w:tcW w:w="960" w:type="dxa"/>
                <w:tcBorders>
                  <w:top w:val="nil"/>
                  <w:left w:val="nil"/>
                  <w:bottom w:val="nil"/>
                  <w:right w:val="nil"/>
                </w:tcBorders>
                <w:shd w:val="clear" w:color="auto" w:fill="auto"/>
                <w:noWrap/>
                <w:vAlign w:val="bottom"/>
                <w:hideMark/>
              </w:tcPr>
            </w:tcPrChange>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02" w:author="Nate Bachmeier [AWS-SA]" w:date="2023-02-25T11:26:00Z"/>
                <w:rFonts w:ascii="Calibri" w:eastAsia="Times New Roman" w:hAnsi="Calibri" w:cs="Calibri"/>
                <w:color w:val="000000"/>
                <w:sz w:val="22"/>
              </w:rPr>
            </w:pPr>
            <w:ins w:id="8203" w:author="Nate Bachmeier [AWS-SA]" w:date="2023-02-25T11:26:00Z">
              <w:r w:rsidRPr="00E16572">
                <w:rPr>
                  <w:rFonts w:ascii="Calibri" w:eastAsia="Times New Roman" w:hAnsi="Calibri" w:cs="Calibri"/>
                  <w:color w:val="000000"/>
                  <w:sz w:val="22"/>
                </w:rPr>
                <w:t>508</w:t>
              </w:r>
            </w:ins>
          </w:p>
        </w:tc>
      </w:tr>
      <w:tr w:rsidR="00E16572" w:rsidRPr="00E16572" w14:paraId="7D56D898" w14:textId="77777777" w:rsidTr="005D1D3E">
        <w:trPr>
          <w:cnfStyle w:val="000000100000" w:firstRow="0" w:lastRow="0" w:firstColumn="0" w:lastColumn="0" w:oddVBand="0" w:evenVBand="0" w:oddHBand="1" w:evenHBand="0" w:firstRowFirstColumn="0" w:firstRowLastColumn="0" w:lastRowFirstColumn="0" w:lastRowLastColumn="0"/>
          <w:trHeight w:val="300"/>
          <w:ins w:id="8204" w:author="Nate Bachmeier [AWS-SA]" w:date="2023-02-25T11:26:00Z"/>
          <w:trPrChange w:id="82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06" w:author="Nate Bachmeier [AWS-SA]" w:date="2023-02-26T11:07:00Z">
              <w:tcPr>
                <w:tcW w:w="4740" w:type="dxa"/>
                <w:tcBorders>
                  <w:top w:val="nil"/>
                  <w:left w:val="nil"/>
                  <w:bottom w:val="nil"/>
                  <w:right w:val="nil"/>
                </w:tcBorders>
                <w:shd w:val="clear" w:color="auto" w:fill="auto"/>
                <w:noWrap/>
                <w:vAlign w:val="bottom"/>
                <w:hideMark/>
              </w:tcPr>
            </w:tcPrChange>
          </w:tcPr>
          <w:p w14:paraId="529108E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07" w:author="Nate Bachmeier [AWS-SA]" w:date="2023-02-25T11:26:00Z"/>
                <w:rFonts w:ascii="Calibri" w:eastAsia="Times New Roman" w:hAnsi="Calibri" w:cs="Calibri"/>
                <w:b w:val="0"/>
                <w:bCs w:val="0"/>
                <w:color w:val="000000"/>
                <w:sz w:val="22"/>
                <w:rPrChange w:id="8208" w:author="Nate Bachmeier [AWS-SA]" w:date="2023-02-25T11:29:00Z">
                  <w:rPr>
                    <w:ins w:id="8209" w:author="Nate Bachmeier [AWS-SA]" w:date="2023-02-25T11:26:00Z"/>
                    <w:rFonts w:ascii="Calibri" w:eastAsia="Times New Roman" w:hAnsi="Calibri" w:cs="Calibri"/>
                    <w:color w:val="000000"/>
                    <w:sz w:val="22"/>
                  </w:rPr>
                </w:rPrChange>
              </w:rPr>
            </w:pPr>
            <w:ins w:id="8210" w:author="Nate Bachmeier [AWS-SA]" w:date="2023-02-25T11:26:00Z">
              <w:r w:rsidRPr="00E16572">
                <w:rPr>
                  <w:rFonts w:ascii="Calibri" w:eastAsia="Times New Roman" w:hAnsi="Calibri" w:cs="Calibri"/>
                  <w:color w:val="000000"/>
                  <w:sz w:val="22"/>
                </w:rPr>
                <w:t>trimming trees</w:t>
              </w:r>
            </w:ins>
          </w:p>
        </w:tc>
        <w:tc>
          <w:tcPr>
            <w:tcW w:w="5348" w:type="dxa"/>
            <w:noWrap/>
            <w:hideMark/>
            <w:tcPrChange w:id="8211" w:author="Nate Bachmeier [AWS-SA]" w:date="2023-02-26T11:07:00Z">
              <w:tcPr>
                <w:tcW w:w="960" w:type="dxa"/>
                <w:tcBorders>
                  <w:top w:val="nil"/>
                  <w:left w:val="nil"/>
                  <w:bottom w:val="nil"/>
                  <w:right w:val="nil"/>
                </w:tcBorders>
                <w:shd w:val="clear" w:color="auto" w:fill="auto"/>
                <w:noWrap/>
                <w:vAlign w:val="bottom"/>
                <w:hideMark/>
              </w:tcPr>
            </w:tcPrChange>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12" w:author="Nate Bachmeier [AWS-SA]" w:date="2023-02-25T11:26:00Z"/>
                <w:rFonts w:ascii="Calibri" w:eastAsia="Times New Roman" w:hAnsi="Calibri" w:cs="Calibri"/>
                <w:color w:val="000000"/>
                <w:sz w:val="22"/>
              </w:rPr>
            </w:pPr>
            <w:ins w:id="8213" w:author="Nate Bachmeier [AWS-SA]" w:date="2023-02-25T11:26:00Z">
              <w:r w:rsidRPr="00E16572">
                <w:rPr>
                  <w:rFonts w:ascii="Calibri" w:eastAsia="Times New Roman" w:hAnsi="Calibri" w:cs="Calibri"/>
                  <w:color w:val="000000"/>
                  <w:sz w:val="22"/>
                </w:rPr>
                <w:t>688</w:t>
              </w:r>
            </w:ins>
          </w:p>
        </w:tc>
      </w:tr>
      <w:tr w:rsidR="00E16572" w:rsidRPr="00E16572" w14:paraId="010B61E5" w14:textId="77777777" w:rsidTr="005D1D3E">
        <w:trPr>
          <w:trHeight w:val="300"/>
          <w:ins w:id="8214" w:author="Nate Bachmeier [AWS-SA]" w:date="2023-02-25T11:26:00Z"/>
          <w:trPrChange w:id="82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16" w:author="Nate Bachmeier [AWS-SA]" w:date="2023-02-26T11:07:00Z">
              <w:tcPr>
                <w:tcW w:w="4740" w:type="dxa"/>
                <w:tcBorders>
                  <w:top w:val="nil"/>
                  <w:left w:val="nil"/>
                  <w:bottom w:val="nil"/>
                  <w:right w:val="nil"/>
                </w:tcBorders>
                <w:shd w:val="clear" w:color="auto" w:fill="auto"/>
                <w:noWrap/>
                <w:vAlign w:val="bottom"/>
                <w:hideMark/>
              </w:tcPr>
            </w:tcPrChange>
          </w:tcPr>
          <w:p w14:paraId="07C04977" w14:textId="77777777" w:rsidR="00E16572" w:rsidRPr="00E16572" w:rsidRDefault="00E16572" w:rsidP="00E16572">
            <w:pPr>
              <w:spacing w:line="240" w:lineRule="auto"/>
              <w:ind w:firstLine="0"/>
              <w:rPr>
                <w:ins w:id="8217" w:author="Nate Bachmeier [AWS-SA]" w:date="2023-02-25T11:26:00Z"/>
                <w:rFonts w:ascii="Calibri" w:eastAsia="Times New Roman" w:hAnsi="Calibri" w:cs="Calibri"/>
                <w:b w:val="0"/>
                <w:bCs w:val="0"/>
                <w:color w:val="000000"/>
                <w:sz w:val="22"/>
                <w:rPrChange w:id="8218" w:author="Nate Bachmeier [AWS-SA]" w:date="2023-02-25T11:29:00Z">
                  <w:rPr>
                    <w:ins w:id="8219" w:author="Nate Bachmeier [AWS-SA]" w:date="2023-02-25T11:26:00Z"/>
                    <w:rFonts w:ascii="Calibri" w:eastAsia="Times New Roman" w:hAnsi="Calibri" w:cs="Calibri"/>
                    <w:color w:val="000000"/>
                    <w:sz w:val="22"/>
                  </w:rPr>
                </w:rPrChange>
              </w:rPr>
            </w:pPr>
            <w:ins w:id="8220" w:author="Nate Bachmeier [AWS-SA]" w:date="2023-02-25T11:26:00Z">
              <w:r w:rsidRPr="00E16572">
                <w:rPr>
                  <w:rFonts w:ascii="Calibri" w:eastAsia="Times New Roman" w:hAnsi="Calibri" w:cs="Calibri"/>
                  <w:color w:val="000000"/>
                  <w:sz w:val="22"/>
                </w:rPr>
                <w:t>triple jump</w:t>
              </w:r>
            </w:ins>
          </w:p>
        </w:tc>
        <w:tc>
          <w:tcPr>
            <w:tcW w:w="5348" w:type="dxa"/>
            <w:noWrap/>
            <w:hideMark/>
            <w:tcPrChange w:id="8221" w:author="Nate Bachmeier [AWS-SA]" w:date="2023-02-26T11:07:00Z">
              <w:tcPr>
                <w:tcW w:w="960" w:type="dxa"/>
                <w:tcBorders>
                  <w:top w:val="nil"/>
                  <w:left w:val="nil"/>
                  <w:bottom w:val="nil"/>
                  <w:right w:val="nil"/>
                </w:tcBorders>
                <w:shd w:val="clear" w:color="auto" w:fill="auto"/>
                <w:noWrap/>
                <w:vAlign w:val="bottom"/>
                <w:hideMark/>
              </w:tcPr>
            </w:tcPrChange>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22" w:author="Nate Bachmeier [AWS-SA]" w:date="2023-02-25T11:26:00Z"/>
                <w:rFonts w:ascii="Calibri" w:eastAsia="Times New Roman" w:hAnsi="Calibri" w:cs="Calibri"/>
                <w:color w:val="000000"/>
                <w:sz w:val="22"/>
              </w:rPr>
            </w:pPr>
            <w:ins w:id="8223" w:author="Nate Bachmeier [AWS-SA]" w:date="2023-02-25T11:26:00Z">
              <w:r w:rsidRPr="00E16572">
                <w:rPr>
                  <w:rFonts w:ascii="Calibri" w:eastAsia="Times New Roman" w:hAnsi="Calibri" w:cs="Calibri"/>
                  <w:color w:val="000000"/>
                  <w:sz w:val="22"/>
                </w:rPr>
                <w:t>818</w:t>
              </w:r>
            </w:ins>
          </w:p>
        </w:tc>
      </w:tr>
      <w:tr w:rsidR="00E16572" w:rsidRPr="00E16572" w14:paraId="2C79E453" w14:textId="77777777" w:rsidTr="005D1D3E">
        <w:trPr>
          <w:cnfStyle w:val="000000100000" w:firstRow="0" w:lastRow="0" w:firstColumn="0" w:lastColumn="0" w:oddVBand="0" w:evenVBand="0" w:oddHBand="1" w:evenHBand="0" w:firstRowFirstColumn="0" w:firstRowLastColumn="0" w:lastRowFirstColumn="0" w:lastRowLastColumn="0"/>
          <w:trHeight w:val="300"/>
          <w:ins w:id="8224" w:author="Nate Bachmeier [AWS-SA]" w:date="2023-02-25T11:26:00Z"/>
          <w:trPrChange w:id="82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26" w:author="Nate Bachmeier [AWS-SA]" w:date="2023-02-26T11:07:00Z">
              <w:tcPr>
                <w:tcW w:w="4740" w:type="dxa"/>
                <w:tcBorders>
                  <w:top w:val="nil"/>
                  <w:left w:val="nil"/>
                  <w:bottom w:val="nil"/>
                  <w:right w:val="nil"/>
                </w:tcBorders>
                <w:shd w:val="clear" w:color="auto" w:fill="auto"/>
                <w:noWrap/>
                <w:vAlign w:val="bottom"/>
                <w:hideMark/>
              </w:tcPr>
            </w:tcPrChange>
          </w:tcPr>
          <w:p w14:paraId="2CB73D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27" w:author="Nate Bachmeier [AWS-SA]" w:date="2023-02-25T11:26:00Z"/>
                <w:rFonts w:ascii="Calibri" w:eastAsia="Times New Roman" w:hAnsi="Calibri" w:cs="Calibri"/>
                <w:b w:val="0"/>
                <w:bCs w:val="0"/>
                <w:color w:val="000000"/>
                <w:sz w:val="22"/>
                <w:rPrChange w:id="8228" w:author="Nate Bachmeier [AWS-SA]" w:date="2023-02-25T11:29:00Z">
                  <w:rPr>
                    <w:ins w:id="8229" w:author="Nate Bachmeier [AWS-SA]" w:date="2023-02-25T11:26:00Z"/>
                    <w:rFonts w:ascii="Calibri" w:eastAsia="Times New Roman" w:hAnsi="Calibri" w:cs="Calibri"/>
                    <w:color w:val="000000"/>
                    <w:sz w:val="22"/>
                  </w:rPr>
                </w:rPrChange>
              </w:rPr>
            </w:pPr>
            <w:ins w:id="8230" w:author="Nate Bachmeier [AWS-SA]" w:date="2023-02-25T11:26:00Z">
              <w:r w:rsidRPr="00E16572">
                <w:rPr>
                  <w:rFonts w:ascii="Calibri" w:eastAsia="Times New Roman" w:hAnsi="Calibri" w:cs="Calibri"/>
                  <w:color w:val="000000"/>
                  <w:sz w:val="22"/>
                </w:rPr>
                <w:t>twiddling fingers</w:t>
              </w:r>
            </w:ins>
          </w:p>
        </w:tc>
        <w:tc>
          <w:tcPr>
            <w:tcW w:w="5348" w:type="dxa"/>
            <w:noWrap/>
            <w:hideMark/>
            <w:tcPrChange w:id="8231" w:author="Nate Bachmeier [AWS-SA]" w:date="2023-02-26T11:07:00Z">
              <w:tcPr>
                <w:tcW w:w="960" w:type="dxa"/>
                <w:tcBorders>
                  <w:top w:val="nil"/>
                  <w:left w:val="nil"/>
                  <w:bottom w:val="nil"/>
                  <w:right w:val="nil"/>
                </w:tcBorders>
                <w:shd w:val="clear" w:color="auto" w:fill="auto"/>
                <w:noWrap/>
                <w:vAlign w:val="bottom"/>
                <w:hideMark/>
              </w:tcPr>
            </w:tcPrChange>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32" w:author="Nate Bachmeier [AWS-SA]" w:date="2023-02-25T11:26:00Z"/>
                <w:rFonts w:ascii="Calibri" w:eastAsia="Times New Roman" w:hAnsi="Calibri" w:cs="Calibri"/>
                <w:color w:val="000000"/>
                <w:sz w:val="22"/>
              </w:rPr>
            </w:pPr>
            <w:ins w:id="8233" w:author="Nate Bachmeier [AWS-SA]" w:date="2023-02-25T11:26:00Z">
              <w:r w:rsidRPr="00E16572">
                <w:rPr>
                  <w:rFonts w:ascii="Calibri" w:eastAsia="Times New Roman" w:hAnsi="Calibri" w:cs="Calibri"/>
                  <w:color w:val="000000"/>
                  <w:sz w:val="22"/>
                </w:rPr>
                <w:t>489</w:t>
              </w:r>
            </w:ins>
          </w:p>
        </w:tc>
      </w:tr>
      <w:tr w:rsidR="00E16572" w:rsidRPr="00E16572" w14:paraId="69F3D457" w14:textId="77777777" w:rsidTr="005D1D3E">
        <w:trPr>
          <w:trHeight w:val="300"/>
          <w:ins w:id="8234" w:author="Nate Bachmeier [AWS-SA]" w:date="2023-02-25T11:26:00Z"/>
          <w:trPrChange w:id="82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36" w:author="Nate Bachmeier [AWS-SA]" w:date="2023-02-26T11:07:00Z">
              <w:tcPr>
                <w:tcW w:w="4740" w:type="dxa"/>
                <w:tcBorders>
                  <w:top w:val="nil"/>
                  <w:left w:val="nil"/>
                  <w:bottom w:val="nil"/>
                  <w:right w:val="nil"/>
                </w:tcBorders>
                <w:shd w:val="clear" w:color="auto" w:fill="auto"/>
                <w:noWrap/>
                <w:vAlign w:val="bottom"/>
                <w:hideMark/>
              </w:tcPr>
            </w:tcPrChange>
          </w:tcPr>
          <w:p w14:paraId="5B390D8B" w14:textId="77777777" w:rsidR="00E16572" w:rsidRPr="00E16572" w:rsidRDefault="00E16572" w:rsidP="00E16572">
            <w:pPr>
              <w:spacing w:line="240" w:lineRule="auto"/>
              <w:ind w:firstLine="0"/>
              <w:rPr>
                <w:ins w:id="8237" w:author="Nate Bachmeier [AWS-SA]" w:date="2023-02-25T11:26:00Z"/>
                <w:rFonts w:ascii="Calibri" w:eastAsia="Times New Roman" w:hAnsi="Calibri" w:cs="Calibri"/>
                <w:b w:val="0"/>
                <w:bCs w:val="0"/>
                <w:color w:val="000000"/>
                <w:sz w:val="22"/>
                <w:rPrChange w:id="8238" w:author="Nate Bachmeier [AWS-SA]" w:date="2023-02-25T11:29:00Z">
                  <w:rPr>
                    <w:ins w:id="8239" w:author="Nate Bachmeier [AWS-SA]" w:date="2023-02-25T11:26:00Z"/>
                    <w:rFonts w:ascii="Calibri" w:eastAsia="Times New Roman" w:hAnsi="Calibri" w:cs="Calibri"/>
                    <w:color w:val="000000"/>
                    <w:sz w:val="22"/>
                  </w:rPr>
                </w:rPrChange>
              </w:rPr>
            </w:pPr>
            <w:ins w:id="8240" w:author="Nate Bachmeier [AWS-SA]" w:date="2023-02-25T11:26:00Z">
              <w:r w:rsidRPr="00E16572">
                <w:rPr>
                  <w:rFonts w:ascii="Calibri" w:eastAsia="Times New Roman" w:hAnsi="Calibri" w:cs="Calibri"/>
                  <w:color w:val="000000"/>
                  <w:sz w:val="22"/>
                </w:rPr>
                <w:t>tying bow tie</w:t>
              </w:r>
            </w:ins>
          </w:p>
        </w:tc>
        <w:tc>
          <w:tcPr>
            <w:tcW w:w="5348" w:type="dxa"/>
            <w:noWrap/>
            <w:hideMark/>
            <w:tcPrChange w:id="8241" w:author="Nate Bachmeier [AWS-SA]" w:date="2023-02-26T11:07:00Z">
              <w:tcPr>
                <w:tcW w:w="960" w:type="dxa"/>
                <w:tcBorders>
                  <w:top w:val="nil"/>
                  <w:left w:val="nil"/>
                  <w:bottom w:val="nil"/>
                  <w:right w:val="nil"/>
                </w:tcBorders>
                <w:shd w:val="clear" w:color="auto" w:fill="auto"/>
                <w:noWrap/>
                <w:vAlign w:val="bottom"/>
                <w:hideMark/>
              </w:tcPr>
            </w:tcPrChange>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42" w:author="Nate Bachmeier [AWS-SA]" w:date="2023-02-25T11:26:00Z"/>
                <w:rFonts w:ascii="Calibri" w:eastAsia="Times New Roman" w:hAnsi="Calibri" w:cs="Calibri"/>
                <w:color w:val="000000"/>
                <w:sz w:val="22"/>
              </w:rPr>
            </w:pPr>
            <w:ins w:id="8243" w:author="Nate Bachmeier [AWS-SA]" w:date="2023-02-25T11:26:00Z">
              <w:r w:rsidRPr="00E16572">
                <w:rPr>
                  <w:rFonts w:ascii="Calibri" w:eastAsia="Times New Roman" w:hAnsi="Calibri" w:cs="Calibri"/>
                  <w:color w:val="000000"/>
                  <w:sz w:val="22"/>
                </w:rPr>
                <w:t>630</w:t>
              </w:r>
            </w:ins>
          </w:p>
        </w:tc>
      </w:tr>
      <w:tr w:rsidR="00E16572" w:rsidRPr="00E16572" w14:paraId="51DF0B4A" w14:textId="77777777" w:rsidTr="005D1D3E">
        <w:trPr>
          <w:cnfStyle w:val="000000100000" w:firstRow="0" w:lastRow="0" w:firstColumn="0" w:lastColumn="0" w:oddVBand="0" w:evenVBand="0" w:oddHBand="1" w:evenHBand="0" w:firstRowFirstColumn="0" w:firstRowLastColumn="0" w:lastRowFirstColumn="0" w:lastRowLastColumn="0"/>
          <w:trHeight w:val="300"/>
          <w:ins w:id="8244" w:author="Nate Bachmeier [AWS-SA]" w:date="2023-02-25T11:26:00Z"/>
          <w:trPrChange w:id="82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46" w:author="Nate Bachmeier [AWS-SA]" w:date="2023-02-26T11:07:00Z">
              <w:tcPr>
                <w:tcW w:w="4740" w:type="dxa"/>
                <w:tcBorders>
                  <w:top w:val="nil"/>
                  <w:left w:val="nil"/>
                  <w:bottom w:val="nil"/>
                  <w:right w:val="nil"/>
                </w:tcBorders>
                <w:shd w:val="clear" w:color="auto" w:fill="auto"/>
                <w:noWrap/>
                <w:vAlign w:val="bottom"/>
                <w:hideMark/>
              </w:tcPr>
            </w:tcPrChange>
          </w:tcPr>
          <w:p w14:paraId="4A25E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47" w:author="Nate Bachmeier [AWS-SA]" w:date="2023-02-25T11:26:00Z"/>
                <w:rFonts w:ascii="Calibri" w:eastAsia="Times New Roman" w:hAnsi="Calibri" w:cs="Calibri"/>
                <w:b w:val="0"/>
                <w:bCs w:val="0"/>
                <w:color w:val="000000"/>
                <w:sz w:val="22"/>
                <w:rPrChange w:id="8248" w:author="Nate Bachmeier [AWS-SA]" w:date="2023-02-25T11:29:00Z">
                  <w:rPr>
                    <w:ins w:id="8249" w:author="Nate Bachmeier [AWS-SA]" w:date="2023-02-25T11:26:00Z"/>
                    <w:rFonts w:ascii="Calibri" w:eastAsia="Times New Roman" w:hAnsi="Calibri" w:cs="Calibri"/>
                    <w:color w:val="000000"/>
                    <w:sz w:val="22"/>
                  </w:rPr>
                </w:rPrChange>
              </w:rPr>
            </w:pPr>
            <w:ins w:id="8250" w:author="Nate Bachmeier [AWS-SA]" w:date="2023-02-25T11:26:00Z">
              <w:r w:rsidRPr="00E16572">
                <w:rPr>
                  <w:rFonts w:ascii="Calibri" w:eastAsia="Times New Roman" w:hAnsi="Calibri" w:cs="Calibri"/>
                  <w:color w:val="000000"/>
                  <w:sz w:val="22"/>
                </w:rPr>
                <w:t>tying knot (not on a tie)</w:t>
              </w:r>
            </w:ins>
          </w:p>
        </w:tc>
        <w:tc>
          <w:tcPr>
            <w:tcW w:w="5348" w:type="dxa"/>
            <w:noWrap/>
            <w:hideMark/>
            <w:tcPrChange w:id="8251" w:author="Nate Bachmeier [AWS-SA]" w:date="2023-02-26T11:07:00Z">
              <w:tcPr>
                <w:tcW w:w="960" w:type="dxa"/>
                <w:tcBorders>
                  <w:top w:val="nil"/>
                  <w:left w:val="nil"/>
                  <w:bottom w:val="nil"/>
                  <w:right w:val="nil"/>
                </w:tcBorders>
                <w:shd w:val="clear" w:color="auto" w:fill="auto"/>
                <w:noWrap/>
                <w:vAlign w:val="bottom"/>
                <w:hideMark/>
              </w:tcPr>
            </w:tcPrChange>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52" w:author="Nate Bachmeier [AWS-SA]" w:date="2023-02-25T11:26:00Z"/>
                <w:rFonts w:ascii="Calibri" w:eastAsia="Times New Roman" w:hAnsi="Calibri" w:cs="Calibri"/>
                <w:color w:val="000000"/>
                <w:sz w:val="22"/>
              </w:rPr>
            </w:pPr>
            <w:ins w:id="8253" w:author="Nate Bachmeier [AWS-SA]" w:date="2023-02-25T11:26:00Z">
              <w:r w:rsidRPr="00E16572">
                <w:rPr>
                  <w:rFonts w:ascii="Calibri" w:eastAsia="Times New Roman" w:hAnsi="Calibri" w:cs="Calibri"/>
                  <w:color w:val="000000"/>
                  <w:sz w:val="22"/>
                </w:rPr>
                <w:t>840</w:t>
              </w:r>
            </w:ins>
          </w:p>
        </w:tc>
      </w:tr>
      <w:tr w:rsidR="00E16572" w:rsidRPr="00E16572" w14:paraId="077648B3" w14:textId="77777777" w:rsidTr="005D1D3E">
        <w:trPr>
          <w:trHeight w:val="300"/>
          <w:ins w:id="8254" w:author="Nate Bachmeier [AWS-SA]" w:date="2023-02-25T11:26:00Z"/>
          <w:trPrChange w:id="82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56" w:author="Nate Bachmeier [AWS-SA]" w:date="2023-02-26T11:07:00Z">
              <w:tcPr>
                <w:tcW w:w="4740" w:type="dxa"/>
                <w:tcBorders>
                  <w:top w:val="nil"/>
                  <w:left w:val="nil"/>
                  <w:bottom w:val="nil"/>
                  <w:right w:val="nil"/>
                </w:tcBorders>
                <w:shd w:val="clear" w:color="auto" w:fill="auto"/>
                <w:noWrap/>
                <w:vAlign w:val="bottom"/>
                <w:hideMark/>
              </w:tcPr>
            </w:tcPrChange>
          </w:tcPr>
          <w:p w14:paraId="74C0FFD4" w14:textId="77777777" w:rsidR="00E16572" w:rsidRPr="00E16572" w:rsidRDefault="00E16572" w:rsidP="00E16572">
            <w:pPr>
              <w:spacing w:line="240" w:lineRule="auto"/>
              <w:ind w:firstLine="0"/>
              <w:rPr>
                <w:ins w:id="8257" w:author="Nate Bachmeier [AWS-SA]" w:date="2023-02-25T11:26:00Z"/>
                <w:rFonts w:ascii="Calibri" w:eastAsia="Times New Roman" w:hAnsi="Calibri" w:cs="Calibri"/>
                <w:b w:val="0"/>
                <w:bCs w:val="0"/>
                <w:color w:val="000000"/>
                <w:sz w:val="22"/>
                <w:rPrChange w:id="8258" w:author="Nate Bachmeier [AWS-SA]" w:date="2023-02-25T11:29:00Z">
                  <w:rPr>
                    <w:ins w:id="8259" w:author="Nate Bachmeier [AWS-SA]" w:date="2023-02-25T11:26:00Z"/>
                    <w:rFonts w:ascii="Calibri" w:eastAsia="Times New Roman" w:hAnsi="Calibri" w:cs="Calibri"/>
                    <w:color w:val="000000"/>
                    <w:sz w:val="22"/>
                  </w:rPr>
                </w:rPrChange>
              </w:rPr>
            </w:pPr>
            <w:ins w:id="8260" w:author="Nate Bachmeier [AWS-SA]" w:date="2023-02-25T11:26:00Z">
              <w:r w:rsidRPr="00E16572">
                <w:rPr>
                  <w:rFonts w:ascii="Calibri" w:eastAsia="Times New Roman" w:hAnsi="Calibri" w:cs="Calibri"/>
                  <w:color w:val="000000"/>
                  <w:sz w:val="22"/>
                </w:rPr>
                <w:t>tying necktie</w:t>
              </w:r>
            </w:ins>
          </w:p>
        </w:tc>
        <w:tc>
          <w:tcPr>
            <w:tcW w:w="5348" w:type="dxa"/>
            <w:noWrap/>
            <w:hideMark/>
            <w:tcPrChange w:id="8261" w:author="Nate Bachmeier [AWS-SA]" w:date="2023-02-26T11:07:00Z">
              <w:tcPr>
                <w:tcW w:w="960" w:type="dxa"/>
                <w:tcBorders>
                  <w:top w:val="nil"/>
                  <w:left w:val="nil"/>
                  <w:bottom w:val="nil"/>
                  <w:right w:val="nil"/>
                </w:tcBorders>
                <w:shd w:val="clear" w:color="auto" w:fill="auto"/>
                <w:noWrap/>
                <w:vAlign w:val="bottom"/>
                <w:hideMark/>
              </w:tcPr>
            </w:tcPrChange>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62" w:author="Nate Bachmeier [AWS-SA]" w:date="2023-02-25T11:26:00Z"/>
                <w:rFonts w:ascii="Calibri" w:eastAsia="Times New Roman" w:hAnsi="Calibri" w:cs="Calibri"/>
                <w:color w:val="000000"/>
                <w:sz w:val="22"/>
              </w:rPr>
            </w:pPr>
            <w:ins w:id="8263" w:author="Nate Bachmeier [AWS-SA]" w:date="2023-02-25T11:26:00Z">
              <w:r w:rsidRPr="00E16572">
                <w:rPr>
                  <w:rFonts w:ascii="Calibri" w:eastAsia="Times New Roman" w:hAnsi="Calibri" w:cs="Calibri"/>
                  <w:color w:val="000000"/>
                  <w:sz w:val="22"/>
                </w:rPr>
                <w:t>712</w:t>
              </w:r>
            </w:ins>
          </w:p>
        </w:tc>
      </w:tr>
      <w:tr w:rsidR="00E16572" w:rsidRPr="00E16572" w14:paraId="5DF2405C" w14:textId="77777777" w:rsidTr="005D1D3E">
        <w:trPr>
          <w:cnfStyle w:val="000000100000" w:firstRow="0" w:lastRow="0" w:firstColumn="0" w:lastColumn="0" w:oddVBand="0" w:evenVBand="0" w:oddHBand="1" w:evenHBand="0" w:firstRowFirstColumn="0" w:firstRowLastColumn="0" w:lastRowFirstColumn="0" w:lastRowLastColumn="0"/>
          <w:trHeight w:val="300"/>
          <w:ins w:id="8264" w:author="Nate Bachmeier [AWS-SA]" w:date="2023-02-25T11:26:00Z"/>
          <w:trPrChange w:id="82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66" w:author="Nate Bachmeier [AWS-SA]" w:date="2023-02-26T11:07:00Z">
              <w:tcPr>
                <w:tcW w:w="4740" w:type="dxa"/>
                <w:tcBorders>
                  <w:top w:val="nil"/>
                  <w:left w:val="nil"/>
                  <w:bottom w:val="nil"/>
                  <w:right w:val="nil"/>
                </w:tcBorders>
                <w:shd w:val="clear" w:color="auto" w:fill="auto"/>
                <w:noWrap/>
                <w:vAlign w:val="bottom"/>
                <w:hideMark/>
              </w:tcPr>
            </w:tcPrChange>
          </w:tcPr>
          <w:p w14:paraId="5FCFAD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67" w:author="Nate Bachmeier [AWS-SA]" w:date="2023-02-25T11:26:00Z"/>
                <w:rFonts w:ascii="Calibri" w:eastAsia="Times New Roman" w:hAnsi="Calibri" w:cs="Calibri"/>
                <w:b w:val="0"/>
                <w:bCs w:val="0"/>
                <w:color w:val="000000"/>
                <w:sz w:val="22"/>
                <w:rPrChange w:id="8268" w:author="Nate Bachmeier [AWS-SA]" w:date="2023-02-25T11:29:00Z">
                  <w:rPr>
                    <w:ins w:id="8269" w:author="Nate Bachmeier [AWS-SA]" w:date="2023-02-25T11:26:00Z"/>
                    <w:rFonts w:ascii="Calibri" w:eastAsia="Times New Roman" w:hAnsi="Calibri" w:cs="Calibri"/>
                    <w:color w:val="000000"/>
                    <w:sz w:val="22"/>
                  </w:rPr>
                </w:rPrChange>
              </w:rPr>
            </w:pPr>
            <w:ins w:id="8270" w:author="Nate Bachmeier [AWS-SA]" w:date="2023-02-25T11:26:00Z">
              <w:r w:rsidRPr="00E16572">
                <w:rPr>
                  <w:rFonts w:ascii="Calibri" w:eastAsia="Times New Roman" w:hAnsi="Calibri" w:cs="Calibri"/>
                  <w:color w:val="000000"/>
                  <w:sz w:val="22"/>
                </w:rPr>
                <w:t>tying shoe laces</w:t>
              </w:r>
            </w:ins>
          </w:p>
        </w:tc>
        <w:tc>
          <w:tcPr>
            <w:tcW w:w="5348" w:type="dxa"/>
            <w:noWrap/>
            <w:hideMark/>
            <w:tcPrChange w:id="8271" w:author="Nate Bachmeier [AWS-SA]" w:date="2023-02-26T11:07:00Z">
              <w:tcPr>
                <w:tcW w:w="960" w:type="dxa"/>
                <w:tcBorders>
                  <w:top w:val="nil"/>
                  <w:left w:val="nil"/>
                  <w:bottom w:val="nil"/>
                  <w:right w:val="nil"/>
                </w:tcBorders>
                <w:shd w:val="clear" w:color="auto" w:fill="auto"/>
                <w:noWrap/>
                <w:vAlign w:val="bottom"/>
                <w:hideMark/>
              </w:tcPr>
            </w:tcPrChange>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72" w:author="Nate Bachmeier [AWS-SA]" w:date="2023-02-25T11:26:00Z"/>
                <w:rFonts w:ascii="Calibri" w:eastAsia="Times New Roman" w:hAnsi="Calibri" w:cs="Calibri"/>
                <w:color w:val="000000"/>
                <w:sz w:val="22"/>
              </w:rPr>
            </w:pPr>
            <w:ins w:id="8273" w:author="Nate Bachmeier [AWS-SA]" w:date="2023-02-25T11:26:00Z">
              <w:r w:rsidRPr="00E16572">
                <w:rPr>
                  <w:rFonts w:ascii="Calibri" w:eastAsia="Times New Roman" w:hAnsi="Calibri" w:cs="Calibri"/>
                  <w:color w:val="000000"/>
                  <w:sz w:val="22"/>
                </w:rPr>
                <w:t>730</w:t>
              </w:r>
            </w:ins>
          </w:p>
        </w:tc>
      </w:tr>
      <w:tr w:rsidR="00E16572" w:rsidRPr="00E16572" w14:paraId="55105E75" w14:textId="77777777" w:rsidTr="005D1D3E">
        <w:trPr>
          <w:trHeight w:val="300"/>
          <w:ins w:id="8274" w:author="Nate Bachmeier [AWS-SA]" w:date="2023-02-25T11:26:00Z"/>
          <w:trPrChange w:id="82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76" w:author="Nate Bachmeier [AWS-SA]" w:date="2023-02-26T11:07:00Z">
              <w:tcPr>
                <w:tcW w:w="4740" w:type="dxa"/>
                <w:tcBorders>
                  <w:top w:val="nil"/>
                  <w:left w:val="nil"/>
                  <w:bottom w:val="nil"/>
                  <w:right w:val="nil"/>
                </w:tcBorders>
                <w:shd w:val="clear" w:color="auto" w:fill="auto"/>
                <w:noWrap/>
                <w:vAlign w:val="bottom"/>
                <w:hideMark/>
              </w:tcPr>
            </w:tcPrChange>
          </w:tcPr>
          <w:p w14:paraId="319BF9E4" w14:textId="77777777" w:rsidR="00E16572" w:rsidRPr="00E16572" w:rsidRDefault="00E16572" w:rsidP="00E16572">
            <w:pPr>
              <w:spacing w:line="240" w:lineRule="auto"/>
              <w:ind w:firstLine="0"/>
              <w:rPr>
                <w:ins w:id="8277" w:author="Nate Bachmeier [AWS-SA]" w:date="2023-02-25T11:26:00Z"/>
                <w:rFonts w:ascii="Calibri" w:eastAsia="Times New Roman" w:hAnsi="Calibri" w:cs="Calibri"/>
                <w:b w:val="0"/>
                <w:bCs w:val="0"/>
                <w:color w:val="000000"/>
                <w:sz w:val="22"/>
                <w:rPrChange w:id="8278" w:author="Nate Bachmeier [AWS-SA]" w:date="2023-02-25T11:29:00Z">
                  <w:rPr>
                    <w:ins w:id="8279" w:author="Nate Bachmeier [AWS-SA]" w:date="2023-02-25T11:26:00Z"/>
                    <w:rFonts w:ascii="Calibri" w:eastAsia="Times New Roman" w:hAnsi="Calibri" w:cs="Calibri"/>
                    <w:color w:val="000000"/>
                    <w:sz w:val="22"/>
                  </w:rPr>
                </w:rPrChange>
              </w:rPr>
            </w:pPr>
            <w:ins w:id="8280" w:author="Nate Bachmeier [AWS-SA]" w:date="2023-02-25T11:26:00Z">
              <w:r w:rsidRPr="00E16572">
                <w:rPr>
                  <w:rFonts w:ascii="Calibri" w:eastAsia="Times New Roman" w:hAnsi="Calibri" w:cs="Calibri"/>
                  <w:color w:val="000000"/>
                  <w:sz w:val="22"/>
                </w:rPr>
                <w:t>unboxing</w:t>
              </w:r>
            </w:ins>
          </w:p>
        </w:tc>
        <w:tc>
          <w:tcPr>
            <w:tcW w:w="5348" w:type="dxa"/>
            <w:noWrap/>
            <w:hideMark/>
            <w:tcPrChange w:id="8281" w:author="Nate Bachmeier [AWS-SA]" w:date="2023-02-26T11:07:00Z">
              <w:tcPr>
                <w:tcW w:w="960" w:type="dxa"/>
                <w:tcBorders>
                  <w:top w:val="nil"/>
                  <w:left w:val="nil"/>
                  <w:bottom w:val="nil"/>
                  <w:right w:val="nil"/>
                </w:tcBorders>
                <w:shd w:val="clear" w:color="auto" w:fill="auto"/>
                <w:noWrap/>
                <w:vAlign w:val="bottom"/>
                <w:hideMark/>
              </w:tcPr>
            </w:tcPrChange>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82" w:author="Nate Bachmeier [AWS-SA]" w:date="2023-02-25T11:26:00Z"/>
                <w:rFonts w:ascii="Calibri" w:eastAsia="Times New Roman" w:hAnsi="Calibri" w:cs="Calibri"/>
                <w:color w:val="000000"/>
                <w:sz w:val="22"/>
              </w:rPr>
            </w:pPr>
            <w:ins w:id="8283" w:author="Nate Bachmeier [AWS-SA]" w:date="2023-02-25T11:26:00Z">
              <w:r w:rsidRPr="00E16572">
                <w:rPr>
                  <w:rFonts w:ascii="Calibri" w:eastAsia="Times New Roman" w:hAnsi="Calibri" w:cs="Calibri"/>
                  <w:color w:val="000000"/>
                  <w:sz w:val="22"/>
                </w:rPr>
                <w:t>623</w:t>
              </w:r>
            </w:ins>
          </w:p>
        </w:tc>
      </w:tr>
      <w:tr w:rsidR="00E16572" w:rsidRPr="00E16572" w14:paraId="28BF7BDB" w14:textId="77777777" w:rsidTr="005D1D3E">
        <w:trPr>
          <w:cnfStyle w:val="000000100000" w:firstRow="0" w:lastRow="0" w:firstColumn="0" w:lastColumn="0" w:oddVBand="0" w:evenVBand="0" w:oddHBand="1" w:evenHBand="0" w:firstRowFirstColumn="0" w:firstRowLastColumn="0" w:lastRowFirstColumn="0" w:lastRowLastColumn="0"/>
          <w:trHeight w:val="300"/>
          <w:ins w:id="8284" w:author="Nate Bachmeier [AWS-SA]" w:date="2023-02-25T11:26:00Z"/>
          <w:trPrChange w:id="82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86" w:author="Nate Bachmeier [AWS-SA]" w:date="2023-02-26T11:07:00Z">
              <w:tcPr>
                <w:tcW w:w="4740" w:type="dxa"/>
                <w:tcBorders>
                  <w:top w:val="nil"/>
                  <w:left w:val="nil"/>
                  <w:bottom w:val="nil"/>
                  <w:right w:val="nil"/>
                </w:tcBorders>
                <w:shd w:val="clear" w:color="auto" w:fill="auto"/>
                <w:noWrap/>
                <w:vAlign w:val="bottom"/>
                <w:hideMark/>
              </w:tcPr>
            </w:tcPrChange>
          </w:tcPr>
          <w:p w14:paraId="7004A12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87" w:author="Nate Bachmeier [AWS-SA]" w:date="2023-02-25T11:26:00Z"/>
                <w:rFonts w:ascii="Calibri" w:eastAsia="Times New Roman" w:hAnsi="Calibri" w:cs="Calibri"/>
                <w:b w:val="0"/>
                <w:bCs w:val="0"/>
                <w:color w:val="000000"/>
                <w:sz w:val="22"/>
                <w:rPrChange w:id="8288" w:author="Nate Bachmeier [AWS-SA]" w:date="2023-02-25T11:29:00Z">
                  <w:rPr>
                    <w:ins w:id="8289" w:author="Nate Bachmeier [AWS-SA]" w:date="2023-02-25T11:26:00Z"/>
                    <w:rFonts w:ascii="Calibri" w:eastAsia="Times New Roman" w:hAnsi="Calibri" w:cs="Calibri"/>
                    <w:color w:val="000000"/>
                    <w:sz w:val="22"/>
                  </w:rPr>
                </w:rPrChange>
              </w:rPr>
            </w:pPr>
            <w:ins w:id="8290" w:author="Nate Bachmeier [AWS-SA]" w:date="2023-02-25T11:26:00Z">
              <w:r w:rsidRPr="00E16572">
                <w:rPr>
                  <w:rFonts w:ascii="Calibri" w:eastAsia="Times New Roman" w:hAnsi="Calibri" w:cs="Calibri"/>
                  <w:color w:val="000000"/>
                  <w:sz w:val="22"/>
                </w:rPr>
                <w:t>uncorking champagne</w:t>
              </w:r>
            </w:ins>
          </w:p>
        </w:tc>
        <w:tc>
          <w:tcPr>
            <w:tcW w:w="5348" w:type="dxa"/>
            <w:noWrap/>
            <w:hideMark/>
            <w:tcPrChange w:id="8291" w:author="Nate Bachmeier [AWS-SA]" w:date="2023-02-26T11:07:00Z">
              <w:tcPr>
                <w:tcW w:w="960" w:type="dxa"/>
                <w:tcBorders>
                  <w:top w:val="nil"/>
                  <w:left w:val="nil"/>
                  <w:bottom w:val="nil"/>
                  <w:right w:val="nil"/>
                </w:tcBorders>
                <w:shd w:val="clear" w:color="auto" w:fill="auto"/>
                <w:noWrap/>
                <w:vAlign w:val="bottom"/>
                <w:hideMark/>
              </w:tcPr>
            </w:tcPrChange>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92" w:author="Nate Bachmeier [AWS-SA]" w:date="2023-02-25T11:26:00Z"/>
                <w:rFonts w:ascii="Calibri" w:eastAsia="Times New Roman" w:hAnsi="Calibri" w:cs="Calibri"/>
                <w:color w:val="000000"/>
                <w:sz w:val="22"/>
              </w:rPr>
            </w:pPr>
            <w:ins w:id="8293" w:author="Nate Bachmeier [AWS-SA]" w:date="2023-02-25T11:26:00Z">
              <w:r w:rsidRPr="00E16572">
                <w:rPr>
                  <w:rFonts w:ascii="Calibri" w:eastAsia="Times New Roman" w:hAnsi="Calibri" w:cs="Calibri"/>
                  <w:color w:val="000000"/>
                  <w:sz w:val="22"/>
                </w:rPr>
                <w:t>499</w:t>
              </w:r>
            </w:ins>
          </w:p>
        </w:tc>
      </w:tr>
      <w:tr w:rsidR="00E16572" w:rsidRPr="00E16572" w14:paraId="774A0A98" w14:textId="77777777" w:rsidTr="005D1D3E">
        <w:trPr>
          <w:trHeight w:val="300"/>
          <w:ins w:id="8294" w:author="Nate Bachmeier [AWS-SA]" w:date="2023-02-25T11:26:00Z"/>
          <w:trPrChange w:id="82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96" w:author="Nate Bachmeier [AWS-SA]" w:date="2023-02-26T11:07:00Z">
              <w:tcPr>
                <w:tcW w:w="4740" w:type="dxa"/>
                <w:tcBorders>
                  <w:top w:val="nil"/>
                  <w:left w:val="nil"/>
                  <w:bottom w:val="nil"/>
                  <w:right w:val="nil"/>
                </w:tcBorders>
                <w:shd w:val="clear" w:color="auto" w:fill="auto"/>
                <w:noWrap/>
                <w:vAlign w:val="bottom"/>
                <w:hideMark/>
              </w:tcPr>
            </w:tcPrChange>
          </w:tcPr>
          <w:p w14:paraId="54FF3861" w14:textId="77777777" w:rsidR="00E16572" w:rsidRPr="00E16572" w:rsidRDefault="00E16572" w:rsidP="00E16572">
            <w:pPr>
              <w:spacing w:line="240" w:lineRule="auto"/>
              <w:ind w:firstLine="0"/>
              <w:rPr>
                <w:ins w:id="8297" w:author="Nate Bachmeier [AWS-SA]" w:date="2023-02-25T11:26:00Z"/>
                <w:rFonts w:ascii="Calibri" w:eastAsia="Times New Roman" w:hAnsi="Calibri" w:cs="Calibri"/>
                <w:b w:val="0"/>
                <w:bCs w:val="0"/>
                <w:color w:val="000000"/>
                <w:sz w:val="22"/>
                <w:rPrChange w:id="8298" w:author="Nate Bachmeier [AWS-SA]" w:date="2023-02-25T11:29:00Z">
                  <w:rPr>
                    <w:ins w:id="8299" w:author="Nate Bachmeier [AWS-SA]" w:date="2023-02-25T11:26:00Z"/>
                    <w:rFonts w:ascii="Calibri" w:eastAsia="Times New Roman" w:hAnsi="Calibri" w:cs="Calibri"/>
                    <w:color w:val="000000"/>
                    <w:sz w:val="22"/>
                  </w:rPr>
                </w:rPrChange>
              </w:rPr>
            </w:pPr>
            <w:ins w:id="8300" w:author="Nate Bachmeier [AWS-SA]" w:date="2023-02-25T11:26:00Z">
              <w:r w:rsidRPr="00E16572">
                <w:rPr>
                  <w:rFonts w:ascii="Calibri" w:eastAsia="Times New Roman" w:hAnsi="Calibri" w:cs="Calibri"/>
                  <w:color w:val="000000"/>
                  <w:sz w:val="22"/>
                </w:rPr>
                <w:lastRenderedPageBreak/>
                <w:t>unloading truck</w:t>
              </w:r>
            </w:ins>
          </w:p>
        </w:tc>
        <w:tc>
          <w:tcPr>
            <w:tcW w:w="5348" w:type="dxa"/>
            <w:noWrap/>
            <w:hideMark/>
            <w:tcPrChange w:id="8301" w:author="Nate Bachmeier [AWS-SA]" w:date="2023-02-26T11:07:00Z">
              <w:tcPr>
                <w:tcW w:w="960" w:type="dxa"/>
                <w:tcBorders>
                  <w:top w:val="nil"/>
                  <w:left w:val="nil"/>
                  <w:bottom w:val="nil"/>
                  <w:right w:val="nil"/>
                </w:tcBorders>
                <w:shd w:val="clear" w:color="auto" w:fill="auto"/>
                <w:noWrap/>
                <w:vAlign w:val="bottom"/>
                <w:hideMark/>
              </w:tcPr>
            </w:tcPrChange>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02" w:author="Nate Bachmeier [AWS-SA]" w:date="2023-02-25T11:26:00Z"/>
                <w:rFonts w:ascii="Calibri" w:eastAsia="Times New Roman" w:hAnsi="Calibri" w:cs="Calibri"/>
                <w:color w:val="000000"/>
                <w:sz w:val="22"/>
              </w:rPr>
            </w:pPr>
            <w:ins w:id="8303" w:author="Nate Bachmeier [AWS-SA]" w:date="2023-02-25T11:26:00Z">
              <w:r w:rsidRPr="00E16572">
                <w:rPr>
                  <w:rFonts w:ascii="Calibri" w:eastAsia="Times New Roman" w:hAnsi="Calibri" w:cs="Calibri"/>
                  <w:color w:val="000000"/>
                  <w:sz w:val="22"/>
                </w:rPr>
                <w:t>556</w:t>
              </w:r>
            </w:ins>
          </w:p>
        </w:tc>
      </w:tr>
      <w:tr w:rsidR="00E16572" w:rsidRPr="00E16572" w14:paraId="0624A5BB" w14:textId="77777777" w:rsidTr="005D1D3E">
        <w:trPr>
          <w:cnfStyle w:val="000000100000" w:firstRow="0" w:lastRow="0" w:firstColumn="0" w:lastColumn="0" w:oddVBand="0" w:evenVBand="0" w:oddHBand="1" w:evenHBand="0" w:firstRowFirstColumn="0" w:firstRowLastColumn="0" w:lastRowFirstColumn="0" w:lastRowLastColumn="0"/>
          <w:trHeight w:val="300"/>
          <w:ins w:id="8304" w:author="Nate Bachmeier [AWS-SA]" w:date="2023-02-25T11:26:00Z"/>
          <w:trPrChange w:id="83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06" w:author="Nate Bachmeier [AWS-SA]" w:date="2023-02-26T11:07:00Z">
              <w:tcPr>
                <w:tcW w:w="4740" w:type="dxa"/>
                <w:tcBorders>
                  <w:top w:val="nil"/>
                  <w:left w:val="nil"/>
                  <w:bottom w:val="nil"/>
                  <w:right w:val="nil"/>
                </w:tcBorders>
                <w:shd w:val="clear" w:color="auto" w:fill="auto"/>
                <w:noWrap/>
                <w:vAlign w:val="bottom"/>
                <w:hideMark/>
              </w:tcPr>
            </w:tcPrChange>
          </w:tcPr>
          <w:p w14:paraId="6E8573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07" w:author="Nate Bachmeier [AWS-SA]" w:date="2023-02-25T11:26:00Z"/>
                <w:rFonts w:ascii="Calibri" w:eastAsia="Times New Roman" w:hAnsi="Calibri" w:cs="Calibri"/>
                <w:b w:val="0"/>
                <w:bCs w:val="0"/>
                <w:color w:val="000000"/>
                <w:sz w:val="22"/>
                <w:rPrChange w:id="8308" w:author="Nate Bachmeier [AWS-SA]" w:date="2023-02-25T11:29:00Z">
                  <w:rPr>
                    <w:ins w:id="8309" w:author="Nate Bachmeier [AWS-SA]" w:date="2023-02-25T11:26:00Z"/>
                    <w:rFonts w:ascii="Calibri" w:eastAsia="Times New Roman" w:hAnsi="Calibri" w:cs="Calibri"/>
                    <w:color w:val="000000"/>
                    <w:sz w:val="22"/>
                  </w:rPr>
                </w:rPrChange>
              </w:rPr>
            </w:pPr>
            <w:ins w:id="8310" w:author="Nate Bachmeier [AWS-SA]" w:date="2023-02-25T11:26:00Z">
              <w:r w:rsidRPr="00E16572">
                <w:rPr>
                  <w:rFonts w:ascii="Calibri" w:eastAsia="Times New Roman" w:hAnsi="Calibri" w:cs="Calibri"/>
                  <w:color w:val="000000"/>
                  <w:sz w:val="22"/>
                </w:rPr>
                <w:t>using a microscope</w:t>
              </w:r>
            </w:ins>
          </w:p>
        </w:tc>
        <w:tc>
          <w:tcPr>
            <w:tcW w:w="5348" w:type="dxa"/>
            <w:noWrap/>
            <w:hideMark/>
            <w:tcPrChange w:id="8311" w:author="Nate Bachmeier [AWS-SA]" w:date="2023-02-26T11:07:00Z">
              <w:tcPr>
                <w:tcW w:w="960" w:type="dxa"/>
                <w:tcBorders>
                  <w:top w:val="nil"/>
                  <w:left w:val="nil"/>
                  <w:bottom w:val="nil"/>
                  <w:right w:val="nil"/>
                </w:tcBorders>
                <w:shd w:val="clear" w:color="auto" w:fill="auto"/>
                <w:noWrap/>
                <w:vAlign w:val="bottom"/>
                <w:hideMark/>
              </w:tcPr>
            </w:tcPrChange>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12" w:author="Nate Bachmeier [AWS-SA]" w:date="2023-02-25T11:26:00Z"/>
                <w:rFonts w:ascii="Calibri" w:eastAsia="Times New Roman" w:hAnsi="Calibri" w:cs="Calibri"/>
                <w:color w:val="000000"/>
                <w:sz w:val="22"/>
              </w:rPr>
            </w:pPr>
            <w:ins w:id="8313" w:author="Nate Bachmeier [AWS-SA]" w:date="2023-02-25T11:26:00Z">
              <w:r w:rsidRPr="00E16572">
                <w:rPr>
                  <w:rFonts w:ascii="Calibri" w:eastAsia="Times New Roman" w:hAnsi="Calibri" w:cs="Calibri"/>
                  <w:color w:val="000000"/>
                  <w:sz w:val="22"/>
                </w:rPr>
                <w:t>484</w:t>
              </w:r>
            </w:ins>
          </w:p>
        </w:tc>
      </w:tr>
      <w:tr w:rsidR="00E16572" w:rsidRPr="00E16572" w14:paraId="7A2D254C" w14:textId="77777777" w:rsidTr="005D1D3E">
        <w:trPr>
          <w:trHeight w:val="300"/>
          <w:ins w:id="8314" w:author="Nate Bachmeier [AWS-SA]" w:date="2023-02-25T11:26:00Z"/>
          <w:trPrChange w:id="83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16" w:author="Nate Bachmeier [AWS-SA]" w:date="2023-02-26T11:07:00Z">
              <w:tcPr>
                <w:tcW w:w="4740" w:type="dxa"/>
                <w:tcBorders>
                  <w:top w:val="nil"/>
                  <w:left w:val="nil"/>
                  <w:bottom w:val="nil"/>
                  <w:right w:val="nil"/>
                </w:tcBorders>
                <w:shd w:val="clear" w:color="auto" w:fill="auto"/>
                <w:noWrap/>
                <w:vAlign w:val="bottom"/>
                <w:hideMark/>
              </w:tcPr>
            </w:tcPrChange>
          </w:tcPr>
          <w:p w14:paraId="46F6A9BC" w14:textId="77777777" w:rsidR="00E16572" w:rsidRPr="00E16572" w:rsidRDefault="00E16572" w:rsidP="00E16572">
            <w:pPr>
              <w:spacing w:line="240" w:lineRule="auto"/>
              <w:ind w:firstLine="0"/>
              <w:rPr>
                <w:ins w:id="8317" w:author="Nate Bachmeier [AWS-SA]" w:date="2023-02-25T11:26:00Z"/>
                <w:rFonts w:ascii="Calibri" w:eastAsia="Times New Roman" w:hAnsi="Calibri" w:cs="Calibri"/>
                <w:b w:val="0"/>
                <w:bCs w:val="0"/>
                <w:color w:val="000000"/>
                <w:sz w:val="22"/>
                <w:rPrChange w:id="8318" w:author="Nate Bachmeier [AWS-SA]" w:date="2023-02-25T11:29:00Z">
                  <w:rPr>
                    <w:ins w:id="8319" w:author="Nate Bachmeier [AWS-SA]" w:date="2023-02-25T11:26:00Z"/>
                    <w:rFonts w:ascii="Calibri" w:eastAsia="Times New Roman" w:hAnsi="Calibri" w:cs="Calibri"/>
                    <w:color w:val="000000"/>
                    <w:sz w:val="22"/>
                  </w:rPr>
                </w:rPrChange>
              </w:rPr>
            </w:pPr>
            <w:ins w:id="8320" w:author="Nate Bachmeier [AWS-SA]" w:date="2023-02-25T11:26:00Z">
              <w:r w:rsidRPr="00E16572">
                <w:rPr>
                  <w:rFonts w:ascii="Calibri" w:eastAsia="Times New Roman" w:hAnsi="Calibri" w:cs="Calibri"/>
                  <w:color w:val="000000"/>
                  <w:sz w:val="22"/>
                </w:rPr>
                <w:t>using a paint roller</w:t>
              </w:r>
            </w:ins>
          </w:p>
        </w:tc>
        <w:tc>
          <w:tcPr>
            <w:tcW w:w="5348" w:type="dxa"/>
            <w:noWrap/>
            <w:hideMark/>
            <w:tcPrChange w:id="8321" w:author="Nate Bachmeier [AWS-SA]" w:date="2023-02-26T11:07:00Z">
              <w:tcPr>
                <w:tcW w:w="960" w:type="dxa"/>
                <w:tcBorders>
                  <w:top w:val="nil"/>
                  <w:left w:val="nil"/>
                  <w:bottom w:val="nil"/>
                  <w:right w:val="nil"/>
                </w:tcBorders>
                <w:shd w:val="clear" w:color="auto" w:fill="auto"/>
                <w:noWrap/>
                <w:vAlign w:val="bottom"/>
                <w:hideMark/>
              </w:tcPr>
            </w:tcPrChange>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22" w:author="Nate Bachmeier [AWS-SA]" w:date="2023-02-25T11:26:00Z"/>
                <w:rFonts w:ascii="Calibri" w:eastAsia="Times New Roman" w:hAnsi="Calibri" w:cs="Calibri"/>
                <w:color w:val="000000"/>
                <w:sz w:val="22"/>
              </w:rPr>
            </w:pPr>
            <w:ins w:id="8323" w:author="Nate Bachmeier [AWS-SA]" w:date="2023-02-25T11:26:00Z">
              <w:r w:rsidRPr="00E16572">
                <w:rPr>
                  <w:rFonts w:ascii="Calibri" w:eastAsia="Times New Roman" w:hAnsi="Calibri" w:cs="Calibri"/>
                  <w:color w:val="000000"/>
                  <w:sz w:val="22"/>
                </w:rPr>
                <w:t>559</w:t>
              </w:r>
            </w:ins>
          </w:p>
        </w:tc>
      </w:tr>
      <w:tr w:rsidR="00E16572" w:rsidRPr="00E16572" w14:paraId="25A559ED" w14:textId="77777777" w:rsidTr="005D1D3E">
        <w:trPr>
          <w:cnfStyle w:val="000000100000" w:firstRow="0" w:lastRow="0" w:firstColumn="0" w:lastColumn="0" w:oddVBand="0" w:evenVBand="0" w:oddHBand="1" w:evenHBand="0" w:firstRowFirstColumn="0" w:firstRowLastColumn="0" w:lastRowFirstColumn="0" w:lastRowLastColumn="0"/>
          <w:trHeight w:val="300"/>
          <w:ins w:id="8324" w:author="Nate Bachmeier [AWS-SA]" w:date="2023-02-25T11:26:00Z"/>
          <w:trPrChange w:id="83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26" w:author="Nate Bachmeier [AWS-SA]" w:date="2023-02-26T11:07:00Z">
              <w:tcPr>
                <w:tcW w:w="4740" w:type="dxa"/>
                <w:tcBorders>
                  <w:top w:val="nil"/>
                  <w:left w:val="nil"/>
                  <w:bottom w:val="nil"/>
                  <w:right w:val="nil"/>
                </w:tcBorders>
                <w:shd w:val="clear" w:color="auto" w:fill="auto"/>
                <w:noWrap/>
                <w:vAlign w:val="bottom"/>
                <w:hideMark/>
              </w:tcPr>
            </w:tcPrChange>
          </w:tcPr>
          <w:p w14:paraId="30FCC5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27" w:author="Nate Bachmeier [AWS-SA]" w:date="2023-02-25T11:26:00Z"/>
                <w:rFonts w:ascii="Calibri" w:eastAsia="Times New Roman" w:hAnsi="Calibri" w:cs="Calibri"/>
                <w:b w:val="0"/>
                <w:bCs w:val="0"/>
                <w:color w:val="000000"/>
                <w:sz w:val="22"/>
                <w:rPrChange w:id="8328" w:author="Nate Bachmeier [AWS-SA]" w:date="2023-02-25T11:29:00Z">
                  <w:rPr>
                    <w:ins w:id="8329" w:author="Nate Bachmeier [AWS-SA]" w:date="2023-02-25T11:26:00Z"/>
                    <w:rFonts w:ascii="Calibri" w:eastAsia="Times New Roman" w:hAnsi="Calibri" w:cs="Calibri"/>
                    <w:color w:val="000000"/>
                    <w:sz w:val="22"/>
                  </w:rPr>
                </w:rPrChange>
              </w:rPr>
            </w:pPr>
            <w:ins w:id="8330" w:author="Nate Bachmeier [AWS-SA]" w:date="2023-02-25T11:26:00Z">
              <w:r w:rsidRPr="00E16572">
                <w:rPr>
                  <w:rFonts w:ascii="Calibri" w:eastAsia="Times New Roman" w:hAnsi="Calibri" w:cs="Calibri"/>
                  <w:color w:val="000000"/>
                  <w:sz w:val="22"/>
                </w:rPr>
                <w:t>using a power drill</w:t>
              </w:r>
            </w:ins>
          </w:p>
        </w:tc>
        <w:tc>
          <w:tcPr>
            <w:tcW w:w="5348" w:type="dxa"/>
            <w:noWrap/>
            <w:hideMark/>
            <w:tcPrChange w:id="8331" w:author="Nate Bachmeier [AWS-SA]" w:date="2023-02-26T11:07:00Z">
              <w:tcPr>
                <w:tcW w:w="960" w:type="dxa"/>
                <w:tcBorders>
                  <w:top w:val="nil"/>
                  <w:left w:val="nil"/>
                  <w:bottom w:val="nil"/>
                  <w:right w:val="nil"/>
                </w:tcBorders>
                <w:shd w:val="clear" w:color="auto" w:fill="auto"/>
                <w:noWrap/>
                <w:vAlign w:val="bottom"/>
                <w:hideMark/>
              </w:tcPr>
            </w:tcPrChange>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32" w:author="Nate Bachmeier [AWS-SA]" w:date="2023-02-25T11:26:00Z"/>
                <w:rFonts w:ascii="Calibri" w:eastAsia="Times New Roman" w:hAnsi="Calibri" w:cs="Calibri"/>
                <w:color w:val="000000"/>
                <w:sz w:val="22"/>
              </w:rPr>
            </w:pPr>
            <w:ins w:id="8333" w:author="Nate Bachmeier [AWS-SA]" w:date="2023-02-25T11:26:00Z">
              <w:r w:rsidRPr="00E16572">
                <w:rPr>
                  <w:rFonts w:ascii="Calibri" w:eastAsia="Times New Roman" w:hAnsi="Calibri" w:cs="Calibri"/>
                  <w:color w:val="000000"/>
                  <w:sz w:val="22"/>
                </w:rPr>
                <w:t>503</w:t>
              </w:r>
            </w:ins>
          </w:p>
        </w:tc>
      </w:tr>
      <w:tr w:rsidR="00E16572" w:rsidRPr="00E16572" w14:paraId="2C5F1F6E" w14:textId="77777777" w:rsidTr="005D1D3E">
        <w:trPr>
          <w:trHeight w:val="300"/>
          <w:ins w:id="8334" w:author="Nate Bachmeier [AWS-SA]" w:date="2023-02-25T11:26:00Z"/>
          <w:trPrChange w:id="83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36" w:author="Nate Bachmeier [AWS-SA]" w:date="2023-02-26T11:07:00Z">
              <w:tcPr>
                <w:tcW w:w="4740" w:type="dxa"/>
                <w:tcBorders>
                  <w:top w:val="nil"/>
                  <w:left w:val="nil"/>
                  <w:bottom w:val="nil"/>
                  <w:right w:val="nil"/>
                </w:tcBorders>
                <w:shd w:val="clear" w:color="auto" w:fill="auto"/>
                <w:noWrap/>
                <w:vAlign w:val="bottom"/>
                <w:hideMark/>
              </w:tcPr>
            </w:tcPrChange>
          </w:tcPr>
          <w:p w14:paraId="5377A526" w14:textId="77777777" w:rsidR="00E16572" w:rsidRPr="00E16572" w:rsidRDefault="00E16572" w:rsidP="00E16572">
            <w:pPr>
              <w:spacing w:line="240" w:lineRule="auto"/>
              <w:ind w:firstLine="0"/>
              <w:rPr>
                <w:ins w:id="8337" w:author="Nate Bachmeier [AWS-SA]" w:date="2023-02-25T11:26:00Z"/>
                <w:rFonts w:ascii="Calibri" w:eastAsia="Times New Roman" w:hAnsi="Calibri" w:cs="Calibri"/>
                <w:b w:val="0"/>
                <w:bCs w:val="0"/>
                <w:color w:val="000000"/>
                <w:sz w:val="22"/>
                <w:rPrChange w:id="8338" w:author="Nate Bachmeier [AWS-SA]" w:date="2023-02-25T11:29:00Z">
                  <w:rPr>
                    <w:ins w:id="8339" w:author="Nate Bachmeier [AWS-SA]" w:date="2023-02-25T11:26:00Z"/>
                    <w:rFonts w:ascii="Calibri" w:eastAsia="Times New Roman" w:hAnsi="Calibri" w:cs="Calibri"/>
                    <w:color w:val="000000"/>
                    <w:sz w:val="22"/>
                  </w:rPr>
                </w:rPrChange>
              </w:rPr>
            </w:pPr>
            <w:ins w:id="8340" w:author="Nate Bachmeier [AWS-SA]" w:date="2023-02-25T11:26:00Z">
              <w:r w:rsidRPr="00E16572">
                <w:rPr>
                  <w:rFonts w:ascii="Calibri" w:eastAsia="Times New Roman" w:hAnsi="Calibri" w:cs="Calibri"/>
                  <w:color w:val="000000"/>
                  <w:sz w:val="22"/>
                </w:rPr>
                <w:t>using a sledge hammer</w:t>
              </w:r>
            </w:ins>
          </w:p>
        </w:tc>
        <w:tc>
          <w:tcPr>
            <w:tcW w:w="5348" w:type="dxa"/>
            <w:noWrap/>
            <w:hideMark/>
            <w:tcPrChange w:id="8341" w:author="Nate Bachmeier [AWS-SA]" w:date="2023-02-26T11:07:00Z">
              <w:tcPr>
                <w:tcW w:w="960" w:type="dxa"/>
                <w:tcBorders>
                  <w:top w:val="nil"/>
                  <w:left w:val="nil"/>
                  <w:bottom w:val="nil"/>
                  <w:right w:val="nil"/>
                </w:tcBorders>
                <w:shd w:val="clear" w:color="auto" w:fill="auto"/>
                <w:noWrap/>
                <w:vAlign w:val="bottom"/>
                <w:hideMark/>
              </w:tcPr>
            </w:tcPrChange>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42" w:author="Nate Bachmeier [AWS-SA]" w:date="2023-02-25T11:26:00Z"/>
                <w:rFonts w:ascii="Calibri" w:eastAsia="Times New Roman" w:hAnsi="Calibri" w:cs="Calibri"/>
                <w:color w:val="000000"/>
                <w:sz w:val="22"/>
              </w:rPr>
            </w:pPr>
            <w:ins w:id="8343" w:author="Nate Bachmeier [AWS-SA]" w:date="2023-02-25T11:26:00Z">
              <w:r w:rsidRPr="00E16572">
                <w:rPr>
                  <w:rFonts w:ascii="Calibri" w:eastAsia="Times New Roman" w:hAnsi="Calibri" w:cs="Calibri"/>
                  <w:color w:val="000000"/>
                  <w:sz w:val="22"/>
                </w:rPr>
                <w:t>680</w:t>
              </w:r>
            </w:ins>
          </w:p>
        </w:tc>
      </w:tr>
      <w:tr w:rsidR="00E16572" w:rsidRPr="00E16572" w14:paraId="1034C669" w14:textId="77777777" w:rsidTr="005D1D3E">
        <w:trPr>
          <w:cnfStyle w:val="000000100000" w:firstRow="0" w:lastRow="0" w:firstColumn="0" w:lastColumn="0" w:oddVBand="0" w:evenVBand="0" w:oddHBand="1" w:evenHBand="0" w:firstRowFirstColumn="0" w:firstRowLastColumn="0" w:lastRowFirstColumn="0" w:lastRowLastColumn="0"/>
          <w:trHeight w:val="300"/>
          <w:ins w:id="8344" w:author="Nate Bachmeier [AWS-SA]" w:date="2023-02-25T11:26:00Z"/>
          <w:trPrChange w:id="83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46" w:author="Nate Bachmeier [AWS-SA]" w:date="2023-02-26T11:07:00Z">
              <w:tcPr>
                <w:tcW w:w="4740" w:type="dxa"/>
                <w:tcBorders>
                  <w:top w:val="nil"/>
                  <w:left w:val="nil"/>
                  <w:bottom w:val="nil"/>
                  <w:right w:val="nil"/>
                </w:tcBorders>
                <w:shd w:val="clear" w:color="auto" w:fill="auto"/>
                <w:noWrap/>
                <w:vAlign w:val="bottom"/>
                <w:hideMark/>
              </w:tcPr>
            </w:tcPrChange>
          </w:tcPr>
          <w:p w14:paraId="584594F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47" w:author="Nate Bachmeier [AWS-SA]" w:date="2023-02-25T11:26:00Z"/>
                <w:rFonts w:ascii="Calibri" w:eastAsia="Times New Roman" w:hAnsi="Calibri" w:cs="Calibri"/>
                <w:b w:val="0"/>
                <w:bCs w:val="0"/>
                <w:color w:val="000000"/>
                <w:sz w:val="22"/>
                <w:rPrChange w:id="8348" w:author="Nate Bachmeier [AWS-SA]" w:date="2023-02-25T11:29:00Z">
                  <w:rPr>
                    <w:ins w:id="8349" w:author="Nate Bachmeier [AWS-SA]" w:date="2023-02-25T11:26:00Z"/>
                    <w:rFonts w:ascii="Calibri" w:eastAsia="Times New Roman" w:hAnsi="Calibri" w:cs="Calibri"/>
                    <w:color w:val="000000"/>
                    <w:sz w:val="22"/>
                  </w:rPr>
                </w:rPrChange>
              </w:rPr>
            </w:pPr>
            <w:ins w:id="8350" w:author="Nate Bachmeier [AWS-SA]" w:date="2023-02-25T11:26:00Z">
              <w:r w:rsidRPr="00E16572">
                <w:rPr>
                  <w:rFonts w:ascii="Calibri" w:eastAsia="Times New Roman" w:hAnsi="Calibri" w:cs="Calibri"/>
                  <w:color w:val="000000"/>
                  <w:sz w:val="22"/>
                </w:rPr>
                <w:t>using a wrench</w:t>
              </w:r>
            </w:ins>
          </w:p>
        </w:tc>
        <w:tc>
          <w:tcPr>
            <w:tcW w:w="5348" w:type="dxa"/>
            <w:noWrap/>
            <w:hideMark/>
            <w:tcPrChange w:id="8351" w:author="Nate Bachmeier [AWS-SA]" w:date="2023-02-26T11:07:00Z">
              <w:tcPr>
                <w:tcW w:w="960" w:type="dxa"/>
                <w:tcBorders>
                  <w:top w:val="nil"/>
                  <w:left w:val="nil"/>
                  <w:bottom w:val="nil"/>
                  <w:right w:val="nil"/>
                </w:tcBorders>
                <w:shd w:val="clear" w:color="auto" w:fill="auto"/>
                <w:noWrap/>
                <w:vAlign w:val="bottom"/>
                <w:hideMark/>
              </w:tcPr>
            </w:tcPrChange>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52" w:author="Nate Bachmeier [AWS-SA]" w:date="2023-02-25T11:26:00Z"/>
                <w:rFonts w:ascii="Calibri" w:eastAsia="Times New Roman" w:hAnsi="Calibri" w:cs="Calibri"/>
                <w:color w:val="000000"/>
                <w:sz w:val="22"/>
              </w:rPr>
            </w:pPr>
            <w:ins w:id="8353" w:author="Nate Bachmeier [AWS-SA]" w:date="2023-02-25T11:26:00Z">
              <w:r w:rsidRPr="00E16572">
                <w:rPr>
                  <w:rFonts w:ascii="Calibri" w:eastAsia="Times New Roman" w:hAnsi="Calibri" w:cs="Calibri"/>
                  <w:color w:val="000000"/>
                  <w:sz w:val="22"/>
                </w:rPr>
                <w:t>527</w:t>
              </w:r>
            </w:ins>
          </w:p>
        </w:tc>
      </w:tr>
      <w:tr w:rsidR="00E16572" w:rsidRPr="00E16572" w14:paraId="2FB0DEAC" w14:textId="77777777" w:rsidTr="005D1D3E">
        <w:trPr>
          <w:trHeight w:val="300"/>
          <w:ins w:id="8354" w:author="Nate Bachmeier [AWS-SA]" w:date="2023-02-25T11:26:00Z"/>
          <w:trPrChange w:id="83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56" w:author="Nate Bachmeier [AWS-SA]" w:date="2023-02-26T11:07:00Z">
              <w:tcPr>
                <w:tcW w:w="4740" w:type="dxa"/>
                <w:tcBorders>
                  <w:top w:val="nil"/>
                  <w:left w:val="nil"/>
                  <w:bottom w:val="nil"/>
                  <w:right w:val="nil"/>
                </w:tcBorders>
                <w:shd w:val="clear" w:color="auto" w:fill="auto"/>
                <w:noWrap/>
                <w:vAlign w:val="bottom"/>
                <w:hideMark/>
              </w:tcPr>
            </w:tcPrChange>
          </w:tcPr>
          <w:p w14:paraId="53AC6543" w14:textId="77777777" w:rsidR="00E16572" w:rsidRPr="00E16572" w:rsidRDefault="00E16572" w:rsidP="00E16572">
            <w:pPr>
              <w:spacing w:line="240" w:lineRule="auto"/>
              <w:ind w:firstLine="0"/>
              <w:rPr>
                <w:ins w:id="8357" w:author="Nate Bachmeier [AWS-SA]" w:date="2023-02-25T11:26:00Z"/>
                <w:rFonts w:ascii="Calibri" w:eastAsia="Times New Roman" w:hAnsi="Calibri" w:cs="Calibri"/>
                <w:b w:val="0"/>
                <w:bCs w:val="0"/>
                <w:color w:val="000000"/>
                <w:sz w:val="22"/>
                <w:rPrChange w:id="8358" w:author="Nate Bachmeier [AWS-SA]" w:date="2023-02-25T11:29:00Z">
                  <w:rPr>
                    <w:ins w:id="8359" w:author="Nate Bachmeier [AWS-SA]" w:date="2023-02-25T11:26:00Z"/>
                    <w:rFonts w:ascii="Calibri" w:eastAsia="Times New Roman" w:hAnsi="Calibri" w:cs="Calibri"/>
                    <w:color w:val="000000"/>
                    <w:sz w:val="22"/>
                  </w:rPr>
                </w:rPrChange>
              </w:rPr>
            </w:pPr>
            <w:ins w:id="8360" w:author="Nate Bachmeier [AWS-SA]" w:date="2023-02-25T11:26:00Z">
              <w:r w:rsidRPr="00E16572">
                <w:rPr>
                  <w:rFonts w:ascii="Calibri" w:eastAsia="Times New Roman" w:hAnsi="Calibri" w:cs="Calibri"/>
                  <w:color w:val="000000"/>
                  <w:sz w:val="22"/>
                </w:rPr>
                <w:t>using atm</w:t>
              </w:r>
            </w:ins>
          </w:p>
        </w:tc>
        <w:tc>
          <w:tcPr>
            <w:tcW w:w="5348" w:type="dxa"/>
            <w:noWrap/>
            <w:hideMark/>
            <w:tcPrChange w:id="8361" w:author="Nate Bachmeier [AWS-SA]" w:date="2023-02-26T11:07:00Z">
              <w:tcPr>
                <w:tcW w:w="960" w:type="dxa"/>
                <w:tcBorders>
                  <w:top w:val="nil"/>
                  <w:left w:val="nil"/>
                  <w:bottom w:val="nil"/>
                  <w:right w:val="nil"/>
                </w:tcBorders>
                <w:shd w:val="clear" w:color="auto" w:fill="auto"/>
                <w:noWrap/>
                <w:vAlign w:val="bottom"/>
                <w:hideMark/>
              </w:tcPr>
            </w:tcPrChange>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62" w:author="Nate Bachmeier [AWS-SA]" w:date="2023-02-25T11:26:00Z"/>
                <w:rFonts w:ascii="Calibri" w:eastAsia="Times New Roman" w:hAnsi="Calibri" w:cs="Calibri"/>
                <w:color w:val="000000"/>
                <w:sz w:val="22"/>
              </w:rPr>
            </w:pPr>
            <w:ins w:id="8363" w:author="Nate Bachmeier [AWS-SA]" w:date="2023-02-25T11:26:00Z">
              <w:r w:rsidRPr="00E16572">
                <w:rPr>
                  <w:rFonts w:ascii="Calibri" w:eastAsia="Times New Roman" w:hAnsi="Calibri" w:cs="Calibri"/>
                  <w:color w:val="000000"/>
                  <w:sz w:val="22"/>
                </w:rPr>
                <w:t>526</w:t>
              </w:r>
            </w:ins>
          </w:p>
        </w:tc>
      </w:tr>
      <w:tr w:rsidR="00E16572" w:rsidRPr="00E16572" w14:paraId="7A4B08B2" w14:textId="77777777" w:rsidTr="005D1D3E">
        <w:trPr>
          <w:cnfStyle w:val="000000100000" w:firstRow="0" w:lastRow="0" w:firstColumn="0" w:lastColumn="0" w:oddVBand="0" w:evenVBand="0" w:oddHBand="1" w:evenHBand="0" w:firstRowFirstColumn="0" w:firstRowLastColumn="0" w:lastRowFirstColumn="0" w:lastRowLastColumn="0"/>
          <w:trHeight w:val="300"/>
          <w:ins w:id="8364" w:author="Nate Bachmeier [AWS-SA]" w:date="2023-02-25T11:26:00Z"/>
          <w:trPrChange w:id="83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66" w:author="Nate Bachmeier [AWS-SA]" w:date="2023-02-26T11:07:00Z">
              <w:tcPr>
                <w:tcW w:w="4740" w:type="dxa"/>
                <w:tcBorders>
                  <w:top w:val="nil"/>
                  <w:left w:val="nil"/>
                  <w:bottom w:val="nil"/>
                  <w:right w:val="nil"/>
                </w:tcBorders>
                <w:shd w:val="clear" w:color="auto" w:fill="auto"/>
                <w:noWrap/>
                <w:vAlign w:val="bottom"/>
                <w:hideMark/>
              </w:tcPr>
            </w:tcPrChange>
          </w:tcPr>
          <w:p w14:paraId="2F5B4A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67" w:author="Nate Bachmeier [AWS-SA]" w:date="2023-02-25T11:26:00Z"/>
                <w:rFonts w:ascii="Calibri" w:eastAsia="Times New Roman" w:hAnsi="Calibri" w:cs="Calibri"/>
                <w:b w:val="0"/>
                <w:bCs w:val="0"/>
                <w:color w:val="000000"/>
                <w:sz w:val="22"/>
                <w:rPrChange w:id="8368" w:author="Nate Bachmeier [AWS-SA]" w:date="2023-02-25T11:29:00Z">
                  <w:rPr>
                    <w:ins w:id="8369" w:author="Nate Bachmeier [AWS-SA]" w:date="2023-02-25T11:26:00Z"/>
                    <w:rFonts w:ascii="Calibri" w:eastAsia="Times New Roman" w:hAnsi="Calibri" w:cs="Calibri"/>
                    <w:color w:val="000000"/>
                    <w:sz w:val="22"/>
                  </w:rPr>
                </w:rPrChange>
              </w:rPr>
            </w:pPr>
            <w:ins w:id="8370" w:author="Nate Bachmeier [AWS-SA]" w:date="2023-02-25T11:26:00Z">
              <w:r w:rsidRPr="00E16572">
                <w:rPr>
                  <w:rFonts w:ascii="Calibri" w:eastAsia="Times New Roman" w:hAnsi="Calibri" w:cs="Calibri"/>
                  <w:color w:val="000000"/>
                  <w:sz w:val="22"/>
                </w:rPr>
                <w:t>using bagging machine</w:t>
              </w:r>
            </w:ins>
          </w:p>
        </w:tc>
        <w:tc>
          <w:tcPr>
            <w:tcW w:w="5348" w:type="dxa"/>
            <w:noWrap/>
            <w:hideMark/>
            <w:tcPrChange w:id="8371" w:author="Nate Bachmeier [AWS-SA]" w:date="2023-02-26T11:07:00Z">
              <w:tcPr>
                <w:tcW w:w="960" w:type="dxa"/>
                <w:tcBorders>
                  <w:top w:val="nil"/>
                  <w:left w:val="nil"/>
                  <w:bottom w:val="nil"/>
                  <w:right w:val="nil"/>
                </w:tcBorders>
                <w:shd w:val="clear" w:color="auto" w:fill="auto"/>
                <w:noWrap/>
                <w:vAlign w:val="bottom"/>
                <w:hideMark/>
              </w:tcPr>
            </w:tcPrChange>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72" w:author="Nate Bachmeier [AWS-SA]" w:date="2023-02-25T11:26:00Z"/>
                <w:rFonts w:ascii="Calibri" w:eastAsia="Times New Roman" w:hAnsi="Calibri" w:cs="Calibri"/>
                <w:color w:val="000000"/>
                <w:sz w:val="22"/>
              </w:rPr>
            </w:pPr>
            <w:ins w:id="8373" w:author="Nate Bachmeier [AWS-SA]" w:date="2023-02-25T11:26:00Z">
              <w:r w:rsidRPr="00E16572">
                <w:rPr>
                  <w:rFonts w:ascii="Calibri" w:eastAsia="Times New Roman" w:hAnsi="Calibri" w:cs="Calibri"/>
                  <w:color w:val="000000"/>
                  <w:sz w:val="22"/>
                </w:rPr>
                <w:t>605</w:t>
              </w:r>
            </w:ins>
          </w:p>
        </w:tc>
      </w:tr>
      <w:tr w:rsidR="00E16572" w:rsidRPr="00E16572" w14:paraId="031BEC2A" w14:textId="77777777" w:rsidTr="005D1D3E">
        <w:trPr>
          <w:trHeight w:val="300"/>
          <w:ins w:id="8374" w:author="Nate Bachmeier [AWS-SA]" w:date="2023-02-25T11:26:00Z"/>
          <w:trPrChange w:id="83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76" w:author="Nate Bachmeier [AWS-SA]" w:date="2023-02-26T11:07:00Z">
              <w:tcPr>
                <w:tcW w:w="4740" w:type="dxa"/>
                <w:tcBorders>
                  <w:top w:val="nil"/>
                  <w:left w:val="nil"/>
                  <w:bottom w:val="nil"/>
                  <w:right w:val="nil"/>
                </w:tcBorders>
                <w:shd w:val="clear" w:color="auto" w:fill="auto"/>
                <w:noWrap/>
                <w:vAlign w:val="bottom"/>
                <w:hideMark/>
              </w:tcPr>
            </w:tcPrChange>
          </w:tcPr>
          <w:p w14:paraId="2B999EFC" w14:textId="77777777" w:rsidR="00E16572" w:rsidRPr="00E16572" w:rsidRDefault="00E16572" w:rsidP="00E16572">
            <w:pPr>
              <w:spacing w:line="240" w:lineRule="auto"/>
              <w:ind w:firstLine="0"/>
              <w:rPr>
                <w:ins w:id="8377" w:author="Nate Bachmeier [AWS-SA]" w:date="2023-02-25T11:26:00Z"/>
                <w:rFonts w:ascii="Calibri" w:eastAsia="Times New Roman" w:hAnsi="Calibri" w:cs="Calibri"/>
                <w:b w:val="0"/>
                <w:bCs w:val="0"/>
                <w:color w:val="000000"/>
                <w:sz w:val="22"/>
                <w:rPrChange w:id="8378" w:author="Nate Bachmeier [AWS-SA]" w:date="2023-02-25T11:29:00Z">
                  <w:rPr>
                    <w:ins w:id="8379" w:author="Nate Bachmeier [AWS-SA]" w:date="2023-02-25T11:26:00Z"/>
                    <w:rFonts w:ascii="Calibri" w:eastAsia="Times New Roman" w:hAnsi="Calibri" w:cs="Calibri"/>
                    <w:color w:val="000000"/>
                    <w:sz w:val="22"/>
                  </w:rPr>
                </w:rPrChange>
              </w:rPr>
            </w:pPr>
            <w:ins w:id="8380" w:author="Nate Bachmeier [AWS-SA]" w:date="2023-02-25T11:26:00Z">
              <w:r w:rsidRPr="00E16572">
                <w:rPr>
                  <w:rFonts w:ascii="Calibri" w:eastAsia="Times New Roman" w:hAnsi="Calibri" w:cs="Calibri"/>
                  <w:color w:val="000000"/>
                  <w:sz w:val="22"/>
                </w:rPr>
                <w:t>using circular saw</w:t>
              </w:r>
            </w:ins>
          </w:p>
        </w:tc>
        <w:tc>
          <w:tcPr>
            <w:tcW w:w="5348" w:type="dxa"/>
            <w:noWrap/>
            <w:hideMark/>
            <w:tcPrChange w:id="8381" w:author="Nate Bachmeier [AWS-SA]" w:date="2023-02-26T11:07:00Z">
              <w:tcPr>
                <w:tcW w:w="960" w:type="dxa"/>
                <w:tcBorders>
                  <w:top w:val="nil"/>
                  <w:left w:val="nil"/>
                  <w:bottom w:val="nil"/>
                  <w:right w:val="nil"/>
                </w:tcBorders>
                <w:shd w:val="clear" w:color="auto" w:fill="auto"/>
                <w:noWrap/>
                <w:vAlign w:val="bottom"/>
                <w:hideMark/>
              </w:tcPr>
            </w:tcPrChange>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82" w:author="Nate Bachmeier [AWS-SA]" w:date="2023-02-25T11:26:00Z"/>
                <w:rFonts w:ascii="Calibri" w:eastAsia="Times New Roman" w:hAnsi="Calibri" w:cs="Calibri"/>
                <w:color w:val="000000"/>
                <w:sz w:val="22"/>
              </w:rPr>
            </w:pPr>
            <w:ins w:id="8383" w:author="Nate Bachmeier [AWS-SA]" w:date="2023-02-25T11:26:00Z">
              <w:r w:rsidRPr="00E16572">
                <w:rPr>
                  <w:rFonts w:ascii="Calibri" w:eastAsia="Times New Roman" w:hAnsi="Calibri" w:cs="Calibri"/>
                  <w:color w:val="000000"/>
                  <w:sz w:val="22"/>
                </w:rPr>
                <w:t>486</w:t>
              </w:r>
            </w:ins>
          </w:p>
        </w:tc>
      </w:tr>
      <w:tr w:rsidR="00E16572" w:rsidRPr="00E16572" w14:paraId="4BF0DCA3" w14:textId="77777777" w:rsidTr="005D1D3E">
        <w:trPr>
          <w:cnfStyle w:val="000000100000" w:firstRow="0" w:lastRow="0" w:firstColumn="0" w:lastColumn="0" w:oddVBand="0" w:evenVBand="0" w:oddHBand="1" w:evenHBand="0" w:firstRowFirstColumn="0" w:firstRowLastColumn="0" w:lastRowFirstColumn="0" w:lastRowLastColumn="0"/>
          <w:trHeight w:val="300"/>
          <w:ins w:id="8384" w:author="Nate Bachmeier [AWS-SA]" w:date="2023-02-25T11:26:00Z"/>
          <w:trPrChange w:id="83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86" w:author="Nate Bachmeier [AWS-SA]" w:date="2023-02-26T11:07:00Z">
              <w:tcPr>
                <w:tcW w:w="4740" w:type="dxa"/>
                <w:tcBorders>
                  <w:top w:val="nil"/>
                  <w:left w:val="nil"/>
                  <w:bottom w:val="nil"/>
                  <w:right w:val="nil"/>
                </w:tcBorders>
                <w:shd w:val="clear" w:color="auto" w:fill="auto"/>
                <w:noWrap/>
                <w:vAlign w:val="bottom"/>
                <w:hideMark/>
              </w:tcPr>
            </w:tcPrChange>
          </w:tcPr>
          <w:p w14:paraId="613FB3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87" w:author="Nate Bachmeier [AWS-SA]" w:date="2023-02-25T11:26:00Z"/>
                <w:rFonts w:ascii="Calibri" w:eastAsia="Times New Roman" w:hAnsi="Calibri" w:cs="Calibri"/>
                <w:b w:val="0"/>
                <w:bCs w:val="0"/>
                <w:color w:val="000000"/>
                <w:sz w:val="22"/>
                <w:rPrChange w:id="8388" w:author="Nate Bachmeier [AWS-SA]" w:date="2023-02-25T11:29:00Z">
                  <w:rPr>
                    <w:ins w:id="8389" w:author="Nate Bachmeier [AWS-SA]" w:date="2023-02-25T11:26:00Z"/>
                    <w:rFonts w:ascii="Calibri" w:eastAsia="Times New Roman" w:hAnsi="Calibri" w:cs="Calibri"/>
                    <w:color w:val="000000"/>
                    <w:sz w:val="22"/>
                  </w:rPr>
                </w:rPrChange>
              </w:rPr>
            </w:pPr>
            <w:ins w:id="8390" w:author="Nate Bachmeier [AWS-SA]" w:date="2023-02-25T11:26:00Z">
              <w:r w:rsidRPr="00E16572">
                <w:rPr>
                  <w:rFonts w:ascii="Calibri" w:eastAsia="Times New Roman" w:hAnsi="Calibri" w:cs="Calibri"/>
                  <w:color w:val="000000"/>
                  <w:sz w:val="22"/>
                </w:rPr>
                <w:t>using inhaler</w:t>
              </w:r>
            </w:ins>
          </w:p>
        </w:tc>
        <w:tc>
          <w:tcPr>
            <w:tcW w:w="5348" w:type="dxa"/>
            <w:noWrap/>
            <w:hideMark/>
            <w:tcPrChange w:id="8391" w:author="Nate Bachmeier [AWS-SA]" w:date="2023-02-26T11:07:00Z">
              <w:tcPr>
                <w:tcW w:w="960" w:type="dxa"/>
                <w:tcBorders>
                  <w:top w:val="nil"/>
                  <w:left w:val="nil"/>
                  <w:bottom w:val="nil"/>
                  <w:right w:val="nil"/>
                </w:tcBorders>
                <w:shd w:val="clear" w:color="auto" w:fill="auto"/>
                <w:noWrap/>
                <w:vAlign w:val="bottom"/>
                <w:hideMark/>
              </w:tcPr>
            </w:tcPrChange>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92" w:author="Nate Bachmeier [AWS-SA]" w:date="2023-02-25T11:26:00Z"/>
                <w:rFonts w:ascii="Calibri" w:eastAsia="Times New Roman" w:hAnsi="Calibri" w:cs="Calibri"/>
                <w:color w:val="000000"/>
                <w:sz w:val="22"/>
              </w:rPr>
            </w:pPr>
            <w:ins w:id="8393" w:author="Nate Bachmeier [AWS-SA]" w:date="2023-02-25T11:26:00Z">
              <w:r w:rsidRPr="00E16572">
                <w:rPr>
                  <w:rFonts w:ascii="Calibri" w:eastAsia="Times New Roman" w:hAnsi="Calibri" w:cs="Calibri"/>
                  <w:color w:val="000000"/>
                  <w:sz w:val="22"/>
                </w:rPr>
                <w:t>513</w:t>
              </w:r>
            </w:ins>
          </w:p>
        </w:tc>
      </w:tr>
      <w:tr w:rsidR="00E16572" w:rsidRPr="00E16572" w14:paraId="760B6AD7" w14:textId="77777777" w:rsidTr="005D1D3E">
        <w:trPr>
          <w:trHeight w:val="300"/>
          <w:ins w:id="8394" w:author="Nate Bachmeier [AWS-SA]" w:date="2023-02-25T11:26:00Z"/>
          <w:trPrChange w:id="83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96" w:author="Nate Bachmeier [AWS-SA]" w:date="2023-02-26T11:07:00Z">
              <w:tcPr>
                <w:tcW w:w="4740" w:type="dxa"/>
                <w:tcBorders>
                  <w:top w:val="nil"/>
                  <w:left w:val="nil"/>
                  <w:bottom w:val="nil"/>
                  <w:right w:val="nil"/>
                </w:tcBorders>
                <w:shd w:val="clear" w:color="auto" w:fill="auto"/>
                <w:noWrap/>
                <w:vAlign w:val="bottom"/>
                <w:hideMark/>
              </w:tcPr>
            </w:tcPrChange>
          </w:tcPr>
          <w:p w14:paraId="724D44E2" w14:textId="77777777" w:rsidR="00E16572" w:rsidRPr="00E16572" w:rsidRDefault="00E16572" w:rsidP="00E16572">
            <w:pPr>
              <w:spacing w:line="240" w:lineRule="auto"/>
              <w:ind w:firstLine="0"/>
              <w:rPr>
                <w:ins w:id="8397" w:author="Nate Bachmeier [AWS-SA]" w:date="2023-02-25T11:26:00Z"/>
                <w:rFonts w:ascii="Calibri" w:eastAsia="Times New Roman" w:hAnsi="Calibri" w:cs="Calibri"/>
                <w:b w:val="0"/>
                <w:bCs w:val="0"/>
                <w:color w:val="000000"/>
                <w:sz w:val="22"/>
                <w:rPrChange w:id="8398" w:author="Nate Bachmeier [AWS-SA]" w:date="2023-02-25T11:29:00Z">
                  <w:rPr>
                    <w:ins w:id="8399" w:author="Nate Bachmeier [AWS-SA]" w:date="2023-02-25T11:26:00Z"/>
                    <w:rFonts w:ascii="Calibri" w:eastAsia="Times New Roman" w:hAnsi="Calibri" w:cs="Calibri"/>
                    <w:color w:val="000000"/>
                    <w:sz w:val="22"/>
                  </w:rPr>
                </w:rPrChange>
              </w:rPr>
            </w:pPr>
            <w:ins w:id="8400" w:author="Nate Bachmeier [AWS-SA]" w:date="2023-02-25T11:26:00Z">
              <w:r w:rsidRPr="00E16572">
                <w:rPr>
                  <w:rFonts w:ascii="Calibri" w:eastAsia="Times New Roman" w:hAnsi="Calibri" w:cs="Calibri"/>
                  <w:color w:val="000000"/>
                  <w:sz w:val="22"/>
                </w:rPr>
                <w:t>using megaphone</w:t>
              </w:r>
            </w:ins>
          </w:p>
        </w:tc>
        <w:tc>
          <w:tcPr>
            <w:tcW w:w="5348" w:type="dxa"/>
            <w:noWrap/>
            <w:hideMark/>
            <w:tcPrChange w:id="8401" w:author="Nate Bachmeier [AWS-SA]" w:date="2023-02-26T11:07:00Z">
              <w:tcPr>
                <w:tcW w:w="960" w:type="dxa"/>
                <w:tcBorders>
                  <w:top w:val="nil"/>
                  <w:left w:val="nil"/>
                  <w:bottom w:val="nil"/>
                  <w:right w:val="nil"/>
                </w:tcBorders>
                <w:shd w:val="clear" w:color="auto" w:fill="auto"/>
                <w:noWrap/>
                <w:vAlign w:val="bottom"/>
                <w:hideMark/>
              </w:tcPr>
            </w:tcPrChange>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02" w:author="Nate Bachmeier [AWS-SA]" w:date="2023-02-25T11:26:00Z"/>
                <w:rFonts w:ascii="Calibri" w:eastAsia="Times New Roman" w:hAnsi="Calibri" w:cs="Calibri"/>
                <w:color w:val="000000"/>
                <w:sz w:val="22"/>
              </w:rPr>
            </w:pPr>
            <w:ins w:id="8403" w:author="Nate Bachmeier [AWS-SA]" w:date="2023-02-25T11:26:00Z">
              <w:r w:rsidRPr="00E16572">
                <w:rPr>
                  <w:rFonts w:ascii="Calibri" w:eastAsia="Times New Roman" w:hAnsi="Calibri" w:cs="Calibri"/>
                  <w:color w:val="000000"/>
                  <w:sz w:val="22"/>
                </w:rPr>
                <w:t>484</w:t>
              </w:r>
            </w:ins>
          </w:p>
        </w:tc>
      </w:tr>
      <w:tr w:rsidR="00E16572" w:rsidRPr="00E16572" w14:paraId="70EE7470" w14:textId="77777777" w:rsidTr="005D1D3E">
        <w:trPr>
          <w:cnfStyle w:val="000000100000" w:firstRow="0" w:lastRow="0" w:firstColumn="0" w:lastColumn="0" w:oddVBand="0" w:evenVBand="0" w:oddHBand="1" w:evenHBand="0" w:firstRowFirstColumn="0" w:firstRowLastColumn="0" w:lastRowFirstColumn="0" w:lastRowLastColumn="0"/>
          <w:trHeight w:val="300"/>
          <w:ins w:id="8404" w:author="Nate Bachmeier [AWS-SA]" w:date="2023-02-25T11:26:00Z"/>
          <w:trPrChange w:id="84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06" w:author="Nate Bachmeier [AWS-SA]" w:date="2023-02-26T11:07:00Z">
              <w:tcPr>
                <w:tcW w:w="4740" w:type="dxa"/>
                <w:tcBorders>
                  <w:top w:val="nil"/>
                  <w:left w:val="nil"/>
                  <w:bottom w:val="nil"/>
                  <w:right w:val="nil"/>
                </w:tcBorders>
                <w:shd w:val="clear" w:color="auto" w:fill="auto"/>
                <w:noWrap/>
                <w:vAlign w:val="bottom"/>
                <w:hideMark/>
              </w:tcPr>
            </w:tcPrChange>
          </w:tcPr>
          <w:p w14:paraId="2F0EBB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07" w:author="Nate Bachmeier [AWS-SA]" w:date="2023-02-25T11:26:00Z"/>
                <w:rFonts w:ascii="Calibri" w:eastAsia="Times New Roman" w:hAnsi="Calibri" w:cs="Calibri"/>
                <w:b w:val="0"/>
                <w:bCs w:val="0"/>
                <w:color w:val="000000"/>
                <w:sz w:val="22"/>
                <w:rPrChange w:id="8408" w:author="Nate Bachmeier [AWS-SA]" w:date="2023-02-25T11:29:00Z">
                  <w:rPr>
                    <w:ins w:id="8409" w:author="Nate Bachmeier [AWS-SA]" w:date="2023-02-25T11:26:00Z"/>
                    <w:rFonts w:ascii="Calibri" w:eastAsia="Times New Roman" w:hAnsi="Calibri" w:cs="Calibri"/>
                    <w:color w:val="000000"/>
                    <w:sz w:val="22"/>
                  </w:rPr>
                </w:rPrChange>
              </w:rPr>
            </w:pPr>
            <w:ins w:id="8410" w:author="Nate Bachmeier [AWS-SA]" w:date="2023-02-25T11:26:00Z">
              <w:r w:rsidRPr="00E16572">
                <w:rPr>
                  <w:rFonts w:ascii="Calibri" w:eastAsia="Times New Roman" w:hAnsi="Calibri" w:cs="Calibri"/>
                  <w:color w:val="000000"/>
                  <w:sz w:val="22"/>
                </w:rPr>
                <w:t>using puppets</w:t>
              </w:r>
            </w:ins>
          </w:p>
        </w:tc>
        <w:tc>
          <w:tcPr>
            <w:tcW w:w="5348" w:type="dxa"/>
            <w:noWrap/>
            <w:hideMark/>
            <w:tcPrChange w:id="8411" w:author="Nate Bachmeier [AWS-SA]" w:date="2023-02-26T11:07:00Z">
              <w:tcPr>
                <w:tcW w:w="960" w:type="dxa"/>
                <w:tcBorders>
                  <w:top w:val="nil"/>
                  <w:left w:val="nil"/>
                  <w:bottom w:val="nil"/>
                  <w:right w:val="nil"/>
                </w:tcBorders>
                <w:shd w:val="clear" w:color="auto" w:fill="auto"/>
                <w:noWrap/>
                <w:vAlign w:val="bottom"/>
                <w:hideMark/>
              </w:tcPr>
            </w:tcPrChange>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12" w:author="Nate Bachmeier [AWS-SA]" w:date="2023-02-25T11:26:00Z"/>
                <w:rFonts w:ascii="Calibri" w:eastAsia="Times New Roman" w:hAnsi="Calibri" w:cs="Calibri"/>
                <w:color w:val="000000"/>
                <w:sz w:val="22"/>
              </w:rPr>
            </w:pPr>
            <w:ins w:id="8413" w:author="Nate Bachmeier [AWS-SA]" w:date="2023-02-25T11:26:00Z">
              <w:r w:rsidRPr="00E16572">
                <w:rPr>
                  <w:rFonts w:ascii="Calibri" w:eastAsia="Times New Roman" w:hAnsi="Calibri" w:cs="Calibri"/>
                  <w:color w:val="000000"/>
                  <w:sz w:val="22"/>
                </w:rPr>
                <w:t>649</w:t>
              </w:r>
            </w:ins>
          </w:p>
        </w:tc>
      </w:tr>
      <w:tr w:rsidR="00E16572" w:rsidRPr="00E16572" w14:paraId="192BE2B9" w14:textId="77777777" w:rsidTr="005D1D3E">
        <w:trPr>
          <w:trHeight w:val="300"/>
          <w:ins w:id="8414" w:author="Nate Bachmeier [AWS-SA]" w:date="2023-02-25T11:26:00Z"/>
          <w:trPrChange w:id="84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16" w:author="Nate Bachmeier [AWS-SA]" w:date="2023-02-26T11:07:00Z">
              <w:tcPr>
                <w:tcW w:w="4740" w:type="dxa"/>
                <w:tcBorders>
                  <w:top w:val="nil"/>
                  <w:left w:val="nil"/>
                  <w:bottom w:val="nil"/>
                  <w:right w:val="nil"/>
                </w:tcBorders>
                <w:shd w:val="clear" w:color="auto" w:fill="auto"/>
                <w:noWrap/>
                <w:vAlign w:val="bottom"/>
                <w:hideMark/>
              </w:tcPr>
            </w:tcPrChange>
          </w:tcPr>
          <w:p w14:paraId="06F5DD29" w14:textId="77777777" w:rsidR="00E16572" w:rsidRPr="00E16572" w:rsidRDefault="00E16572" w:rsidP="00E16572">
            <w:pPr>
              <w:spacing w:line="240" w:lineRule="auto"/>
              <w:ind w:firstLine="0"/>
              <w:rPr>
                <w:ins w:id="8417" w:author="Nate Bachmeier [AWS-SA]" w:date="2023-02-25T11:26:00Z"/>
                <w:rFonts w:ascii="Calibri" w:eastAsia="Times New Roman" w:hAnsi="Calibri" w:cs="Calibri"/>
                <w:b w:val="0"/>
                <w:bCs w:val="0"/>
                <w:color w:val="000000"/>
                <w:sz w:val="22"/>
                <w:rPrChange w:id="8418" w:author="Nate Bachmeier [AWS-SA]" w:date="2023-02-25T11:29:00Z">
                  <w:rPr>
                    <w:ins w:id="8419" w:author="Nate Bachmeier [AWS-SA]" w:date="2023-02-25T11:26:00Z"/>
                    <w:rFonts w:ascii="Calibri" w:eastAsia="Times New Roman" w:hAnsi="Calibri" w:cs="Calibri"/>
                    <w:color w:val="000000"/>
                    <w:sz w:val="22"/>
                  </w:rPr>
                </w:rPrChange>
              </w:rPr>
            </w:pPr>
            <w:ins w:id="8420" w:author="Nate Bachmeier [AWS-SA]" w:date="2023-02-25T11:26:00Z">
              <w:r w:rsidRPr="00E16572">
                <w:rPr>
                  <w:rFonts w:ascii="Calibri" w:eastAsia="Times New Roman" w:hAnsi="Calibri" w:cs="Calibri"/>
                  <w:color w:val="000000"/>
                  <w:sz w:val="22"/>
                </w:rPr>
                <w:t>using remote controller (not gaming)</w:t>
              </w:r>
            </w:ins>
          </w:p>
        </w:tc>
        <w:tc>
          <w:tcPr>
            <w:tcW w:w="5348" w:type="dxa"/>
            <w:noWrap/>
            <w:hideMark/>
            <w:tcPrChange w:id="8421" w:author="Nate Bachmeier [AWS-SA]" w:date="2023-02-26T11:07:00Z">
              <w:tcPr>
                <w:tcW w:w="960" w:type="dxa"/>
                <w:tcBorders>
                  <w:top w:val="nil"/>
                  <w:left w:val="nil"/>
                  <w:bottom w:val="nil"/>
                  <w:right w:val="nil"/>
                </w:tcBorders>
                <w:shd w:val="clear" w:color="auto" w:fill="auto"/>
                <w:noWrap/>
                <w:vAlign w:val="bottom"/>
                <w:hideMark/>
              </w:tcPr>
            </w:tcPrChange>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22" w:author="Nate Bachmeier [AWS-SA]" w:date="2023-02-25T11:26:00Z"/>
                <w:rFonts w:ascii="Calibri" w:eastAsia="Times New Roman" w:hAnsi="Calibri" w:cs="Calibri"/>
                <w:color w:val="000000"/>
                <w:sz w:val="22"/>
              </w:rPr>
            </w:pPr>
            <w:ins w:id="8423" w:author="Nate Bachmeier [AWS-SA]" w:date="2023-02-25T11:26:00Z">
              <w:r w:rsidRPr="00E16572">
                <w:rPr>
                  <w:rFonts w:ascii="Calibri" w:eastAsia="Times New Roman" w:hAnsi="Calibri" w:cs="Calibri"/>
                  <w:color w:val="000000"/>
                  <w:sz w:val="22"/>
                </w:rPr>
                <w:t>703</w:t>
              </w:r>
            </w:ins>
          </w:p>
        </w:tc>
      </w:tr>
      <w:tr w:rsidR="00E16572" w:rsidRPr="00E16572" w14:paraId="72B5A919" w14:textId="77777777" w:rsidTr="005D1D3E">
        <w:trPr>
          <w:cnfStyle w:val="000000100000" w:firstRow="0" w:lastRow="0" w:firstColumn="0" w:lastColumn="0" w:oddVBand="0" w:evenVBand="0" w:oddHBand="1" w:evenHBand="0" w:firstRowFirstColumn="0" w:firstRowLastColumn="0" w:lastRowFirstColumn="0" w:lastRowLastColumn="0"/>
          <w:trHeight w:val="300"/>
          <w:ins w:id="8424" w:author="Nate Bachmeier [AWS-SA]" w:date="2023-02-25T11:26:00Z"/>
          <w:trPrChange w:id="84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26" w:author="Nate Bachmeier [AWS-SA]" w:date="2023-02-26T11:07:00Z">
              <w:tcPr>
                <w:tcW w:w="4740" w:type="dxa"/>
                <w:tcBorders>
                  <w:top w:val="nil"/>
                  <w:left w:val="nil"/>
                  <w:bottom w:val="nil"/>
                  <w:right w:val="nil"/>
                </w:tcBorders>
                <w:shd w:val="clear" w:color="auto" w:fill="auto"/>
                <w:noWrap/>
                <w:vAlign w:val="bottom"/>
                <w:hideMark/>
              </w:tcPr>
            </w:tcPrChange>
          </w:tcPr>
          <w:p w14:paraId="43A59B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27" w:author="Nate Bachmeier [AWS-SA]" w:date="2023-02-25T11:26:00Z"/>
                <w:rFonts w:ascii="Calibri" w:eastAsia="Times New Roman" w:hAnsi="Calibri" w:cs="Calibri"/>
                <w:b w:val="0"/>
                <w:bCs w:val="0"/>
                <w:color w:val="000000"/>
                <w:sz w:val="22"/>
                <w:rPrChange w:id="8428" w:author="Nate Bachmeier [AWS-SA]" w:date="2023-02-25T11:29:00Z">
                  <w:rPr>
                    <w:ins w:id="8429" w:author="Nate Bachmeier [AWS-SA]" w:date="2023-02-25T11:26:00Z"/>
                    <w:rFonts w:ascii="Calibri" w:eastAsia="Times New Roman" w:hAnsi="Calibri" w:cs="Calibri"/>
                    <w:color w:val="000000"/>
                    <w:sz w:val="22"/>
                  </w:rPr>
                </w:rPrChange>
              </w:rPr>
            </w:pPr>
            <w:ins w:id="8430" w:author="Nate Bachmeier [AWS-SA]" w:date="2023-02-25T11:26:00Z">
              <w:r w:rsidRPr="00E16572">
                <w:rPr>
                  <w:rFonts w:ascii="Calibri" w:eastAsia="Times New Roman" w:hAnsi="Calibri" w:cs="Calibri"/>
                  <w:color w:val="000000"/>
                  <w:sz w:val="22"/>
                </w:rPr>
                <w:t>using segway</w:t>
              </w:r>
            </w:ins>
          </w:p>
        </w:tc>
        <w:tc>
          <w:tcPr>
            <w:tcW w:w="5348" w:type="dxa"/>
            <w:noWrap/>
            <w:hideMark/>
            <w:tcPrChange w:id="8431" w:author="Nate Bachmeier [AWS-SA]" w:date="2023-02-26T11:07:00Z">
              <w:tcPr>
                <w:tcW w:w="960" w:type="dxa"/>
                <w:tcBorders>
                  <w:top w:val="nil"/>
                  <w:left w:val="nil"/>
                  <w:bottom w:val="nil"/>
                  <w:right w:val="nil"/>
                </w:tcBorders>
                <w:shd w:val="clear" w:color="auto" w:fill="auto"/>
                <w:noWrap/>
                <w:vAlign w:val="bottom"/>
                <w:hideMark/>
              </w:tcPr>
            </w:tcPrChange>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32" w:author="Nate Bachmeier [AWS-SA]" w:date="2023-02-25T11:26:00Z"/>
                <w:rFonts w:ascii="Calibri" w:eastAsia="Times New Roman" w:hAnsi="Calibri" w:cs="Calibri"/>
                <w:color w:val="000000"/>
                <w:sz w:val="22"/>
              </w:rPr>
            </w:pPr>
            <w:ins w:id="8433" w:author="Nate Bachmeier [AWS-SA]" w:date="2023-02-25T11:26:00Z">
              <w:r w:rsidRPr="00E16572">
                <w:rPr>
                  <w:rFonts w:ascii="Calibri" w:eastAsia="Times New Roman" w:hAnsi="Calibri" w:cs="Calibri"/>
                  <w:color w:val="000000"/>
                  <w:sz w:val="22"/>
                </w:rPr>
                <w:t>729</w:t>
              </w:r>
            </w:ins>
          </w:p>
        </w:tc>
      </w:tr>
      <w:tr w:rsidR="00E16572" w:rsidRPr="00E16572" w14:paraId="14B44B32" w14:textId="77777777" w:rsidTr="005D1D3E">
        <w:trPr>
          <w:trHeight w:val="300"/>
          <w:ins w:id="8434" w:author="Nate Bachmeier [AWS-SA]" w:date="2023-02-25T11:26:00Z"/>
          <w:trPrChange w:id="84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36" w:author="Nate Bachmeier [AWS-SA]" w:date="2023-02-26T11:07:00Z">
              <w:tcPr>
                <w:tcW w:w="4740" w:type="dxa"/>
                <w:tcBorders>
                  <w:top w:val="nil"/>
                  <w:left w:val="nil"/>
                  <w:bottom w:val="nil"/>
                  <w:right w:val="nil"/>
                </w:tcBorders>
                <w:shd w:val="clear" w:color="auto" w:fill="auto"/>
                <w:noWrap/>
                <w:vAlign w:val="bottom"/>
                <w:hideMark/>
              </w:tcPr>
            </w:tcPrChange>
          </w:tcPr>
          <w:p w14:paraId="3E250CFB" w14:textId="77777777" w:rsidR="00E16572" w:rsidRPr="00E16572" w:rsidRDefault="00E16572" w:rsidP="00E16572">
            <w:pPr>
              <w:spacing w:line="240" w:lineRule="auto"/>
              <w:ind w:firstLine="0"/>
              <w:rPr>
                <w:ins w:id="8437" w:author="Nate Bachmeier [AWS-SA]" w:date="2023-02-25T11:26:00Z"/>
                <w:rFonts w:ascii="Calibri" w:eastAsia="Times New Roman" w:hAnsi="Calibri" w:cs="Calibri"/>
                <w:b w:val="0"/>
                <w:bCs w:val="0"/>
                <w:color w:val="000000"/>
                <w:sz w:val="22"/>
                <w:rPrChange w:id="8438" w:author="Nate Bachmeier [AWS-SA]" w:date="2023-02-25T11:29:00Z">
                  <w:rPr>
                    <w:ins w:id="8439" w:author="Nate Bachmeier [AWS-SA]" w:date="2023-02-25T11:26:00Z"/>
                    <w:rFonts w:ascii="Calibri" w:eastAsia="Times New Roman" w:hAnsi="Calibri" w:cs="Calibri"/>
                    <w:color w:val="000000"/>
                    <w:sz w:val="22"/>
                  </w:rPr>
                </w:rPrChange>
              </w:rPr>
            </w:pPr>
            <w:ins w:id="8440" w:author="Nate Bachmeier [AWS-SA]" w:date="2023-02-25T11:26:00Z">
              <w:r w:rsidRPr="00E16572">
                <w:rPr>
                  <w:rFonts w:ascii="Calibri" w:eastAsia="Times New Roman" w:hAnsi="Calibri" w:cs="Calibri"/>
                  <w:color w:val="000000"/>
                  <w:sz w:val="22"/>
                </w:rPr>
                <w:t>vacuuming car</w:t>
              </w:r>
            </w:ins>
          </w:p>
        </w:tc>
        <w:tc>
          <w:tcPr>
            <w:tcW w:w="5348" w:type="dxa"/>
            <w:noWrap/>
            <w:hideMark/>
            <w:tcPrChange w:id="8441" w:author="Nate Bachmeier [AWS-SA]" w:date="2023-02-26T11:07:00Z">
              <w:tcPr>
                <w:tcW w:w="960" w:type="dxa"/>
                <w:tcBorders>
                  <w:top w:val="nil"/>
                  <w:left w:val="nil"/>
                  <w:bottom w:val="nil"/>
                  <w:right w:val="nil"/>
                </w:tcBorders>
                <w:shd w:val="clear" w:color="auto" w:fill="auto"/>
                <w:noWrap/>
                <w:vAlign w:val="bottom"/>
                <w:hideMark/>
              </w:tcPr>
            </w:tcPrChange>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42" w:author="Nate Bachmeier [AWS-SA]" w:date="2023-02-25T11:26:00Z"/>
                <w:rFonts w:ascii="Calibri" w:eastAsia="Times New Roman" w:hAnsi="Calibri" w:cs="Calibri"/>
                <w:color w:val="000000"/>
                <w:sz w:val="22"/>
              </w:rPr>
            </w:pPr>
            <w:ins w:id="8443" w:author="Nate Bachmeier [AWS-SA]" w:date="2023-02-25T11:26:00Z">
              <w:r w:rsidRPr="00E16572">
                <w:rPr>
                  <w:rFonts w:ascii="Calibri" w:eastAsia="Times New Roman" w:hAnsi="Calibri" w:cs="Calibri"/>
                  <w:color w:val="000000"/>
                  <w:sz w:val="22"/>
                </w:rPr>
                <w:t>499</w:t>
              </w:r>
            </w:ins>
          </w:p>
        </w:tc>
      </w:tr>
      <w:tr w:rsidR="00E16572" w:rsidRPr="00E16572" w14:paraId="6AC6E0AE" w14:textId="77777777" w:rsidTr="005D1D3E">
        <w:trPr>
          <w:cnfStyle w:val="000000100000" w:firstRow="0" w:lastRow="0" w:firstColumn="0" w:lastColumn="0" w:oddVBand="0" w:evenVBand="0" w:oddHBand="1" w:evenHBand="0" w:firstRowFirstColumn="0" w:firstRowLastColumn="0" w:lastRowFirstColumn="0" w:lastRowLastColumn="0"/>
          <w:trHeight w:val="300"/>
          <w:ins w:id="8444" w:author="Nate Bachmeier [AWS-SA]" w:date="2023-02-25T11:26:00Z"/>
          <w:trPrChange w:id="84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46" w:author="Nate Bachmeier [AWS-SA]" w:date="2023-02-26T11:07:00Z">
              <w:tcPr>
                <w:tcW w:w="4740" w:type="dxa"/>
                <w:tcBorders>
                  <w:top w:val="nil"/>
                  <w:left w:val="nil"/>
                  <w:bottom w:val="nil"/>
                  <w:right w:val="nil"/>
                </w:tcBorders>
                <w:shd w:val="clear" w:color="auto" w:fill="auto"/>
                <w:noWrap/>
                <w:vAlign w:val="bottom"/>
                <w:hideMark/>
              </w:tcPr>
            </w:tcPrChange>
          </w:tcPr>
          <w:p w14:paraId="63B589F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47" w:author="Nate Bachmeier [AWS-SA]" w:date="2023-02-25T11:26:00Z"/>
                <w:rFonts w:ascii="Calibri" w:eastAsia="Times New Roman" w:hAnsi="Calibri" w:cs="Calibri"/>
                <w:b w:val="0"/>
                <w:bCs w:val="0"/>
                <w:color w:val="000000"/>
                <w:sz w:val="22"/>
                <w:rPrChange w:id="8448" w:author="Nate Bachmeier [AWS-SA]" w:date="2023-02-25T11:29:00Z">
                  <w:rPr>
                    <w:ins w:id="8449" w:author="Nate Bachmeier [AWS-SA]" w:date="2023-02-25T11:26:00Z"/>
                    <w:rFonts w:ascii="Calibri" w:eastAsia="Times New Roman" w:hAnsi="Calibri" w:cs="Calibri"/>
                    <w:color w:val="000000"/>
                    <w:sz w:val="22"/>
                  </w:rPr>
                </w:rPrChange>
              </w:rPr>
            </w:pPr>
            <w:ins w:id="8450" w:author="Nate Bachmeier [AWS-SA]" w:date="2023-02-25T11:26:00Z">
              <w:r w:rsidRPr="00E16572">
                <w:rPr>
                  <w:rFonts w:ascii="Calibri" w:eastAsia="Times New Roman" w:hAnsi="Calibri" w:cs="Calibri"/>
                  <w:color w:val="000000"/>
                  <w:sz w:val="22"/>
                </w:rPr>
                <w:t>vacuuming floor</w:t>
              </w:r>
            </w:ins>
          </w:p>
        </w:tc>
        <w:tc>
          <w:tcPr>
            <w:tcW w:w="5348" w:type="dxa"/>
            <w:noWrap/>
            <w:hideMark/>
            <w:tcPrChange w:id="8451" w:author="Nate Bachmeier [AWS-SA]" w:date="2023-02-26T11:07:00Z">
              <w:tcPr>
                <w:tcW w:w="960" w:type="dxa"/>
                <w:tcBorders>
                  <w:top w:val="nil"/>
                  <w:left w:val="nil"/>
                  <w:bottom w:val="nil"/>
                  <w:right w:val="nil"/>
                </w:tcBorders>
                <w:shd w:val="clear" w:color="auto" w:fill="auto"/>
                <w:noWrap/>
                <w:vAlign w:val="bottom"/>
                <w:hideMark/>
              </w:tcPr>
            </w:tcPrChange>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52" w:author="Nate Bachmeier [AWS-SA]" w:date="2023-02-25T11:26:00Z"/>
                <w:rFonts w:ascii="Calibri" w:eastAsia="Times New Roman" w:hAnsi="Calibri" w:cs="Calibri"/>
                <w:color w:val="000000"/>
                <w:sz w:val="22"/>
              </w:rPr>
            </w:pPr>
            <w:ins w:id="8453" w:author="Nate Bachmeier [AWS-SA]" w:date="2023-02-25T11:26:00Z">
              <w:r w:rsidRPr="00E16572">
                <w:rPr>
                  <w:rFonts w:ascii="Calibri" w:eastAsia="Times New Roman" w:hAnsi="Calibri" w:cs="Calibri"/>
                  <w:color w:val="000000"/>
                  <w:sz w:val="22"/>
                </w:rPr>
                <w:t>842</w:t>
              </w:r>
            </w:ins>
          </w:p>
        </w:tc>
      </w:tr>
      <w:tr w:rsidR="00E16572" w:rsidRPr="00E16572" w14:paraId="358FC2F4" w14:textId="77777777" w:rsidTr="005D1D3E">
        <w:trPr>
          <w:trHeight w:val="300"/>
          <w:ins w:id="8454" w:author="Nate Bachmeier [AWS-SA]" w:date="2023-02-25T11:26:00Z"/>
          <w:trPrChange w:id="84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56" w:author="Nate Bachmeier [AWS-SA]" w:date="2023-02-26T11:07:00Z">
              <w:tcPr>
                <w:tcW w:w="4740" w:type="dxa"/>
                <w:tcBorders>
                  <w:top w:val="nil"/>
                  <w:left w:val="nil"/>
                  <w:bottom w:val="nil"/>
                  <w:right w:val="nil"/>
                </w:tcBorders>
                <w:shd w:val="clear" w:color="auto" w:fill="auto"/>
                <w:noWrap/>
                <w:vAlign w:val="bottom"/>
                <w:hideMark/>
              </w:tcPr>
            </w:tcPrChange>
          </w:tcPr>
          <w:p w14:paraId="6AA67356" w14:textId="77777777" w:rsidR="00E16572" w:rsidRPr="00E16572" w:rsidRDefault="00E16572" w:rsidP="00E16572">
            <w:pPr>
              <w:spacing w:line="240" w:lineRule="auto"/>
              <w:ind w:firstLine="0"/>
              <w:rPr>
                <w:ins w:id="8457" w:author="Nate Bachmeier [AWS-SA]" w:date="2023-02-25T11:26:00Z"/>
                <w:rFonts w:ascii="Calibri" w:eastAsia="Times New Roman" w:hAnsi="Calibri" w:cs="Calibri"/>
                <w:b w:val="0"/>
                <w:bCs w:val="0"/>
                <w:color w:val="000000"/>
                <w:sz w:val="22"/>
                <w:rPrChange w:id="8458" w:author="Nate Bachmeier [AWS-SA]" w:date="2023-02-25T11:29:00Z">
                  <w:rPr>
                    <w:ins w:id="8459" w:author="Nate Bachmeier [AWS-SA]" w:date="2023-02-25T11:26:00Z"/>
                    <w:rFonts w:ascii="Calibri" w:eastAsia="Times New Roman" w:hAnsi="Calibri" w:cs="Calibri"/>
                    <w:color w:val="000000"/>
                    <w:sz w:val="22"/>
                  </w:rPr>
                </w:rPrChange>
              </w:rPr>
            </w:pPr>
            <w:ins w:id="8460" w:author="Nate Bachmeier [AWS-SA]" w:date="2023-02-25T11:26:00Z">
              <w:r w:rsidRPr="00E16572">
                <w:rPr>
                  <w:rFonts w:ascii="Calibri" w:eastAsia="Times New Roman" w:hAnsi="Calibri" w:cs="Calibri"/>
                  <w:color w:val="000000"/>
                  <w:sz w:val="22"/>
                </w:rPr>
                <w:t>visiting the zoo</w:t>
              </w:r>
            </w:ins>
          </w:p>
        </w:tc>
        <w:tc>
          <w:tcPr>
            <w:tcW w:w="5348" w:type="dxa"/>
            <w:noWrap/>
            <w:hideMark/>
            <w:tcPrChange w:id="8461" w:author="Nate Bachmeier [AWS-SA]" w:date="2023-02-26T11:07:00Z">
              <w:tcPr>
                <w:tcW w:w="960" w:type="dxa"/>
                <w:tcBorders>
                  <w:top w:val="nil"/>
                  <w:left w:val="nil"/>
                  <w:bottom w:val="nil"/>
                  <w:right w:val="nil"/>
                </w:tcBorders>
                <w:shd w:val="clear" w:color="auto" w:fill="auto"/>
                <w:noWrap/>
                <w:vAlign w:val="bottom"/>
                <w:hideMark/>
              </w:tcPr>
            </w:tcPrChange>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62" w:author="Nate Bachmeier [AWS-SA]" w:date="2023-02-25T11:26:00Z"/>
                <w:rFonts w:ascii="Calibri" w:eastAsia="Times New Roman" w:hAnsi="Calibri" w:cs="Calibri"/>
                <w:color w:val="000000"/>
                <w:sz w:val="22"/>
              </w:rPr>
            </w:pPr>
            <w:ins w:id="8463" w:author="Nate Bachmeier [AWS-SA]" w:date="2023-02-25T11:26:00Z">
              <w:r w:rsidRPr="00E16572">
                <w:rPr>
                  <w:rFonts w:ascii="Calibri" w:eastAsia="Times New Roman" w:hAnsi="Calibri" w:cs="Calibri"/>
                  <w:color w:val="000000"/>
                  <w:sz w:val="22"/>
                </w:rPr>
                <w:t>642</w:t>
              </w:r>
            </w:ins>
          </w:p>
        </w:tc>
      </w:tr>
      <w:tr w:rsidR="00E16572" w:rsidRPr="00E16572" w14:paraId="771E11F7" w14:textId="77777777" w:rsidTr="005D1D3E">
        <w:trPr>
          <w:cnfStyle w:val="000000100000" w:firstRow="0" w:lastRow="0" w:firstColumn="0" w:lastColumn="0" w:oddVBand="0" w:evenVBand="0" w:oddHBand="1" w:evenHBand="0" w:firstRowFirstColumn="0" w:firstRowLastColumn="0" w:lastRowFirstColumn="0" w:lastRowLastColumn="0"/>
          <w:trHeight w:val="300"/>
          <w:ins w:id="8464" w:author="Nate Bachmeier [AWS-SA]" w:date="2023-02-25T11:26:00Z"/>
          <w:trPrChange w:id="84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66" w:author="Nate Bachmeier [AWS-SA]" w:date="2023-02-26T11:07:00Z">
              <w:tcPr>
                <w:tcW w:w="4740" w:type="dxa"/>
                <w:tcBorders>
                  <w:top w:val="nil"/>
                  <w:left w:val="nil"/>
                  <w:bottom w:val="nil"/>
                  <w:right w:val="nil"/>
                </w:tcBorders>
                <w:shd w:val="clear" w:color="auto" w:fill="auto"/>
                <w:noWrap/>
                <w:vAlign w:val="bottom"/>
                <w:hideMark/>
              </w:tcPr>
            </w:tcPrChange>
          </w:tcPr>
          <w:p w14:paraId="6736D0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67" w:author="Nate Bachmeier [AWS-SA]" w:date="2023-02-25T11:26:00Z"/>
                <w:rFonts w:ascii="Calibri" w:eastAsia="Times New Roman" w:hAnsi="Calibri" w:cs="Calibri"/>
                <w:b w:val="0"/>
                <w:bCs w:val="0"/>
                <w:color w:val="000000"/>
                <w:sz w:val="22"/>
                <w:rPrChange w:id="8468" w:author="Nate Bachmeier [AWS-SA]" w:date="2023-02-25T11:29:00Z">
                  <w:rPr>
                    <w:ins w:id="8469" w:author="Nate Bachmeier [AWS-SA]" w:date="2023-02-25T11:26:00Z"/>
                    <w:rFonts w:ascii="Calibri" w:eastAsia="Times New Roman" w:hAnsi="Calibri" w:cs="Calibri"/>
                    <w:color w:val="000000"/>
                    <w:sz w:val="22"/>
                  </w:rPr>
                </w:rPrChange>
              </w:rPr>
            </w:pPr>
            <w:ins w:id="8470" w:author="Nate Bachmeier [AWS-SA]" w:date="2023-02-25T11:26:00Z">
              <w:r w:rsidRPr="00E16572">
                <w:rPr>
                  <w:rFonts w:ascii="Calibri" w:eastAsia="Times New Roman" w:hAnsi="Calibri" w:cs="Calibri"/>
                  <w:color w:val="000000"/>
                  <w:sz w:val="22"/>
                </w:rPr>
                <w:t>wading through mud</w:t>
              </w:r>
            </w:ins>
          </w:p>
        </w:tc>
        <w:tc>
          <w:tcPr>
            <w:tcW w:w="5348" w:type="dxa"/>
            <w:noWrap/>
            <w:hideMark/>
            <w:tcPrChange w:id="8471" w:author="Nate Bachmeier [AWS-SA]" w:date="2023-02-26T11:07:00Z">
              <w:tcPr>
                <w:tcW w:w="960" w:type="dxa"/>
                <w:tcBorders>
                  <w:top w:val="nil"/>
                  <w:left w:val="nil"/>
                  <w:bottom w:val="nil"/>
                  <w:right w:val="nil"/>
                </w:tcBorders>
                <w:shd w:val="clear" w:color="auto" w:fill="auto"/>
                <w:noWrap/>
                <w:vAlign w:val="bottom"/>
                <w:hideMark/>
              </w:tcPr>
            </w:tcPrChange>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72" w:author="Nate Bachmeier [AWS-SA]" w:date="2023-02-25T11:26:00Z"/>
                <w:rFonts w:ascii="Calibri" w:eastAsia="Times New Roman" w:hAnsi="Calibri" w:cs="Calibri"/>
                <w:color w:val="000000"/>
                <w:sz w:val="22"/>
              </w:rPr>
            </w:pPr>
            <w:ins w:id="8473" w:author="Nate Bachmeier [AWS-SA]" w:date="2023-02-25T11:26:00Z">
              <w:r w:rsidRPr="00E16572">
                <w:rPr>
                  <w:rFonts w:ascii="Calibri" w:eastAsia="Times New Roman" w:hAnsi="Calibri" w:cs="Calibri"/>
                  <w:color w:val="000000"/>
                  <w:sz w:val="22"/>
                </w:rPr>
                <w:t>544</w:t>
              </w:r>
            </w:ins>
          </w:p>
        </w:tc>
      </w:tr>
      <w:tr w:rsidR="00E16572" w:rsidRPr="00E16572" w14:paraId="65BCFDE0" w14:textId="77777777" w:rsidTr="005D1D3E">
        <w:trPr>
          <w:trHeight w:val="300"/>
          <w:ins w:id="8474" w:author="Nate Bachmeier [AWS-SA]" w:date="2023-02-25T11:26:00Z"/>
          <w:trPrChange w:id="84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76" w:author="Nate Bachmeier [AWS-SA]" w:date="2023-02-26T11:07:00Z">
              <w:tcPr>
                <w:tcW w:w="4740" w:type="dxa"/>
                <w:tcBorders>
                  <w:top w:val="nil"/>
                  <w:left w:val="nil"/>
                  <w:bottom w:val="nil"/>
                  <w:right w:val="nil"/>
                </w:tcBorders>
                <w:shd w:val="clear" w:color="auto" w:fill="auto"/>
                <w:noWrap/>
                <w:vAlign w:val="bottom"/>
                <w:hideMark/>
              </w:tcPr>
            </w:tcPrChange>
          </w:tcPr>
          <w:p w14:paraId="57A43341" w14:textId="77777777" w:rsidR="00E16572" w:rsidRPr="00E16572" w:rsidRDefault="00E16572" w:rsidP="00E16572">
            <w:pPr>
              <w:spacing w:line="240" w:lineRule="auto"/>
              <w:ind w:firstLine="0"/>
              <w:rPr>
                <w:ins w:id="8477" w:author="Nate Bachmeier [AWS-SA]" w:date="2023-02-25T11:26:00Z"/>
                <w:rFonts w:ascii="Calibri" w:eastAsia="Times New Roman" w:hAnsi="Calibri" w:cs="Calibri"/>
                <w:b w:val="0"/>
                <w:bCs w:val="0"/>
                <w:color w:val="000000"/>
                <w:sz w:val="22"/>
                <w:rPrChange w:id="8478" w:author="Nate Bachmeier [AWS-SA]" w:date="2023-02-25T11:29:00Z">
                  <w:rPr>
                    <w:ins w:id="8479" w:author="Nate Bachmeier [AWS-SA]" w:date="2023-02-25T11:26:00Z"/>
                    <w:rFonts w:ascii="Calibri" w:eastAsia="Times New Roman" w:hAnsi="Calibri" w:cs="Calibri"/>
                    <w:color w:val="000000"/>
                    <w:sz w:val="22"/>
                  </w:rPr>
                </w:rPrChange>
              </w:rPr>
            </w:pPr>
            <w:ins w:id="8480" w:author="Nate Bachmeier [AWS-SA]" w:date="2023-02-25T11:26:00Z">
              <w:r w:rsidRPr="00E16572">
                <w:rPr>
                  <w:rFonts w:ascii="Calibri" w:eastAsia="Times New Roman" w:hAnsi="Calibri" w:cs="Calibri"/>
                  <w:color w:val="000000"/>
                  <w:sz w:val="22"/>
                </w:rPr>
                <w:t>wading through water</w:t>
              </w:r>
            </w:ins>
          </w:p>
        </w:tc>
        <w:tc>
          <w:tcPr>
            <w:tcW w:w="5348" w:type="dxa"/>
            <w:noWrap/>
            <w:hideMark/>
            <w:tcPrChange w:id="8481" w:author="Nate Bachmeier [AWS-SA]" w:date="2023-02-26T11:07:00Z">
              <w:tcPr>
                <w:tcW w:w="960" w:type="dxa"/>
                <w:tcBorders>
                  <w:top w:val="nil"/>
                  <w:left w:val="nil"/>
                  <w:bottom w:val="nil"/>
                  <w:right w:val="nil"/>
                </w:tcBorders>
                <w:shd w:val="clear" w:color="auto" w:fill="auto"/>
                <w:noWrap/>
                <w:vAlign w:val="bottom"/>
                <w:hideMark/>
              </w:tcPr>
            </w:tcPrChange>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82" w:author="Nate Bachmeier [AWS-SA]" w:date="2023-02-25T11:26:00Z"/>
                <w:rFonts w:ascii="Calibri" w:eastAsia="Times New Roman" w:hAnsi="Calibri" w:cs="Calibri"/>
                <w:color w:val="000000"/>
                <w:sz w:val="22"/>
              </w:rPr>
            </w:pPr>
            <w:ins w:id="8483" w:author="Nate Bachmeier [AWS-SA]" w:date="2023-02-25T11:26:00Z">
              <w:r w:rsidRPr="00E16572">
                <w:rPr>
                  <w:rFonts w:ascii="Calibri" w:eastAsia="Times New Roman" w:hAnsi="Calibri" w:cs="Calibri"/>
                  <w:color w:val="000000"/>
                  <w:sz w:val="22"/>
                </w:rPr>
                <w:t>530</w:t>
              </w:r>
            </w:ins>
          </w:p>
        </w:tc>
      </w:tr>
      <w:tr w:rsidR="00E16572" w:rsidRPr="00E16572" w14:paraId="57628F1A" w14:textId="77777777" w:rsidTr="005D1D3E">
        <w:trPr>
          <w:cnfStyle w:val="000000100000" w:firstRow="0" w:lastRow="0" w:firstColumn="0" w:lastColumn="0" w:oddVBand="0" w:evenVBand="0" w:oddHBand="1" w:evenHBand="0" w:firstRowFirstColumn="0" w:firstRowLastColumn="0" w:lastRowFirstColumn="0" w:lastRowLastColumn="0"/>
          <w:trHeight w:val="300"/>
          <w:ins w:id="8484" w:author="Nate Bachmeier [AWS-SA]" w:date="2023-02-25T11:26:00Z"/>
          <w:trPrChange w:id="84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86" w:author="Nate Bachmeier [AWS-SA]" w:date="2023-02-26T11:07:00Z">
              <w:tcPr>
                <w:tcW w:w="4740" w:type="dxa"/>
                <w:tcBorders>
                  <w:top w:val="nil"/>
                  <w:left w:val="nil"/>
                  <w:bottom w:val="nil"/>
                  <w:right w:val="nil"/>
                </w:tcBorders>
                <w:shd w:val="clear" w:color="auto" w:fill="auto"/>
                <w:noWrap/>
                <w:vAlign w:val="bottom"/>
                <w:hideMark/>
              </w:tcPr>
            </w:tcPrChange>
          </w:tcPr>
          <w:p w14:paraId="1E64725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87" w:author="Nate Bachmeier [AWS-SA]" w:date="2023-02-25T11:26:00Z"/>
                <w:rFonts w:ascii="Calibri" w:eastAsia="Times New Roman" w:hAnsi="Calibri" w:cs="Calibri"/>
                <w:b w:val="0"/>
                <w:bCs w:val="0"/>
                <w:color w:val="000000"/>
                <w:sz w:val="22"/>
                <w:rPrChange w:id="8488" w:author="Nate Bachmeier [AWS-SA]" w:date="2023-02-25T11:29:00Z">
                  <w:rPr>
                    <w:ins w:id="8489" w:author="Nate Bachmeier [AWS-SA]" w:date="2023-02-25T11:26:00Z"/>
                    <w:rFonts w:ascii="Calibri" w:eastAsia="Times New Roman" w:hAnsi="Calibri" w:cs="Calibri"/>
                    <w:color w:val="000000"/>
                    <w:sz w:val="22"/>
                  </w:rPr>
                </w:rPrChange>
              </w:rPr>
            </w:pPr>
            <w:ins w:id="8490" w:author="Nate Bachmeier [AWS-SA]" w:date="2023-02-25T11:26:00Z">
              <w:r w:rsidRPr="00E16572">
                <w:rPr>
                  <w:rFonts w:ascii="Calibri" w:eastAsia="Times New Roman" w:hAnsi="Calibri" w:cs="Calibri"/>
                  <w:color w:val="000000"/>
                  <w:sz w:val="22"/>
                </w:rPr>
                <w:t>waiting in line</w:t>
              </w:r>
            </w:ins>
          </w:p>
        </w:tc>
        <w:tc>
          <w:tcPr>
            <w:tcW w:w="5348" w:type="dxa"/>
            <w:noWrap/>
            <w:hideMark/>
            <w:tcPrChange w:id="8491" w:author="Nate Bachmeier [AWS-SA]" w:date="2023-02-26T11:07:00Z">
              <w:tcPr>
                <w:tcW w:w="960" w:type="dxa"/>
                <w:tcBorders>
                  <w:top w:val="nil"/>
                  <w:left w:val="nil"/>
                  <w:bottom w:val="nil"/>
                  <w:right w:val="nil"/>
                </w:tcBorders>
                <w:shd w:val="clear" w:color="auto" w:fill="auto"/>
                <w:noWrap/>
                <w:vAlign w:val="bottom"/>
                <w:hideMark/>
              </w:tcPr>
            </w:tcPrChange>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92" w:author="Nate Bachmeier [AWS-SA]" w:date="2023-02-25T11:26:00Z"/>
                <w:rFonts w:ascii="Calibri" w:eastAsia="Times New Roman" w:hAnsi="Calibri" w:cs="Calibri"/>
                <w:color w:val="000000"/>
                <w:sz w:val="22"/>
              </w:rPr>
            </w:pPr>
            <w:ins w:id="8493" w:author="Nate Bachmeier [AWS-SA]" w:date="2023-02-25T11:26:00Z">
              <w:r w:rsidRPr="00E16572">
                <w:rPr>
                  <w:rFonts w:ascii="Calibri" w:eastAsia="Times New Roman" w:hAnsi="Calibri" w:cs="Calibri"/>
                  <w:color w:val="000000"/>
                  <w:sz w:val="22"/>
                </w:rPr>
                <w:t>655</w:t>
              </w:r>
            </w:ins>
          </w:p>
        </w:tc>
      </w:tr>
      <w:tr w:rsidR="00E16572" w:rsidRPr="00E16572" w14:paraId="130D6064" w14:textId="77777777" w:rsidTr="005D1D3E">
        <w:trPr>
          <w:trHeight w:val="300"/>
          <w:ins w:id="8494" w:author="Nate Bachmeier [AWS-SA]" w:date="2023-02-25T11:26:00Z"/>
          <w:trPrChange w:id="84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96" w:author="Nate Bachmeier [AWS-SA]" w:date="2023-02-26T11:07:00Z">
              <w:tcPr>
                <w:tcW w:w="4740" w:type="dxa"/>
                <w:tcBorders>
                  <w:top w:val="nil"/>
                  <w:left w:val="nil"/>
                  <w:bottom w:val="nil"/>
                  <w:right w:val="nil"/>
                </w:tcBorders>
                <w:shd w:val="clear" w:color="auto" w:fill="auto"/>
                <w:noWrap/>
                <w:vAlign w:val="bottom"/>
                <w:hideMark/>
              </w:tcPr>
            </w:tcPrChange>
          </w:tcPr>
          <w:p w14:paraId="7B18CA2F" w14:textId="77777777" w:rsidR="00E16572" w:rsidRPr="00E16572" w:rsidRDefault="00E16572" w:rsidP="00E16572">
            <w:pPr>
              <w:spacing w:line="240" w:lineRule="auto"/>
              <w:ind w:firstLine="0"/>
              <w:rPr>
                <w:ins w:id="8497" w:author="Nate Bachmeier [AWS-SA]" w:date="2023-02-25T11:26:00Z"/>
                <w:rFonts w:ascii="Calibri" w:eastAsia="Times New Roman" w:hAnsi="Calibri" w:cs="Calibri"/>
                <w:b w:val="0"/>
                <w:bCs w:val="0"/>
                <w:color w:val="000000"/>
                <w:sz w:val="22"/>
                <w:rPrChange w:id="8498" w:author="Nate Bachmeier [AWS-SA]" w:date="2023-02-25T11:29:00Z">
                  <w:rPr>
                    <w:ins w:id="8499" w:author="Nate Bachmeier [AWS-SA]" w:date="2023-02-25T11:26:00Z"/>
                    <w:rFonts w:ascii="Calibri" w:eastAsia="Times New Roman" w:hAnsi="Calibri" w:cs="Calibri"/>
                    <w:color w:val="000000"/>
                    <w:sz w:val="22"/>
                  </w:rPr>
                </w:rPrChange>
              </w:rPr>
            </w:pPr>
            <w:ins w:id="8500" w:author="Nate Bachmeier [AWS-SA]" w:date="2023-02-25T11:26:00Z">
              <w:r w:rsidRPr="00E16572">
                <w:rPr>
                  <w:rFonts w:ascii="Calibri" w:eastAsia="Times New Roman" w:hAnsi="Calibri" w:cs="Calibri"/>
                  <w:color w:val="000000"/>
                  <w:sz w:val="22"/>
                </w:rPr>
                <w:t>waking up</w:t>
              </w:r>
            </w:ins>
          </w:p>
        </w:tc>
        <w:tc>
          <w:tcPr>
            <w:tcW w:w="5348" w:type="dxa"/>
            <w:noWrap/>
            <w:hideMark/>
            <w:tcPrChange w:id="8501" w:author="Nate Bachmeier [AWS-SA]" w:date="2023-02-26T11:07:00Z">
              <w:tcPr>
                <w:tcW w:w="960" w:type="dxa"/>
                <w:tcBorders>
                  <w:top w:val="nil"/>
                  <w:left w:val="nil"/>
                  <w:bottom w:val="nil"/>
                  <w:right w:val="nil"/>
                </w:tcBorders>
                <w:shd w:val="clear" w:color="auto" w:fill="auto"/>
                <w:noWrap/>
                <w:vAlign w:val="bottom"/>
                <w:hideMark/>
              </w:tcPr>
            </w:tcPrChange>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02" w:author="Nate Bachmeier [AWS-SA]" w:date="2023-02-25T11:26:00Z"/>
                <w:rFonts w:ascii="Calibri" w:eastAsia="Times New Roman" w:hAnsi="Calibri" w:cs="Calibri"/>
                <w:color w:val="000000"/>
                <w:sz w:val="22"/>
              </w:rPr>
            </w:pPr>
            <w:ins w:id="8503" w:author="Nate Bachmeier [AWS-SA]" w:date="2023-02-25T11:26:00Z">
              <w:r w:rsidRPr="00E16572">
                <w:rPr>
                  <w:rFonts w:ascii="Calibri" w:eastAsia="Times New Roman" w:hAnsi="Calibri" w:cs="Calibri"/>
                  <w:color w:val="000000"/>
                  <w:sz w:val="22"/>
                </w:rPr>
                <w:t>768</w:t>
              </w:r>
            </w:ins>
          </w:p>
        </w:tc>
      </w:tr>
      <w:tr w:rsidR="00E16572" w:rsidRPr="00E16572" w14:paraId="69378A18" w14:textId="77777777" w:rsidTr="005D1D3E">
        <w:trPr>
          <w:cnfStyle w:val="000000100000" w:firstRow="0" w:lastRow="0" w:firstColumn="0" w:lastColumn="0" w:oddVBand="0" w:evenVBand="0" w:oddHBand="1" w:evenHBand="0" w:firstRowFirstColumn="0" w:firstRowLastColumn="0" w:lastRowFirstColumn="0" w:lastRowLastColumn="0"/>
          <w:trHeight w:val="300"/>
          <w:ins w:id="8504" w:author="Nate Bachmeier [AWS-SA]" w:date="2023-02-25T11:26:00Z"/>
          <w:trPrChange w:id="85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06" w:author="Nate Bachmeier [AWS-SA]" w:date="2023-02-26T11:07:00Z">
              <w:tcPr>
                <w:tcW w:w="4740" w:type="dxa"/>
                <w:tcBorders>
                  <w:top w:val="nil"/>
                  <w:left w:val="nil"/>
                  <w:bottom w:val="nil"/>
                  <w:right w:val="nil"/>
                </w:tcBorders>
                <w:shd w:val="clear" w:color="auto" w:fill="auto"/>
                <w:noWrap/>
                <w:vAlign w:val="bottom"/>
                <w:hideMark/>
              </w:tcPr>
            </w:tcPrChange>
          </w:tcPr>
          <w:p w14:paraId="03378F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07" w:author="Nate Bachmeier [AWS-SA]" w:date="2023-02-25T11:26:00Z"/>
                <w:rFonts w:ascii="Calibri" w:eastAsia="Times New Roman" w:hAnsi="Calibri" w:cs="Calibri"/>
                <w:b w:val="0"/>
                <w:bCs w:val="0"/>
                <w:color w:val="000000"/>
                <w:sz w:val="22"/>
                <w:rPrChange w:id="8508" w:author="Nate Bachmeier [AWS-SA]" w:date="2023-02-25T11:29:00Z">
                  <w:rPr>
                    <w:ins w:id="8509" w:author="Nate Bachmeier [AWS-SA]" w:date="2023-02-25T11:26:00Z"/>
                    <w:rFonts w:ascii="Calibri" w:eastAsia="Times New Roman" w:hAnsi="Calibri" w:cs="Calibri"/>
                    <w:color w:val="000000"/>
                    <w:sz w:val="22"/>
                  </w:rPr>
                </w:rPrChange>
              </w:rPr>
            </w:pPr>
            <w:ins w:id="8510" w:author="Nate Bachmeier [AWS-SA]" w:date="2023-02-25T11:26:00Z">
              <w:r w:rsidRPr="00E16572">
                <w:rPr>
                  <w:rFonts w:ascii="Calibri" w:eastAsia="Times New Roman" w:hAnsi="Calibri" w:cs="Calibri"/>
                  <w:color w:val="000000"/>
                  <w:sz w:val="22"/>
                </w:rPr>
                <w:t>walking on stilts</w:t>
              </w:r>
            </w:ins>
          </w:p>
        </w:tc>
        <w:tc>
          <w:tcPr>
            <w:tcW w:w="5348" w:type="dxa"/>
            <w:noWrap/>
            <w:hideMark/>
            <w:tcPrChange w:id="8511" w:author="Nate Bachmeier [AWS-SA]" w:date="2023-02-26T11:07:00Z">
              <w:tcPr>
                <w:tcW w:w="960" w:type="dxa"/>
                <w:tcBorders>
                  <w:top w:val="nil"/>
                  <w:left w:val="nil"/>
                  <w:bottom w:val="nil"/>
                  <w:right w:val="nil"/>
                </w:tcBorders>
                <w:shd w:val="clear" w:color="auto" w:fill="auto"/>
                <w:noWrap/>
                <w:vAlign w:val="bottom"/>
                <w:hideMark/>
              </w:tcPr>
            </w:tcPrChange>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12" w:author="Nate Bachmeier [AWS-SA]" w:date="2023-02-25T11:26:00Z"/>
                <w:rFonts w:ascii="Calibri" w:eastAsia="Times New Roman" w:hAnsi="Calibri" w:cs="Calibri"/>
                <w:color w:val="000000"/>
                <w:sz w:val="22"/>
              </w:rPr>
            </w:pPr>
            <w:ins w:id="8513" w:author="Nate Bachmeier [AWS-SA]" w:date="2023-02-25T11:26:00Z">
              <w:r w:rsidRPr="00E16572">
                <w:rPr>
                  <w:rFonts w:ascii="Calibri" w:eastAsia="Times New Roman" w:hAnsi="Calibri" w:cs="Calibri"/>
                  <w:color w:val="000000"/>
                  <w:sz w:val="22"/>
                </w:rPr>
                <w:t>652</w:t>
              </w:r>
            </w:ins>
          </w:p>
        </w:tc>
      </w:tr>
      <w:tr w:rsidR="00E16572" w:rsidRPr="00E16572" w14:paraId="02524453" w14:textId="77777777" w:rsidTr="005D1D3E">
        <w:trPr>
          <w:trHeight w:val="300"/>
          <w:ins w:id="8514" w:author="Nate Bachmeier [AWS-SA]" w:date="2023-02-25T11:26:00Z"/>
          <w:trPrChange w:id="85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16" w:author="Nate Bachmeier [AWS-SA]" w:date="2023-02-26T11:07:00Z">
              <w:tcPr>
                <w:tcW w:w="4740" w:type="dxa"/>
                <w:tcBorders>
                  <w:top w:val="nil"/>
                  <w:left w:val="nil"/>
                  <w:bottom w:val="nil"/>
                  <w:right w:val="nil"/>
                </w:tcBorders>
                <w:shd w:val="clear" w:color="auto" w:fill="auto"/>
                <w:noWrap/>
                <w:vAlign w:val="bottom"/>
                <w:hideMark/>
              </w:tcPr>
            </w:tcPrChange>
          </w:tcPr>
          <w:p w14:paraId="12B99F3B" w14:textId="77777777" w:rsidR="00E16572" w:rsidRPr="00E16572" w:rsidRDefault="00E16572" w:rsidP="00E16572">
            <w:pPr>
              <w:spacing w:line="240" w:lineRule="auto"/>
              <w:ind w:firstLine="0"/>
              <w:rPr>
                <w:ins w:id="8517" w:author="Nate Bachmeier [AWS-SA]" w:date="2023-02-25T11:26:00Z"/>
                <w:rFonts w:ascii="Calibri" w:eastAsia="Times New Roman" w:hAnsi="Calibri" w:cs="Calibri"/>
                <w:b w:val="0"/>
                <w:bCs w:val="0"/>
                <w:color w:val="000000"/>
                <w:sz w:val="22"/>
                <w:rPrChange w:id="8518" w:author="Nate Bachmeier [AWS-SA]" w:date="2023-02-25T11:29:00Z">
                  <w:rPr>
                    <w:ins w:id="8519" w:author="Nate Bachmeier [AWS-SA]" w:date="2023-02-25T11:26:00Z"/>
                    <w:rFonts w:ascii="Calibri" w:eastAsia="Times New Roman" w:hAnsi="Calibri" w:cs="Calibri"/>
                    <w:color w:val="000000"/>
                    <w:sz w:val="22"/>
                  </w:rPr>
                </w:rPrChange>
              </w:rPr>
            </w:pPr>
            <w:ins w:id="8520" w:author="Nate Bachmeier [AWS-SA]" w:date="2023-02-25T11:26:00Z">
              <w:r w:rsidRPr="00E16572">
                <w:rPr>
                  <w:rFonts w:ascii="Calibri" w:eastAsia="Times New Roman" w:hAnsi="Calibri" w:cs="Calibri"/>
                  <w:color w:val="000000"/>
                  <w:sz w:val="22"/>
                </w:rPr>
                <w:t>walking the dog</w:t>
              </w:r>
            </w:ins>
          </w:p>
        </w:tc>
        <w:tc>
          <w:tcPr>
            <w:tcW w:w="5348" w:type="dxa"/>
            <w:noWrap/>
            <w:hideMark/>
            <w:tcPrChange w:id="8521" w:author="Nate Bachmeier [AWS-SA]" w:date="2023-02-26T11:07:00Z">
              <w:tcPr>
                <w:tcW w:w="960" w:type="dxa"/>
                <w:tcBorders>
                  <w:top w:val="nil"/>
                  <w:left w:val="nil"/>
                  <w:bottom w:val="nil"/>
                  <w:right w:val="nil"/>
                </w:tcBorders>
                <w:shd w:val="clear" w:color="auto" w:fill="auto"/>
                <w:noWrap/>
                <w:vAlign w:val="bottom"/>
                <w:hideMark/>
              </w:tcPr>
            </w:tcPrChange>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22" w:author="Nate Bachmeier [AWS-SA]" w:date="2023-02-25T11:26:00Z"/>
                <w:rFonts w:ascii="Calibri" w:eastAsia="Times New Roman" w:hAnsi="Calibri" w:cs="Calibri"/>
                <w:color w:val="000000"/>
                <w:sz w:val="22"/>
              </w:rPr>
            </w:pPr>
            <w:ins w:id="8523" w:author="Nate Bachmeier [AWS-SA]" w:date="2023-02-25T11:26:00Z">
              <w:r w:rsidRPr="00E16572">
                <w:rPr>
                  <w:rFonts w:ascii="Calibri" w:eastAsia="Times New Roman" w:hAnsi="Calibri" w:cs="Calibri"/>
                  <w:color w:val="000000"/>
                  <w:sz w:val="22"/>
                </w:rPr>
                <w:t>758</w:t>
              </w:r>
            </w:ins>
          </w:p>
        </w:tc>
      </w:tr>
      <w:tr w:rsidR="00E16572" w:rsidRPr="00E16572" w14:paraId="25B5FCE7" w14:textId="77777777" w:rsidTr="005D1D3E">
        <w:trPr>
          <w:cnfStyle w:val="000000100000" w:firstRow="0" w:lastRow="0" w:firstColumn="0" w:lastColumn="0" w:oddVBand="0" w:evenVBand="0" w:oddHBand="1" w:evenHBand="0" w:firstRowFirstColumn="0" w:firstRowLastColumn="0" w:lastRowFirstColumn="0" w:lastRowLastColumn="0"/>
          <w:trHeight w:val="300"/>
          <w:ins w:id="8524" w:author="Nate Bachmeier [AWS-SA]" w:date="2023-02-25T11:26:00Z"/>
          <w:trPrChange w:id="85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26" w:author="Nate Bachmeier [AWS-SA]" w:date="2023-02-26T11:07:00Z">
              <w:tcPr>
                <w:tcW w:w="4740" w:type="dxa"/>
                <w:tcBorders>
                  <w:top w:val="nil"/>
                  <w:left w:val="nil"/>
                  <w:bottom w:val="nil"/>
                  <w:right w:val="nil"/>
                </w:tcBorders>
                <w:shd w:val="clear" w:color="auto" w:fill="auto"/>
                <w:noWrap/>
                <w:vAlign w:val="bottom"/>
                <w:hideMark/>
              </w:tcPr>
            </w:tcPrChange>
          </w:tcPr>
          <w:p w14:paraId="2913C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27" w:author="Nate Bachmeier [AWS-SA]" w:date="2023-02-25T11:26:00Z"/>
                <w:rFonts w:ascii="Calibri" w:eastAsia="Times New Roman" w:hAnsi="Calibri" w:cs="Calibri"/>
                <w:b w:val="0"/>
                <w:bCs w:val="0"/>
                <w:color w:val="000000"/>
                <w:sz w:val="22"/>
                <w:rPrChange w:id="8528" w:author="Nate Bachmeier [AWS-SA]" w:date="2023-02-25T11:29:00Z">
                  <w:rPr>
                    <w:ins w:id="8529" w:author="Nate Bachmeier [AWS-SA]" w:date="2023-02-25T11:26:00Z"/>
                    <w:rFonts w:ascii="Calibri" w:eastAsia="Times New Roman" w:hAnsi="Calibri" w:cs="Calibri"/>
                    <w:color w:val="000000"/>
                    <w:sz w:val="22"/>
                  </w:rPr>
                </w:rPrChange>
              </w:rPr>
            </w:pPr>
            <w:ins w:id="8530" w:author="Nate Bachmeier [AWS-SA]" w:date="2023-02-25T11:26:00Z">
              <w:r w:rsidRPr="00E16572">
                <w:rPr>
                  <w:rFonts w:ascii="Calibri" w:eastAsia="Times New Roman" w:hAnsi="Calibri" w:cs="Calibri"/>
                  <w:color w:val="000000"/>
                  <w:sz w:val="22"/>
                </w:rPr>
                <w:t>walking through snow</w:t>
              </w:r>
            </w:ins>
          </w:p>
        </w:tc>
        <w:tc>
          <w:tcPr>
            <w:tcW w:w="5348" w:type="dxa"/>
            <w:noWrap/>
            <w:hideMark/>
            <w:tcPrChange w:id="8531" w:author="Nate Bachmeier [AWS-SA]" w:date="2023-02-26T11:07:00Z">
              <w:tcPr>
                <w:tcW w:w="960" w:type="dxa"/>
                <w:tcBorders>
                  <w:top w:val="nil"/>
                  <w:left w:val="nil"/>
                  <w:bottom w:val="nil"/>
                  <w:right w:val="nil"/>
                </w:tcBorders>
                <w:shd w:val="clear" w:color="auto" w:fill="auto"/>
                <w:noWrap/>
                <w:vAlign w:val="bottom"/>
                <w:hideMark/>
              </w:tcPr>
            </w:tcPrChange>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32" w:author="Nate Bachmeier [AWS-SA]" w:date="2023-02-25T11:26:00Z"/>
                <w:rFonts w:ascii="Calibri" w:eastAsia="Times New Roman" w:hAnsi="Calibri" w:cs="Calibri"/>
                <w:color w:val="000000"/>
                <w:sz w:val="22"/>
              </w:rPr>
            </w:pPr>
            <w:ins w:id="8533" w:author="Nate Bachmeier [AWS-SA]" w:date="2023-02-25T11:26:00Z">
              <w:r w:rsidRPr="00E16572">
                <w:rPr>
                  <w:rFonts w:ascii="Calibri" w:eastAsia="Times New Roman" w:hAnsi="Calibri" w:cs="Calibri"/>
                  <w:color w:val="000000"/>
                  <w:sz w:val="22"/>
                </w:rPr>
                <w:t>642</w:t>
              </w:r>
            </w:ins>
          </w:p>
        </w:tc>
      </w:tr>
      <w:tr w:rsidR="00E16572" w:rsidRPr="00E16572" w14:paraId="2C2DD181" w14:textId="77777777" w:rsidTr="005D1D3E">
        <w:trPr>
          <w:trHeight w:val="300"/>
          <w:ins w:id="8534" w:author="Nate Bachmeier [AWS-SA]" w:date="2023-02-25T11:26:00Z"/>
          <w:trPrChange w:id="85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36" w:author="Nate Bachmeier [AWS-SA]" w:date="2023-02-26T11:07:00Z">
              <w:tcPr>
                <w:tcW w:w="4740" w:type="dxa"/>
                <w:tcBorders>
                  <w:top w:val="nil"/>
                  <w:left w:val="nil"/>
                  <w:bottom w:val="nil"/>
                  <w:right w:val="nil"/>
                </w:tcBorders>
                <w:shd w:val="clear" w:color="auto" w:fill="auto"/>
                <w:noWrap/>
                <w:vAlign w:val="bottom"/>
                <w:hideMark/>
              </w:tcPr>
            </w:tcPrChange>
          </w:tcPr>
          <w:p w14:paraId="51B3F944" w14:textId="77777777" w:rsidR="00E16572" w:rsidRPr="00E16572" w:rsidRDefault="00E16572" w:rsidP="00E16572">
            <w:pPr>
              <w:spacing w:line="240" w:lineRule="auto"/>
              <w:ind w:firstLine="0"/>
              <w:rPr>
                <w:ins w:id="8537" w:author="Nate Bachmeier [AWS-SA]" w:date="2023-02-25T11:26:00Z"/>
                <w:rFonts w:ascii="Calibri" w:eastAsia="Times New Roman" w:hAnsi="Calibri" w:cs="Calibri"/>
                <w:b w:val="0"/>
                <w:bCs w:val="0"/>
                <w:color w:val="000000"/>
                <w:sz w:val="22"/>
                <w:rPrChange w:id="8538" w:author="Nate Bachmeier [AWS-SA]" w:date="2023-02-25T11:29:00Z">
                  <w:rPr>
                    <w:ins w:id="8539" w:author="Nate Bachmeier [AWS-SA]" w:date="2023-02-25T11:26:00Z"/>
                    <w:rFonts w:ascii="Calibri" w:eastAsia="Times New Roman" w:hAnsi="Calibri" w:cs="Calibri"/>
                    <w:color w:val="000000"/>
                    <w:sz w:val="22"/>
                  </w:rPr>
                </w:rPrChange>
              </w:rPr>
            </w:pPr>
            <w:ins w:id="8540" w:author="Nate Bachmeier [AWS-SA]" w:date="2023-02-25T11:26:00Z">
              <w:r w:rsidRPr="00E16572">
                <w:rPr>
                  <w:rFonts w:ascii="Calibri" w:eastAsia="Times New Roman" w:hAnsi="Calibri" w:cs="Calibri"/>
                  <w:color w:val="000000"/>
                  <w:sz w:val="22"/>
                </w:rPr>
                <w:t>walking with crutches</w:t>
              </w:r>
            </w:ins>
          </w:p>
        </w:tc>
        <w:tc>
          <w:tcPr>
            <w:tcW w:w="5348" w:type="dxa"/>
            <w:noWrap/>
            <w:hideMark/>
            <w:tcPrChange w:id="8541" w:author="Nate Bachmeier [AWS-SA]" w:date="2023-02-26T11:07:00Z">
              <w:tcPr>
                <w:tcW w:w="960" w:type="dxa"/>
                <w:tcBorders>
                  <w:top w:val="nil"/>
                  <w:left w:val="nil"/>
                  <w:bottom w:val="nil"/>
                  <w:right w:val="nil"/>
                </w:tcBorders>
                <w:shd w:val="clear" w:color="auto" w:fill="auto"/>
                <w:noWrap/>
                <w:vAlign w:val="bottom"/>
                <w:hideMark/>
              </w:tcPr>
            </w:tcPrChange>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42" w:author="Nate Bachmeier [AWS-SA]" w:date="2023-02-25T11:26:00Z"/>
                <w:rFonts w:ascii="Calibri" w:eastAsia="Times New Roman" w:hAnsi="Calibri" w:cs="Calibri"/>
                <w:color w:val="000000"/>
                <w:sz w:val="22"/>
              </w:rPr>
            </w:pPr>
            <w:ins w:id="8543" w:author="Nate Bachmeier [AWS-SA]" w:date="2023-02-25T11:26:00Z">
              <w:r w:rsidRPr="00E16572">
                <w:rPr>
                  <w:rFonts w:ascii="Calibri" w:eastAsia="Times New Roman" w:hAnsi="Calibri" w:cs="Calibri"/>
                  <w:color w:val="000000"/>
                  <w:sz w:val="22"/>
                </w:rPr>
                <w:t>538</w:t>
              </w:r>
            </w:ins>
          </w:p>
        </w:tc>
      </w:tr>
      <w:tr w:rsidR="00E16572" w:rsidRPr="00E16572" w14:paraId="6D6E8CF7" w14:textId="77777777" w:rsidTr="005D1D3E">
        <w:trPr>
          <w:cnfStyle w:val="000000100000" w:firstRow="0" w:lastRow="0" w:firstColumn="0" w:lastColumn="0" w:oddVBand="0" w:evenVBand="0" w:oddHBand="1" w:evenHBand="0" w:firstRowFirstColumn="0" w:firstRowLastColumn="0" w:lastRowFirstColumn="0" w:lastRowLastColumn="0"/>
          <w:trHeight w:val="300"/>
          <w:ins w:id="8544" w:author="Nate Bachmeier [AWS-SA]" w:date="2023-02-25T11:26:00Z"/>
          <w:trPrChange w:id="85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46" w:author="Nate Bachmeier [AWS-SA]" w:date="2023-02-26T11:07:00Z">
              <w:tcPr>
                <w:tcW w:w="4740" w:type="dxa"/>
                <w:tcBorders>
                  <w:top w:val="nil"/>
                  <w:left w:val="nil"/>
                  <w:bottom w:val="nil"/>
                  <w:right w:val="nil"/>
                </w:tcBorders>
                <w:shd w:val="clear" w:color="auto" w:fill="auto"/>
                <w:noWrap/>
                <w:vAlign w:val="bottom"/>
                <w:hideMark/>
              </w:tcPr>
            </w:tcPrChange>
          </w:tcPr>
          <w:p w14:paraId="74CB020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47" w:author="Nate Bachmeier [AWS-SA]" w:date="2023-02-25T11:26:00Z"/>
                <w:rFonts w:ascii="Calibri" w:eastAsia="Times New Roman" w:hAnsi="Calibri" w:cs="Calibri"/>
                <w:b w:val="0"/>
                <w:bCs w:val="0"/>
                <w:color w:val="000000"/>
                <w:sz w:val="22"/>
                <w:rPrChange w:id="8548" w:author="Nate Bachmeier [AWS-SA]" w:date="2023-02-25T11:29:00Z">
                  <w:rPr>
                    <w:ins w:id="8549" w:author="Nate Bachmeier [AWS-SA]" w:date="2023-02-25T11:26:00Z"/>
                    <w:rFonts w:ascii="Calibri" w:eastAsia="Times New Roman" w:hAnsi="Calibri" w:cs="Calibri"/>
                    <w:color w:val="000000"/>
                    <w:sz w:val="22"/>
                  </w:rPr>
                </w:rPrChange>
              </w:rPr>
            </w:pPr>
            <w:ins w:id="8550" w:author="Nate Bachmeier [AWS-SA]" w:date="2023-02-25T11:26:00Z">
              <w:r w:rsidRPr="00E16572">
                <w:rPr>
                  <w:rFonts w:ascii="Calibri" w:eastAsia="Times New Roman" w:hAnsi="Calibri" w:cs="Calibri"/>
                  <w:color w:val="000000"/>
                  <w:sz w:val="22"/>
                </w:rPr>
                <w:t>washing dishes</w:t>
              </w:r>
            </w:ins>
          </w:p>
        </w:tc>
        <w:tc>
          <w:tcPr>
            <w:tcW w:w="5348" w:type="dxa"/>
            <w:noWrap/>
            <w:hideMark/>
            <w:tcPrChange w:id="8551" w:author="Nate Bachmeier [AWS-SA]" w:date="2023-02-26T11:07:00Z">
              <w:tcPr>
                <w:tcW w:w="960" w:type="dxa"/>
                <w:tcBorders>
                  <w:top w:val="nil"/>
                  <w:left w:val="nil"/>
                  <w:bottom w:val="nil"/>
                  <w:right w:val="nil"/>
                </w:tcBorders>
                <w:shd w:val="clear" w:color="auto" w:fill="auto"/>
                <w:noWrap/>
                <w:vAlign w:val="bottom"/>
                <w:hideMark/>
              </w:tcPr>
            </w:tcPrChange>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52" w:author="Nate Bachmeier [AWS-SA]" w:date="2023-02-25T11:26:00Z"/>
                <w:rFonts w:ascii="Calibri" w:eastAsia="Times New Roman" w:hAnsi="Calibri" w:cs="Calibri"/>
                <w:color w:val="000000"/>
                <w:sz w:val="22"/>
              </w:rPr>
            </w:pPr>
            <w:ins w:id="8553" w:author="Nate Bachmeier [AWS-SA]" w:date="2023-02-25T11:26:00Z">
              <w:r w:rsidRPr="00E16572">
                <w:rPr>
                  <w:rFonts w:ascii="Calibri" w:eastAsia="Times New Roman" w:hAnsi="Calibri" w:cs="Calibri"/>
                  <w:color w:val="000000"/>
                  <w:sz w:val="22"/>
                </w:rPr>
                <w:t>691</w:t>
              </w:r>
            </w:ins>
          </w:p>
        </w:tc>
      </w:tr>
      <w:tr w:rsidR="00E16572" w:rsidRPr="00E16572" w14:paraId="6B7A80EC" w14:textId="77777777" w:rsidTr="005D1D3E">
        <w:trPr>
          <w:trHeight w:val="300"/>
          <w:ins w:id="8554" w:author="Nate Bachmeier [AWS-SA]" w:date="2023-02-25T11:26:00Z"/>
          <w:trPrChange w:id="85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56" w:author="Nate Bachmeier [AWS-SA]" w:date="2023-02-26T11:07:00Z">
              <w:tcPr>
                <w:tcW w:w="4740" w:type="dxa"/>
                <w:tcBorders>
                  <w:top w:val="nil"/>
                  <w:left w:val="nil"/>
                  <w:bottom w:val="nil"/>
                  <w:right w:val="nil"/>
                </w:tcBorders>
                <w:shd w:val="clear" w:color="auto" w:fill="auto"/>
                <w:noWrap/>
                <w:vAlign w:val="bottom"/>
                <w:hideMark/>
              </w:tcPr>
            </w:tcPrChange>
          </w:tcPr>
          <w:p w14:paraId="4522BE97" w14:textId="77777777" w:rsidR="00E16572" w:rsidRPr="00E16572" w:rsidRDefault="00E16572" w:rsidP="00E16572">
            <w:pPr>
              <w:spacing w:line="240" w:lineRule="auto"/>
              <w:ind w:firstLine="0"/>
              <w:rPr>
                <w:ins w:id="8557" w:author="Nate Bachmeier [AWS-SA]" w:date="2023-02-25T11:26:00Z"/>
                <w:rFonts w:ascii="Calibri" w:eastAsia="Times New Roman" w:hAnsi="Calibri" w:cs="Calibri"/>
                <w:b w:val="0"/>
                <w:bCs w:val="0"/>
                <w:color w:val="000000"/>
                <w:sz w:val="22"/>
                <w:rPrChange w:id="8558" w:author="Nate Bachmeier [AWS-SA]" w:date="2023-02-25T11:29:00Z">
                  <w:rPr>
                    <w:ins w:id="8559" w:author="Nate Bachmeier [AWS-SA]" w:date="2023-02-25T11:26:00Z"/>
                    <w:rFonts w:ascii="Calibri" w:eastAsia="Times New Roman" w:hAnsi="Calibri" w:cs="Calibri"/>
                    <w:color w:val="000000"/>
                    <w:sz w:val="22"/>
                  </w:rPr>
                </w:rPrChange>
              </w:rPr>
            </w:pPr>
            <w:ins w:id="8560" w:author="Nate Bachmeier [AWS-SA]" w:date="2023-02-25T11:26:00Z">
              <w:r w:rsidRPr="00E16572">
                <w:rPr>
                  <w:rFonts w:ascii="Calibri" w:eastAsia="Times New Roman" w:hAnsi="Calibri" w:cs="Calibri"/>
                  <w:color w:val="000000"/>
                  <w:sz w:val="22"/>
                </w:rPr>
                <w:t>washing feet</w:t>
              </w:r>
            </w:ins>
          </w:p>
        </w:tc>
        <w:tc>
          <w:tcPr>
            <w:tcW w:w="5348" w:type="dxa"/>
            <w:noWrap/>
            <w:hideMark/>
            <w:tcPrChange w:id="8561" w:author="Nate Bachmeier [AWS-SA]" w:date="2023-02-26T11:07:00Z">
              <w:tcPr>
                <w:tcW w:w="960" w:type="dxa"/>
                <w:tcBorders>
                  <w:top w:val="nil"/>
                  <w:left w:val="nil"/>
                  <w:bottom w:val="nil"/>
                  <w:right w:val="nil"/>
                </w:tcBorders>
                <w:shd w:val="clear" w:color="auto" w:fill="auto"/>
                <w:noWrap/>
                <w:vAlign w:val="bottom"/>
                <w:hideMark/>
              </w:tcPr>
            </w:tcPrChange>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62" w:author="Nate Bachmeier [AWS-SA]" w:date="2023-02-25T11:26:00Z"/>
                <w:rFonts w:ascii="Calibri" w:eastAsia="Times New Roman" w:hAnsi="Calibri" w:cs="Calibri"/>
                <w:color w:val="000000"/>
                <w:sz w:val="22"/>
              </w:rPr>
            </w:pPr>
            <w:ins w:id="8563" w:author="Nate Bachmeier [AWS-SA]" w:date="2023-02-25T11:26:00Z">
              <w:r w:rsidRPr="00E16572">
                <w:rPr>
                  <w:rFonts w:ascii="Calibri" w:eastAsia="Times New Roman" w:hAnsi="Calibri" w:cs="Calibri"/>
                  <w:color w:val="000000"/>
                  <w:sz w:val="22"/>
                </w:rPr>
                <w:t>528</w:t>
              </w:r>
            </w:ins>
          </w:p>
        </w:tc>
      </w:tr>
      <w:tr w:rsidR="00E16572" w:rsidRPr="00E16572" w14:paraId="120D0A83" w14:textId="77777777" w:rsidTr="005D1D3E">
        <w:trPr>
          <w:cnfStyle w:val="000000100000" w:firstRow="0" w:lastRow="0" w:firstColumn="0" w:lastColumn="0" w:oddVBand="0" w:evenVBand="0" w:oddHBand="1" w:evenHBand="0" w:firstRowFirstColumn="0" w:firstRowLastColumn="0" w:lastRowFirstColumn="0" w:lastRowLastColumn="0"/>
          <w:trHeight w:val="300"/>
          <w:ins w:id="8564" w:author="Nate Bachmeier [AWS-SA]" w:date="2023-02-25T11:26:00Z"/>
          <w:trPrChange w:id="85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66" w:author="Nate Bachmeier [AWS-SA]" w:date="2023-02-26T11:07:00Z">
              <w:tcPr>
                <w:tcW w:w="4740" w:type="dxa"/>
                <w:tcBorders>
                  <w:top w:val="nil"/>
                  <w:left w:val="nil"/>
                  <w:bottom w:val="nil"/>
                  <w:right w:val="nil"/>
                </w:tcBorders>
                <w:shd w:val="clear" w:color="auto" w:fill="auto"/>
                <w:noWrap/>
                <w:vAlign w:val="bottom"/>
                <w:hideMark/>
              </w:tcPr>
            </w:tcPrChange>
          </w:tcPr>
          <w:p w14:paraId="55B0BCD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67" w:author="Nate Bachmeier [AWS-SA]" w:date="2023-02-25T11:26:00Z"/>
                <w:rFonts w:ascii="Calibri" w:eastAsia="Times New Roman" w:hAnsi="Calibri" w:cs="Calibri"/>
                <w:b w:val="0"/>
                <w:bCs w:val="0"/>
                <w:color w:val="000000"/>
                <w:sz w:val="22"/>
                <w:rPrChange w:id="8568" w:author="Nate Bachmeier [AWS-SA]" w:date="2023-02-25T11:29:00Z">
                  <w:rPr>
                    <w:ins w:id="8569" w:author="Nate Bachmeier [AWS-SA]" w:date="2023-02-25T11:26:00Z"/>
                    <w:rFonts w:ascii="Calibri" w:eastAsia="Times New Roman" w:hAnsi="Calibri" w:cs="Calibri"/>
                    <w:color w:val="000000"/>
                    <w:sz w:val="22"/>
                  </w:rPr>
                </w:rPrChange>
              </w:rPr>
            </w:pPr>
            <w:ins w:id="8570" w:author="Nate Bachmeier [AWS-SA]" w:date="2023-02-25T11:26:00Z">
              <w:r w:rsidRPr="00E16572">
                <w:rPr>
                  <w:rFonts w:ascii="Calibri" w:eastAsia="Times New Roman" w:hAnsi="Calibri" w:cs="Calibri"/>
                  <w:color w:val="000000"/>
                  <w:sz w:val="22"/>
                </w:rPr>
                <w:t>washing hair</w:t>
              </w:r>
            </w:ins>
          </w:p>
        </w:tc>
        <w:tc>
          <w:tcPr>
            <w:tcW w:w="5348" w:type="dxa"/>
            <w:noWrap/>
            <w:hideMark/>
            <w:tcPrChange w:id="8571" w:author="Nate Bachmeier [AWS-SA]" w:date="2023-02-26T11:07:00Z">
              <w:tcPr>
                <w:tcW w:w="960" w:type="dxa"/>
                <w:tcBorders>
                  <w:top w:val="nil"/>
                  <w:left w:val="nil"/>
                  <w:bottom w:val="nil"/>
                  <w:right w:val="nil"/>
                </w:tcBorders>
                <w:shd w:val="clear" w:color="auto" w:fill="auto"/>
                <w:noWrap/>
                <w:vAlign w:val="bottom"/>
                <w:hideMark/>
              </w:tcPr>
            </w:tcPrChange>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72" w:author="Nate Bachmeier [AWS-SA]" w:date="2023-02-25T11:26:00Z"/>
                <w:rFonts w:ascii="Calibri" w:eastAsia="Times New Roman" w:hAnsi="Calibri" w:cs="Calibri"/>
                <w:color w:val="000000"/>
                <w:sz w:val="22"/>
              </w:rPr>
            </w:pPr>
            <w:ins w:id="8573" w:author="Nate Bachmeier [AWS-SA]" w:date="2023-02-25T11:26:00Z">
              <w:r w:rsidRPr="00E16572">
                <w:rPr>
                  <w:rFonts w:ascii="Calibri" w:eastAsia="Times New Roman" w:hAnsi="Calibri" w:cs="Calibri"/>
                  <w:color w:val="000000"/>
                  <w:sz w:val="22"/>
                </w:rPr>
                <w:t>462</w:t>
              </w:r>
            </w:ins>
          </w:p>
        </w:tc>
      </w:tr>
      <w:tr w:rsidR="00E16572" w:rsidRPr="00E16572" w14:paraId="6446FEEA" w14:textId="77777777" w:rsidTr="005D1D3E">
        <w:trPr>
          <w:trHeight w:val="300"/>
          <w:ins w:id="8574" w:author="Nate Bachmeier [AWS-SA]" w:date="2023-02-25T11:26:00Z"/>
          <w:trPrChange w:id="85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76" w:author="Nate Bachmeier [AWS-SA]" w:date="2023-02-26T11:07:00Z">
              <w:tcPr>
                <w:tcW w:w="4740" w:type="dxa"/>
                <w:tcBorders>
                  <w:top w:val="nil"/>
                  <w:left w:val="nil"/>
                  <w:bottom w:val="nil"/>
                  <w:right w:val="nil"/>
                </w:tcBorders>
                <w:shd w:val="clear" w:color="auto" w:fill="auto"/>
                <w:noWrap/>
                <w:vAlign w:val="bottom"/>
                <w:hideMark/>
              </w:tcPr>
            </w:tcPrChange>
          </w:tcPr>
          <w:p w14:paraId="1959018F" w14:textId="77777777" w:rsidR="00E16572" w:rsidRPr="00E16572" w:rsidRDefault="00E16572" w:rsidP="00E16572">
            <w:pPr>
              <w:spacing w:line="240" w:lineRule="auto"/>
              <w:ind w:firstLine="0"/>
              <w:rPr>
                <w:ins w:id="8577" w:author="Nate Bachmeier [AWS-SA]" w:date="2023-02-25T11:26:00Z"/>
                <w:rFonts w:ascii="Calibri" w:eastAsia="Times New Roman" w:hAnsi="Calibri" w:cs="Calibri"/>
                <w:b w:val="0"/>
                <w:bCs w:val="0"/>
                <w:color w:val="000000"/>
                <w:sz w:val="22"/>
                <w:rPrChange w:id="8578" w:author="Nate Bachmeier [AWS-SA]" w:date="2023-02-25T11:29:00Z">
                  <w:rPr>
                    <w:ins w:id="8579" w:author="Nate Bachmeier [AWS-SA]" w:date="2023-02-25T11:26:00Z"/>
                    <w:rFonts w:ascii="Calibri" w:eastAsia="Times New Roman" w:hAnsi="Calibri" w:cs="Calibri"/>
                    <w:color w:val="000000"/>
                    <w:sz w:val="22"/>
                  </w:rPr>
                </w:rPrChange>
              </w:rPr>
            </w:pPr>
            <w:ins w:id="8580" w:author="Nate Bachmeier [AWS-SA]" w:date="2023-02-25T11:26:00Z">
              <w:r w:rsidRPr="00E16572">
                <w:rPr>
                  <w:rFonts w:ascii="Calibri" w:eastAsia="Times New Roman" w:hAnsi="Calibri" w:cs="Calibri"/>
                  <w:color w:val="000000"/>
                  <w:sz w:val="22"/>
                </w:rPr>
                <w:t>washing hands</w:t>
              </w:r>
            </w:ins>
          </w:p>
        </w:tc>
        <w:tc>
          <w:tcPr>
            <w:tcW w:w="5348" w:type="dxa"/>
            <w:noWrap/>
            <w:hideMark/>
            <w:tcPrChange w:id="8581" w:author="Nate Bachmeier [AWS-SA]" w:date="2023-02-26T11:07:00Z">
              <w:tcPr>
                <w:tcW w:w="960" w:type="dxa"/>
                <w:tcBorders>
                  <w:top w:val="nil"/>
                  <w:left w:val="nil"/>
                  <w:bottom w:val="nil"/>
                  <w:right w:val="nil"/>
                </w:tcBorders>
                <w:shd w:val="clear" w:color="auto" w:fill="auto"/>
                <w:noWrap/>
                <w:vAlign w:val="bottom"/>
                <w:hideMark/>
              </w:tcPr>
            </w:tcPrChange>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82" w:author="Nate Bachmeier [AWS-SA]" w:date="2023-02-25T11:26:00Z"/>
                <w:rFonts w:ascii="Calibri" w:eastAsia="Times New Roman" w:hAnsi="Calibri" w:cs="Calibri"/>
                <w:color w:val="000000"/>
                <w:sz w:val="22"/>
              </w:rPr>
            </w:pPr>
            <w:ins w:id="8583" w:author="Nate Bachmeier [AWS-SA]" w:date="2023-02-25T11:26:00Z">
              <w:r w:rsidRPr="00E16572">
                <w:rPr>
                  <w:rFonts w:ascii="Calibri" w:eastAsia="Times New Roman" w:hAnsi="Calibri" w:cs="Calibri"/>
                  <w:color w:val="000000"/>
                  <w:sz w:val="22"/>
                </w:rPr>
                <w:t>808</w:t>
              </w:r>
            </w:ins>
          </w:p>
        </w:tc>
      </w:tr>
      <w:tr w:rsidR="00E16572" w:rsidRPr="00E16572" w14:paraId="00A3C2A6" w14:textId="77777777" w:rsidTr="005D1D3E">
        <w:trPr>
          <w:cnfStyle w:val="000000100000" w:firstRow="0" w:lastRow="0" w:firstColumn="0" w:lastColumn="0" w:oddVBand="0" w:evenVBand="0" w:oddHBand="1" w:evenHBand="0" w:firstRowFirstColumn="0" w:firstRowLastColumn="0" w:lastRowFirstColumn="0" w:lastRowLastColumn="0"/>
          <w:trHeight w:val="300"/>
          <w:ins w:id="8584" w:author="Nate Bachmeier [AWS-SA]" w:date="2023-02-25T11:26:00Z"/>
          <w:trPrChange w:id="85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86" w:author="Nate Bachmeier [AWS-SA]" w:date="2023-02-26T11:07:00Z">
              <w:tcPr>
                <w:tcW w:w="4740" w:type="dxa"/>
                <w:tcBorders>
                  <w:top w:val="nil"/>
                  <w:left w:val="nil"/>
                  <w:bottom w:val="nil"/>
                  <w:right w:val="nil"/>
                </w:tcBorders>
                <w:shd w:val="clear" w:color="auto" w:fill="auto"/>
                <w:noWrap/>
                <w:vAlign w:val="bottom"/>
                <w:hideMark/>
              </w:tcPr>
            </w:tcPrChange>
          </w:tcPr>
          <w:p w14:paraId="12AE33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87" w:author="Nate Bachmeier [AWS-SA]" w:date="2023-02-25T11:26:00Z"/>
                <w:rFonts w:ascii="Calibri" w:eastAsia="Times New Roman" w:hAnsi="Calibri" w:cs="Calibri"/>
                <w:b w:val="0"/>
                <w:bCs w:val="0"/>
                <w:color w:val="000000"/>
                <w:sz w:val="22"/>
                <w:rPrChange w:id="8588" w:author="Nate Bachmeier [AWS-SA]" w:date="2023-02-25T11:29:00Z">
                  <w:rPr>
                    <w:ins w:id="8589" w:author="Nate Bachmeier [AWS-SA]" w:date="2023-02-25T11:26:00Z"/>
                    <w:rFonts w:ascii="Calibri" w:eastAsia="Times New Roman" w:hAnsi="Calibri" w:cs="Calibri"/>
                    <w:color w:val="000000"/>
                    <w:sz w:val="22"/>
                  </w:rPr>
                </w:rPrChange>
              </w:rPr>
            </w:pPr>
            <w:ins w:id="8590" w:author="Nate Bachmeier [AWS-SA]" w:date="2023-02-25T11:26:00Z">
              <w:r w:rsidRPr="00E16572">
                <w:rPr>
                  <w:rFonts w:ascii="Calibri" w:eastAsia="Times New Roman" w:hAnsi="Calibri" w:cs="Calibri"/>
                  <w:color w:val="000000"/>
                  <w:sz w:val="22"/>
                </w:rPr>
                <w:t>watching tv</w:t>
              </w:r>
            </w:ins>
          </w:p>
        </w:tc>
        <w:tc>
          <w:tcPr>
            <w:tcW w:w="5348" w:type="dxa"/>
            <w:noWrap/>
            <w:hideMark/>
            <w:tcPrChange w:id="8591" w:author="Nate Bachmeier [AWS-SA]" w:date="2023-02-26T11:07:00Z">
              <w:tcPr>
                <w:tcW w:w="960" w:type="dxa"/>
                <w:tcBorders>
                  <w:top w:val="nil"/>
                  <w:left w:val="nil"/>
                  <w:bottom w:val="nil"/>
                  <w:right w:val="nil"/>
                </w:tcBorders>
                <w:shd w:val="clear" w:color="auto" w:fill="auto"/>
                <w:noWrap/>
                <w:vAlign w:val="bottom"/>
                <w:hideMark/>
              </w:tcPr>
            </w:tcPrChange>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92" w:author="Nate Bachmeier [AWS-SA]" w:date="2023-02-25T11:26:00Z"/>
                <w:rFonts w:ascii="Calibri" w:eastAsia="Times New Roman" w:hAnsi="Calibri" w:cs="Calibri"/>
                <w:color w:val="000000"/>
                <w:sz w:val="22"/>
              </w:rPr>
            </w:pPr>
            <w:ins w:id="8593" w:author="Nate Bachmeier [AWS-SA]" w:date="2023-02-25T11:26:00Z">
              <w:r w:rsidRPr="00E16572">
                <w:rPr>
                  <w:rFonts w:ascii="Calibri" w:eastAsia="Times New Roman" w:hAnsi="Calibri" w:cs="Calibri"/>
                  <w:color w:val="000000"/>
                  <w:sz w:val="22"/>
                </w:rPr>
                <w:t>607</w:t>
              </w:r>
            </w:ins>
          </w:p>
        </w:tc>
      </w:tr>
      <w:tr w:rsidR="00E16572" w:rsidRPr="00E16572" w14:paraId="362B3550" w14:textId="77777777" w:rsidTr="005D1D3E">
        <w:trPr>
          <w:trHeight w:val="300"/>
          <w:ins w:id="8594" w:author="Nate Bachmeier [AWS-SA]" w:date="2023-02-25T11:26:00Z"/>
          <w:trPrChange w:id="85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96" w:author="Nate Bachmeier [AWS-SA]" w:date="2023-02-26T11:07:00Z">
              <w:tcPr>
                <w:tcW w:w="4740" w:type="dxa"/>
                <w:tcBorders>
                  <w:top w:val="nil"/>
                  <w:left w:val="nil"/>
                  <w:bottom w:val="nil"/>
                  <w:right w:val="nil"/>
                </w:tcBorders>
                <w:shd w:val="clear" w:color="auto" w:fill="auto"/>
                <w:noWrap/>
                <w:vAlign w:val="bottom"/>
                <w:hideMark/>
              </w:tcPr>
            </w:tcPrChange>
          </w:tcPr>
          <w:p w14:paraId="256F0E88" w14:textId="77777777" w:rsidR="00E16572" w:rsidRPr="00E16572" w:rsidRDefault="00E16572" w:rsidP="00E16572">
            <w:pPr>
              <w:spacing w:line="240" w:lineRule="auto"/>
              <w:ind w:firstLine="0"/>
              <w:rPr>
                <w:ins w:id="8597" w:author="Nate Bachmeier [AWS-SA]" w:date="2023-02-25T11:26:00Z"/>
                <w:rFonts w:ascii="Calibri" w:eastAsia="Times New Roman" w:hAnsi="Calibri" w:cs="Calibri"/>
                <w:b w:val="0"/>
                <w:bCs w:val="0"/>
                <w:color w:val="000000"/>
                <w:sz w:val="22"/>
                <w:rPrChange w:id="8598" w:author="Nate Bachmeier [AWS-SA]" w:date="2023-02-25T11:29:00Z">
                  <w:rPr>
                    <w:ins w:id="8599" w:author="Nate Bachmeier [AWS-SA]" w:date="2023-02-25T11:26:00Z"/>
                    <w:rFonts w:ascii="Calibri" w:eastAsia="Times New Roman" w:hAnsi="Calibri" w:cs="Calibri"/>
                    <w:color w:val="000000"/>
                    <w:sz w:val="22"/>
                  </w:rPr>
                </w:rPrChange>
              </w:rPr>
            </w:pPr>
            <w:ins w:id="8600" w:author="Nate Bachmeier [AWS-SA]" w:date="2023-02-25T11:26:00Z">
              <w:r w:rsidRPr="00E16572">
                <w:rPr>
                  <w:rFonts w:ascii="Calibri" w:eastAsia="Times New Roman" w:hAnsi="Calibri" w:cs="Calibri"/>
                  <w:color w:val="000000"/>
                  <w:sz w:val="22"/>
                </w:rPr>
                <w:t>water skiing</w:t>
              </w:r>
            </w:ins>
          </w:p>
        </w:tc>
        <w:tc>
          <w:tcPr>
            <w:tcW w:w="5348" w:type="dxa"/>
            <w:noWrap/>
            <w:hideMark/>
            <w:tcPrChange w:id="8601" w:author="Nate Bachmeier [AWS-SA]" w:date="2023-02-26T11:07:00Z">
              <w:tcPr>
                <w:tcW w:w="960" w:type="dxa"/>
                <w:tcBorders>
                  <w:top w:val="nil"/>
                  <w:left w:val="nil"/>
                  <w:bottom w:val="nil"/>
                  <w:right w:val="nil"/>
                </w:tcBorders>
                <w:shd w:val="clear" w:color="auto" w:fill="auto"/>
                <w:noWrap/>
                <w:vAlign w:val="bottom"/>
                <w:hideMark/>
              </w:tcPr>
            </w:tcPrChange>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02" w:author="Nate Bachmeier [AWS-SA]" w:date="2023-02-25T11:26:00Z"/>
                <w:rFonts w:ascii="Calibri" w:eastAsia="Times New Roman" w:hAnsi="Calibri" w:cs="Calibri"/>
                <w:color w:val="000000"/>
                <w:sz w:val="22"/>
              </w:rPr>
            </w:pPr>
            <w:ins w:id="8603" w:author="Nate Bachmeier [AWS-SA]" w:date="2023-02-25T11:26:00Z">
              <w:r w:rsidRPr="00E16572">
                <w:rPr>
                  <w:rFonts w:ascii="Calibri" w:eastAsia="Times New Roman" w:hAnsi="Calibri" w:cs="Calibri"/>
                  <w:color w:val="000000"/>
                  <w:sz w:val="22"/>
                </w:rPr>
                <w:t>775</w:t>
              </w:r>
            </w:ins>
          </w:p>
        </w:tc>
      </w:tr>
      <w:tr w:rsidR="00E16572" w:rsidRPr="00E16572" w14:paraId="4779DB6A" w14:textId="77777777" w:rsidTr="005D1D3E">
        <w:trPr>
          <w:cnfStyle w:val="000000100000" w:firstRow="0" w:lastRow="0" w:firstColumn="0" w:lastColumn="0" w:oddVBand="0" w:evenVBand="0" w:oddHBand="1" w:evenHBand="0" w:firstRowFirstColumn="0" w:firstRowLastColumn="0" w:lastRowFirstColumn="0" w:lastRowLastColumn="0"/>
          <w:trHeight w:val="300"/>
          <w:ins w:id="8604" w:author="Nate Bachmeier [AWS-SA]" w:date="2023-02-25T11:26:00Z"/>
          <w:trPrChange w:id="86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06" w:author="Nate Bachmeier [AWS-SA]" w:date="2023-02-26T11:07:00Z">
              <w:tcPr>
                <w:tcW w:w="4740" w:type="dxa"/>
                <w:tcBorders>
                  <w:top w:val="nil"/>
                  <w:left w:val="nil"/>
                  <w:bottom w:val="nil"/>
                  <w:right w:val="nil"/>
                </w:tcBorders>
                <w:shd w:val="clear" w:color="auto" w:fill="auto"/>
                <w:noWrap/>
                <w:vAlign w:val="bottom"/>
                <w:hideMark/>
              </w:tcPr>
            </w:tcPrChange>
          </w:tcPr>
          <w:p w14:paraId="32A91E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07" w:author="Nate Bachmeier [AWS-SA]" w:date="2023-02-25T11:26:00Z"/>
                <w:rFonts w:ascii="Calibri" w:eastAsia="Times New Roman" w:hAnsi="Calibri" w:cs="Calibri"/>
                <w:b w:val="0"/>
                <w:bCs w:val="0"/>
                <w:color w:val="000000"/>
                <w:sz w:val="22"/>
                <w:rPrChange w:id="8608" w:author="Nate Bachmeier [AWS-SA]" w:date="2023-02-25T11:29:00Z">
                  <w:rPr>
                    <w:ins w:id="8609" w:author="Nate Bachmeier [AWS-SA]" w:date="2023-02-25T11:26:00Z"/>
                    <w:rFonts w:ascii="Calibri" w:eastAsia="Times New Roman" w:hAnsi="Calibri" w:cs="Calibri"/>
                    <w:color w:val="000000"/>
                    <w:sz w:val="22"/>
                  </w:rPr>
                </w:rPrChange>
              </w:rPr>
            </w:pPr>
            <w:ins w:id="8610" w:author="Nate Bachmeier [AWS-SA]" w:date="2023-02-25T11:26:00Z">
              <w:r w:rsidRPr="00E16572">
                <w:rPr>
                  <w:rFonts w:ascii="Calibri" w:eastAsia="Times New Roman" w:hAnsi="Calibri" w:cs="Calibri"/>
                  <w:color w:val="000000"/>
                  <w:sz w:val="22"/>
                </w:rPr>
                <w:t>water sliding</w:t>
              </w:r>
            </w:ins>
          </w:p>
        </w:tc>
        <w:tc>
          <w:tcPr>
            <w:tcW w:w="5348" w:type="dxa"/>
            <w:noWrap/>
            <w:hideMark/>
            <w:tcPrChange w:id="8611" w:author="Nate Bachmeier [AWS-SA]" w:date="2023-02-26T11:07:00Z">
              <w:tcPr>
                <w:tcW w:w="960" w:type="dxa"/>
                <w:tcBorders>
                  <w:top w:val="nil"/>
                  <w:left w:val="nil"/>
                  <w:bottom w:val="nil"/>
                  <w:right w:val="nil"/>
                </w:tcBorders>
                <w:shd w:val="clear" w:color="auto" w:fill="auto"/>
                <w:noWrap/>
                <w:vAlign w:val="bottom"/>
                <w:hideMark/>
              </w:tcPr>
            </w:tcPrChange>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12" w:author="Nate Bachmeier [AWS-SA]" w:date="2023-02-25T11:26:00Z"/>
                <w:rFonts w:ascii="Calibri" w:eastAsia="Times New Roman" w:hAnsi="Calibri" w:cs="Calibri"/>
                <w:color w:val="000000"/>
                <w:sz w:val="22"/>
              </w:rPr>
            </w:pPr>
            <w:ins w:id="8613" w:author="Nate Bachmeier [AWS-SA]" w:date="2023-02-25T11:26:00Z">
              <w:r w:rsidRPr="00E16572">
                <w:rPr>
                  <w:rFonts w:ascii="Calibri" w:eastAsia="Times New Roman" w:hAnsi="Calibri" w:cs="Calibri"/>
                  <w:color w:val="000000"/>
                  <w:sz w:val="22"/>
                </w:rPr>
                <w:t>836</w:t>
              </w:r>
            </w:ins>
          </w:p>
        </w:tc>
      </w:tr>
      <w:tr w:rsidR="00E16572" w:rsidRPr="00E16572" w14:paraId="6C4CF535" w14:textId="77777777" w:rsidTr="005D1D3E">
        <w:trPr>
          <w:trHeight w:val="300"/>
          <w:ins w:id="8614" w:author="Nate Bachmeier [AWS-SA]" w:date="2023-02-25T11:26:00Z"/>
          <w:trPrChange w:id="86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16" w:author="Nate Bachmeier [AWS-SA]" w:date="2023-02-26T11:07:00Z">
              <w:tcPr>
                <w:tcW w:w="4740" w:type="dxa"/>
                <w:tcBorders>
                  <w:top w:val="nil"/>
                  <w:left w:val="nil"/>
                  <w:bottom w:val="nil"/>
                  <w:right w:val="nil"/>
                </w:tcBorders>
                <w:shd w:val="clear" w:color="auto" w:fill="auto"/>
                <w:noWrap/>
                <w:vAlign w:val="bottom"/>
                <w:hideMark/>
              </w:tcPr>
            </w:tcPrChange>
          </w:tcPr>
          <w:p w14:paraId="28E35085" w14:textId="77777777" w:rsidR="00E16572" w:rsidRPr="00E16572" w:rsidRDefault="00E16572" w:rsidP="00E16572">
            <w:pPr>
              <w:spacing w:line="240" w:lineRule="auto"/>
              <w:ind w:firstLine="0"/>
              <w:rPr>
                <w:ins w:id="8617" w:author="Nate Bachmeier [AWS-SA]" w:date="2023-02-25T11:26:00Z"/>
                <w:rFonts w:ascii="Calibri" w:eastAsia="Times New Roman" w:hAnsi="Calibri" w:cs="Calibri"/>
                <w:b w:val="0"/>
                <w:bCs w:val="0"/>
                <w:color w:val="000000"/>
                <w:sz w:val="22"/>
                <w:rPrChange w:id="8618" w:author="Nate Bachmeier [AWS-SA]" w:date="2023-02-25T11:29:00Z">
                  <w:rPr>
                    <w:ins w:id="8619" w:author="Nate Bachmeier [AWS-SA]" w:date="2023-02-25T11:26:00Z"/>
                    <w:rFonts w:ascii="Calibri" w:eastAsia="Times New Roman" w:hAnsi="Calibri" w:cs="Calibri"/>
                    <w:color w:val="000000"/>
                    <w:sz w:val="22"/>
                  </w:rPr>
                </w:rPrChange>
              </w:rPr>
            </w:pPr>
            <w:ins w:id="8620" w:author="Nate Bachmeier [AWS-SA]" w:date="2023-02-25T11:26:00Z">
              <w:r w:rsidRPr="00E16572">
                <w:rPr>
                  <w:rFonts w:ascii="Calibri" w:eastAsia="Times New Roman" w:hAnsi="Calibri" w:cs="Calibri"/>
                  <w:color w:val="000000"/>
                  <w:sz w:val="22"/>
                </w:rPr>
                <w:t>watering plants</w:t>
              </w:r>
            </w:ins>
          </w:p>
        </w:tc>
        <w:tc>
          <w:tcPr>
            <w:tcW w:w="5348" w:type="dxa"/>
            <w:noWrap/>
            <w:hideMark/>
            <w:tcPrChange w:id="8621" w:author="Nate Bachmeier [AWS-SA]" w:date="2023-02-26T11:07:00Z">
              <w:tcPr>
                <w:tcW w:w="960" w:type="dxa"/>
                <w:tcBorders>
                  <w:top w:val="nil"/>
                  <w:left w:val="nil"/>
                  <w:bottom w:val="nil"/>
                  <w:right w:val="nil"/>
                </w:tcBorders>
                <w:shd w:val="clear" w:color="auto" w:fill="auto"/>
                <w:noWrap/>
                <w:vAlign w:val="bottom"/>
                <w:hideMark/>
              </w:tcPr>
            </w:tcPrChange>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22" w:author="Nate Bachmeier [AWS-SA]" w:date="2023-02-25T11:26:00Z"/>
                <w:rFonts w:ascii="Calibri" w:eastAsia="Times New Roman" w:hAnsi="Calibri" w:cs="Calibri"/>
                <w:color w:val="000000"/>
                <w:sz w:val="22"/>
              </w:rPr>
            </w:pPr>
            <w:ins w:id="8623" w:author="Nate Bachmeier [AWS-SA]" w:date="2023-02-25T11:26:00Z">
              <w:r w:rsidRPr="00E16572">
                <w:rPr>
                  <w:rFonts w:ascii="Calibri" w:eastAsia="Times New Roman" w:hAnsi="Calibri" w:cs="Calibri"/>
                  <w:color w:val="000000"/>
                  <w:sz w:val="22"/>
                </w:rPr>
                <w:t>838</w:t>
              </w:r>
            </w:ins>
          </w:p>
        </w:tc>
      </w:tr>
      <w:tr w:rsidR="00E16572" w:rsidRPr="00E16572" w14:paraId="762EFAD0" w14:textId="77777777" w:rsidTr="005D1D3E">
        <w:trPr>
          <w:cnfStyle w:val="000000100000" w:firstRow="0" w:lastRow="0" w:firstColumn="0" w:lastColumn="0" w:oddVBand="0" w:evenVBand="0" w:oddHBand="1" w:evenHBand="0" w:firstRowFirstColumn="0" w:firstRowLastColumn="0" w:lastRowFirstColumn="0" w:lastRowLastColumn="0"/>
          <w:trHeight w:val="300"/>
          <w:ins w:id="8624" w:author="Nate Bachmeier [AWS-SA]" w:date="2023-02-25T11:26:00Z"/>
          <w:trPrChange w:id="86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26" w:author="Nate Bachmeier [AWS-SA]" w:date="2023-02-26T11:07:00Z">
              <w:tcPr>
                <w:tcW w:w="4740" w:type="dxa"/>
                <w:tcBorders>
                  <w:top w:val="nil"/>
                  <w:left w:val="nil"/>
                  <w:bottom w:val="nil"/>
                  <w:right w:val="nil"/>
                </w:tcBorders>
                <w:shd w:val="clear" w:color="auto" w:fill="auto"/>
                <w:noWrap/>
                <w:vAlign w:val="bottom"/>
                <w:hideMark/>
              </w:tcPr>
            </w:tcPrChange>
          </w:tcPr>
          <w:p w14:paraId="5F67DA5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27" w:author="Nate Bachmeier [AWS-SA]" w:date="2023-02-25T11:26:00Z"/>
                <w:rFonts w:ascii="Calibri" w:eastAsia="Times New Roman" w:hAnsi="Calibri" w:cs="Calibri"/>
                <w:b w:val="0"/>
                <w:bCs w:val="0"/>
                <w:color w:val="000000"/>
                <w:sz w:val="22"/>
                <w:rPrChange w:id="8628" w:author="Nate Bachmeier [AWS-SA]" w:date="2023-02-25T11:29:00Z">
                  <w:rPr>
                    <w:ins w:id="8629" w:author="Nate Bachmeier [AWS-SA]" w:date="2023-02-25T11:26:00Z"/>
                    <w:rFonts w:ascii="Calibri" w:eastAsia="Times New Roman" w:hAnsi="Calibri" w:cs="Calibri"/>
                    <w:color w:val="000000"/>
                    <w:sz w:val="22"/>
                  </w:rPr>
                </w:rPrChange>
              </w:rPr>
            </w:pPr>
            <w:ins w:id="8630" w:author="Nate Bachmeier [AWS-SA]" w:date="2023-02-25T11:26:00Z">
              <w:r w:rsidRPr="00E16572">
                <w:rPr>
                  <w:rFonts w:ascii="Calibri" w:eastAsia="Times New Roman" w:hAnsi="Calibri" w:cs="Calibri"/>
                  <w:color w:val="000000"/>
                  <w:sz w:val="22"/>
                </w:rPr>
                <w:t>waving hand</w:t>
              </w:r>
            </w:ins>
          </w:p>
        </w:tc>
        <w:tc>
          <w:tcPr>
            <w:tcW w:w="5348" w:type="dxa"/>
            <w:noWrap/>
            <w:hideMark/>
            <w:tcPrChange w:id="8631" w:author="Nate Bachmeier [AWS-SA]" w:date="2023-02-26T11:07:00Z">
              <w:tcPr>
                <w:tcW w:w="960" w:type="dxa"/>
                <w:tcBorders>
                  <w:top w:val="nil"/>
                  <w:left w:val="nil"/>
                  <w:bottom w:val="nil"/>
                  <w:right w:val="nil"/>
                </w:tcBorders>
                <w:shd w:val="clear" w:color="auto" w:fill="auto"/>
                <w:noWrap/>
                <w:vAlign w:val="bottom"/>
                <w:hideMark/>
              </w:tcPr>
            </w:tcPrChange>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32" w:author="Nate Bachmeier [AWS-SA]" w:date="2023-02-25T11:26:00Z"/>
                <w:rFonts w:ascii="Calibri" w:eastAsia="Times New Roman" w:hAnsi="Calibri" w:cs="Calibri"/>
                <w:color w:val="000000"/>
                <w:sz w:val="22"/>
              </w:rPr>
            </w:pPr>
            <w:ins w:id="8633" w:author="Nate Bachmeier [AWS-SA]" w:date="2023-02-25T11:26:00Z">
              <w:r w:rsidRPr="00E16572">
                <w:rPr>
                  <w:rFonts w:ascii="Calibri" w:eastAsia="Times New Roman" w:hAnsi="Calibri" w:cs="Calibri"/>
                  <w:color w:val="000000"/>
                  <w:sz w:val="22"/>
                </w:rPr>
                <w:t>639</w:t>
              </w:r>
            </w:ins>
          </w:p>
        </w:tc>
      </w:tr>
      <w:tr w:rsidR="00E16572" w:rsidRPr="00E16572" w14:paraId="7D2EE6AF" w14:textId="77777777" w:rsidTr="005D1D3E">
        <w:trPr>
          <w:trHeight w:val="300"/>
          <w:ins w:id="8634" w:author="Nate Bachmeier [AWS-SA]" w:date="2023-02-25T11:26:00Z"/>
          <w:trPrChange w:id="86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36" w:author="Nate Bachmeier [AWS-SA]" w:date="2023-02-26T11:07:00Z">
              <w:tcPr>
                <w:tcW w:w="4740" w:type="dxa"/>
                <w:tcBorders>
                  <w:top w:val="nil"/>
                  <w:left w:val="nil"/>
                  <w:bottom w:val="nil"/>
                  <w:right w:val="nil"/>
                </w:tcBorders>
                <w:shd w:val="clear" w:color="auto" w:fill="auto"/>
                <w:noWrap/>
                <w:vAlign w:val="bottom"/>
                <w:hideMark/>
              </w:tcPr>
            </w:tcPrChange>
          </w:tcPr>
          <w:p w14:paraId="0358E87D" w14:textId="77777777" w:rsidR="00E16572" w:rsidRPr="00E16572" w:rsidRDefault="00E16572" w:rsidP="00E16572">
            <w:pPr>
              <w:spacing w:line="240" w:lineRule="auto"/>
              <w:ind w:firstLine="0"/>
              <w:rPr>
                <w:ins w:id="8637" w:author="Nate Bachmeier [AWS-SA]" w:date="2023-02-25T11:26:00Z"/>
                <w:rFonts w:ascii="Calibri" w:eastAsia="Times New Roman" w:hAnsi="Calibri" w:cs="Calibri"/>
                <w:b w:val="0"/>
                <w:bCs w:val="0"/>
                <w:color w:val="000000"/>
                <w:sz w:val="22"/>
                <w:rPrChange w:id="8638" w:author="Nate Bachmeier [AWS-SA]" w:date="2023-02-25T11:29:00Z">
                  <w:rPr>
                    <w:ins w:id="8639" w:author="Nate Bachmeier [AWS-SA]" w:date="2023-02-25T11:26:00Z"/>
                    <w:rFonts w:ascii="Calibri" w:eastAsia="Times New Roman" w:hAnsi="Calibri" w:cs="Calibri"/>
                    <w:color w:val="000000"/>
                    <w:sz w:val="22"/>
                  </w:rPr>
                </w:rPrChange>
              </w:rPr>
            </w:pPr>
            <w:ins w:id="8640" w:author="Nate Bachmeier [AWS-SA]" w:date="2023-02-25T11:26:00Z">
              <w:r w:rsidRPr="00E16572">
                <w:rPr>
                  <w:rFonts w:ascii="Calibri" w:eastAsia="Times New Roman" w:hAnsi="Calibri" w:cs="Calibri"/>
                  <w:color w:val="000000"/>
                  <w:sz w:val="22"/>
                </w:rPr>
                <w:t>waxing armpits</w:t>
              </w:r>
            </w:ins>
          </w:p>
        </w:tc>
        <w:tc>
          <w:tcPr>
            <w:tcW w:w="5348" w:type="dxa"/>
            <w:noWrap/>
            <w:hideMark/>
            <w:tcPrChange w:id="8641" w:author="Nate Bachmeier [AWS-SA]" w:date="2023-02-26T11:07:00Z">
              <w:tcPr>
                <w:tcW w:w="960" w:type="dxa"/>
                <w:tcBorders>
                  <w:top w:val="nil"/>
                  <w:left w:val="nil"/>
                  <w:bottom w:val="nil"/>
                  <w:right w:val="nil"/>
                </w:tcBorders>
                <w:shd w:val="clear" w:color="auto" w:fill="auto"/>
                <w:noWrap/>
                <w:vAlign w:val="bottom"/>
                <w:hideMark/>
              </w:tcPr>
            </w:tcPrChange>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42" w:author="Nate Bachmeier [AWS-SA]" w:date="2023-02-25T11:26:00Z"/>
                <w:rFonts w:ascii="Calibri" w:eastAsia="Times New Roman" w:hAnsi="Calibri" w:cs="Calibri"/>
                <w:color w:val="000000"/>
                <w:sz w:val="22"/>
              </w:rPr>
            </w:pPr>
            <w:ins w:id="8643" w:author="Nate Bachmeier [AWS-SA]" w:date="2023-02-25T11:26:00Z">
              <w:r w:rsidRPr="00E16572">
                <w:rPr>
                  <w:rFonts w:ascii="Calibri" w:eastAsia="Times New Roman" w:hAnsi="Calibri" w:cs="Calibri"/>
                  <w:color w:val="000000"/>
                  <w:sz w:val="22"/>
                </w:rPr>
                <w:t>517</w:t>
              </w:r>
            </w:ins>
          </w:p>
        </w:tc>
      </w:tr>
      <w:tr w:rsidR="00E16572" w:rsidRPr="00E16572" w14:paraId="45845145" w14:textId="77777777" w:rsidTr="005D1D3E">
        <w:trPr>
          <w:cnfStyle w:val="000000100000" w:firstRow="0" w:lastRow="0" w:firstColumn="0" w:lastColumn="0" w:oddVBand="0" w:evenVBand="0" w:oddHBand="1" w:evenHBand="0" w:firstRowFirstColumn="0" w:firstRowLastColumn="0" w:lastRowFirstColumn="0" w:lastRowLastColumn="0"/>
          <w:trHeight w:val="300"/>
          <w:ins w:id="8644" w:author="Nate Bachmeier [AWS-SA]" w:date="2023-02-25T11:26:00Z"/>
          <w:trPrChange w:id="86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46" w:author="Nate Bachmeier [AWS-SA]" w:date="2023-02-26T11:07:00Z">
              <w:tcPr>
                <w:tcW w:w="4740" w:type="dxa"/>
                <w:tcBorders>
                  <w:top w:val="nil"/>
                  <w:left w:val="nil"/>
                  <w:bottom w:val="nil"/>
                  <w:right w:val="nil"/>
                </w:tcBorders>
                <w:shd w:val="clear" w:color="auto" w:fill="auto"/>
                <w:noWrap/>
                <w:vAlign w:val="bottom"/>
                <w:hideMark/>
              </w:tcPr>
            </w:tcPrChange>
          </w:tcPr>
          <w:p w14:paraId="0B54C0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47" w:author="Nate Bachmeier [AWS-SA]" w:date="2023-02-25T11:26:00Z"/>
                <w:rFonts w:ascii="Calibri" w:eastAsia="Times New Roman" w:hAnsi="Calibri" w:cs="Calibri"/>
                <w:b w:val="0"/>
                <w:bCs w:val="0"/>
                <w:color w:val="000000"/>
                <w:sz w:val="22"/>
                <w:rPrChange w:id="8648" w:author="Nate Bachmeier [AWS-SA]" w:date="2023-02-25T11:29:00Z">
                  <w:rPr>
                    <w:ins w:id="8649" w:author="Nate Bachmeier [AWS-SA]" w:date="2023-02-25T11:26:00Z"/>
                    <w:rFonts w:ascii="Calibri" w:eastAsia="Times New Roman" w:hAnsi="Calibri" w:cs="Calibri"/>
                    <w:color w:val="000000"/>
                    <w:sz w:val="22"/>
                  </w:rPr>
                </w:rPrChange>
              </w:rPr>
            </w:pPr>
            <w:ins w:id="8650" w:author="Nate Bachmeier [AWS-SA]" w:date="2023-02-25T11:26:00Z">
              <w:r w:rsidRPr="00E16572">
                <w:rPr>
                  <w:rFonts w:ascii="Calibri" w:eastAsia="Times New Roman" w:hAnsi="Calibri" w:cs="Calibri"/>
                  <w:color w:val="000000"/>
                  <w:sz w:val="22"/>
                </w:rPr>
                <w:t>waxing back</w:t>
              </w:r>
            </w:ins>
          </w:p>
        </w:tc>
        <w:tc>
          <w:tcPr>
            <w:tcW w:w="5348" w:type="dxa"/>
            <w:noWrap/>
            <w:hideMark/>
            <w:tcPrChange w:id="8651" w:author="Nate Bachmeier [AWS-SA]" w:date="2023-02-26T11:07:00Z">
              <w:tcPr>
                <w:tcW w:w="960" w:type="dxa"/>
                <w:tcBorders>
                  <w:top w:val="nil"/>
                  <w:left w:val="nil"/>
                  <w:bottom w:val="nil"/>
                  <w:right w:val="nil"/>
                </w:tcBorders>
                <w:shd w:val="clear" w:color="auto" w:fill="auto"/>
                <w:noWrap/>
                <w:vAlign w:val="bottom"/>
                <w:hideMark/>
              </w:tcPr>
            </w:tcPrChange>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52" w:author="Nate Bachmeier [AWS-SA]" w:date="2023-02-25T11:26:00Z"/>
                <w:rFonts w:ascii="Calibri" w:eastAsia="Times New Roman" w:hAnsi="Calibri" w:cs="Calibri"/>
                <w:color w:val="000000"/>
                <w:sz w:val="22"/>
              </w:rPr>
            </w:pPr>
            <w:ins w:id="8653" w:author="Nate Bachmeier [AWS-SA]" w:date="2023-02-25T11:26:00Z">
              <w:r w:rsidRPr="00E16572">
                <w:rPr>
                  <w:rFonts w:ascii="Calibri" w:eastAsia="Times New Roman" w:hAnsi="Calibri" w:cs="Calibri"/>
                  <w:color w:val="000000"/>
                  <w:sz w:val="22"/>
                </w:rPr>
                <w:t>485</w:t>
              </w:r>
            </w:ins>
          </w:p>
        </w:tc>
      </w:tr>
      <w:tr w:rsidR="00E16572" w:rsidRPr="00E16572" w14:paraId="5EE55266" w14:textId="77777777" w:rsidTr="005D1D3E">
        <w:trPr>
          <w:trHeight w:val="300"/>
          <w:ins w:id="8654" w:author="Nate Bachmeier [AWS-SA]" w:date="2023-02-25T11:26:00Z"/>
          <w:trPrChange w:id="86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56" w:author="Nate Bachmeier [AWS-SA]" w:date="2023-02-26T11:07:00Z">
              <w:tcPr>
                <w:tcW w:w="4740" w:type="dxa"/>
                <w:tcBorders>
                  <w:top w:val="nil"/>
                  <w:left w:val="nil"/>
                  <w:bottom w:val="nil"/>
                  <w:right w:val="nil"/>
                </w:tcBorders>
                <w:shd w:val="clear" w:color="auto" w:fill="auto"/>
                <w:noWrap/>
                <w:vAlign w:val="bottom"/>
                <w:hideMark/>
              </w:tcPr>
            </w:tcPrChange>
          </w:tcPr>
          <w:p w14:paraId="002E9152" w14:textId="77777777" w:rsidR="00E16572" w:rsidRPr="00E16572" w:rsidRDefault="00E16572" w:rsidP="00E16572">
            <w:pPr>
              <w:spacing w:line="240" w:lineRule="auto"/>
              <w:ind w:firstLine="0"/>
              <w:rPr>
                <w:ins w:id="8657" w:author="Nate Bachmeier [AWS-SA]" w:date="2023-02-25T11:26:00Z"/>
                <w:rFonts w:ascii="Calibri" w:eastAsia="Times New Roman" w:hAnsi="Calibri" w:cs="Calibri"/>
                <w:b w:val="0"/>
                <w:bCs w:val="0"/>
                <w:color w:val="000000"/>
                <w:sz w:val="22"/>
                <w:rPrChange w:id="8658" w:author="Nate Bachmeier [AWS-SA]" w:date="2023-02-25T11:29:00Z">
                  <w:rPr>
                    <w:ins w:id="8659" w:author="Nate Bachmeier [AWS-SA]" w:date="2023-02-25T11:26:00Z"/>
                    <w:rFonts w:ascii="Calibri" w:eastAsia="Times New Roman" w:hAnsi="Calibri" w:cs="Calibri"/>
                    <w:color w:val="000000"/>
                    <w:sz w:val="22"/>
                  </w:rPr>
                </w:rPrChange>
              </w:rPr>
            </w:pPr>
            <w:ins w:id="8660" w:author="Nate Bachmeier [AWS-SA]" w:date="2023-02-25T11:26:00Z">
              <w:r w:rsidRPr="00E16572">
                <w:rPr>
                  <w:rFonts w:ascii="Calibri" w:eastAsia="Times New Roman" w:hAnsi="Calibri" w:cs="Calibri"/>
                  <w:color w:val="000000"/>
                  <w:sz w:val="22"/>
                </w:rPr>
                <w:t>waxing chest</w:t>
              </w:r>
            </w:ins>
          </w:p>
        </w:tc>
        <w:tc>
          <w:tcPr>
            <w:tcW w:w="5348" w:type="dxa"/>
            <w:noWrap/>
            <w:hideMark/>
            <w:tcPrChange w:id="8661" w:author="Nate Bachmeier [AWS-SA]" w:date="2023-02-26T11:07:00Z">
              <w:tcPr>
                <w:tcW w:w="960" w:type="dxa"/>
                <w:tcBorders>
                  <w:top w:val="nil"/>
                  <w:left w:val="nil"/>
                  <w:bottom w:val="nil"/>
                  <w:right w:val="nil"/>
                </w:tcBorders>
                <w:shd w:val="clear" w:color="auto" w:fill="auto"/>
                <w:noWrap/>
                <w:vAlign w:val="bottom"/>
                <w:hideMark/>
              </w:tcPr>
            </w:tcPrChange>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62" w:author="Nate Bachmeier [AWS-SA]" w:date="2023-02-25T11:26:00Z"/>
                <w:rFonts w:ascii="Calibri" w:eastAsia="Times New Roman" w:hAnsi="Calibri" w:cs="Calibri"/>
                <w:color w:val="000000"/>
                <w:sz w:val="22"/>
              </w:rPr>
            </w:pPr>
            <w:ins w:id="8663" w:author="Nate Bachmeier [AWS-SA]" w:date="2023-02-25T11:26:00Z">
              <w:r w:rsidRPr="00E16572">
                <w:rPr>
                  <w:rFonts w:ascii="Calibri" w:eastAsia="Times New Roman" w:hAnsi="Calibri" w:cs="Calibri"/>
                  <w:color w:val="000000"/>
                  <w:sz w:val="22"/>
                </w:rPr>
                <w:t>672</w:t>
              </w:r>
            </w:ins>
          </w:p>
        </w:tc>
      </w:tr>
      <w:tr w:rsidR="00E16572" w:rsidRPr="00E16572" w14:paraId="164D2502" w14:textId="77777777" w:rsidTr="005D1D3E">
        <w:trPr>
          <w:cnfStyle w:val="000000100000" w:firstRow="0" w:lastRow="0" w:firstColumn="0" w:lastColumn="0" w:oddVBand="0" w:evenVBand="0" w:oddHBand="1" w:evenHBand="0" w:firstRowFirstColumn="0" w:firstRowLastColumn="0" w:lastRowFirstColumn="0" w:lastRowLastColumn="0"/>
          <w:trHeight w:val="300"/>
          <w:ins w:id="8664" w:author="Nate Bachmeier [AWS-SA]" w:date="2023-02-25T11:26:00Z"/>
          <w:trPrChange w:id="86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66" w:author="Nate Bachmeier [AWS-SA]" w:date="2023-02-26T11:07:00Z">
              <w:tcPr>
                <w:tcW w:w="4740" w:type="dxa"/>
                <w:tcBorders>
                  <w:top w:val="nil"/>
                  <w:left w:val="nil"/>
                  <w:bottom w:val="nil"/>
                  <w:right w:val="nil"/>
                </w:tcBorders>
                <w:shd w:val="clear" w:color="auto" w:fill="auto"/>
                <w:noWrap/>
                <w:vAlign w:val="bottom"/>
                <w:hideMark/>
              </w:tcPr>
            </w:tcPrChange>
          </w:tcPr>
          <w:p w14:paraId="1E96F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67" w:author="Nate Bachmeier [AWS-SA]" w:date="2023-02-25T11:26:00Z"/>
                <w:rFonts w:ascii="Calibri" w:eastAsia="Times New Roman" w:hAnsi="Calibri" w:cs="Calibri"/>
                <w:b w:val="0"/>
                <w:bCs w:val="0"/>
                <w:color w:val="000000"/>
                <w:sz w:val="22"/>
                <w:rPrChange w:id="8668" w:author="Nate Bachmeier [AWS-SA]" w:date="2023-02-25T11:29:00Z">
                  <w:rPr>
                    <w:ins w:id="8669" w:author="Nate Bachmeier [AWS-SA]" w:date="2023-02-25T11:26:00Z"/>
                    <w:rFonts w:ascii="Calibri" w:eastAsia="Times New Roman" w:hAnsi="Calibri" w:cs="Calibri"/>
                    <w:color w:val="000000"/>
                    <w:sz w:val="22"/>
                  </w:rPr>
                </w:rPrChange>
              </w:rPr>
            </w:pPr>
            <w:ins w:id="8670" w:author="Nate Bachmeier [AWS-SA]" w:date="2023-02-25T11:26:00Z">
              <w:r w:rsidRPr="00E16572">
                <w:rPr>
                  <w:rFonts w:ascii="Calibri" w:eastAsia="Times New Roman" w:hAnsi="Calibri" w:cs="Calibri"/>
                  <w:color w:val="000000"/>
                  <w:sz w:val="22"/>
                </w:rPr>
                <w:t>waxing eyebrows</w:t>
              </w:r>
            </w:ins>
          </w:p>
        </w:tc>
        <w:tc>
          <w:tcPr>
            <w:tcW w:w="5348" w:type="dxa"/>
            <w:noWrap/>
            <w:hideMark/>
            <w:tcPrChange w:id="8671" w:author="Nate Bachmeier [AWS-SA]" w:date="2023-02-26T11:07:00Z">
              <w:tcPr>
                <w:tcW w:w="960" w:type="dxa"/>
                <w:tcBorders>
                  <w:top w:val="nil"/>
                  <w:left w:val="nil"/>
                  <w:bottom w:val="nil"/>
                  <w:right w:val="nil"/>
                </w:tcBorders>
                <w:shd w:val="clear" w:color="auto" w:fill="auto"/>
                <w:noWrap/>
                <w:vAlign w:val="bottom"/>
                <w:hideMark/>
              </w:tcPr>
            </w:tcPrChange>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72" w:author="Nate Bachmeier [AWS-SA]" w:date="2023-02-25T11:26:00Z"/>
                <w:rFonts w:ascii="Calibri" w:eastAsia="Times New Roman" w:hAnsi="Calibri" w:cs="Calibri"/>
                <w:color w:val="000000"/>
                <w:sz w:val="22"/>
              </w:rPr>
            </w:pPr>
            <w:ins w:id="8673" w:author="Nate Bachmeier [AWS-SA]" w:date="2023-02-25T11:26:00Z">
              <w:r w:rsidRPr="00E16572">
                <w:rPr>
                  <w:rFonts w:ascii="Calibri" w:eastAsia="Times New Roman" w:hAnsi="Calibri" w:cs="Calibri"/>
                  <w:color w:val="000000"/>
                  <w:sz w:val="22"/>
                </w:rPr>
                <w:t>524</w:t>
              </w:r>
            </w:ins>
          </w:p>
        </w:tc>
      </w:tr>
      <w:tr w:rsidR="00E16572" w:rsidRPr="00E16572" w14:paraId="1D89D873" w14:textId="77777777" w:rsidTr="005D1D3E">
        <w:trPr>
          <w:trHeight w:val="300"/>
          <w:ins w:id="8674" w:author="Nate Bachmeier [AWS-SA]" w:date="2023-02-25T11:26:00Z"/>
          <w:trPrChange w:id="86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76" w:author="Nate Bachmeier [AWS-SA]" w:date="2023-02-26T11:07:00Z">
              <w:tcPr>
                <w:tcW w:w="4740" w:type="dxa"/>
                <w:tcBorders>
                  <w:top w:val="nil"/>
                  <w:left w:val="nil"/>
                  <w:bottom w:val="nil"/>
                  <w:right w:val="nil"/>
                </w:tcBorders>
                <w:shd w:val="clear" w:color="auto" w:fill="auto"/>
                <w:noWrap/>
                <w:vAlign w:val="bottom"/>
                <w:hideMark/>
              </w:tcPr>
            </w:tcPrChange>
          </w:tcPr>
          <w:p w14:paraId="2891874F" w14:textId="77777777" w:rsidR="00E16572" w:rsidRPr="00E16572" w:rsidRDefault="00E16572" w:rsidP="00E16572">
            <w:pPr>
              <w:spacing w:line="240" w:lineRule="auto"/>
              <w:ind w:firstLine="0"/>
              <w:rPr>
                <w:ins w:id="8677" w:author="Nate Bachmeier [AWS-SA]" w:date="2023-02-25T11:26:00Z"/>
                <w:rFonts w:ascii="Calibri" w:eastAsia="Times New Roman" w:hAnsi="Calibri" w:cs="Calibri"/>
                <w:b w:val="0"/>
                <w:bCs w:val="0"/>
                <w:color w:val="000000"/>
                <w:sz w:val="22"/>
                <w:rPrChange w:id="8678" w:author="Nate Bachmeier [AWS-SA]" w:date="2023-02-25T11:29:00Z">
                  <w:rPr>
                    <w:ins w:id="8679" w:author="Nate Bachmeier [AWS-SA]" w:date="2023-02-25T11:26:00Z"/>
                    <w:rFonts w:ascii="Calibri" w:eastAsia="Times New Roman" w:hAnsi="Calibri" w:cs="Calibri"/>
                    <w:color w:val="000000"/>
                    <w:sz w:val="22"/>
                  </w:rPr>
                </w:rPrChange>
              </w:rPr>
            </w:pPr>
            <w:ins w:id="8680" w:author="Nate Bachmeier [AWS-SA]" w:date="2023-02-25T11:26:00Z">
              <w:r w:rsidRPr="00E16572">
                <w:rPr>
                  <w:rFonts w:ascii="Calibri" w:eastAsia="Times New Roman" w:hAnsi="Calibri" w:cs="Calibri"/>
                  <w:color w:val="000000"/>
                  <w:sz w:val="22"/>
                </w:rPr>
                <w:t>waxing legs</w:t>
              </w:r>
            </w:ins>
          </w:p>
        </w:tc>
        <w:tc>
          <w:tcPr>
            <w:tcW w:w="5348" w:type="dxa"/>
            <w:noWrap/>
            <w:hideMark/>
            <w:tcPrChange w:id="8681" w:author="Nate Bachmeier [AWS-SA]" w:date="2023-02-26T11:07:00Z">
              <w:tcPr>
                <w:tcW w:w="960" w:type="dxa"/>
                <w:tcBorders>
                  <w:top w:val="nil"/>
                  <w:left w:val="nil"/>
                  <w:bottom w:val="nil"/>
                  <w:right w:val="nil"/>
                </w:tcBorders>
                <w:shd w:val="clear" w:color="auto" w:fill="auto"/>
                <w:noWrap/>
                <w:vAlign w:val="bottom"/>
                <w:hideMark/>
              </w:tcPr>
            </w:tcPrChange>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82" w:author="Nate Bachmeier [AWS-SA]" w:date="2023-02-25T11:26:00Z"/>
                <w:rFonts w:ascii="Calibri" w:eastAsia="Times New Roman" w:hAnsi="Calibri" w:cs="Calibri"/>
                <w:color w:val="000000"/>
                <w:sz w:val="22"/>
              </w:rPr>
            </w:pPr>
            <w:ins w:id="8683" w:author="Nate Bachmeier [AWS-SA]" w:date="2023-02-25T11:26:00Z">
              <w:r w:rsidRPr="00E16572">
                <w:rPr>
                  <w:rFonts w:ascii="Calibri" w:eastAsia="Times New Roman" w:hAnsi="Calibri" w:cs="Calibri"/>
                  <w:color w:val="000000"/>
                  <w:sz w:val="22"/>
                </w:rPr>
                <w:t>718</w:t>
              </w:r>
            </w:ins>
          </w:p>
        </w:tc>
      </w:tr>
      <w:tr w:rsidR="00E16572" w:rsidRPr="00E16572" w14:paraId="4E530B8B" w14:textId="77777777" w:rsidTr="005D1D3E">
        <w:trPr>
          <w:cnfStyle w:val="000000100000" w:firstRow="0" w:lastRow="0" w:firstColumn="0" w:lastColumn="0" w:oddVBand="0" w:evenVBand="0" w:oddHBand="1" w:evenHBand="0" w:firstRowFirstColumn="0" w:firstRowLastColumn="0" w:lastRowFirstColumn="0" w:lastRowLastColumn="0"/>
          <w:trHeight w:val="300"/>
          <w:ins w:id="8684" w:author="Nate Bachmeier [AWS-SA]" w:date="2023-02-25T11:26:00Z"/>
          <w:trPrChange w:id="86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86" w:author="Nate Bachmeier [AWS-SA]" w:date="2023-02-26T11:07:00Z">
              <w:tcPr>
                <w:tcW w:w="4740" w:type="dxa"/>
                <w:tcBorders>
                  <w:top w:val="nil"/>
                  <w:left w:val="nil"/>
                  <w:bottom w:val="nil"/>
                  <w:right w:val="nil"/>
                </w:tcBorders>
                <w:shd w:val="clear" w:color="auto" w:fill="auto"/>
                <w:noWrap/>
                <w:vAlign w:val="bottom"/>
                <w:hideMark/>
              </w:tcPr>
            </w:tcPrChange>
          </w:tcPr>
          <w:p w14:paraId="4C417D6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87" w:author="Nate Bachmeier [AWS-SA]" w:date="2023-02-25T11:26:00Z"/>
                <w:rFonts w:ascii="Calibri" w:eastAsia="Times New Roman" w:hAnsi="Calibri" w:cs="Calibri"/>
                <w:b w:val="0"/>
                <w:bCs w:val="0"/>
                <w:color w:val="000000"/>
                <w:sz w:val="22"/>
                <w:rPrChange w:id="8688" w:author="Nate Bachmeier [AWS-SA]" w:date="2023-02-25T11:29:00Z">
                  <w:rPr>
                    <w:ins w:id="8689" w:author="Nate Bachmeier [AWS-SA]" w:date="2023-02-25T11:26:00Z"/>
                    <w:rFonts w:ascii="Calibri" w:eastAsia="Times New Roman" w:hAnsi="Calibri" w:cs="Calibri"/>
                    <w:color w:val="000000"/>
                    <w:sz w:val="22"/>
                  </w:rPr>
                </w:rPrChange>
              </w:rPr>
            </w:pPr>
            <w:ins w:id="8690" w:author="Nate Bachmeier [AWS-SA]" w:date="2023-02-25T11:26:00Z">
              <w:r w:rsidRPr="00E16572">
                <w:rPr>
                  <w:rFonts w:ascii="Calibri" w:eastAsia="Times New Roman" w:hAnsi="Calibri" w:cs="Calibri"/>
                  <w:color w:val="000000"/>
                  <w:sz w:val="22"/>
                </w:rPr>
                <w:t>weaving basket</w:t>
              </w:r>
            </w:ins>
          </w:p>
        </w:tc>
        <w:tc>
          <w:tcPr>
            <w:tcW w:w="5348" w:type="dxa"/>
            <w:noWrap/>
            <w:hideMark/>
            <w:tcPrChange w:id="8691" w:author="Nate Bachmeier [AWS-SA]" w:date="2023-02-26T11:07:00Z">
              <w:tcPr>
                <w:tcW w:w="960" w:type="dxa"/>
                <w:tcBorders>
                  <w:top w:val="nil"/>
                  <w:left w:val="nil"/>
                  <w:bottom w:val="nil"/>
                  <w:right w:val="nil"/>
                </w:tcBorders>
                <w:shd w:val="clear" w:color="auto" w:fill="auto"/>
                <w:noWrap/>
                <w:vAlign w:val="bottom"/>
                <w:hideMark/>
              </w:tcPr>
            </w:tcPrChange>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92" w:author="Nate Bachmeier [AWS-SA]" w:date="2023-02-25T11:26:00Z"/>
                <w:rFonts w:ascii="Calibri" w:eastAsia="Times New Roman" w:hAnsi="Calibri" w:cs="Calibri"/>
                <w:color w:val="000000"/>
                <w:sz w:val="22"/>
              </w:rPr>
            </w:pPr>
            <w:ins w:id="8693" w:author="Nate Bachmeier [AWS-SA]" w:date="2023-02-25T11:26:00Z">
              <w:r w:rsidRPr="00E16572">
                <w:rPr>
                  <w:rFonts w:ascii="Calibri" w:eastAsia="Times New Roman" w:hAnsi="Calibri" w:cs="Calibri"/>
                  <w:color w:val="000000"/>
                  <w:sz w:val="22"/>
                </w:rPr>
                <w:t>754</w:t>
              </w:r>
            </w:ins>
          </w:p>
        </w:tc>
      </w:tr>
      <w:tr w:rsidR="00E16572" w:rsidRPr="00E16572" w14:paraId="6327A47C" w14:textId="77777777" w:rsidTr="005D1D3E">
        <w:trPr>
          <w:trHeight w:val="300"/>
          <w:ins w:id="8694" w:author="Nate Bachmeier [AWS-SA]" w:date="2023-02-25T11:26:00Z"/>
          <w:trPrChange w:id="86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96" w:author="Nate Bachmeier [AWS-SA]" w:date="2023-02-26T11:07:00Z">
              <w:tcPr>
                <w:tcW w:w="4740" w:type="dxa"/>
                <w:tcBorders>
                  <w:top w:val="nil"/>
                  <w:left w:val="nil"/>
                  <w:bottom w:val="nil"/>
                  <w:right w:val="nil"/>
                </w:tcBorders>
                <w:shd w:val="clear" w:color="auto" w:fill="auto"/>
                <w:noWrap/>
                <w:vAlign w:val="bottom"/>
                <w:hideMark/>
              </w:tcPr>
            </w:tcPrChange>
          </w:tcPr>
          <w:p w14:paraId="62EEC3E3" w14:textId="77777777" w:rsidR="00E16572" w:rsidRPr="00E16572" w:rsidRDefault="00E16572" w:rsidP="00E16572">
            <w:pPr>
              <w:spacing w:line="240" w:lineRule="auto"/>
              <w:ind w:firstLine="0"/>
              <w:rPr>
                <w:ins w:id="8697" w:author="Nate Bachmeier [AWS-SA]" w:date="2023-02-25T11:26:00Z"/>
                <w:rFonts w:ascii="Calibri" w:eastAsia="Times New Roman" w:hAnsi="Calibri" w:cs="Calibri"/>
                <w:b w:val="0"/>
                <w:bCs w:val="0"/>
                <w:color w:val="000000"/>
                <w:sz w:val="22"/>
                <w:rPrChange w:id="8698" w:author="Nate Bachmeier [AWS-SA]" w:date="2023-02-25T11:29:00Z">
                  <w:rPr>
                    <w:ins w:id="8699" w:author="Nate Bachmeier [AWS-SA]" w:date="2023-02-25T11:26:00Z"/>
                    <w:rFonts w:ascii="Calibri" w:eastAsia="Times New Roman" w:hAnsi="Calibri" w:cs="Calibri"/>
                    <w:color w:val="000000"/>
                    <w:sz w:val="22"/>
                  </w:rPr>
                </w:rPrChange>
              </w:rPr>
            </w:pPr>
            <w:ins w:id="8700" w:author="Nate Bachmeier [AWS-SA]" w:date="2023-02-25T11:26:00Z">
              <w:r w:rsidRPr="00E16572">
                <w:rPr>
                  <w:rFonts w:ascii="Calibri" w:eastAsia="Times New Roman" w:hAnsi="Calibri" w:cs="Calibri"/>
                  <w:color w:val="000000"/>
                  <w:sz w:val="22"/>
                </w:rPr>
                <w:t>weaving fabric</w:t>
              </w:r>
            </w:ins>
          </w:p>
        </w:tc>
        <w:tc>
          <w:tcPr>
            <w:tcW w:w="5348" w:type="dxa"/>
            <w:noWrap/>
            <w:hideMark/>
            <w:tcPrChange w:id="8701" w:author="Nate Bachmeier [AWS-SA]" w:date="2023-02-26T11:07:00Z">
              <w:tcPr>
                <w:tcW w:w="960" w:type="dxa"/>
                <w:tcBorders>
                  <w:top w:val="nil"/>
                  <w:left w:val="nil"/>
                  <w:bottom w:val="nil"/>
                  <w:right w:val="nil"/>
                </w:tcBorders>
                <w:shd w:val="clear" w:color="auto" w:fill="auto"/>
                <w:noWrap/>
                <w:vAlign w:val="bottom"/>
                <w:hideMark/>
              </w:tcPr>
            </w:tcPrChange>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02" w:author="Nate Bachmeier [AWS-SA]" w:date="2023-02-25T11:26:00Z"/>
                <w:rFonts w:ascii="Calibri" w:eastAsia="Times New Roman" w:hAnsi="Calibri" w:cs="Calibri"/>
                <w:color w:val="000000"/>
                <w:sz w:val="22"/>
              </w:rPr>
            </w:pPr>
            <w:ins w:id="8703" w:author="Nate Bachmeier [AWS-SA]" w:date="2023-02-25T11:26:00Z">
              <w:r w:rsidRPr="00E16572">
                <w:rPr>
                  <w:rFonts w:ascii="Calibri" w:eastAsia="Times New Roman" w:hAnsi="Calibri" w:cs="Calibri"/>
                  <w:color w:val="000000"/>
                  <w:sz w:val="22"/>
                </w:rPr>
                <w:t>647</w:t>
              </w:r>
            </w:ins>
          </w:p>
        </w:tc>
      </w:tr>
      <w:tr w:rsidR="00E16572" w:rsidRPr="00E16572" w14:paraId="5EDB143E" w14:textId="77777777" w:rsidTr="005D1D3E">
        <w:trPr>
          <w:cnfStyle w:val="000000100000" w:firstRow="0" w:lastRow="0" w:firstColumn="0" w:lastColumn="0" w:oddVBand="0" w:evenVBand="0" w:oddHBand="1" w:evenHBand="0" w:firstRowFirstColumn="0" w:firstRowLastColumn="0" w:lastRowFirstColumn="0" w:lastRowLastColumn="0"/>
          <w:trHeight w:val="300"/>
          <w:ins w:id="8704" w:author="Nate Bachmeier [AWS-SA]" w:date="2023-02-25T11:26:00Z"/>
          <w:trPrChange w:id="87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06" w:author="Nate Bachmeier [AWS-SA]" w:date="2023-02-26T11:07:00Z">
              <w:tcPr>
                <w:tcW w:w="4740" w:type="dxa"/>
                <w:tcBorders>
                  <w:top w:val="nil"/>
                  <w:left w:val="nil"/>
                  <w:bottom w:val="nil"/>
                  <w:right w:val="nil"/>
                </w:tcBorders>
                <w:shd w:val="clear" w:color="auto" w:fill="auto"/>
                <w:noWrap/>
                <w:vAlign w:val="bottom"/>
                <w:hideMark/>
              </w:tcPr>
            </w:tcPrChange>
          </w:tcPr>
          <w:p w14:paraId="02DE1B7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07" w:author="Nate Bachmeier [AWS-SA]" w:date="2023-02-25T11:26:00Z"/>
                <w:rFonts w:ascii="Calibri" w:eastAsia="Times New Roman" w:hAnsi="Calibri" w:cs="Calibri"/>
                <w:b w:val="0"/>
                <w:bCs w:val="0"/>
                <w:color w:val="000000"/>
                <w:sz w:val="22"/>
                <w:rPrChange w:id="8708" w:author="Nate Bachmeier [AWS-SA]" w:date="2023-02-25T11:29:00Z">
                  <w:rPr>
                    <w:ins w:id="8709" w:author="Nate Bachmeier [AWS-SA]" w:date="2023-02-25T11:26:00Z"/>
                    <w:rFonts w:ascii="Calibri" w:eastAsia="Times New Roman" w:hAnsi="Calibri" w:cs="Calibri"/>
                    <w:color w:val="000000"/>
                    <w:sz w:val="22"/>
                  </w:rPr>
                </w:rPrChange>
              </w:rPr>
            </w:pPr>
            <w:ins w:id="8710" w:author="Nate Bachmeier [AWS-SA]" w:date="2023-02-25T11:26:00Z">
              <w:r w:rsidRPr="00E16572">
                <w:rPr>
                  <w:rFonts w:ascii="Calibri" w:eastAsia="Times New Roman" w:hAnsi="Calibri" w:cs="Calibri"/>
                  <w:color w:val="000000"/>
                  <w:sz w:val="22"/>
                </w:rPr>
                <w:lastRenderedPageBreak/>
                <w:t>welding</w:t>
              </w:r>
            </w:ins>
          </w:p>
        </w:tc>
        <w:tc>
          <w:tcPr>
            <w:tcW w:w="5348" w:type="dxa"/>
            <w:noWrap/>
            <w:hideMark/>
            <w:tcPrChange w:id="8711" w:author="Nate Bachmeier [AWS-SA]" w:date="2023-02-26T11:07:00Z">
              <w:tcPr>
                <w:tcW w:w="960" w:type="dxa"/>
                <w:tcBorders>
                  <w:top w:val="nil"/>
                  <w:left w:val="nil"/>
                  <w:bottom w:val="nil"/>
                  <w:right w:val="nil"/>
                </w:tcBorders>
                <w:shd w:val="clear" w:color="auto" w:fill="auto"/>
                <w:noWrap/>
                <w:vAlign w:val="bottom"/>
                <w:hideMark/>
              </w:tcPr>
            </w:tcPrChange>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12" w:author="Nate Bachmeier [AWS-SA]" w:date="2023-02-25T11:26:00Z"/>
                <w:rFonts w:ascii="Calibri" w:eastAsia="Times New Roman" w:hAnsi="Calibri" w:cs="Calibri"/>
                <w:color w:val="000000"/>
                <w:sz w:val="22"/>
              </w:rPr>
            </w:pPr>
            <w:ins w:id="8713" w:author="Nate Bachmeier [AWS-SA]" w:date="2023-02-25T11:26:00Z">
              <w:r w:rsidRPr="00E16572">
                <w:rPr>
                  <w:rFonts w:ascii="Calibri" w:eastAsia="Times New Roman" w:hAnsi="Calibri" w:cs="Calibri"/>
                  <w:color w:val="000000"/>
                  <w:sz w:val="22"/>
                </w:rPr>
                <w:t>827</w:t>
              </w:r>
            </w:ins>
          </w:p>
        </w:tc>
      </w:tr>
      <w:tr w:rsidR="00E16572" w:rsidRPr="00E16572" w14:paraId="29C40AE8" w14:textId="77777777" w:rsidTr="005D1D3E">
        <w:trPr>
          <w:trHeight w:val="300"/>
          <w:ins w:id="8714" w:author="Nate Bachmeier [AWS-SA]" w:date="2023-02-25T11:26:00Z"/>
          <w:trPrChange w:id="87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16" w:author="Nate Bachmeier [AWS-SA]" w:date="2023-02-26T11:07:00Z">
              <w:tcPr>
                <w:tcW w:w="4740" w:type="dxa"/>
                <w:tcBorders>
                  <w:top w:val="nil"/>
                  <w:left w:val="nil"/>
                  <w:bottom w:val="nil"/>
                  <w:right w:val="nil"/>
                </w:tcBorders>
                <w:shd w:val="clear" w:color="auto" w:fill="auto"/>
                <w:noWrap/>
                <w:vAlign w:val="bottom"/>
                <w:hideMark/>
              </w:tcPr>
            </w:tcPrChange>
          </w:tcPr>
          <w:p w14:paraId="15A47B8C" w14:textId="77777777" w:rsidR="00E16572" w:rsidRPr="00E16572" w:rsidRDefault="00E16572" w:rsidP="00E16572">
            <w:pPr>
              <w:spacing w:line="240" w:lineRule="auto"/>
              <w:ind w:firstLine="0"/>
              <w:rPr>
                <w:ins w:id="8717" w:author="Nate Bachmeier [AWS-SA]" w:date="2023-02-25T11:26:00Z"/>
                <w:rFonts w:ascii="Calibri" w:eastAsia="Times New Roman" w:hAnsi="Calibri" w:cs="Calibri"/>
                <w:b w:val="0"/>
                <w:bCs w:val="0"/>
                <w:color w:val="000000"/>
                <w:sz w:val="22"/>
                <w:rPrChange w:id="8718" w:author="Nate Bachmeier [AWS-SA]" w:date="2023-02-25T11:29:00Z">
                  <w:rPr>
                    <w:ins w:id="8719" w:author="Nate Bachmeier [AWS-SA]" w:date="2023-02-25T11:26:00Z"/>
                    <w:rFonts w:ascii="Calibri" w:eastAsia="Times New Roman" w:hAnsi="Calibri" w:cs="Calibri"/>
                    <w:color w:val="000000"/>
                    <w:sz w:val="22"/>
                  </w:rPr>
                </w:rPrChange>
              </w:rPr>
            </w:pPr>
            <w:ins w:id="8720" w:author="Nate Bachmeier [AWS-SA]" w:date="2023-02-25T11:26:00Z">
              <w:r w:rsidRPr="00E16572">
                <w:rPr>
                  <w:rFonts w:ascii="Calibri" w:eastAsia="Times New Roman" w:hAnsi="Calibri" w:cs="Calibri"/>
                  <w:color w:val="000000"/>
                  <w:sz w:val="22"/>
                </w:rPr>
                <w:t>whistling</w:t>
              </w:r>
            </w:ins>
          </w:p>
        </w:tc>
        <w:tc>
          <w:tcPr>
            <w:tcW w:w="5348" w:type="dxa"/>
            <w:noWrap/>
            <w:hideMark/>
            <w:tcPrChange w:id="8721" w:author="Nate Bachmeier [AWS-SA]" w:date="2023-02-26T11:07:00Z">
              <w:tcPr>
                <w:tcW w:w="960" w:type="dxa"/>
                <w:tcBorders>
                  <w:top w:val="nil"/>
                  <w:left w:val="nil"/>
                  <w:bottom w:val="nil"/>
                  <w:right w:val="nil"/>
                </w:tcBorders>
                <w:shd w:val="clear" w:color="auto" w:fill="auto"/>
                <w:noWrap/>
                <w:vAlign w:val="bottom"/>
                <w:hideMark/>
              </w:tcPr>
            </w:tcPrChange>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22" w:author="Nate Bachmeier [AWS-SA]" w:date="2023-02-25T11:26:00Z"/>
                <w:rFonts w:ascii="Calibri" w:eastAsia="Times New Roman" w:hAnsi="Calibri" w:cs="Calibri"/>
                <w:color w:val="000000"/>
                <w:sz w:val="22"/>
              </w:rPr>
            </w:pPr>
            <w:ins w:id="8723" w:author="Nate Bachmeier [AWS-SA]" w:date="2023-02-25T11:26:00Z">
              <w:r w:rsidRPr="00E16572">
                <w:rPr>
                  <w:rFonts w:ascii="Calibri" w:eastAsia="Times New Roman" w:hAnsi="Calibri" w:cs="Calibri"/>
                  <w:color w:val="000000"/>
                  <w:sz w:val="22"/>
                </w:rPr>
                <w:t>620</w:t>
              </w:r>
            </w:ins>
          </w:p>
        </w:tc>
      </w:tr>
      <w:tr w:rsidR="00E16572" w:rsidRPr="00E16572" w14:paraId="15ADC727" w14:textId="77777777" w:rsidTr="005D1D3E">
        <w:trPr>
          <w:cnfStyle w:val="000000100000" w:firstRow="0" w:lastRow="0" w:firstColumn="0" w:lastColumn="0" w:oddVBand="0" w:evenVBand="0" w:oddHBand="1" w:evenHBand="0" w:firstRowFirstColumn="0" w:firstRowLastColumn="0" w:lastRowFirstColumn="0" w:lastRowLastColumn="0"/>
          <w:trHeight w:val="300"/>
          <w:ins w:id="8724" w:author="Nate Bachmeier [AWS-SA]" w:date="2023-02-25T11:26:00Z"/>
          <w:trPrChange w:id="872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26" w:author="Nate Bachmeier [AWS-SA]" w:date="2023-02-26T11:07:00Z">
              <w:tcPr>
                <w:tcW w:w="4740" w:type="dxa"/>
                <w:tcBorders>
                  <w:top w:val="nil"/>
                  <w:left w:val="nil"/>
                  <w:bottom w:val="nil"/>
                  <w:right w:val="nil"/>
                </w:tcBorders>
                <w:shd w:val="clear" w:color="auto" w:fill="auto"/>
                <w:noWrap/>
                <w:vAlign w:val="bottom"/>
                <w:hideMark/>
              </w:tcPr>
            </w:tcPrChange>
          </w:tcPr>
          <w:p w14:paraId="60E321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27" w:author="Nate Bachmeier [AWS-SA]" w:date="2023-02-25T11:26:00Z"/>
                <w:rFonts w:ascii="Calibri" w:eastAsia="Times New Roman" w:hAnsi="Calibri" w:cs="Calibri"/>
                <w:b w:val="0"/>
                <w:bCs w:val="0"/>
                <w:color w:val="000000"/>
                <w:sz w:val="22"/>
                <w:rPrChange w:id="8728" w:author="Nate Bachmeier [AWS-SA]" w:date="2023-02-25T11:29:00Z">
                  <w:rPr>
                    <w:ins w:id="8729" w:author="Nate Bachmeier [AWS-SA]" w:date="2023-02-25T11:26:00Z"/>
                    <w:rFonts w:ascii="Calibri" w:eastAsia="Times New Roman" w:hAnsi="Calibri" w:cs="Calibri"/>
                    <w:color w:val="000000"/>
                    <w:sz w:val="22"/>
                  </w:rPr>
                </w:rPrChange>
              </w:rPr>
            </w:pPr>
            <w:ins w:id="8730" w:author="Nate Bachmeier [AWS-SA]" w:date="2023-02-25T11:26:00Z">
              <w:r w:rsidRPr="00E16572">
                <w:rPr>
                  <w:rFonts w:ascii="Calibri" w:eastAsia="Times New Roman" w:hAnsi="Calibri" w:cs="Calibri"/>
                  <w:color w:val="000000"/>
                  <w:sz w:val="22"/>
                </w:rPr>
                <w:t>windsurfing</w:t>
              </w:r>
            </w:ins>
          </w:p>
        </w:tc>
        <w:tc>
          <w:tcPr>
            <w:tcW w:w="5348" w:type="dxa"/>
            <w:noWrap/>
            <w:hideMark/>
            <w:tcPrChange w:id="8731" w:author="Nate Bachmeier [AWS-SA]" w:date="2023-02-26T11:07:00Z">
              <w:tcPr>
                <w:tcW w:w="960" w:type="dxa"/>
                <w:tcBorders>
                  <w:top w:val="nil"/>
                  <w:left w:val="nil"/>
                  <w:bottom w:val="nil"/>
                  <w:right w:val="nil"/>
                </w:tcBorders>
                <w:shd w:val="clear" w:color="auto" w:fill="auto"/>
                <w:noWrap/>
                <w:vAlign w:val="bottom"/>
                <w:hideMark/>
              </w:tcPr>
            </w:tcPrChange>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32" w:author="Nate Bachmeier [AWS-SA]" w:date="2023-02-25T11:26:00Z"/>
                <w:rFonts w:ascii="Calibri" w:eastAsia="Times New Roman" w:hAnsi="Calibri" w:cs="Calibri"/>
                <w:color w:val="000000"/>
                <w:sz w:val="22"/>
              </w:rPr>
            </w:pPr>
            <w:ins w:id="8733" w:author="Nate Bachmeier [AWS-SA]" w:date="2023-02-25T11:26:00Z">
              <w:r w:rsidRPr="00E16572">
                <w:rPr>
                  <w:rFonts w:ascii="Calibri" w:eastAsia="Times New Roman" w:hAnsi="Calibri" w:cs="Calibri"/>
                  <w:color w:val="000000"/>
                  <w:sz w:val="22"/>
                </w:rPr>
                <w:t>442</w:t>
              </w:r>
            </w:ins>
          </w:p>
        </w:tc>
      </w:tr>
      <w:tr w:rsidR="00E16572" w:rsidRPr="00E16572" w14:paraId="2AB9AB29" w14:textId="77777777" w:rsidTr="005D1D3E">
        <w:trPr>
          <w:trHeight w:val="300"/>
          <w:ins w:id="8734" w:author="Nate Bachmeier [AWS-SA]" w:date="2023-02-25T11:26:00Z"/>
          <w:trPrChange w:id="873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36" w:author="Nate Bachmeier [AWS-SA]" w:date="2023-02-26T11:07:00Z">
              <w:tcPr>
                <w:tcW w:w="4740" w:type="dxa"/>
                <w:tcBorders>
                  <w:top w:val="nil"/>
                  <w:left w:val="nil"/>
                  <w:bottom w:val="nil"/>
                  <w:right w:val="nil"/>
                </w:tcBorders>
                <w:shd w:val="clear" w:color="auto" w:fill="auto"/>
                <w:noWrap/>
                <w:vAlign w:val="bottom"/>
                <w:hideMark/>
              </w:tcPr>
            </w:tcPrChange>
          </w:tcPr>
          <w:p w14:paraId="46BDF0DE" w14:textId="77777777" w:rsidR="00E16572" w:rsidRPr="00E16572" w:rsidRDefault="00E16572" w:rsidP="00E16572">
            <w:pPr>
              <w:spacing w:line="240" w:lineRule="auto"/>
              <w:ind w:firstLine="0"/>
              <w:rPr>
                <w:ins w:id="8737" w:author="Nate Bachmeier [AWS-SA]" w:date="2023-02-25T11:26:00Z"/>
                <w:rFonts w:ascii="Calibri" w:eastAsia="Times New Roman" w:hAnsi="Calibri" w:cs="Calibri"/>
                <w:b w:val="0"/>
                <w:bCs w:val="0"/>
                <w:color w:val="000000"/>
                <w:sz w:val="22"/>
                <w:rPrChange w:id="8738" w:author="Nate Bachmeier [AWS-SA]" w:date="2023-02-25T11:29:00Z">
                  <w:rPr>
                    <w:ins w:id="8739" w:author="Nate Bachmeier [AWS-SA]" w:date="2023-02-25T11:26:00Z"/>
                    <w:rFonts w:ascii="Calibri" w:eastAsia="Times New Roman" w:hAnsi="Calibri" w:cs="Calibri"/>
                    <w:color w:val="000000"/>
                    <w:sz w:val="22"/>
                  </w:rPr>
                </w:rPrChange>
              </w:rPr>
            </w:pPr>
            <w:ins w:id="8740" w:author="Nate Bachmeier [AWS-SA]" w:date="2023-02-25T11:26:00Z">
              <w:r w:rsidRPr="00E16572">
                <w:rPr>
                  <w:rFonts w:ascii="Calibri" w:eastAsia="Times New Roman" w:hAnsi="Calibri" w:cs="Calibri"/>
                  <w:color w:val="000000"/>
                  <w:sz w:val="22"/>
                </w:rPr>
                <w:t>winking</w:t>
              </w:r>
            </w:ins>
          </w:p>
        </w:tc>
        <w:tc>
          <w:tcPr>
            <w:tcW w:w="5348" w:type="dxa"/>
            <w:noWrap/>
            <w:hideMark/>
            <w:tcPrChange w:id="8741" w:author="Nate Bachmeier [AWS-SA]" w:date="2023-02-26T11:07:00Z">
              <w:tcPr>
                <w:tcW w:w="960" w:type="dxa"/>
                <w:tcBorders>
                  <w:top w:val="nil"/>
                  <w:left w:val="nil"/>
                  <w:bottom w:val="nil"/>
                  <w:right w:val="nil"/>
                </w:tcBorders>
                <w:shd w:val="clear" w:color="auto" w:fill="auto"/>
                <w:noWrap/>
                <w:vAlign w:val="bottom"/>
                <w:hideMark/>
              </w:tcPr>
            </w:tcPrChange>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42" w:author="Nate Bachmeier [AWS-SA]" w:date="2023-02-25T11:26:00Z"/>
                <w:rFonts w:ascii="Calibri" w:eastAsia="Times New Roman" w:hAnsi="Calibri" w:cs="Calibri"/>
                <w:color w:val="000000"/>
                <w:sz w:val="22"/>
              </w:rPr>
            </w:pPr>
            <w:ins w:id="8743" w:author="Nate Bachmeier [AWS-SA]" w:date="2023-02-25T11:26:00Z">
              <w:r w:rsidRPr="00E16572">
                <w:rPr>
                  <w:rFonts w:ascii="Calibri" w:eastAsia="Times New Roman" w:hAnsi="Calibri" w:cs="Calibri"/>
                  <w:color w:val="000000"/>
                  <w:sz w:val="22"/>
                </w:rPr>
                <w:t>633</w:t>
              </w:r>
            </w:ins>
          </w:p>
        </w:tc>
      </w:tr>
      <w:tr w:rsidR="00E16572" w:rsidRPr="00E16572" w14:paraId="77F8BAE6" w14:textId="77777777" w:rsidTr="005D1D3E">
        <w:trPr>
          <w:cnfStyle w:val="000000100000" w:firstRow="0" w:lastRow="0" w:firstColumn="0" w:lastColumn="0" w:oddVBand="0" w:evenVBand="0" w:oddHBand="1" w:evenHBand="0" w:firstRowFirstColumn="0" w:firstRowLastColumn="0" w:lastRowFirstColumn="0" w:lastRowLastColumn="0"/>
          <w:trHeight w:val="300"/>
          <w:ins w:id="8744" w:author="Nate Bachmeier [AWS-SA]" w:date="2023-02-25T11:26:00Z"/>
          <w:trPrChange w:id="874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46" w:author="Nate Bachmeier [AWS-SA]" w:date="2023-02-26T11:07:00Z">
              <w:tcPr>
                <w:tcW w:w="4740" w:type="dxa"/>
                <w:tcBorders>
                  <w:top w:val="nil"/>
                  <w:left w:val="nil"/>
                  <w:bottom w:val="nil"/>
                  <w:right w:val="nil"/>
                </w:tcBorders>
                <w:shd w:val="clear" w:color="auto" w:fill="auto"/>
                <w:noWrap/>
                <w:vAlign w:val="bottom"/>
                <w:hideMark/>
              </w:tcPr>
            </w:tcPrChange>
          </w:tcPr>
          <w:p w14:paraId="2FE7FB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47" w:author="Nate Bachmeier [AWS-SA]" w:date="2023-02-25T11:26:00Z"/>
                <w:rFonts w:ascii="Calibri" w:eastAsia="Times New Roman" w:hAnsi="Calibri" w:cs="Calibri"/>
                <w:b w:val="0"/>
                <w:bCs w:val="0"/>
                <w:color w:val="000000"/>
                <w:sz w:val="22"/>
                <w:rPrChange w:id="8748" w:author="Nate Bachmeier [AWS-SA]" w:date="2023-02-25T11:29:00Z">
                  <w:rPr>
                    <w:ins w:id="8749" w:author="Nate Bachmeier [AWS-SA]" w:date="2023-02-25T11:26:00Z"/>
                    <w:rFonts w:ascii="Calibri" w:eastAsia="Times New Roman" w:hAnsi="Calibri" w:cs="Calibri"/>
                    <w:color w:val="000000"/>
                    <w:sz w:val="22"/>
                  </w:rPr>
                </w:rPrChange>
              </w:rPr>
            </w:pPr>
            <w:ins w:id="8750" w:author="Nate Bachmeier [AWS-SA]" w:date="2023-02-25T11:26:00Z">
              <w:r w:rsidRPr="00E16572">
                <w:rPr>
                  <w:rFonts w:ascii="Calibri" w:eastAsia="Times New Roman" w:hAnsi="Calibri" w:cs="Calibri"/>
                  <w:color w:val="000000"/>
                  <w:sz w:val="22"/>
                </w:rPr>
                <w:t>wood burning (art)</w:t>
              </w:r>
            </w:ins>
          </w:p>
        </w:tc>
        <w:tc>
          <w:tcPr>
            <w:tcW w:w="5348" w:type="dxa"/>
            <w:noWrap/>
            <w:hideMark/>
            <w:tcPrChange w:id="8751" w:author="Nate Bachmeier [AWS-SA]" w:date="2023-02-26T11:07:00Z">
              <w:tcPr>
                <w:tcW w:w="960" w:type="dxa"/>
                <w:tcBorders>
                  <w:top w:val="nil"/>
                  <w:left w:val="nil"/>
                  <w:bottom w:val="nil"/>
                  <w:right w:val="nil"/>
                </w:tcBorders>
                <w:shd w:val="clear" w:color="auto" w:fill="auto"/>
                <w:noWrap/>
                <w:vAlign w:val="bottom"/>
                <w:hideMark/>
              </w:tcPr>
            </w:tcPrChange>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52" w:author="Nate Bachmeier [AWS-SA]" w:date="2023-02-25T11:26:00Z"/>
                <w:rFonts w:ascii="Calibri" w:eastAsia="Times New Roman" w:hAnsi="Calibri" w:cs="Calibri"/>
                <w:color w:val="000000"/>
                <w:sz w:val="22"/>
              </w:rPr>
            </w:pPr>
            <w:ins w:id="8753" w:author="Nate Bachmeier [AWS-SA]" w:date="2023-02-25T11:26:00Z">
              <w:r w:rsidRPr="00E16572">
                <w:rPr>
                  <w:rFonts w:ascii="Calibri" w:eastAsia="Times New Roman" w:hAnsi="Calibri" w:cs="Calibri"/>
                  <w:color w:val="000000"/>
                  <w:sz w:val="22"/>
                </w:rPr>
                <w:t>592</w:t>
              </w:r>
            </w:ins>
          </w:p>
        </w:tc>
      </w:tr>
      <w:tr w:rsidR="00E16572" w:rsidRPr="00E16572" w14:paraId="3898B41A" w14:textId="77777777" w:rsidTr="005D1D3E">
        <w:trPr>
          <w:trHeight w:val="300"/>
          <w:ins w:id="8754" w:author="Nate Bachmeier [AWS-SA]" w:date="2023-02-25T11:26:00Z"/>
          <w:trPrChange w:id="875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56" w:author="Nate Bachmeier [AWS-SA]" w:date="2023-02-26T11:07:00Z">
              <w:tcPr>
                <w:tcW w:w="4740" w:type="dxa"/>
                <w:tcBorders>
                  <w:top w:val="nil"/>
                  <w:left w:val="nil"/>
                  <w:bottom w:val="nil"/>
                  <w:right w:val="nil"/>
                </w:tcBorders>
                <w:shd w:val="clear" w:color="auto" w:fill="auto"/>
                <w:noWrap/>
                <w:vAlign w:val="bottom"/>
                <w:hideMark/>
              </w:tcPr>
            </w:tcPrChange>
          </w:tcPr>
          <w:p w14:paraId="1C2714B3" w14:textId="77777777" w:rsidR="00E16572" w:rsidRPr="00E16572" w:rsidRDefault="00E16572" w:rsidP="00E16572">
            <w:pPr>
              <w:spacing w:line="240" w:lineRule="auto"/>
              <w:ind w:firstLine="0"/>
              <w:rPr>
                <w:ins w:id="8757" w:author="Nate Bachmeier [AWS-SA]" w:date="2023-02-25T11:26:00Z"/>
                <w:rFonts w:ascii="Calibri" w:eastAsia="Times New Roman" w:hAnsi="Calibri" w:cs="Calibri"/>
                <w:b w:val="0"/>
                <w:bCs w:val="0"/>
                <w:color w:val="000000"/>
                <w:sz w:val="22"/>
                <w:rPrChange w:id="8758" w:author="Nate Bachmeier [AWS-SA]" w:date="2023-02-25T11:29:00Z">
                  <w:rPr>
                    <w:ins w:id="8759" w:author="Nate Bachmeier [AWS-SA]" w:date="2023-02-25T11:26:00Z"/>
                    <w:rFonts w:ascii="Calibri" w:eastAsia="Times New Roman" w:hAnsi="Calibri" w:cs="Calibri"/>
                    <w:color w:val="000000"/>
                    <w:sz w:val="22"/>
                  </w:rPr>
                </w:rPrChange>
              </w:rPr>
            </w:pPr>
            <w:ins w:id="8760" w:author="Nate Bachmeier [AWS-SA]" w:date="2023-02-25T11:26:00Z">
              <w:r w:rsidRPr="00E16572">
                <w:rPr>
                  <w:rFonts w:ascii="Calibri" w:eastAsia="Times New Roman" w:hAnsi="Calibri" w:cs="Calibri"/>
                  <w:color w:val="000000"/>
                  <w:sz w:val="22"/>
                </w:rPr>
                <w:t>wrapping present</w:t>
              </w:r>
            </w:ins>
          </w:p>
        </w:tc>
        <w:tc>
          <w:tcPr>
            <w:tcW w:w="5348" w:type="dxa"/>
            <w:noWrap/>
            <w:hideMark/>
            <w:tcPrChange w:id="8761" w:author="Nate Bachmeier [AWS-SA]" w:date="2023-02-26T11:07:00Z">
              <w:tcPr>
                <w:tcW w:w="960" w:type="dxa"/>
                <w:tcBorders>
                  <w:top w:val="nil"/>
                  <w:left w:val="nil"/>
                  <w:bottom w:val="nil"/>
                  <w:right w:val="nil"/>
                </w:tcBorders>
                <w:shd w:val="clear" w:color="auto" w:fill="auto"/>
                <w:noWrap/>
                <w:vAlign w:val="bottom"/>
                <w:hideMark/>
              </w:tcPr>
            </w:tcPrChange>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62" w:author="Nate Bachmeier [AWS-SA]" w:date="2023-02-25T11:26:00Z"/>
                <w:rFonts w:ascii="Calibri" w:eastAsia="Times New Roman" w:hAnsi="Calibri" w:cs="Calibri"/>
                <w:color w:val="000000"/>
                <w:sz w:val="22"/>
              </w:rPr>
            </w:pPr>
            <w:ins w:id="8763" w:author="Nate Bachmeier [AWS-SA]" w:date="2023-02-25T11:26:00Z">
              <w:r w:rsidRPr="00E16572">
                <w:rPr>
                  <w:rFonts w:ascii="Calibri" w:eastAsia="Times New Roman" w:hAnsi="Calibri" w:cs="Calibri"/>
                  <w:color w:val="000000"/>
                  <w:sz w:val="22"/>
                </w:rPr>
                <w:t>737</w:t>
              </w:r>
            </w:ins>
          </w:p>
        </w:tc>
      </w:tr>
      <w:tr w:rsidR="00E16572" w:rsidRPr="00E16572" w14:paraId="4D797551" w14:textId="77777777" w:rsidTr="005D1D3E">
        <w:trPr>
          <w:cnfStyle w:val="000000100000" w:firstRow="0" w:lastRow="0" w:firstColumn="0" w:lastColumn="0" w:oddVBand="0" w:evenVBand="0" w:oddHBand="1" w:evenHBand="0" w:firstRowFirstColumn="0" w:firstRowLastColumn="0" w:lastRowFirstColumn="0" w:lastRowLastColumn="0"/>
          <w:trHeight w:val="300"/>
          <w:ins w:id="8764" w:author="Nate Bachmeier [AWS-SA]" w:date="2023-02-25T11:26:00Z"/>
          <w:trPrChange w:id="876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66" w:author="Nate Bachmeier [AWS-SA]" w:date="2023-02-26T11:07:00Z">
              <w:tcPr>
                <w:tcW w:w="4740" w:type="dxa"/>
                <w:tcBorders>
                  <w:top w:val="nil"/>
                  <w:left w:val="nil"/>
                  <w:bottom w:val="nil"/>
                  <w:right w:val="nil"/>
                </w:tcBorders>
                <w:shd w:val="clear" w:color="auto" w:fill="auto"/>
                <w:noWrap/>
                <w:vAlign w:val="bottom"/>
                <w:hideMark/>
              </w:tcPr>
            </w:tcPrChange>
          </w:tcPr>
          <w:p w14:paraId="554223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67" w:author="Nate Bachmeier [AWS-SA]" w:date="2023-02-25T11:26:00Z"/>
                <w:rFonts w:ascii="Calibri" w:eastAsia="Times New Roman" w:hAnsi="Calibri" w:cs="Calibri"/>
                <w:b w:val="0"/>
                <w:bCs w:val="0"/>
                <w:color w:val="000000"/>
                <w:sz w:val="22"/>
                <w:rPrChange w:id="8768" w:author="Nate Bachmeier [AWS-SA]" w:date="2023-02-25T11:29:00Z">
                  <w:rPr>
                    <w:ins w:id="8769" w:author="Nate Bachmeier [AWS-SA]" w:date="2023-02-25T11:26:00Z"/>
                    <w:rFonts w:ascii="Calibri" w:eastAsia="Times New Roman" w:hAnsi="Calibri" w:cs="Calibri"/>
                    <w:color w:val="000000"/>
                    <w:sz w:val="22"/>
                  </w:rPr>
                </w:rPrChange>
              </w:rPr>
            </w:pPr>
            <w:ins w:id="8770" w:author="Nate Bachmeier [AWS-SA]" w:date="2023-02-25T11:26:00Z">
              <w:r w:rsidRPr="00E16572">
                <w:rPr>
                  <w:rFonts w:ascii="Calibri" w:eastAsia="Times New Roman" w:hAnsi="Calibri" w:cs="Calibri"/>
                  <w:color w:val="000000"/>
                  <w:sz w:val="22"/>
                </w:rPr>
                <w:t>wrestling</w:t>
              </w:r>
            </w:ins>
          </w:p>
        </w:tc>
        <w:tc>
          <w:tcPr>
            <w:tcW w:w="5348" w:type="dxa"/>
            <w:noWrap/>
            <w:hideMark/>
            <w:tcPrChange w:id="8771" w:author="Nate Bachmeier [AWS-SA]" w:date="2023-02-26T11:07:00Z">
              <w:tcPr>
                <w:tcW w:w="960" w:type="dxa"/>
                <w:tcBorders>
                  <w:top w:val="nil"/>
                  <w:left w:val="nil"/>
                  <w:bottom w:val="nil"/>
                  <w:right w:val="nil"/>
                </w:tcBorders>
                <w:shd w:val="clear" w:color="auto" w:fill="auto"/>
                <w:noWrap/>
                <w:vAlign w:val="bottom"/>
                <w:hideMark/>
              </w:tcPr>
            </w:tcPrChange>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72" w:author="Nate Bachmeier [AWS-SA]" w:date="2023-02-25T11:26:00Z"/>
                <w:rFonts w:ascii="Calibri" w:eastAsia="Times New Roman" w:hAnsi="Calibri" w:cs="Calibri"/>
                <w:color w:val="000000"/>
                <w:sz w:val="22"/>
              </w:rPr>
            </w:pPr>
            <w:ins w:id="8773" w:author="Nate Bachmeier [AWS-SA]" w:date="2023-02-25T11:26:00Z">
              <w:r w:rsidRPr="00E16572">
                <w:rPr>
                  <w:rFonts w:ascii="Calibri" w:eastAsia="Times New Roman" w:hAnsi="Calibri" w:cs="Calibri"/>
                  <w:color w:val="000000"/>
                  <w:sz w:val="22"/>
                </w:rPr>
                <w:t>709</w:t>
              </w:r>
            </w:ins>
          </w:p>
        </w:tc>
      </w:tr>
      <w:tr w:rsidR="00E16572" w:rsidRPr="00E16572" w14:paraId="255052D7" w14:textId="77777777" w:rsidTr="005D1D3E">
        <w:trPr>
          <w:trHeight w:val="300"/>
          <w:ins w:id="8774" w:author="Nate Bachmeier [AWS-SA]" w:date="2023-02-25T11:26:00Z"/>
          <w:trPrChange w:id="877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76" w:author="Nate Bachmeier [AWS-SA]" w:date="2023-02-26T11:07:00Z">
              <w:tcPr>
                <w:tcW w:w="4740" w:type="dxa"/>
                <w:tcBorders>
                  <w:top w:val="nil"/>
                  <w:left w:val="nil"/>
                  <w:bottom w:val="nil"/>
                  <w:right w:val="nil"/>
                </w:tcBorders>
                <w:shd w:val="clear" w:color="auto" w:fill="auto"/>
                <w:noWrap/>
                <w:vAlign w:val="bottom"/>
                <w:hideMark/>
              </w:tcPr>
            </w:tcPrChange>
          </w:tcPr>
          <w:p w14:paraId="479675A6" w14:textId="77777777" w:rsidR="00E16572" w:rsidRPr="00E16572" w:rsidRDefault="00E16572" w:rsidP="00E16572">
            <w:pPr>
              <w:spacing w:line="240" w:lineRule="auto"/>
              <w:ind w:firstLine="0"/>
              <w:rPr>
                <w:ins w:id="8777" w:author="Nate Bachmeier [AWS-SA]" w:date="2023-02-25T11:26:00Z"/>
                <w:rFonts w:ascii="Calibri" w:eastAsia="Times New Roman" w:hAnsi="Calibri" w:cs="Calibri"/>
                <w:b w:val="0"/>
                <w:bCs w:val="0"/>
                <w:color w:val="000000"/>
                <w:sz w:val="22"/>
                <w:rPrChange w:id="8778" w:author="Nate Bachmeier [AWS-SA]" w:date="2023-02-25T11:29:00Z">
                  <w:rPr>
                    <w:ins w:id="8779" w:author="Nate Bachmeier [AWS-SA]" w:date="2023-02-25T11:26:00Z"/>
                    <w:rFonts w:ascii="Calibri" w:eastAsia="Times New Roman" w:hAnsi="Calibri" w:cs="Calibri"/>
                    <w:color w:val="000000"/>
                    <w:sz w:val="22"/>
                  </w:rPr>
                </w:rPrChange>
              </w:rPr>
            </w:pPr>
            <w:ins w:id="8780" w:author="Nate Bachmeier [AWS-SA]" w:date="2023-02-25T11:26:00Z">
              <w:r w:rsidRPr="00E16572">
                <w:rPr>
                  <w:rFonts w:ascii="Calibri" w:eastAsia="Times New Roman" w:hAnsi="Calibri" w:cs="Calibri"/>
                  <w:color w:val="000000"/>
                  <w:sz w:val="22"/>
                </w:rPr>
                <w:t>writing</w:t>
              </w:r>
            </w:ins>
          </w:p>
        </w:tc>
        <w:tc>
          <w:tcPr>
            <w:tcW w:w="5348" w:type="dxa"/>
            <w:noWrap/>
            <w:hideMark/>
            <w:tcPrChange w:id="8781" w:author="Nate Bachmeier [AWS-SA]" w:date="2023-02-26T11:07:00Z">
              <w:tcPr>
                <w:tcW w:w="960" w:type="dxa"/>
                <w:tcBorders>
                  <w:top w:val="nil"/>
                  <w:left w:val="nil"/>
                  <w:bottom w:val="nil"/>
                  <w:right w:val="nil"/>
                </w:tcBorders>
                <w:shd w:val="clear" w:color="auto" w:fill="auto"/>
                <w:noWrap/>
                <w:vAlign w:val="bottom"/>
                <w:hideMark/>
              </w:tcPr>
            </w:tcPrChange>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82" w:author="Nate Bachmeier [AWS-SA]" w:date="2023-02-25T11:26:00Z"/>
                <w:rFonts w:ascii="Calibri" w:eastAsia="Times New Roman" w:hAnsi="Calibri" w:cs="Calibri"/>
                <w:color w:val="000000"/>
                <w:sz w:val="22"/>
              </w:rPr>
            </w:pPr>
            <w:ins w:id="8783" w:author="Nate Bachmeier [AWS-SA]" w:date="2023-02-25T11:26:00Z">
              <w:r w:rsidRPr="00E16572">
                <w:rPr>
                  <w:rFonts w:ascii="Calibri" w:eastAsia="Times New Roman" w:hAnsi="Calibri" w:cs="Calibri"/>
                  <w:color w:val="000000"/>
                  <w:sz w:val="22"/>
                </w:rPr>
                <w:t>610</w:t>
              </w:r>
            </w:ins>
          </w:p>
        </w:tc>
      </w:tr>
      <w:tr w:rsidR="00E16572" w:rsidRPr="00E16572" w14:paraId="153D8F80" w14:textId="77777777" w:rsidTr="005D1D3E">
        <w:trPr>
          <w:cnfStyle w:val="000000100000" w:firstRow="0" w:lastRow="0" w:firstColumn="0" w:lastColumn="0" w:oddVBand="0" w:evenVBand="0" w:oddHBand="1" w:evenHBand="0" w:firstRowFirstColumn="0" w:firstRowLastColumn="0" w:lastRowFirstColumn="0" w:lastRowLastColumn="0"/>
          <w:trHeight w:val="300"/>
          <w:ins w:id="8784" w:author="Nate Bachmeier [AWS-SA]" w:date="2023-02-25T11:26:00Z"/>
          <w:trPrChange w:id="878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86" w:author="Nate Bachmeier [AWS-SA]" w:date="2023-02-26T11:07:00Z">
              <w:tcPr>
                <w:tcW w:w="4740" w:type="dxa"/>
                <w:tcBorders>
                  <w:top w:val="nil"/>
                  <w:left w:val="nil"/>
                  <w:bottom w:val="nil"/>
                  <w:right w:val="nil"/>
                </w:tcBorders>
                <w:shd w:val="clear" w:color="auto" w:fill="auto"/>
                <w:noWrap/>
                <w:vAlign w:val="bottom"/>
                <w:hideMark/>
              </w:tcPr>
            </w:tcPrChange>
          </w:tcPr>
          <w:p w14:paraId="1586CB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87" w:author="Nate Bachmeier [AWS-SA]" w:date="2023-02-25T11:26:00Z"/>
                <w:rFonts w:ascii="Calibri" w:eastAsia="Times New Roman" w:hAnsi="Calibri" w:cs="Calibri"/>
                <w:b w:val="0"/>
                <w:bCs w:val="0"/>
                <w:color w:val="000000"/>
                <w:sz w:val="22"/>
                <w:rPrChange w:id="8788" w:author="Nate Bachmeier [AWS-SA]" w:date="2023-02-25T11:29:00Z">
                  <w:rPr>
                    <w:ins w:id="8789" w:author="Nate Bachmeier [AWS-SA]" w:date="2023-02-25T11:26:00Z"/>
                    <w:rFonts w:ascii="Calibri" w:eastAsia="Times New Roman" w:hAnsi="Calibri" w:cs="Calibri"/>
                    <w:color w:val="000000"/>
                    <w:sz w:val="22"/>
                  </w:rPr>
                </w:rPrChange>
              </w:rPr>
            </w:pPr>
            <w:ins w:id="8790" w:author="Nate Bachmeier [AWS-SA]" w:date="2023-02-25T11:26:00Z">
              <w:r w:rsidRPr="00E16572">
                <w:rPr>
                  <w:rFonts w:ascii="Calibri" w:eastAsia="Times New Roman" w:hAnsi="Calibri" w:cs="Calibri"/>
                  <w:color w:val="000000"/>
                  <w:sz w:val="22"/>
                </w:rPr>
                <w:t>yarn spinning</w:t>
              </w:r>
            </w:ins>
          </w:p>
        </w:tc>
        <w:tc>
          <w:tcPr>
            <w:tcW w:w="5348" w:type="dxa"/>
            <w:noWrap/>
            <w:hideMark/>
            <w:tcPrChange w:id="8791" w:author="Nate Bachmeier [AWS-SA]" w:date="2023-02-26T11:07:00Z">
              <w:tcPr>
                <w:tcW w:w="960" w:type="dxa"/>
                <w:tcBorders>
                  <w:top w:val="nil"/>
                  <w:left w:val="nil"/>
                  <w:bottom w:val="nil"/>
                  <w:right w:val="nil"/>
                </w:tcBorders>
                <w:shd w:val="clear" w:color="auto" w:fill="auto"/>
                <w:noWrap/>
                <w:vAlign w:val="bottom"/>
                <w:hideMark/>
              </w:tcPr>
            </w:tcPrChange>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92" w:author="Nate Bachmeier [AWS-SA]" w:date="2023-02-25T11:26:00Z"/>
                <w:rFonts w:ascii="Calibri" w:eastAsia="Times New Roman" w:hAnsi="Calibri" w:cs="Calibri"/>
                <w:color w:val="000000"/>
                <w:sz w:val="22"/>
              </w:rPr>
            </w:pPr>
            <w:ins w:id="8793" w:author="Nate Bachmeier [AWS-SA]" w:date="2023-02-25T11:26:00Z">
              <w:r w:rsidRPr="00E16572">
                <w:rPr>
                  <w:rFonts w:ascii="Calibri" w:eastAsia="Times New Roman" w:hAnsi="Calibri" w:cs="Calibri"/>
                  <w:color w:val="000000"/>
                  <w:sz w:val="22"/>
                </w:rPr>
                <w:t>658</w:t>
              </w:r>
            </w:ins>
          </w:p>
        </w:tc>
      </w:tr>
      <w:tr w:rsidR="00E16572" w:rsidRPr="00E16572" w14:paraId="1D354225" w14:textId="77777777" w:rsidTr="005D1D3E">
        <w:trPr>
          <w:trHeight w:val="300"/>
          <w:ins w:id="8794" w:author="Nate Bachmeier [AWS-SA]" w:date="2023-02-25T11:26:00Z"/>
          <w:trPrChange w:id="879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96" w:author="Nate Bachmeier [AWS-SA]" w:date="2023-02-26T11:07:00Z">
              <w:tcPr>
                <w:tcW w:w="4740" w:type="dxa"/>
                <w:tcBorders>
                  <w:top w:val="nil"/>
                  <w:left w:val="nil"/>
                  <w:bottom w:val="nil"/>
                  <w:right w:val="nil"/>
                </w:tcBorders>
                <w:shd w:val="clear" w:color="auto" w:fill="auto"/>
                <w:noWrap/>
                <w:vAlign w:val="bottom"/>
                <w:hideMark/>
              </w:tcPr>
            </w:tcPrChange>
          </w:tcPr>
          <w:p w14:paraId="75B6EB9A" w14:textId="77777777" w:rsidR="00E16572" w:rsidRPr="00E16572" w:rsidRDefault="00E16572" w:rsidP="00E16572">
            <w:pPr>
              <w:spacing w:line="240" w:lineRule="auto"/>
              <w:ind w:firstLine="0"/>
              <w:rPr>
                <w:ins w:id="8797" w:author="Nate Bachmeier [AWS-SA]" w:date="2023-02-25T11:26:00Z"/>
                <w:rFonts w:ascii="Calibri" w:eastAsia="Times New Roman" w:hAnsi="Calibri" w:cs="Calibri"/>
                <w:b w:val="0"/>
                <w:bCs w:val="0"/>
                <w:color w:val="000000"/>
                <w:sz w:val="22"/>
                <w:rPrChange w:id="8798" w:author="Nate Bachmeier [AWS-SA]" w:date="2023-02-25T11:29:00Z">
                  <w:rPr>
                    <w:ins w:id="8799" w:author="Nate Bachmeier [AWS-SA]" w:date="2023-02-25T11:26:00Z"/>
                    <w:rFonts w:ascii="Calibri" w:eastAsia="Times New Roman" w:hAnsi="Calibri" w:cs="Calibri"/>
                    <w:color w:val="000000"/>
                    <w:sz w:val="22"/>
                  </w:rPr>
                </w:rPrChange>
              </w:rPr>
            </w:pPr>
            <w:ins w:id="8800" w:author="Nate Bachmeier [AWS-SA]" w:date="2023-02-25T11:26:00Z">
              <w:r w:rsidRPr="00E16572">
                <w:rPr>
                  <w:rFonts w:ascii="Calibri" w:eastAsia="Times New Roman" w:hAnsi="Calibri" w:cs="Calibri"/>
                  <w:color w:val="000000"/>
                  <w:sz w:val="22"/>
                </w:rPr>
                <w:t>yawning</w:t>
              </w:r>
            </w:ins>
          </w:p>
        </w:tc>
        <w:tc>
          <w:tcPr>
            <w:tcW w:w="5348" w:type="dxa"/>
            <w:noWrap/>
            <w:hideMark/>
            <w:tcPrChange w:id="8801" w:author="Nate Bachmeier [AWS-SA]" w:date="2023-02-26T11:07:00Z">
              <w:tcPr>
                <w:tcW w:w="960" w:type="dxa"/>
                <w:tcBorders>
                  <w:top w:val="nil"/>
                  <w:left w:val="nil"/>
                  <w:bottom w:val="nil"/>
                  <w:right w:val="nil"/>
                </w:tcBorders>
                <w:shd w:val="clear" w:color="auto" w:fill="auto"/>
                <w:noWrap/>
                <w:vAlign w:val="bottom"/>
                <w:hideMark/>
              </w:tcPr>
            </w:tcPrChange>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02" w:author="Nate Bachmeier [AWS-SA]" w:date="2023-02-25T11:26:00Z"/>
                <w:rFonts w:ascii="Calibri" w:eastAsia="Times New Roman" w:hAnsi="Calibri" w:cs="Calibri"/>
                <w:color w:val="000000"/>
                <w:sz w:val="22"/>
              </w:rPr>
            </w:pPr>
            <w:ins w:id="8803" w:author="Nate Bachmeier [AWS-SA]" w:date="2023-02-25T11:26:00Z">
              <w:r w:rsidRPr="00E16572">
                <w:rPr>
                  <w:rFonts w:ascii="Calibri" w:eastAsia="Times New Roman" w:hAnsi="Calibri" w:cs="Calibri"/>
                  <w:color w:val="000000"/>
                  <w:sz w:val="22"/>
                </w:rPr>
                <w:t>607</w:t>
              </w:r>
            </w:ins>
          </w:p>
        </w:tc>
      </w:tr>
      <w:tr w:rsidR="00E16572" w:rsidRPr="00E16572" w14:paraId="4095A632" w14:textId="77777777" w:rsidTr="005D1D3E">
        <w:trPr>
          <w:cnfStyle w:val="000000100000" w:firstRow="0" w:lastRow="0" w:firstColumn="0" w:lastColumn="0" w:oddVBand="0" w:evenVBand="0" w:oddHBand="1" w:evenHBand="0" w:firstRowFirstColumn="0" w:firstRowLastColumn="0" w:lastRowFirstColumn="0" w:lastRowLastColumn="0"/>
          <w:trHeight w:val="300"/>
          <w:ins w:id="8804" w:author="Nate Bachmeier [AWS-SA]" w:date="2023-02-25T11:26:00Z"/>
          <w:trPrChange w:id="880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06" w:author="Nate Bachmeier [AWS-SA]" w:date="2023-02-26T11:07:00Z">
              <w:tcPr>
                <w:tcW w:w="4740" w:type="dxa"/>
                <w:tcBorders>
                  <w:top w:val="nil"/>
                  <w:left w:val="nil"/>
                  <w:bottom w:val="nil"/>
                  <w:right w:val="nil"/>
                </w:tcBorders>
                <w:shd w:val="clear" w:color="auto" w:fill="auto"/>
                <w:noWrap/>
                <w:vAlign w:val="bottom"/>
                <w:hideMark/>
              </w:tcPr>
            </w:tcPrChange>
          </w:tcPr>
          <w:p w14:paraId="1F3751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07" w:author="Nate Bachmeier [AWS-SA]" w:date="2023-02-25T11:26:00Z"/>
                <w:rFonts w:ascii="Calibri" w:eastAsia="Times New Roman" w:hAnsi="Calibri" w:cs="Calibri"/>
                <w:b w:val="0"/>
                <w:bCs w:val="0"/>
                <w:color w:val="000000"/>
                <w:sz w:val="22"/>
                <w:rPrChange w:id="8808" w:author="Nate Bachmeier [AWS-SA]" w:date="2023-02-25T11:29:00Z">
                  <w:rPr>
                    <w:ins w:id="8809" w:author="Nate Bachmeier [AWS-SA]" w:date="2023-02-25T11:26:00Z"/>
                    <w:rFonts w:ascii="Calibri" w:eastAsia="Times New Roman" w:hAnsi="Calibri" w:cs="Calibri"/>
                    <w:color w:val="000000"/>
                    <w:sz w:val="22"/>
                  </w:rPr>
                </w:rPrChange>
              </w:rPr>
            </w:pPr>
            <w:ins w:id="8810" w:author="Nate Bachmeier [AWS-SA]" w:date="2023-02-25T11:26:00Z">
              <w:r w:rsidRPr="00E16572">
                <w:rPr>
                  <w:rFonts w:ascii="Calibri" w:eastAsia="Times New Roman" w:hAnsi="Calibri" w:cs="Calibri"/>
                  <w:color w:val="000000"/>
                  <w:sz w:val="22"/>
                </w:rPr>
                <w:t>yoga</w:t>
              </w:r>
            </w:ins>
          </w:p>
        </w:tc>
        <w:tc>
          <w:tcPr>
            <w:tcW w:w="5348" w:type="dxa"/>
            <w:noWrap/>
            <w:hideMark/>
            <w:tcPrChange w:id="8811" w:author="Nate Bachmeier [AWS-SA]" w:date="2023-02-26T11:07:00Z">
              <w:tcPr>
                <w:tcW w:w="960" w:type="dxa"/>
                <w:tcBorders>
                  <w:top w:val="nil"/>
                  <w:left w:val="nil"/>
                  <w:bottom w:val="nil"/>
                  <w:right w:val="nil"/>
                </w:tcBorders>
                <w:shd w:val="clear" w:color="auto" w:fill="auto"/>
                <w:noWrap/>
                <w:vAlign w:val="bottom"/>
                <w:hideMark/>
              </w:tcPr>
            </w:tcPrChange>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12" w:author="Nate Bachmeier [AWS-SA]" w:date="2023-02-25T11:26:00Z"/>
                <w:rFonts w:ascii="Calibri" w:eastAsia="Times New Roman" w:hAnsi="Calibri" w:cs="Calibri"/>
                <w:color w:val="000000"/>
                <w:sz w:val="22"/>
              </w:rPr>
            </w:pPr>
            <w:ins w:id="8813" w:author="Nate Bachmeier [AWS-SA]" w:date="2023-02-25T11:26:00Z">
              <w:r w:rsidRPr="00E16572">
                <w:rPr>
                  <w:rFonts w:ascii="Calibri" w:eastAsia="Times New Roman" w:hAnsi="Calibri" w:cs="Calibri"/>
                  <w:color w:val="000000"/>
                  <w:sz w:val="22"/>
                </w:rPr>
                <w:t>471</w:t>
              </w:r>
            </w:ins>
          </w:p>
        </w:tc>
      </w:tr>
      <w:tr w:rsidR="00E16572" w:rsidRPr="00E16572" w14:paraId="483ABC98" w14:textId="77777777" w:rsidTr="005D1D3E">
        <w:trPr>
          <w:trHeight w:val="300"/>
          <w:ins w:id="8814" w:author="Nate Bachmeier [AWS-SA]" w:date="2023-02-25T11:26:00Z"/>
          <w:trPrChange w:id="88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16" w:author="Nate Bachmeier [AWS-SA]" w:date="2023-02-26T11:07:00Z">
              <w:tcPr>
                <w:tcW w:w="4740" w:type="dxa"/>
                <w:tcBorders>
                  <w:top w:val="nil"/>
                  <w:left w:val="nil"/>
                  <w:bottom w:val="nil"/>
                  <w:right w:val="nil"/>
                </w:tcBorders>
                <w:shd w:val="clear" w:color="auto" w:fill="auto"/>
                <w:noWrap/>
                <w:vAlign w:val="bottom"/>
                <w:hideMark/>
              </w:tcPr>
            </w:tcPrChange>
          </w:tcPr>
          <w:p w14:paraId="4815A34E" w14:textId="77777777" w:rsidR="00E16572" w:rsidRPr="00E16572" w:rsidRDefault="00E16572" w:rsidP="00E16572">
            <w:pPr>
              <w:spacing w:line="240" w:lineRule="auto"/>
              <w:ind w:firstLine="0"/>
              <w:rPr>
                <w:ins w:id="8817" w:author="Nate Bachmeier [AWS-SA]" w:date="2023-02-25T11:26:00Z"/>
                <w:rFonts w:ascii="Calibri" w:eastAsia="Times New Roman" w:hAnsi="Calibri" w:cs="Calibri"/>
                <w:b w:val="0"/>
                <w:bCs w:val="0"/>
                <w:color w:val="000000"/>
                <w:sz w:val="22"/>
                <w:rPrChange w:id="8818" w:author="Nate Bachmeier [AWS-SA]" w:date="2023-02-25T11:29:00Z">
                  <w:rPr>
                    <w:ins w:id="8819" w:author="Nate Bachmeier [AWS-SA]" w:date="2023-02-25T11:26:00Z"/>
                    <w:rFonts w:ascii="Calibri" w:eastAsia="Times New Roman" w:hAnsi="Calibri" w:cs="Calibri"/>
                    <w:color w:val="000000"/>
                    <w:sz w:val="22"/>
                  </w:rPr>
                </w:rPrChange>
              </w:rPr>
            </w:pPr>
            <w:ins w:id="8820" w:author="Nate Bachmeier [AWS-SA]" w:date="2023-02-25T11:26:00Z">
              <w:r w:rsidRPr="00E16572">
                <w:rPr>
                  <w:rFonts w:ascii="Calibri" w:eastAsia="Times New Roman" w:hAnsi="Calibri" w:cs="Calibri"/>
                  <w:color w:val="000000"/>
                  <w:sz w:val="22"/>
                </w:rPr>
                <w:t>zumba</w:t>
              </w:r>
            </w:ins>
          </w:p>
        </w:tc>
        <w:tc>
          <w:tcPr>
            <w:tcW w:w="5348" w:type="dxa"/>
            <w:noWrap/>
            <w:hideMark/>
            <w:tcPrChange w:id="8821" w:author="Nate Bachmeier [AWS-SA]" w:date="2023-02-26T11:07:00Z">
              <w:tcPr>
                <w:tcW w:w="960" w:type="dxa"/>
                <w:tcBorders>
                  <w:top w:val="nil"/>
                  <w:left w:val="nil"/>
                  <w:bottom w:val="nil"/>
                  <w:right w:val="nil"/>
                </w:tcBorders>
                <w:shd w:val="clear" w:color="auto" w:fill="auto"/>
                <w:noWrap/>
                <w:vAlign w:val="bottom"/>
                <w:hideMark/>
              </w:tcPr>
            </w:tcPrChange>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22" w:author="Nate Bachmeier [AWS-SA]" w:date="2023-02-25T11:26:00Z"/>
                <w:rFonts w:ascii="Calibri" w:eastAsia="Times New Roman" w:hAnsi="Calibri" w:cs="Calibri"/>
                <w:color w:val="000000"/>
                <w:sz w:val="22"/>
              </w:rPr>
            </w:pPr>
            <w:ins w:id="8823" w:author="Nate Bachmeier [AWS-SA]" w:date="2023-02-25T11:26:00Z">
              <w:r w:rsidRPr="00E16572">
                <w:rPr>
                  <w:rFonts w:ascii="Calibri" w:eastAsia="Times New Roman" w:hAnsi="Calibri" w:cs="Calibri"/>
                  <w:color w:val="000000"/>
                  <w:sz w:val="22"/>
                </w:rPr>
                <w:t>404</w:t>
              </w:r>
            </w:ins>
          </w:p>
        </w:tc>
      </w:tr>
    </w:tbl>
    <w:p w14:paraId="5C4BF612" w14:textId="77777777" w:rsidR="00E16572" w:rsidRPr="00E16572" w:rsidRDefault="00E16572">
      <w:pPr>
        <w:rPr>
          <w:ins w:id="8824" w:author="Nate Bachmeier [AWS-SA]" w:date="2023-02-11T15:30:00Z"/>
        </w:rPr>
        <w:pPrChange w:id="8825" w:author="Nate Bachmeier [AWS-SA]" w:date="2023-02-25T11:25:00Z">
          <w:pPr>
            <w:ind w:left="720"/>
          </w:pPr>
        </w:pPrChange>
      </w:pPr>
    </w:p>
    <w:p w14:paraId="5BAA55E1" w14:textId="3D542FD1" w:rsidR="00C435F5" w:rsidDel="006514D0" w:rsidRDefault="00C435F5" w:rsidP="00DA5CF7">
      <w:pPr>
        <w:rPr>
          <w:del w:id="8826" w:author="Nate Bachmeier [AWS-SA]" w:date="2023-02-11T15:25:00Z"/>
        </w:rPr>
      </w:pPr>
    </w:p>
    <w:bookmarkStart w:id="8827" w:name="_Toc464831651" w:displacedByCustomXml="next"/>
    <w:bookmarkEnd w:id="8827" w:displacedByCustomXml="next"/>
    <w:bookmarkStart w:id="8828" w:name="_Toc465328388" w:displacedByCustomXml="next"/>
    <w:bookmarkEnd w:id="8828"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8829" w:name="_Toc128254952"/>
          <w:r w:rsidRPr="00FE3EEF">
            <w:rPr>
              <w:b w:val="0"/>
              <w:bCs w:val="0"/>
            </w:rPr>
            <w:lastRenderedPageBreak/>
            <w:t>References</w:t>
          </w:r>
          <w:bookmarkEnd w:id="8829"/>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8830" w:name="_Toc231285448" w:displacedByCustomXml="prev"/>
    <w:bookmarkEnd w:id="8830"/>
    <w:p w14:paraId="765F17F1" w14:textId="77777777" w:rsidR="00887A22" w:rsidRPr="00887A22" w:rsidRDefault="00887A22" w:rsidP="00DA5CF7"/>
    <w:sectPr w:rsidR="00887A22" w:rsidRPr="00887A22" w:rsidSect="00887A22">
      <w:headerReference w:type="default" r:id="rId60"/>
      <w:footerReference w:type="default" r:id="rId61"/>
      <w:headerReference w:type="first" r:id="rId6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3A767" w14:textId="77777777" w:rsidR="0091002C" w:rsidRDefault="0091002C" w:rsidP="00DA5CF7">
      <w:r>
        <w:separator/>
      </w:r>
    </w:p>
  </w:endnote>
  <w:endnote w:type="continuationSeparator" w:id="0">
    <w:p w14:paraId="214208D7" w14:textId="77777777" w:rsidR="0091002C" w:rsidRDefault="0091002C" w:rsidP="00DA5CF7">
      <w:r>
        <w:continuationSeparator/>
      </w:r>
    </w:p>
  </w:endnote>
  <w:endnote w:type="continuationNotice" w:id="1">
    <w:p w14:paraId="7A394B3F" w14:textId="77777777" w:rsidR="0091002C" w:rsidRDefault="0091002C"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12189" w14:textId="77777777" w:rsidR="0091002C" w:rsidRDefault="0091002C" w:rsidP="00DA5CF7">
      <w:r>
        <w:separator/>
      </w:r>
    </w:p>
  </w:footnote>
  <w:footnote w:type="continuationSeparator" w:id="0">
    <w:p w14:paraId="7F68EB70" w14:textId="77777777" w:rsidR="0091002C" w:rsidRDefault="0091002C" w:rsidP="00DA5CF7">
      <w:r>
        <w:continuationSeparator/>
      </w:r>
    </w:p>
  </w:footnote>
  <w:footnote w:type="continuationNotice" w:id="1">
    <w:p w14:paraId="35B27A70" w14:textId="77777777" w:rsidR="0091002C" w:rsidRDefault="0091002C"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4FACIZmKk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C1BA0"/>
    <w:rsid w:val="005C57F6"/>
    <w:rsid w:val="005C7D86"/>
    <w:rsid w:val="005D1C4A"/>
    <w:rsid w:val="005D1D3E"/>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764"/>
    <w:rsid w:val="0077790A"/>
    <w:rsid w:val="00795508"/>
    <w:rsid w:val="007966F3"/>
    <w:rsid w:val="007978A4"/>
    <w:rsid w:val="007A09ED"/>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02C"/>
    <w:rsid w:val="00910C55"/>
    <w:rsid w:val="009112DF"/>
    <w:rsid w:val="00914CC9"/>
    <w:rsid w:val="009150A0"/>
    <w:rsid w:val="009155DD"/>
    <w:rsid w:val="00917E88"/>
    <w:rsid w:val="00921606"/>
    <w:rsid w:val="009269EC"/>
    <w:rsid w:val="00933C3F"/>
    <w:rsid w:val="00933F4C"/>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66CD"/>
    <w:rsid w:val="00981175"/>
    <w:rsid w:val="0098329E"/>
    <w:rsid w:val="00985B0B"/>
    <w:rsid w:val="00986937"/>
    <w:rsid w:val="00991A82"/>
    <w:rsid w:val="00992F06"/>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033C1"/>
    <w:rsid w:val="00B10F15"/>
    <w:rsid w:val="00B157DA"/>
    <w:rsid w:val="00B15984"/>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4EE7"/>
    <w:rsid w:val="00BA539C"/>
    <w:rsid w:val="00BA5F6B"/>
    <w:rsid w:val="00BA664C"/>
    <w:rsid w:val="00BB1B8E"/>
    <w:rsid w:val="00BB31A6"/>
    <w:rsid w:val="00BC0264"/>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64CC"/>
    <w:rsid w:val="00F36621"/>
    <w:rsid w:val="00F3692D"/>
    <w:rsid w:val="00F42D24"/>
    <w:rsid w:val="00F474C2"/>
    <w:rsid w:val="00F5303C"/>
    <w:rsid w:val="00F53DD4"/>
    <w:rsid w:val="00F56C6A"/>
    <w:rsid w:val="00F576D9"/>
    <w:rsid w:val="00F6147A"/>
    <w:rsid w:val="00F61CA8"/>
    <w:rsid w:val="00F77851"/>
    <w:rsid w:val="00F81758"/>
    <w:rsid w:val="00F82B01"/>
    <w:rsid w:val="00F8617E"/>
    <w:rsid w:val="00F920D8"/>
    <w:rsid w:val="00F9272D"/>
    <w:rsid w:val="00F92A8C"/>
    <w:rsid w:val="00F9441A"/>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image" Target="media/image31.png"/><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82</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83</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84</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85</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87</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88</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89</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90</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94</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95</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D52B2315-84CB-46C9-826B-4BD0E2AF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2491</TotalTime>
  <Pages>144</Pages>
  <Words>31967</Words>
  <Characters>182218</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213758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96</cp:revision>
  <dcterms:created xsi:type="dcterms:W3CDTF">2022-11-06T13:55:00Z</dcterms:created>
  <dcterms:modified xsi:type="dcterms:W3CDTF">2023-02-26T16:08:00Z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